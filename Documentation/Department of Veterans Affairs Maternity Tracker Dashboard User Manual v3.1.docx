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2599182" w14:textId="77777777" w:rsidR="00EB49C4" w:rsidRPr="007F739A" w:rsidRDefault="00EB49C4" w:rsidP="00FA615B">
      <w:pPr>
        <w:spacing w:after="771"/>
        <w:ind w:left="3" w:right="-10" w:hanging="10"/>
        <w:rPr>
          <w:ins w:id="1" w:author="Alina Frey" w:date="2017-11-09T15:45:00Z"/>
          <w:rFonts w:ascii="Tahoma" w:eastAsia="Tahoma" w:hAnsi="Tahoma" w:cs="Tahoma"/>
          <w:b/>
          <w:color w:val="auto"/>
          <w:sz w:val="56"/>
          <w:szCs w:val="56"/>
          <w:rPrChange w:id="2" w:author="Alina Frey" w:date="2017-11-20T10:06:00Z">
            <w:rPr>
              <w:ins w:id="3" w:author="Alina Frey" w:date="2017-11-09T15:45:00Z"/>
              <w:rFonts w:ascii="Tahoma" w:eastAsia="Tahoma" w:hAnsi="Tahoma" w:cs="Tahoma"/>
              <w:b/>
              <w:sz w:val="56"/>
              <w:szCs w:val="56"/>
            </w:rPr>
          </w:rPrChange>
        </w:rPr>
      </w:pPr>
      <w:bookmarkStart w:id="4" w:name="_Hlk498691538"/>
      <w:bookmarkStart w:id="5" w:name="_GoBack"/>
      <w:bookmarkEnd w:id="4"/>
      <w:bookmarkEnd w:id="5"/>
    </w:p>
    <w:p w14:paraId="31876D4C" w14:textId="67AB2836" w:rsidR="006C0619" w:rsidRPr="007F739A" w:rsidRDefault="005F159C" w:rsidP="00FA615B">
      <w:pPr>
        <w:spacing w:after="771"/>
        <w:ind w:left="3" w:right="-10" w:hanging="10"/>
        <w:rPr>
          <w:rFonts w:ascii="Calibri" w:hAnsi="Calibri"/>
          <w:color w:val="auto"/>
          <w:sz w:val="56"/>
          <w:szCs w:val="56"/>
          <w:rPrChange w:id="6" w:author="Alina Frey" w:date="2017-11-20T10:06:00Z">
            <w:rPr/>
          </w:rPrChange>
        </w:rPr>
      </w:pPr>
      <w:r w:rsidRPr="007F739A">
        <w:rPr>
          <w:rFonts w:ascii="Tahoma" w:eastAsia="Tahoma" w:hAnsi="Tahoma" w:cs="Tahoma"/>
          <w:b/>
          <w:color w:val="auto"/>
          <w:sz w:val="56"/>
          <w:szCs w:val="56"/>
          <w:rPrChange w:id="7" w:author="Alina Frey" w:date="2017-11-20T10:06:00Z">
            <w:rPr>
              <w:rFonts w:ascii="Tahoma" w:eastAsia="Tahoma" w:hAnsi="Tahoma" w:cs="Tahoma"/>
              <w:b/>
              <w:sz w:val="60"/>
            </w:rPr>
          </w:rPrChange>
        </w:rPr>
        <w:t>Depa</w:t>
      </w:r>
      <w:ins w:id="8" w:author="Alina Frey" w:date="2017-11-21T08:26:00Z">
        <w:r w:rsidR="006D4CB5">
          <w:rPr>
            <w:rFonts w:ascii="Tahoma" w:eastAsia="Tahoma" w:hAnsi="Tahoma" w:cs="Tahoma"/>
            <w:b/>
            <w:color w:val="auto"/>
            <w:sz w:val="56"/>
            <w:szCs w:val="56"/>
          </w:rPr>
          <w:t>r</w:t>
        </w:r>
      </w:ins>
      <w:del w:id="9" w:author="Alina Frey" w:date="2017-11-21T08:26:00Z">
        <w:r w:rsidRPr="007F739A" w:rsidDel="006D4CB5">
          <w:rPr>
            <w:rFonts w:ascii="Tahoma" w:eastAsia="Tahoma" w:hAnsi="Tahoma" w:cs="Tahoma"/>
            <w:b/>
            <w:color w:val="auto"/>
            <w:sz w:val="56"/>
            <w:szCs w:val="56"/>
            <w:rPrChange w:id="10" w:author="Alina Frey" w:date="2017-11-20T10:06:00Z">
              <w:rPr>
                <w:rFonts w:ascii="Tahoma" w:eastAsia="Tahoma" w:hAnsi="Tahoma" w:cs="Tahoma"/>
                <w:b/>
                <w:sz w:val="60"/>
              </w:rPr>
            </w:rPrChange>
          </w:rPr>
          <w:delText>r</w:delText>
        </w:r>
      </w:del>
      <w:r w:rsidRPr="007F739A">
        <w:rPr>
          <w:rFonts w:ascii="Tahoma" w:eastAsia="Tahoma" w:hAnsi="Tahoma" w:cs="Tahoma"/>
          <w:b/>
          <w:color w:val="auto"/>
          <w:sz w:val="56"/>
          <w:szCs w:val="56"/>
          <w:rPrChange w:id="11" w:author="Alina Frey" w:date="2017-11-20T10:06:00Z">
            <w:rPr>
              <w:rFonts w:ascii="Tahoma" w:eastAsia="Tahoma" w:hAnsi="Tahoma" w:cs="Tahoma"/>
              <w:b/>
              <w:sz w:val="60"/>
            </w:rPr>
          </w:rPrChange>
        </w:rPr>
        <w:t>tment of Veterans Affairs</w:t>
      </w:r>
    </w:p>
    <w:p w14:paraId="31876D4D" w14:textId="5C4C1E43" w:rsidR="006C0619" w:rsidRPr="007F739A" w:rsidRDefault="005F159C" w:rsidP="00FA615B">
      <w:pPr>
        <w:spacing w:after="82"/>
        <w:ind w:left="3" w:right="-10" w:hanging="10"/>
        <w:rPr>
          <w:ins w:id="12" w:author="Alina Frey" w:date="2017-11-09T15:45:00Z"/>
          <w:rFonts w:ascii="Tahoma" w:eastAsia="Tahoma" w:hAnsi="Tahoma" w:cs="Tahoma"/>
          <w:b/>
          <w:color w:val="auto"/>
          <w:sz w:val="56"/>
          <w:szCs w:val="56"/>
          <w:rPrChange w:id="13" w:author="Alina Frey" w:date="2017-11-20T10:06:00Z">
            <w:rPr>
              <w:ins w:id="14" w:author="Alina Frey" w:date="2017-11-09T15:45:00Z"/>
              <w:rFonts w:ascii="Tahoma" w:eastAsia="Tahoma" w:hAnsi="Tahoma" w:cs="Tahoma"/>
              <w:b/>
              <w:sz w:val="56"/>
              <w:szCs w:val="56"/>
            </w:rPr>
          </w:rPrChange>
        </w:rPr>
      </w:pPr>
      <w:r w:rsidRPr="007F739A">
        <w:rPr>
          <w:rFonts w:ascii="Tahoma" w:eastAsia="Tahoma" w:hAnsi="Tahoma" w:cs="Tahoma"/>
          <w:b/>
          <w:color w:val="auto"/>
          <w:sz w:val="56"/>
          <w:szCs w:val="56"/>
          <w:rPrChange w:id="15" w:author="Alina Frey" w:date="2017-11-20T10:06:00Z">
            <w:rPr>
              <w:rFonts w:ascii="Tahoma" w:eastAsia="Tahoma" w:hAnsi="Tahoma" w:cs="Tahoma"/>
              <w:b/>
              <w:sz w:val="60"/>
            </w:rPr>
          </w:rPrChange>
        </w:rPr>
        <w:t>Maternity Tracker (MT) Project</w:t>
      </w:r>
    </w:p>
    <w:p w14:paraId="6F31C502" w14:textId="0795861A" w:rsidR="00EB49C4" w:rsidRPr="007F739A" w:rsidRDefault="00EB49C4" w:rsidP="00FA615B">
      <w:pPr>
        <w:spacing w:after="82"/>
        <w:ind w:left="3" w:right="-10" w:hanging="10"/>
        <w:rPr>
          <w:ins w:id="16" w:author="Alina Frey" w:date="2017-11-09T15:45:00Z"/>
          <w:color w:val="auto"/>
          <w:sz w:val="56"/>
          <w:szCs w:val="56"/>
          <w:rPrChange w:id="17" w:author="Alina Frey" w:date="2017-11-20T10:06:00Z">
            <w:rPr>
              <w:ins w:id="18" w:author="Alina Frey" w:date="2017-11-09T15:45:00Z"/>
              <w:sz w:val="56"/>
              <w:szCs w:val="56"/>
            </w:rPr>
          </w:rPrChange>
        </w:rPr>
      </w:pPr>
    </w:p>
    <w:p w14:paraId="0E46584F" w14:textId="7774841E" w:rsidR="00EB49C4" w:rsidRPr="007F739A" w:rsidDel="00EB49C4" w:rsidRDefault="00EB49C4">
      <w:pPr>
        <w:spacing w:after="82"/>
        <w:ind w:left="3" w:right="-10" w:hanging="10"/>
        <w:rPr>
          <w:del w:id="19" w:author="Alina Frey" w:date="2017-11-09T15:45:00Z"/>
          <w:color w:val="auto"/>
          <w:sz w:val="56"/>
          <w:szCs w:val="56"/>
          <w:rPrChange w:id="20" w:author="Alina Frey" w:date="2017-11-20T10:06:00Z">
            <w:rPr>
              <w:del w:id="21" w:author="Alina Frey" w:date="2017-11-09T15:45:00Z"/>
            </w:rPr>
          </w:rPrChange>
        </w:rPr>
      </w:pPr>
    </w:p>
    <w:p w14:paraId="31876D4E" w14:textId="7B9B1F13" w:rsidR="006C0619" w:rsidRPr="007F739A" w:rsidRDefault="005F159C" w:rsidP="00FA615B">
      <w:pPr>
        <w:spacing w:after="2593"/>
        <w:ind w:left="3104"/>
        <w:rPr>
          <w:ins w:id="22" w:author="Alina Frey" w:date="2017-11-09T15:45:00Z"/>
          <w:color w:val="auto"/>
          <w:rPrChange w:id="23" w:author="Alina Frey" w:date="2017-11-20T10:06:00Z">
            <w:rPr>
              <w:ins w:id="24" w:author="Alina Frey" w:date="2017-11-09T15:45:00Z"/>
            </w:rPr>
          </w:rPrChange>
        </w:rPr>
      </w:pPr>
      <w:r w:rsidRPr="007F739A">
        <w:rPr>
          <w:noProof/>
          <w:color w:val="auto"/>
          <w:rPrChange w:id="25" w:author="Alina Frey" w:date="2017-11-20T10:06:00Z">
            <w:rPr>
              <w:noProof/>
            </w:rPr>
          </w:rPrChange>
        </w:rPr>
        <w:drawing>
          <wp:inline distT="0" distB="0" distL="0" distR="0" wp14:anchorId="3187706A" wp14:editId="3187706B">
            <wp:extent cx="2100072" cy="2081784"/>
            <wp:effectExtent l="0" t="0" r="0" b="0"/>
            <wp:docPr id="33545" name="Picture 33545"/>
            <wp:cNvGraphicFramePr/>
            <a:graphic xmlns:a="http://schemas.openxmlformats.org/drawingml/2006/main">
              <a:graphicData uri="http://schemas.openxmlformats.org/drawingml/2006/picture">
                <pic:pic xmlns:pic="http://schemas.openxmlformats.org/drawingml/2006/picture">
                  <pic:nvPicPr>
                    <pic:cNvPr id="33545" name="Picture 33545"/>
                    <pic:cNvPicPr/>
                  </pic:nvPicPr>
                  <pic:blipFill>
                    <a:blip r:embed="rId11"/>
                    <a:stretch>
                      <a:fillRect/>
                    </a:stretch>
                  </pic:blipFill>
                  <pic:spPr>
                    <a:xfrm>
                      <a:off x="0" y="0"/>
                      <a:ext cx="2100072" cy="2081784"/>
                    </a:xfrm>
                    <a:prstGeom prst="rect">
                      <a:avLst/>
                    </a:prstGeom>
                  </pic:spPr>
                </pic:pic>
              </a:graphicData>
            </a:graphic>
          </wp:inline>
        </w:drawing>
      </w:r>
    </w:p>
    <w:p w14:paraId="090426E6" w14:textId="3C37638B" w:rsidR="00EB49C4" w:rsidRPr="00ED30E9" w:rsidDel="00EB49C4" w:rsidRDefault="00EB49C4">
      <w:pPr>
        <w:spacing w:after="2593"/>
        <w:ind w:left="3104"/>
        <w:rPr>
          <w:del w:id="26" w:author="Alina Frey" w:date="2017-11-09T15:45:00Z"/>
          <w:color w:val="002060"/>
          <w:rPrChange w:id="27" w:author="Alina Frey" w:date="2017-11-20T10:36:00Z">
            <w:rPr>
              <w:del w:id="28" w:author="Alina Frey" w:date="2017-11-09T15:45:00Z"/>
            </w:rPr>
          </w:rPrChange>
        </w:rPr>
      </w:pPr>
    </w:p>
    <w:p w14:paraId="31876D4F" w14:textId="06DB5C89" w:rsidR="006C0619" w:rsidRPr="00ED30E9" w:rsidRDefault="005F159C" w:rsidP="00FA615B">
      <w:pPr>
        <w:spacing w:after="0"/>
        <w:rPr>
          <w:color w:val="002060"/>
          <w:rPrChange w:id="29" w:author="Alina Frey" w:date="2017-11-20T10:36:00Z">
            <w:rPr/>
          </w:rPrChange>
        </w:rPr>
      </w:pPr>
      <w:r w:rsidRPr="00ED30E9">
        <w:rPr>
          <w:rFonts w:ascii="Tahoma" w:eastAsia="Tahoma" w:hAnsi="Tahoma" w:cs="Tahoma"/>
          <w:b/>
          <w:color w:val="002060"/>
          <w:sz w:val="48"/>
          <w:rPrChange w:id="30" w:author="Alina Frey" w:date="2017-11-20T10:36:00Z">
            <w:rPr>
              <w:rFonts w:ascii="Tahoma" w:eastAsia="Tahoma" w:hAnsi="Tahoma" w:cs="Tahoma"/>
              <w:b/>
              <w:color w:val="0D2659"/>
              <w:sz w:val="48"/>
            </w:rPr>
          </w:rPrChange>
        </w:rPr>
        <w:t>Dashboard User Manual</w:t>
      </w:r>
    </w:p>
    <w:p w14:paraId="31876D50" w14:textId="77777777" w:rsidR="006C0619" w:rsidRPr="007F739A" w:rsidRDefault="005F159C" w:rsidP="00FA615B">
      <w:pPr>
        <w:spacing w:after="241"/>
        <w:rPr>
          <w:color w:val="auto"/>
          <w:rPrChange w:id="31" w:author="Alina Frey" w:date="2017-11-20T10:06:00Z">
            <w:rPr/>
          </w:rPrChange>
        </w:rPr>
      </w:pPr>
      <w:r w:rsidRPr="007F739A">
        <w:rPr>
          <w:noProof/>
          <w:color w:val="auto"/>
          <w:sz w:val="16"/>
          <w:szCs w:val="16"/>
          <w:rPrChange w:id="32" w:author="Alina Frey" w:date="2017-11-20T10:06:00Z">
            <w:rPr>
              <w:noProof/>
            </w:rPr>
          </w:rPrChange>
        </w:rPr>
        <mc:AlternateContent>
          <mc:Choice Requires="wpg">
            <w:drawing>
              <wp:inline distT="0" distB="0" distL="0" distR="0" wp14:anchorId="3187706C" wp14:editId="3187706D">
                <wp:extent cx="5943600" cy="51053"/>
                <wp:effectExtent l="0" t="0" r="0" b="0"/>
                <wp:docPr id="27374" name="Group 27374"/>
                <wp:cNvGraphicFramePr/>
                <a:graphic xmlns:a="http://schemas.openxmlformats.org/drawingml/2006/main">
                  <a:graphicData uri="http://schemas.microsoft.com/office/word/2010/wordprocessingGroup">
                    <wpg:wgp>
                      <wpg:cNvGrpSpPr/>
                      <wpg:grpSpPr>
                        <a:xfrm>
                          <a:off x="0" y="0"/>
                          <a:ext cx="5943600" cy="51053"/>
                          <a:chOff x="0" y="0"/>
                          <a:chExt cx="5943600" cy="51053"/>
                        </a:xfrm>
                      </wpg:grpSpPr>
                      <wps:wsp>
                        <wps:cNvPr id="35480" name="Shape 35480"/>
                        <wps:cNvSpPr/>
                        <wps:spPr>
                          <a:xfrm>
                            <a:off x="0" y="0"/>
                            <a:ext cx="5943600" cy="12953"/>
                          </a:xfrm>
                          <a:custGeom>
                            <a:avLst/>
                            <a:gdLst/>
                            <a:ahLst/>
                            <a:cxnLst/>
                            <a:rect l="0" t="0" r="0" b="0"/>
                            <a:pathLst>
                              <a:path w="5943600" h="12953">
                                <a:moveTo>
                                  <a:pt x="0" y="0"/>
                                </a:moveTo>
                                <a:lnTo>
                                  <a:pt x="5943600" y="0"/>
                                </a:lnTo>
                                <a:lnTo>
                                  <a:pt x="5943600" y="12953"/>
                                </a:lnTo>
                                <a:lnTo>
                                  <a:pt x="0" y="1295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5481" name="Shape 35481"/>
                        <wps:cNvSpPr/>
                        <wps:spPr>
                          <a:xfrm>
                            <a:off x="0" y="38100"/>
                            <a:ext cx="5943600" cy="12953"/>
                          </a:xfrm>
                          <a:custGeom>
                            <a:avLst/>
                            <a:gdLst/>
                            <a:ahLst/>
                            <a:cxnLst/>
                            <a:rect l="0" t="0" r="0" b="0"/>
                            <a:pathLst>
                              <a:path w="5943600" h="12953">
                                <a:moveTo>
                                  <a:pt x="0" y="0"/>
                                </a:moveTo>
                                <a:lnTo>
                                  <a:pt x="5943600" y="0"/>
                                </a:lnTo>
                                <a:lnTo>
                                  <a:pt x="5943600" y="12953"/>
                                </a:lnTo>
                                <a:lnTo>
                                  <a:pt x="0" y="1295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1557D1FF" id="Group 27374" o:spid="_x0000_s1026" style="width:468pt;height:4pt;mso-position-horizontal-relative:char;mso-position-vertical-relative:line" coordsize="59436,5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">
                <v:shape id="Shape 35480" o:spid="_x0000_s1027" style="position:absolute;width:59436;height:129;visibility:visible;mso-wrap-style:square;v-text-anchor:top" coordsize="5943600,129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" path="m,l5943600,r,12953l,12953,,e" fillcolor="black" stroked="f" strokeweight="0">
                  <v:stroke miterlimit="83231f" joinstyle="miter"/>
                  <v:path arrowok="t" textboxrect="0,0,5943600,12953"/>
                </v:shape>
                <v:shape id="Shape 35481" o:spid="_x0000_s1028" style="position:absolute;top:381;width:59436;height:129;visibility:visible;mso-wrap-style:square;v-text-anchor:top" coordsize="5943600,129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" path="m,l5943600,r,12953l,12953,,e" fillcolor="black" stroked="f" strokeweight="0">
                  <v:stroke miterlimit="83231f" joinstyle="miter"/>
                  <v:path arrowok="t" textboxrect="0,0,5943600,12953"/>
                </v:shape>
                <w10:anchorlock/>
              </v:group>
            </w:pict>
          </mc:Fallback>
        </mc:AlternateContent>
      </w:r>
    </w:p>
    <w:p w14:paraId="3C066E4B" w14:textId="61CA1811" w:rsidR="005679DB" w:rsidRDefault="005F159C" w:rsidP="00FA615B">
      <w:pPr>
        <w:spacing w:after="0"/>
        <w:rPr>
          <w:ins w:id="33" w:author="Alina Frey" w:date="2017-11-21T08:27:00Z"/>
          <w:rFonts w:ascii="Tahoma" w:eastAsia="Tahoma" w:hAnsi="Tahoma" w:cs="Tahoma"/>
          <w:b/>
          <w:color w:val="auto"/>
        </w:rPr>
      </w:pPr>
      <w:r w:rsidRPr="007F739A">
        <w:rPr>
          <w:rFonts w:ascii="Tahoma" w:eastAsia="Tahoma" w:hAnsi="Tahoma" w:cs="Tahoma"/>
          <w:b/>
          <w:color w:val="auto"/>
          <w:rPrChange w:id="34" w:author="Alina Frey" w:date="2017-11-20T10:06:00Z">
            <w:rPr>
              <w:rFonts w:ascii="Tahoma" w:eastAsia="Tahoma" w:hAnsi="Tahoma" w:cs="Tahoma"/>
              <w:b/>
            </w:rPr>
          </w:rPrChange>
        </w:rPr>
        <w:t xml:space="preserve">Version </w:t>
      </w:r>
      <w:ins w:id="35" w:author="Alina Frey" w:date="2017-11-17T09:04:00Z">
        <w:r w:rsidR="00157CF8" w:rsidRPr="007F739A">
          <w:rPr>
            <w:rFonts w:ascii="Tahoma" w:eastAsia="Tahoma" w:hAnsi="Tahoma" w:cs="Tahoma"/>
            <w:b/>
            <w:color w:val="auto"/>
            <w:rPrChange w:id="36" w:author="Alina Frey" w:date="2017-11-20T10:06:00Z">
              <w:rPr>
                <w:rFonts w:ascii="Tahoma" w:eastAsia="Tahoma" w:hAnsi="Tahoma" w:cs="Tahoma"/>
                <w:b/>
              </w:rPr>
            </w:rPrChange>
          </w:rPr>
          <w:t>3</w:t>
        </w:r>
      </w:ins>
      <w:del w:id="37" w:author="Alina Frey" w:date="2017-11-08T15:47:00Z">
        <w:r w:rsidRPr="007F739A" w:rsidDel="00710C1C">
          <w:rPr>
            <w:rFonts w:ascii="Tahoma" w:eastAsia="Tahoma" w:hAnsi="Tahoma" w:cs="Tahoma"/>
            <w:b/>
            <w:color w:val="auto"/>
            <w:rPrChange w:id="38" w:author="Alina Frey" w:date="2017-11-20T10:06:00Z">
              <w:rPr>
                <w:rFonts w:ascii="Tahoma" w:eastAsia="Tahoma" w:hAnsi="Tahoma" w:cs="Tahoma"/>
                <w:b/>
              </w:rPr>
            </w:rPrChange>
          </w:rPr>
          <w:delText>3</w:delText>
        </w:r>
      </w:del>
      <w:r w:rsidRPr="007F739A">
        <w:rPr>
          <w:rFonts w:ascii="Tahoma" w:eastAsia="Tahoma" w:hAnsi="Tahoma" w:cs="Tahoma"/>
          <w:b/>
          <w:color w:val="auto"/>
          <w:rPrChange w:id="39" w:author="Alina Frey" w:date="2017-11-20T10:06:00Z">
            <w:rPr>
              <w:rFonts w:ascii="Tahoma" w:eastAsia="Tahoma" w:hAnsi="Tahoma" w:cs="Tahoma"/>
              <w:b/>
            </w:rPr>
          </w:rPrChange>
        </w:rPr>
        <w:t>.</w:t>
      </w:r>
      <w:ins w:id="40" w:author="Alina Frey" w:date="2017-11-17T09:04:00Z">
        <w:r w:rsidR="00157CF8" w:rsidRPr="007F739A">
          <w:rPr>
            <w:rFonts w:ascii="Tahoma" w:eastAsia="Tahoma" w:hAnsi="Tahoma" w:cs="Tahoma"/>
            <w:b/>
            <w:color w:val="auto"/>
            <w:rPrChange w:id="41" w:author="Alina Frey" w:date="2017-11-20T10:06:00Z">
              <w:rPr>
                <w:rFonts w:ascii="Tahoma" w:eastAsia="Tahoma" w:hAnsi="Tahoma" w:cs="Tahoma"/>
                <w:b/>
              </w:rPr>
            </w:rPrChange>
          </w:rPr>
          <w:t>1</w:t>
        </w:r>
      </w:ins>
      <w:del w:id="42" w:author="Alina Frey" w:date="2017-11-17T09:04:00Z">
        <w:r w:rsidRPr="007F739A" w:rsidDel="00157CF8">
          <w:rPr>
            <w:rFonts w:ascii="Tahoma" w:eastAsia="Tahoma" w:hAnsi="Tahoma" w:cs="Tahoma"/>
            <w:b/>
            <w:color w:val="auto"/>
            <w:rPrChange w:id="43" w:author="Alina Frey" w:date="2017-11-20T10:06:00Z">
              <w:rPr>
                <w:rFonts w:ascii="Tahoma" w:eastAsia="Tahoma" w:hAnsi="Tahoma" w:cs="Tahoma"/>
                <w:b/>
              </w:rPr>
            </w:rPrChange>
          </w:rPr>
          <w:delText>0</w:delText>
        </w:r>
      </w:del>
      <w:r w:rsidRPr="007F739A">
        <w:rPr>
          <w:rFonts w:ascii="Tahoma" w:eastAsia="Tahoma" w:hAnsi="Tahoma" w:cs="Tahoma"/>
          <w:b/>
          <w:color w:val="auto"/>
          <w:rPrChange w:id="44" w:author="Alina Frey" w:date="2017-11-20T10:06:00Z">
            <w:rPr>
              <w:rFonts w:ascii="Tahoma" w:eastAsia="Tahoma" w:hAnsi="Tahoma" w:cs="Tahoma"/>
              <w:b/>
            </w:rPr>
          </w:rPrChange>
        </w:rPr>
        <w:t xml:space="preserve">                                                                                      </w:t>
      </w:r>
      <w:del w:id="45" w:author="Alina Frey" w:date="2017-11-21T08:23:00Z">
        <w:r w:rsidRPr="007F739A" w:rsidDel="000371DE">
          <w:rPr>
            <w:rFonts w:ascii="Tahoma" w:eastAsia="Tahoma" w:hAnsi="Tahoma" w:cs="Tahoma"/>
            <w:b/>
            <w:color w:val="auto"/>
            <w:rPrChange w:id="46" w:author="Alina Frey" w:date="2017-11-20T10:06:00Z">
              <w:rPr>
                <w:rFonts w:ascii="Tahoma" w:eastAsia="Tahoma" w:hAnsi="Tahoma" w:cs="Tahoma"/>
                <w:b/>
              </w:rPr>
            </w:rPrChange>
          </w:rPr>
          <w:delText xml:space="preserve">            </w:delText>
        </w:r>
      </w:del>
      <w:del w:id="47" w:author="Alina Frey" w:date="2017-11-08T15:47:00Z">
        <w:r w:rsidRPr="007F739A" w:rsidDel="00710C1C">
          <w:rPr>
            <w:rFonts w:ascii="Tahoma" w:eastAsia="Tahoma" w:hAnsi="Tahoma" w:cs="Tahoma"/>
            <w:b/>
            <w:color w:val="auto"/>
            <w:rPrChange w:id="48" w:author="Alina Frey" w:date="2017-11-20T10:06:00Z">
              <w:rPr>
                <w:rFonts w:ascii="Tahoma" w:eastAsia="Tahoma" w:hAnsi="Tahoma" w:cs="Tahoma"/>
                <w:b/>
              </w:rPr>
            </w:rPrChange>
          </w:rPr>
          <w:delText xml:space="preserve">  February </w:delText>
        </w:r>
      </w:del>
      <w:ins w:id="49" w:author="Alina Frey" w:date="2017-11-08T15:47:00Z">
        <w:r w:rsidR="00710C1C" w:rsidRPr="007F739A">
          <w:rPr>
            <w:rFonts w:ascii="Tahoma" w:eastAsia="Tahoma" w:hAnsi="Tahoma" w:cs="Tahoma"/>
            <w:b/>
            <w:color w:val="auto"/>
            <w:rPrChange w:id="50" w:author="Alina Frey" w:date="2017-11-20T10:06:00Z">
              <w:rPr>
                <w:rFonts w:ascii="Tahoma" w:eastAsia="Tahoma" w:hAnsi="Tahoma" w:cs="Tahoma"/>
                <w:b/>
              </w:rPr>
            </w:rPrChange>
          </w:rPr>
          <w:t xml:space="preserve">November </w:t>
        </w:r>
      </w:ins>
      <w:r w:rsidRPr="007F739A">
        <w:rPr>
          <w:rFonts w:ascii="Tahoma" w:eastAsia="Tahoma" w:hAnsi="Tahoma" w:cs="Tahoma"/>
          <w:b/>
          <w:color w:val="auto"/>
          <w:rPrChange w:id="51" w:author="Alina Frey" w:date="2017-11-20T10:06:00Z">
            <w:rPr>
              <w:rFonts w:ascii="Tahoma" w:eastAsia="Tahoma" w:hAnsi="Tahoma" w:cs="Tahoma"/>
              <w:b/>
            </w:rPr>
          </w:rPrChange>
        </w:rPr>
        <w:t>2017</w:t>
      </w:r>
    </w:p>
    <w:p w14:paraId="210A3E03" w14:textId="77777777" w:rsidR="005679DB" w:rsidRDefault="005679DB">
      <w:pPr>
        <w:spacing w:before="0" w:after="160"/>
        <w:rPr>
          <w:ins w:id="52" w:author="Alina Frey" w:date="2017-11-21T08:27:00Z"/>
          <w:rFonts w:ascii="Tahoma" w:eastAsia="Tahoma" w:hAnsi="Tahoma" w:cs="Tahoma"/>
          <w:b/>
          <w:color w:val="auto"/>
        </w:rPr>
      </w:pPr>
      <w:ins w:id="53" w:author="Alina Frey" w:date="2017-11-21T08:27:00Z">
        <w:r>
          <w:rPr>
            <w:rFonts w:ascii="Tahoma" w:eastAsia="Tahoma" w:hAnsi="Tahoma" w:cs="Tahoma"/>
            <w:b/>
            <w:color w:val="auto"/>
          </w:rPr>
          <w:br w:type="page"/>
        </w:r>
      </w:ins>
    </w:p>
    <w:p w14:paraId="309F13DF" w14:textId="77777777" w:rsidR="0025134E" w:rsidRPr="007F739A" w:rsidRDefault="0025134E" w:rsidP="00FA615B">
      <w:pPr>
        <w:spacing w:after="0"/>
        <w:rPr>
          <w:ins w:id="54" w:author="Alina Frey" w:date="2017-11-09T17:43:00Z"/>
          <w:rFonts w:ascii="Tahoma" w:eastAsia="Tahoma" w:hAnsi="Tahoma" w:cs="Tahoma"/>
          <w:b/>
          <w:color w:val="auto"/>
          <w:rPrChange w:id="55" w:author="Alina Frey" w:date="2017-11-20T10:06:00Z">
            <w:rPr>
              <w:ins w:id="56" w:author="Alina Frey" w:date="2017-11-09T17:43:00Z"/>
              <w:rFonts w:ascii="Tahoma" w:eastAsia="Tahoma" w:hAnsi="Tahoma" w:cs="Tahoma"/>
              <w:b/>
            </w:rPr>
          </w:rPrChange>
        </w:rPr>
      </w:pPr>
    </w:p>
    <w:p w14:paraId="39755008" w14:textId="77777777" w:rsidR="0025134E" w:rsidRPr="007F739A" w:rsidRDefault="0025134E" w:rsidP="00DF02D7">
      <w:pPr>
        <w:spacing w:before="0" w:after="160"/>
        <w:rPr>
          <w:ins w:id="57" w:author="Alina Frey" w:date="2017-11-09T17:43:00Z"/>
          <w:rFonts w:ascii="Tahoma" w:eastAsia="Tahoma" w:hAnsi="Tahoma" w:cs="Tahoma"/>
          <w:b/>
          <w:color w:val="auto"/>
          <w:rPrChange w:id="58" w:author="Alina Frey" w:date="2017-11-20T10:06:00Z">
            <w:rPr>
              <w:ins w:id="59" w:author="Alina Frey" w:date="2017-11-09T17:43:00Z"/>
              <w:rFonts w:ascii="Tahoma" w:eastAsia="Tahoma" w:hAnsi="Tahoma" w:cs="Tahoma"/>
              <w:b/>
            </w:rPr>
          </w:rPrChange>
        </w:rPr>
      </w:pPr>
      <w:ins w:id="60" w:author="Alina Frey" w:date="2017-11-09T17:43:00Z">
        <w:r w:rsidRPr="007F739A">
          <w:rPr>
            <w:rFonts w:ascii="Tahoma" w:eastAsia="Tahoma" w:hAnsi="Tahoma" w:cs="Tahoma"/>
            <w:b/>
            <w:color w:val="auto"/>
            <w:rPrChange w:id="61" w:author="Alina Frey" w:date="2017-11-20T10:06:00Z">
              <w:rPr>
                <w:rFonts w:ascii="Tahoma" w:eastAsia="Tahoma" w:hAnsi="Tahoma" w:cs="Tahoma"/>
                <w:b/>
              </w:rPr>
            </w:rPrChange>
          </w:rPr>
          <w:br w:type="page"/>
        </w:r>
      </w:ins>
    </w:p>
    <w:p w14:paraId="4F5DCA92" w14:textId="77777777" w:rsidR="006B2F27" w:rsidRPr="007F739A" w:rsidRDefault="006B2F27" w:rsidP="00FA615B">
      <w:pPr>
        <w:rPr>
          <w:ins w:id="62" w:author="Alina Frey" w:date="2017-11-09T17:37:00Z"/>
          <w:color w:val="auto"/>
          <w:rPrChange w:id="63" w:author="Alina Frey" w:date="2017-11-20T10:06:00Z">
            <w:rPr>
              <w:ins w:id="64" w:author="Alina Frey" w:date="2017-11-09T17:37:00Z"/>
            </w:rPr>
          </w:rPrChange>
        </w:rPr>
        <w:sectPr w:rsidR="006B2F27" w:rsidRPr="007F739A" w:rsidSect="005679DB">
          <w:footerReference w:type="default" r:id="rId12"/>
          <w:pgSz w:w="12240" w:h="15840"/>
          <w:pgMar w:top="1440" w:right="1440" w:bottom="1440" w:left="1440" w:header="720" w:footer="677" w:gutter="0"/>
          <w:pgNumType w:fmt="lowerRoman"/>
          <w:cols w:space="720"/>
          <w:titlePg/>
          <w:docGrid w:linePitch="326"/>
          <w:sectPrChange w:id="70" w:author="Alina Frey" w:date="2017-11-21T08:28:00Z">
            <w:sectPr w:rsidR="006B2F27" w:rsidRPr="007F739A" w:rsidSect="005679DB">
              <w:pgMar w:top="1440" w:right="1440" w:bottom="1440" w:left="1440" w:header="720" w:footer="677" w:gutter="0"/>
              <w:titlePg w:val="0"/>
              <w:docGrid w:linePitch="299"/>
            </w:sectPr>
          </w:sectPrChange>
        </w:sectPr>
      </w:pPr>
    </w:p>
    <w:p w14:paraId="77DF2AE6" w14:textId="397ADF9C" w:rsidR="006C0619" w:rsidRPr="000E5A15" w:rsidDel="00D26482" w:rsidRDefault="006C0619" w:rsidP="00FA615B">
      <w:pPr>
        <w:pStyle w:val="Heading1"/>
        <w:rPr>
          <w:del w:id="71" w:author="Alina Frey" w:date="2017-11-09T17:15:00Z"/>
          <w:color w:val="0070C0"/>
          <w:rPrChange w:id="72" w:author="Alina Frey" w:date="2017-11-20T10:06:00Z">
            <w:rPr>
              <w:del w:id="73" w:author="Alina Frey" w:date="2017-11-09T17:15:00Z"/>
            </w:rPr>
          </w:rPrChange>
        </w:rPr>
      </w:pPr>
    </w:p>
    <w:p w14:paraId="6648A9AB" w14:textId="1A0D1F00" w:rsidR="008527A0" w:rsidRPr="00923436" w:rsidRDefault="008527A0">
      <w:pPr>
        <w:pStyle w:val="Heading1"/>
        <w:rPr>
          <w:del w:id="74" w:author="Alina Frey" w:date="2017-11-09T16:41:00Z"/>
          <w:b w:val="0"/>
        </w:rPr>
        <w:sectPr w:rsidR="008527A0" w:rsidRPr="00923436" w:rsidSect="008527A0">
          <w:type w:val="oddPage"/>
          <w:pgSz w:w="12240" w:h="15840"/>
          <w:pgMar w:top="1440" w:right="1437" w:bottom="1440" w:left="1440" w:header="720" w:footer="720" w:gutter="0"/>
          <w:pgNumType w:fmt="lowerRoman" w:start="1"/>
          <w:cols w:space="720"/>
          <w:docGrid w:linePitch="299"/>
          <w:sectPrChange w:id="75" w:author="Alina Frey" w:date="2017-11-09T17:44:00Z">
            <w:sectPr w:rsidR="008527A0" w:rsidRPr="00923436" w:rsidSect="008527A0">
              <w:type w:val="nextPage"/>
              <w:pgMar w:top="1440" w:right="1437" w:bottom="1440" w:left="1440" w:header="720" w:footer="720" w:gutter="0"/>
              <w:pgNumType w:fmt="decimal"/>
              <w:docGrid w:linePitch="0"/>
            </w:sectPr>
          </w:sectPrChange>
        </w:sectPr>
        <w:pPrChange w:id="76" w:author="Alina Frey" w:date="2017-11-10T14:16:00Z">
          <w:pPr/>
        </w:pPrChange>
      </w:pPr>
    </w:p>
    <w:p w14:paraId="771C2541" w14:textId="77777777" w:rsidR="006C0619" w:rsidRPr="000E5A15" w:rsidDel="0094366E" w:rsidRDefault="006C0619">
      <w:pPr>
        <w:pStyle w:val="Heading1"/>
        <w:rPr>
          <w:del w:id="77" w:author="Alina Frey" w:date="2017-11-09T16:17:00Z"/>
          <w:color w:val="0070C0"/>
          <w:rPrChange w:id="78" w:author="Alina Frey" w:date="2017-11-20T10:06:00Z">
            <w:rPr>
              <w:del w:id="79" w:author="Alina Frey" w:date="2017-11-09T16:17:00Z"/>
            </w:rPr>
          </w:rPrChange>
        </w:rPr>
        <w:pPrChange w:id="80" w:author="Alina Frey" w:date="2017-11-10T14:16:00Z">
          <w:pPr/>
        </w:pPrChange>
      </w:pPr>
    </w:p>
    <w:p w14:paraId="31876D54" w14:textId="370DF9F3" w:rsidR="008527A0" w:rsidRPr="00923436" w:rsidRDefault="008527A0">
      <w:pPr>
        <w:pStyle w:val="Heading1"/>
        <w:rPr>
          <w:del w:id="81" w:author="Alina Frey" w:date="2017-11-09T16:11:00Z"/>
          <w:b w:val="0"/>
        </w:rPr>
        <w:sectPr w:rsidR="008527A0" w:rsidRPr="00923436" w:rsidSect="008527A0">
          <w:footerReference w:type="even" r:id="rId13"/>
          <w:footerReference w:type="default" r:id="rId14"/>
          <w:footerReference w:type="first" r:id="rId15"/>
          <w:pgSz w:w="12240" w:h="15840"/>
          <w:pgMar w:top="1440" w:right="1440" w:bottom="1440" w:left="1440" w:header="720" w:footer="720" w:gutter="0"/>
          <w:pgNumType w:fmt="lowerRoman" w:start="1"/>
          <w:cols w:space="720"/>
          <w:docGrid w:linePitch="299"/>
          <w:sectPrChange w:id="82" w:author="Alina Frey" w:date="2017-11-09T17:44:00Z">
            <w:sectPr w:rsidR="008527A0" w:rsidRPr="00923436" w:rsidSect="008527A0">
              <w:pgMar w:top="1440" w:right="1440" w:bottom="1440" w:left="1440" w:header="720" w:footer="720" w:gutter="0"/>
              <w:pgNumType w:fmt="decimal"/>
              <w:docGrid w:linePitch="0"/>
            </w:sectPr>
          </w:sectPrChange>
        </w:sectPr>
        <w:pPrChange w:id="83" w:author="Alina Frey" w:date="2017-11-10T14:16:00Z">
          <w:pPr/>
        </w:pPrChange>
      </w:pPr>
    </w:p>
    <w:p w14:paraId="31876D55" w14:textId="6E4EF70B" w:rsidR="006C0619" w:rsidRPr="000E5A15" w:rsidDel="00162A24" w:rsidRDefault="005F159C">
      <w:pPr>
        <w:pStyle w:val="Heading1"/>
        <w:rPr>
          <w:del w:id="84" w:author="Alina Frey" w:date="2017-11-09T15:46:00Z"/>
          <w:color w:val="0070C0"/>
          <w:rPrChange w:id="85" w:author="Alina Frey" w:date="2017-11-20T10:06:00Z">
            <w:rPr>
              <w:del w:id="86" w:author="Alina Frey" w:date="2017-11-09T15:46:00Z"/>
            </w:rPr>
          </w:rPrChange>
        </w:rPr>
        <w:pPrChange w:id="87" w:author="Alina Frey" w:date="2017-11-10T14:16:00Z">
          <w:pPr>
            <w:spacing w:after="324"/>
          </w:pPr>
        </w:pPrChange>
      </w:pPr>
      <w:del w:id="88" w:author="Alina Frey" w:date="2017-11-09T15:46:00Z">
        <w:r w:rsidRPr="000E5A15" w:rsidDel="00162A24">
          <w:rPr>
            <w:color w:val="0070C0"/>
            <w:rPrChange w:id="89" w:author="Alina Frey" w:date="2017-11-20T10:06:00Z">
              <w:rPr>
                <w:rFonts w:eastAsia="Times New Roman" w:cs="Times New Roman"/>
                <w:sz w:val="4"/>
              </w:rPr>
            </w:rPrChange>
          </w:rPr>
          <w:delText>ii</w:delText>
        </w:r>
      </w:del>
    </w:p>
    <w:p w14:paraId="31876D56" w14:textId="0D0FA877" w:rsidR="006C0619" w:rsidRPr="000E5A15" w:rsidDel="0005165D" w:rsidRDefault="005F159C" w:rsidP="00FA615B">
      <w:pPr>
        <w:pStyle w:val="Heading1"/>
        <w:rPr>
          <w:del w:id="90" w:author="Alina Frey" w:date="2017-11-14T13:56:00Z"/>
          <w:color w:val="0070C0"/>
          <w:rPrChange w:id="91" w:author="Alina Frey" w:date="2017-11-20T10:06:00Z">
            <w:rPr>
              <w:del w:id="92" w:author="Alina Frey" w:date="2017-11-14T13:56:00Z"/>
            </w:rPr>
          </w:rPrChange>
        </w:rPr>
      </w:pPr>
      <w:bookmarkStart w:id="93" w:name="_Toc497914036"/>
      <w:del w:id="94" w:author="Alina Frey" w:date="2017-11-09T17:15:00Z">
        <w:r w:rsidRPr="000E5A15" w:rsidDel="009D6AE1">
          <w:rPr>
            <w:b w:val="0"/>
            <w:color w:val="0070C0"/>
            <w:rPrChange w:id="95" w:author="Alina Frey" w:date="2017-11-20T10:06:00Z">
              <w:rPr>
                <w:b w:val="0"/>
              </w:rPr>
            </w:rPrChange>
          </w:rPr>
          <w:delText>R</w:delText>
        </w:r>
      </w:del>
      <w:del w:id="96" w:author="Alina Frey" w:date="2017-11-14T13:06:00Z">
        <w:r w:rsidRPr="000E5A15" w:rsidDel="00D26482">
          <w:rPr>
            <w:b w:val="0"/>
            <w:color w:val="0070C0"/>
            <w:rPrChange w:id="97" w:author="Alina Frey" w:date="2017-11-20T10:06:00Z">
              <w:rPr>
                <w:b w:val="0"/>
              </w:rPr>
            </w:rPrChange>
          </w:rPr>
          <w:delText>evision History</w:delText>
        </w:r>
      </w:del>
      <w:bookmarkEnd w:id="93"/>
    </w:p>
    <w:tbl>
      <w:tblPr>
        <w:tblStyle w:val="TableGrid"/>
        <w:tblW w:w="9342" w:type="dxa"/>
        <w:tblInd w:w="0" w:type="dxa"/>
        <w:tblCellMar>
          <w:left w:w="120" w:type="dxa"/>
          <w:right w:w="115" w:type="dxa"/>
        </w:tblCellMar>
        <w:tblLook w:val="04A0" w:firstRow="1" w:lastRow="0" w:firstColumn="1" w:lastColumn="0" w:noHBand="0" w:noVBand="1"/>
      </w:tblPr>
      <w:tblGrid>
        <w:gridCol w:w="2250"/>
        <w:gridCol w:w="4484"/>
        <w:gridCol w:w="2608"/>
      </w:tblGrid>
      <w:tr w:rsidR="000E5A15" w:rsidRPr="000E5A15" w:rsidDel="0005165D" w14:paraId="31876D5A" w14:textId="7D1D0A67">
        <w:trPr>
          <w:trHeight w:val="420"/>
          <w:del w:id="98" w:author="Alina Frey" w:date="2017-11-14T13:56:00Z"/>
        </w:trPr>
        <w:tc>
          <w:tcPr>
            <w:tcW w:w="2250" w:type="dxa"/>
            <w:tcBorders>
              <w:top w:val="single" w:sz="4" w:space="0" w:color="000000"/>
              <w:left w:val="single" w:sz="4" w:space="0" w:color="000000"/>
              <w:bottom w:val="single" w:sz="4" w:space="0" w:color="000000"/>
              <w:right w:val="single" w:sz="4" w:space="0" w:color="000000"/>
            </w:tcBorders>
            <w:shd w:val="clear" w:color="auto" w:fill="003057"/>
            <w:vAlign w:val="center"/>
          </w:tcPr>
          <w:p w14:paraId="31876D57" w14:textId="13E43AF5" w:rsidR="006C0619" w:rsidRPr="000E5A15" w:rsidDel="0005165D" w:rsidRDefault="005F159C" w:rsidP="00FA615B">
            <w:pPr>
              <w:rPr>
                <w:del w:id="99" w:author="Alina Frey" w:date="2017-11-14T13:56:00Z"/>
                <w:color w:val="0070C0"/>
                <w:rPrChange w:id="100" w:author="Alina Frey" w:date="2017-11-20T10:06:00Z">
                  <w:rPr>
                    <w:del w:id="101" w:author="Alina Frey" w:date="2017-11-14T13:56:00Z"/>
                  </w:rPr>
                </w:rPrChange>
              </w:rPr>
            </w:pPr>
            <w:del w:id="102" w:author="Alina Frey" w:date="2017-11-14T13:56:00Z">
              <w:r w:rsidRPr="000E5A15" w:rsidDel="0005165D">
                <w:rPr>
                  <w:rFonts w:eastAsia="Times New Roman" w:cs="Times New Roman"/>
                  <w:b/>
                  <w:color w:val="0070C0"/>
                  <w:rPrChange w:id="103" w:author="Alina Frey" w:date="2017-11-20T10:06:00Z">
                    <w:rPr>
                      <w:rFonts w:eastAsia="Times New Roman" w:cs="Times New Roman"/>
                      <w:b/>
                      <w:color w:val="FFFFFF"/>
                    </w:rPr>
                  </w:rPrChange>
                </w:rPr>
                <w:delText>Date</w:delText>
              </w:r>
            </w:del>
          </w:p>
        </w:tc>
        <w:tc>
          <w:tcPr>
            <w:tcW w:w="4484" w:type="dxa"/>
            <w:tcBorders>
              <w:top w:val="single" w:sz="4" w:space="0" w:color="000000"/>
              <w:left w:val="single" w:sz="4" w:space="0" w:color="000000"/>
              <w:bottom w:val="single" w:sz="4" w:space="0" w:color="000000"/>
              <w:right w:val="single" w:sz="4" w:space="0" w:color="000000"/>
            </w:tcBorders>
            <w:shd w:val="clear" w:color="auto" w:fill="003057"/>
            <w:vAlign w:val="center"/>
          </w:tcPr>
          <w:p w14:paraId="31876D58" w14:textId="34485290" w:rsidR="006C0619" w:rsidRPr="000E5A15" w:rsidDel="0005165D" w:rsidRDefault="005F159C" w:rsidP="00FA615B">
            <w:pPr>
              <w:rPr>
                <w:del w:id="104" w:author="Alina Frey" w:date="2017-11-14T13:56:00Z"/>
                <w:color w:val="0070C0"/>
                <w:rPrChange w:id="105" w:author="Alina Frey" w:date="2017-11-20T10:06:00Z">
                  <w:rPr>
                    <w:del w:id="106" w:author="Alina Frey" w:date="2017-11-14T13:56:00Z"/>
                  </w:rPr>
                </w:rPrChange>
              </w:rPr>
            </w:pPr>
            <w:del w:id="107" w:author="Alina Frey" w:date="2017-11-14T13:56:00Z">
              <w:r w:rsidRPr="000E5A15" w:rsidDel="0005165D">
                <w:rPr>
                  <w:rFonts w:eastAsia="Times New Roman" w:cs="Times New Roman"/>
                  <w:b/>
                  <w:color w:val="0070C0"/>
                  <w:rPrChange w:id="108" w:author="Alina Frey" w:date="2017-11-20T10:06:00Z">
                    <w:rPr>
                      <w:rFonts w:eastAsia="Times New Roman" w:cs="Times New Roman"/>
                      <w:b/>
                      <w:color w:val="FFFFFF"/>
                    </w:rPr>
                  </w:rPrChange>
                </w:rPr>
                <w:delText>Description of Change</w:delText>
              </w:r>
            </w:del>
          </w:p>
        </w:tc>
        <w:tc>
          <w:tcPr>
            <w:tcW w:w="2608" w:type="dxa"/>
            <w:tcBorders>
              <w:top w:val="single" w:sz="4" w:space="0" w:color="000000"/>
              <w:left w:val="single" w:sz="4" w:space="0" w:color="000000"/>
              <w:bottom w:val="single" w:sz="4" w:space="0" w:color="000000"/>
              <w:right w:val="single" w:sz="4" w:space="0" w:color="000000"/>
            </w:tcBorders>
            <w:shd w:val="clear" w:color="auto" w:fill="003057"/>
            <w:vAlign w:val="center"/>
          </w:tcPr>
          <w:p w14:paraId="31876D59" w14:textId="330FB845" w:rsidR="006C0619" w:rsidRPr="007F739A" w:rsidDel="0005165D" w:rsidRDefault="005F159C" w:rsidP="00FA615B">
            <w:pPr>
              <w:rPr>
                <w:del w:id="109" w:author="Alina Frey" w:date="2017-11-14T13:56:00Z"/>
                <w:color w:val="auto"/>
                <w:rPrChange w:id="110" w:author="Alina Frey" w:date="2017-11-20T10:06:00Z">
                  <w:rPr>
                    <w:del w:id="111" w:author="Alina Frey" w:date="2017-11-14T13:56:00Z"/>
                  </w:rPr>
                </w:rPrChange>
              </w:rPr>
            </w:pPr>
            <w:del w:id="112" w:author="Alina Frey" w:date="2017-11-14T13:56:00Z">
              <w:r w:rsidRPr="000E5A15" w:rsidDel="0005165D">
                <w:rPr>
                  <w:rFonts w:eastAsia="Times New Roman" w:cs="Times New Roman"/>
                  <w:b/>
                  <w:color w:val="0070C0"/>
                  <w:rPrChange w:id="113" w:author="Alina Frey" w:date="2017-11-20T10:06:00Z">
                    <w:rPr>
                      <w:rFonts w:eastAsia="Times New Roman" w:cs="Times New Roman"/>
                      <w:b/>
                      <w:color w:val="FFFFFF"/>
                    </w:rPr>
                  </w:rPrChange>
                </w:rPr>
                <w:delText>Author</w:delText>
              </w:r>
            </w:del>
          </w:p>
        </w:tc>
      </w:tr>
      <w:tr w:rsidR="000E5A15" w:rsidRPr="000E5A15" w:rsidDel="0005165D" w14:paraId="31876D5E" w14:textId="509981E8" w:rsidTr="00CD6666">
        <w:trPr>
          <w:trHeight w:val="693"/>
          <w:del w:id="114" w:author="Alina Frey" w:date="2017-11-14T13:56:00Z"/>
        </w:trPr>
        <w:tc>
          <w:tcPr>
            <w:tcW w:w="2250" w:type="dxa"/>
            <w:tcBorders>
              <w:top w:val="single" w:sz="4" w:space="0" w:color="000000"/>
              <w:left w:val="single" w:sz="4" w:space="0" w:color="000000"/>
              <w:bottom w:val="single" w:sz="4" w:space="0" w:color="000000"/>
              <w:right w:val="single" w:sz="4" w:space="0" w:color="000000"/>
            </w:tcBorders>
            <w:vAlign w:val="center"/>
          </w:tcPr>
          <w:p w14:paraId="31876D5B" w14:textId="4BCC18FE" w:rsidR="006C0619" w:rsidRPr="000E5A15" w:rsidDel="0005165D" w:rsidRDefault="005F159C" w:rsidP="00FA615B">
            <w:pPr>
              <w:rPr>
                <w:del w:id="115" w:author="Alina Frey" w:date="2017-11-14T13:56:00Z"/>
                <w:rFonts w:eastAsia="Times New Roman" w:cs="Times New Roman"/>
                <w:color w:val="0070C0"/>
                <w:rPrChange w:id="116" w:author="Alina Frey" w:date="2017-11-20T10:06:00Z">
                  <w:rPr>
                    <w:del w:id="117" w:author="Alina Frey" w:date="2017-11-14T13:56:00Z"/>
                  </w:rPr>
                </w:rPrChange>
              </w:rPr>
            </w:pPr>
            <w:del w:id="118" w:author="Alina Frey" w:date="2017-11-08T13:40:00Z">
              <w:r w:rsidRPr="000E5A15" w:rsidDel="00277140">
                <w:rPr>
                  <w:rFonts w:eastAsia="Times New Roman" w:cs="Times New Roman"/>
                  <w:color w:val="0070C0"/>
                  <w:rPrChange w:id="119" w:author="Alina Frey" w:date="2017-11-20T10:06:00Z">
                    <w:rPr>
                      <w:rFonts w:eastAsia="Times New Roman" w:cs="Times New Roman"/>
                    </w:rPr>
                  </w:rPrChange>
                </w:rPr>
                <w:delText>02/21/2017</w:delText>
              </w:r>
            </w:del>
          </w:p>
        </w:tc>
        <w:tc>
          <w:tcPr>
            <w:tcW w:w="4484" w:type="dxa"/>
            <w:tcBorders>
              <w:top w:val="single" w:sz="4" w:space="0" w:color="000000"/>
              <w:left w:val="single" w:sz="4" w:space="0" w:color="000000"/>
              <w:bottom w:val="single" w:sz="4" w:space="0" w:color="000000"/>
              <w:right w:val="single" w:sz="4" w:space="0" w:color="000000"/>
            </w:tcBorders>
            <w:vAlign w:val="center"/>
          </w:tcPr>
          <w:p w14:paraId="31876D5C" w14:textId="74EFA233" w:rsidR="006C0619" w:rsidRPr="000E5A15" w:rsidDel="0005165D" w:rsidRDefault="005F159C" w:rsidP="00FA615B">
            <w:pPr>
              <w:rPr>
                <w:del w:id="120" w:author="Alina Frey" w:date="2017-11-14T13:56:00Z"/>
                <w:color w:val="0070C0"/>
                <w:rPrChange w:id="121" w:author="Alina Frey" w:date="2017-11-20T10:06:00Z">
                  <w:rPr>
                    <w:del w:id="122" w:author="Alina Frey" w:date="2017-11-14T13:56:00Z"/>
                  </w:rPr>
                </w:rPrChange>
              </w:rPr>
            </w:pPr>
            <w:del w:id="123" w:author="Alina Frey" w:date="2017-11-08T13:40:00Z">
              <w:r w:rsidRPr="000E5A15" w:rsidDel="00277140">
                <w:rPr>
                  <w:rFonts w:eastAsia="Times New Roman" w:cs="Times New Roman"/>
                  <w:color w:val="0070C0"/>
                  <w:rPrChange w:id="124" w:author="Alina Frey" w:date="2017-11-20T10:06:00Z">
                    <w:rPr>
                      <w:rFonts w:eastAsia="Times New Roman" w:cs="Times New Roman"/>
                    </w:rPr>
                  </w:rPrChange>
                </w:rPr>
                <w:delText>Updated to version 3.0</w:delText>
              </w:r>
            </w:del>
          </w:p>
        </w:tc>
        <w:tc>
          <w:tcPr>
            <w:tcW w:w="2608" w:type="dxa"/>
            <w:tcBorders>
              <w:top w:val="single" w:sz="4" w:space="0" w:color="000000"/>
              <w:left w:val="single" w:sz="4" w:space="0" w:color="000000"/>
              <w:bottom w:val="single" w:sz="4" w:space="0" w:color="000000"/>
              <w:right w:val="single" w:sz="4" w:space="0" w:color="000000"/>
            </w:tcBorders>
            <w:vAlign w:val="center"/>
          </w:tcPr>
          <w:p w14:paraId="31876D5D" w14:textId="1C10EE7A" w:rsidR="006C0619" w:rsidRPr="007F739A" w:rsidDel="0005165D" w:rsidRDefault="005F159C" w:rsidP="00FA615B">
            <w:pPr>
              <w:rPr>
                <w:del w:id="125" w:author="Alina Frey" w:date="2017-11-14T13:56:00Z"/>
                <w:color w:val="auto"/>
                <w:rPrChange w:id="126" w:author="Alina Frey" w:date="2017-11-20T10:06:00Z">
                  <w:rPr>
                    <w:del w:id="127" w:author="Alina Frey" w:date="2017-11-14T13:56:00Z"/>
                  </w:rPr>
                </w:rPrChange>
              </w:rPr>
            </w:pPr>
            <w:del w:id="128" w:author="Alina Frey" w:date="2017-11-08T13:40:00Z">
              <w:r w:rsidRPr="000E5A15" w:rsidDel="00277140">
                <w:rPr>
                  <w:rFonts w:eastAsia="Times New Roman" w:cs="Times New Roman"/>
                  <w:color w:val="0070C0"/>
                  <w:rPrChange w:id="129" w:author="Alina Frey" w:date="2017-11-20T10:06:00Z">
                    <w:rPr>
                      <w:rFonts w:eastAsia="Times New Roman" w:cs="Times New Roman"/>
                    </w:rPr>
                  </w:rPrChange>
                </w:rPr>
                <w:delText>T. Eaves</w:delText>
              </w:r>
            </w:del>
          </w:p>
        </w:tc>
      </w:tr>
      <w:tr w:rsidR="000E5A15" w:rsidRPr="000E5A15" w:rsidDel="0005165D" w14:paraId="31876D62" w14:textId="2C2CEB55">
        <w:trPr>
          <w:trHeight w:val="420"/>
          <w:del w:id="130" w:author="Alina Frey" w:date="2017-11-14T13:56:00Z"/>
        </w:trPr>
        <w:tc>
          <w:tcPr>
            <w:tcW w:w="2250" w:type="dxa"/>
            <w:tcBorders>
              <w:top w:val="single" w:sz="4" w:space="0" w:color="000000"/>
              <w:left w:val="single" w:sz="4" w:space="0" w:color="000000"/>
              <w:bottom w:val="single" w:sz="4" w:space="0" w:color="000000"/>
              <w:right w:val="single" w:sz="4" w:space="0" w:color="000000"/>
            </w:tcBorders>
            <w:vAlign w:val="center"/>
          </w:tcPr>
          <w:p w14:paraId="31876D5F" w14:textId="257BCA67" w:rsidR="006C0619" w:rsidRPr="000E5A15" w:rsidDel="0005165D" w:rsidRDefault="005F159C" w:rsidP="00FA615B">
            <w:pPr>
              <w:rPr>
                <w:del w:id="131" w:author="Alina Frey" w:date="2017-11-14T13:56:00Z"/>
                <w:color w:val="0070C0"/>
                <w:rPrChange w:id="132" w:author="Alina Frey" w:date="2017-11-20T10:06:00Z">
                  <w:rPr>
                    <w:del w:id="133" w:author="Alina Frey" w:date="2017-11-14T13:56:00Z"/>
                  </w:rPr>
                </w:rPrChange>
              </w:rPr>
            </w:pPr>
            <w:del w:id="134" w:author="Alina Frey" w:date="2017-11-14T13:56:00Z">
              <w:r w:rsidRPr="000E5A15" w:rsidDel="0005165D">
                <w:rPr>
                  <w:rFonts w:eastAsia="Times New Roman" w:cs="Times New Roman"/>
                  <w:color w:val="0070C0"/>
                  <w:rPrChange w:id="135" w:author="Alina Frey" w:date="2017-11-20T10:06:00Z">
                    <w:rPr>
                      <w:rFonts w:eastAsia="Times New Roman" w:cs="Times New Roman"/>
                    </w:rPr>
                  </w:rPrChange>
                </w:rPr>
                <w:delText>11/18/2016</w:delText>
              </w:r>
            </w:del>
          </w:p>
        </w:tc>
        <w:tc>
          <w:tcPr>
            <w:tcW w:w="4484" w:type="dxa"/>
            <w:tcBorders>
              <w:top w:val="single" w:sz="4" w:space="0" w:color="000000"/>
              <w:left w:val="single" w:sz="4" w:space="0" w:color="000000"/>
              <w:bottom w:val="single" w:sz="4" w:space="0" w:color="000000"/>
              <w:right w:val="single" w:sz="4" w:space="0" w:color="000000"/>
            </w:tcBorders>
            <w:vAlign w:val="center"/>
          </w:tcPr>
          <w:p w14:paraId="31876D60" w14:textId="2C425A49" w:rsidR="006C0619" w:rsidRPr="000E5A15" w:rsidDel="0005165D" w:rsidRDefault="005F159C" w:rsidP="00FA615B">
            <w:pPr>
              <w:rPr>
                <w:del w:id="136" w:author="Alina Frey" w:date="2017-11-14T13:56:00Z"/>
                <w:color w:val="0070C0"/>
                <w:rPrChange w:id="137" w:author="Alina Frey" w:date="2017-11-20T10:06:00Z">
                  <w:rPr>
                    <w:del w:id="138" w:author="Alina Frey" w:date="2017-11-14T13:56:00Z"/>
                  </w:rPr>
                </w:rPrChange>
              </w:rPr>
            </w:pPr>
            <w:del w:id="139" w:author="Alina Frey" w:date="2017-11-14T13:56:00Z">
              <w:r w:rsidRPr="000E5A15" w:rsidDel="0005165D">
                <w:rPr>
                  <w:rFonts w:eastAsia="Times New Roman" w:cs="Times New Roman"/>
                  <w:color w:val="0070C0"/>
                  <w:rPrChange w:id="140" w:author="Alina Frey" w:date="2017-11-20T10:06:00Z">
                    <w:rPr>
                      <w:rFonts w:eastAsia="Times New Roman" w:cs="Times New Roman"/>
                    </w:rPr>
                  </w:rPrChange>
                </w:rPr>
                <w:delText>Updated to version 2.0</w:delText>
              </w:r>
            </w:del>
          </w:p>
        </w:tc>
        <w:tc>
          <w:tcPr>
            <w:tcW w:w="2608" w:type="dxa"/>
            <w:tcBorders>
              <w:top w:val="single" w:sz="4" w:space="0" w:color="000000"/>
              <w:left w:val="single" w:sz="4" w:space="0" w:color="000000"/>
              <w:bottom w:val="single" w:sz="4" w:space="0" w:color="000000"/>
              <w:right w:val="single" w:sz="4" w:space="0" w:color="000000"/>
            </w:tcBorders>
            <w:vAlign w:val="center"/>
          </w:tcPr>
          <w:p w14:paraId="31876D61" w14:textId="7C42DD33" w:rsidR="006C0619" w:rsidRPr="007F739A" w:rsidDel="0005165D" w:rsidRDefault="005F159C" w:rsidP="00FA615B">
            <w:pPr>
              <w:rPr>
                <w:del w:id="141" w:author="Alina Frey" w:date="2017-11-14T13:56:00Z"/>
                <w:color w:val="auto"/>
                <w:rPrChange w:id="142" w:author="Alina Frey" w:date="2017-11-20T10:06:00Z">
                  <w:rPr>
                    <w:del w:id="143" w:author="Alina Frey" w:date="2017-11-14T13:56:00Z"/>
                  </w:rPr>
                </w:rPrChange>
              </w:rPr>
            </w:pPr>
            <w:del w:id="144" w:author="Alina Frey" w:date="2017-11-14T13:56:00Z">
              <w:r w:rsidRPr="000E5A15" w:rsidDel="0005165D">
                <w:rPr>
                  <w:rFonts w:eastAsia="Times New Roman" w:cs="Times New Roman"/>
                  <w:color w:val="0070C0"/>
                  <w:rPrChange w:id="145" w:author="Alina Frey" w:date="2017-11-20T10:06:00Z">
                    <w:rPr>
                      <w:rFonts w:eastAsia="Times New Roman" w:cs="Times New Roman"/>
                    </w:rPr>
                  </w:rPrChange>
                </w:rPr>
                <w:delText>T. Eaves</w:delText>
              </w:r>
            </w:del>
          </w:p>
        </w:tc>
      </w:tr>
      <w:tr w:rsidR="000E5A15" w:rsidRPr="000E5A15" w:rsidDel="0005165D" w14:paraId="31876D66" w14:textId="43E7D590">
        <w:trPr>
          <w:trHeight w:val="420"/>
          <w:del w:id="146" w:author="Alina Frey" w:date="2017-11-14T13:56:00Z"/>
        </w:trPr>
        <w:tc>
          <w:tcPr>
            <w:tcW w:w="2250" w:type="dxa"/>
            <w:tcBorders>
              <w:top w:val="single" w:sz="4" w:space="0" w:color="000000"/>
              <w:left w:val="single" w:sz="4" w:space="0" w:color="000000"/>
              <w:bottom w:val="single" w:sz="4" w:space="0" w:color="000000"/>
              <w:right w:val="single" w:sz="4" w:space="0" w:color="000000"/>
            </w:tcBorders>
            <w:vAlign w:val="center"/>
          </w:tcPr>
          <w:p w14:paraId="31876D63" w14:textId="6D58E711" w:rsidR="006C0619" w:rsidRPr="000E5A15" w:rsidDel="0005165D" w:rsidRDefault="005F159C" w:rsidP="00FA615B">
            <w:pPr>
              <w:rPr>
                <w:del w:id="147" w:author="Alina Frey" w:date="2017-11-14T13:56:00Z"/>
                <w:color w:val="0070C0"/>
                <w:rPrChange w:id="148" w:author="Alina Frey" w:date="2017-11-20T10:06:00Z">
                  <w:rPr>
                    <w:del w:id="149" w:author="Alina Frey" w:date="2017-11-14T13:56:00Z"/>
                  </w:rPr>
                </w:rPrChange>
              </w:rPr>
            </w:pPr>
            <w:del w:id="150" w:author="Alina Frey" w:date="2017-11-14T13:56:00Z">
              <w:r w:rsidRPr="000E5A15" w:rsidDel="0005165D">
                <w:rPr>
                  <w:rFonts w:eastAsia="Times New Roman" w:cs="Times New Roman"/>
                  <w:color w:val="0070C0"/>
                  <w:rPrChange w:id="151" w:author="Alina Frey" w:date="2017-11-20T10:06:00Z">
                    <w:rPr>
                      <w:rFonts w:eastAsia="Times New Roman" w:cs="Times New Roman"/>
                    </w:rPr>
                  </w:rPrChange>
                </w:rPr>
                <w:delText>07/23/2016</w:delText>
              </w:r>
            </w:del>
          </w:p>
        </w:tc>
        <w:tc>
          <w:tcPr>
            <w:tcW w:w="4484" w:type="dxa"/>
            <w:tcBorders>
              <w:top w:val="single" w:sz="4" w:space="0" w:color="000000"/>
              <w:left w:val="single" w:sz="4" w:space="0" w:color="000000"/>
              <w:bottom w:val="single" w:sz="4" w:space="0" w:color="000000"/>
              <w:right w:val="single" w:sz="4" w:space="0" w:color="000000"/>
            </w:tcBorders>
            <w:vAlign w:val="center"/>
          </w:tcPr>
          <w:p w14:paraId="31876D64" w14:textId="10BA05D7" w:rsidR="006C0619" w:rsidRPr="000E5A15" w:rsidDel="0005165D" w:rsidRDefault="005F159C" w:rsidP="00FA615B">
            <w:pPr>
              <w:rPr>
                <w:del w:id="152" w:author="Alina Frey" w:date="2017-11-14T13:56:00Z"/>
                <w:color w:val="0070C0"/>
                <w:rPrChange w:id="153" w:author="Alina Frey" w:date="2017-11-20T10:06:00Z">
                  <w:rPr>
                    <w:del w:id="154" w:author="Alina Frey" w:date="2017-11-14T13:56:00Z"/>
                  </w:rPr>
                </w:rPrChange>
              </w:rPr>
            </w:pPr>
            <w:del w:id="155" w:author="Alina Frey" w:date="2017-11-14T13:56:00Z">
              <w:r w:rsidRPr="000E5A15" w:rsidDel="0005165D">
                <w:rPr>
                  <w:rFonts w:eastAsia="Times New Roman" w:cs="Times New Roman"/>
                  <w:color w:val="0070C0"/>
                  <w:rPrChange w:id="156" w:author="Alina Frey" w:date="2017-11-20T10:06:00Z">
                    <w:rPr>
                      <w:rFonts w:eastAsia="Times New Roman" w:cs="Times New Roman"/>
                    </w:rPr>
                  </w:rPrChange>
                </w:rPr>
                <w:delText>Updated dashboard illustration and IHE section.</w:delText>
              </w:r>
            </w:del>
          </w:p>
        </w:tc>
        <w:tc>
          <w:tcPr>
            <w:tcW w:w="2608" w:type="dxa"/>
            <w:tcBorders>
              <w:top w:val="single" w:sz="4" w:space="0" w:color="000000"/>
              <w:left w:val="single" w:sz="4" w:space="0" w:color="000000"/>
              <w:bottom w:val="single" w:sz="4" w:space="0" w:color="000000"/>
              <w:right w:val="single" w:sz="4" w:space="0" w:color="000000"/>
            </w:tcBorders>
            <w:vAlign w:val="center"/>
          </w:tcPr>
          <w:p w14:paraId="31876D65" w14:textId="5799D75C" w:rsidR="006C0619" w:rsidRPr="007F739A" w:rsidDel="0005165D" w:rsidRDefault="005F159C" w:rsidP="00FA615B">
            <w:pPr>
              <w:rPr>
                <w:del w:id="157" w:author="Alina Frey" w:date="2017-11-14T13:56:00Z"/>
                <w:color w:val="auto"/>
                <w:rPrChange w:id="158" w:author="Alina Frey" w:date="2017-11-20T10:06:00Z">
                  <w:rPr>
                    <w:del w:id="159" w:author="Alina Frey" w:date="2017-11-14T13:56:00Z"/>
                  </w:rPr>
                </w:rPrChange>
              </w:rPr>
            </w:pPr>
            <w:del w:id="160" w:author="Alina Frey" w:date="2017-11-14T13:56:00Z">
              <w:r w:rsidRPr="000E5A15" w:rsidDel="0005165D">
                <w:rPr>
                  <w:rFonts w:eastAsia="Times New Roman" w:cs="Times New Roman"/>
                  <w:color w:val="0070C0"/>
                  <w:rPrChange w:id="161" w:author="Alina Frey" w:date="2017-11-20T10:06:00Z">
                    <w:rPr>
                      <w:rFonts w:eastAsia="Times New Roman" w:cs="Times New Roman"/>
                    </w:rPr>
                  </w:rPrChange>
                </w:rPr>
                <w:delText>T. Eaves</w:delText>
              </w:r>
            </w:del>
          </w:p>
        </w:tc>
      </w:tr>
      <w:tr w:rsidR="000E5A15" w:rsidRPr="000E5A15" w:rsidDel="0005165D" w14:paraId="31876D6A" w14:textId="7F80D930">
        <w:trPr>
          <w:trHeight w:val="420"/>
          <w:del w:id="162" w:author="Alina Frey" w:date="2017-11-14T13:56:00Z"/>
        </w:trPr>
        <w:tc>
          <w:tcPr>
            <w:tcW w:w="2250" w:type="dxa"/>
            <w:tcBorders>
              <w:top w:val="single" w:sz="4" w:space="0" w:color="000000"/>
              <w:left w:val="single" w:sz="4" w:space="0" w:color="000000"/>
              <w:bottom w:val="single" w:sz="4" w:space="0" w:color="000000"/>
              <w:right w:val="single" w:sz="4" w:space="0" w:color="000000"/>
            </w:tcBorders>
            <w:vAlign w:val="center"/>
          </w:tcPr>
          <w:p w14:paraId="31876D67" w14:textId="78C80A79" w:rsidR="006C0619" w:rsidRPr="000E5A15" w:rsidDel="0005165D" w:rsidRDefault="005F159C" w:rsidP="00FA615B">
            <w:pPr>
              <w:rPr>
                <w:del w:id="163" w:author="Alina Frey" w:date="2017-11-14T13:56:00Z"/>
                <w:color w:val="0070C0"/>
                <w:rPrChange w:id="164" w:author="Alina Frey" w:date="2017-11-20T10:06:00Z">
                  <w:rPr>
                    <w:del w:id="165" w:author="Alina Frey" w:date="2017-11-14T13:56:00Z"/>
                  </w:rPr>
                </w:rPrChange>
              </w:rPr>
            </w:pPr>
            <w:del w:id="166" w:author="Alina Frey" w:date="2017-11-14T13:56:00Z">
              <w:r w:rsidRPr="000E5A15" w:rsidDel="0005165D">
                <w:rPr>
                  <w:rFonts w:eastAsia="Times New Roman" w:cs="Times New Roman"/>
                  <w:color w:val="0070C0"/>
                  <w:rPrChange w:id="167" w:author="Alina Frey" w:date="2017-11-20T10:06:00Z">
                    <w:rPr>
                      <w:rFonts w:eastAsia="Times New Roman" w:cs="Times New Roman"/>
                    </w:rPr>
                  </w:rPrChange>
                </w:rPr>
                <w:delText>06/10/2016</w:delText>
              </w:r>
            </w:del>
          </w:p>
        </w:tc>
        <w:tc>
          <w:tcPr>
            <w:tcW w:w="4484" w:type="dxa"/>
            <w:tcBorders>
              <w:top w:val="single" w:sz="4" w:space="0" w:color="000000"/>
              <w:left w:val="single" w:sz="4" w:space="0" w:color="000000"/>
              <w:bottom w:val="single" w:sz="4" w:space="0" w:color="000000"/>
              <w:right w:val="single" w:sz="4" w:space="0" w:color="000000"/>
            </w:tcBorders>
            <w:vAlign w:val="center"/>
          </w:tcPr>
          <w:p w14:paraId="31876D68" w14:textId="0D593C3C" w:rsidR="006C0619" w:rsidRPr="000E5A15" w:rsidDel="0005165D" w:rsidRDefault="005F159C" w:rsidP="00FA615B">
            <w:pPr>
              <w:rPr>
                <w:del w:id="168" w:author="Alina Frey" w:date="2017-11-14T13:56:00Z"/>
                <w:color w:val="0070C0"/>
                <w:rPrChange w:id="169" w:author="Alina Frey" w:date="2017-11-20T10:06:00Z">
                  <w:rPr>
                    <w:del w:id="170" w:author="Alina Frey" w:date="2017-11-14T13:56:00Z"/>
                  </w:rPr>
                </w:rPrChange>
              </w:rPr>
            </w:pPr>
            <w:del w:id="171" w:author="Alina Frey" w:date="2017-11-14T13:56:00Z">
              <w:r w:rsidRPr="000E5A15" w:rsidDel="0005165D">
                <w:rPr>
                  <w:rFonts w:eastAsia="Times New Roman" w:cs="Times New Roman"/>
                  <w:color w:val="0070C0"/>
                  <w:rPrChange w:id="172" w:author="Alina Frey" w:date="2017-11-20T10:06:00Z">
                    <w:rPr>
                      <w:rFonts w:eastAsia="Times New Roman" w:cs="Times New Roman"/>
                    </w:rPr>
                  </w:rPrChange>
                </w:rPr>
                <w:delText>Updates to document.</w:delText>
              </w:r>
            </w:del>
          </w:p>
        </w:tc>
        <w:tc>
          <w:tcPr>
            <w:tcW w:w="2608" w:type="dxa"/>
            <w:tcBorders>
              <w:top w:val="single" w:sz="4" w:space="0" w:color="000000"/>
              <w:left w:val="single" w:sz="4" w:space="0" w:color="000000"/>
              <w:bottom w:val="single" w:sz="4" w:space="0" w:color="000000"/>
              <w:right w:val="single" w:sz="4" w:space="0" w:color="000000"/>
            </w:tcBorders>
            <w:vAlign w:val="center"/>
          </w:tcPr>
          <w:p w14:paraId="31876D69" w14:textId="4955E6B7" w:rsidR="006C0619" w:rsidRPr="007F739A" w:rsidDel="0005165D" w:rsidRDefault="005F159C" w:rsidP="00FA615B">
            <w:pPr>
              <w:rPr>
                <w:del w:id="173" w:author="Alina Frey" w:date="2017-11-14T13:56:00Z"/>
                <w:color w:val="auto"/>
                <w:rPrChange w:id="174" w:author="Alina Frey" w:date="2017-11-20T10:06:00Z">
                  <w:rPr>
                    <w:del w:id="175" w:author="Alina Frey" w:date="2017-11-14T13:56:00Z"/>
                  </w:rPr>
                </w:rPrChange>
              </w:rPr>
            </w:pPr>
            <w:del w:id="176" w:author="Alina Frey" w:date="2017-11-14T13:56:00Z">
              <w:r w:rsidRPr="000E5A15" w:rsidDel="0005165D">
                <w:rPr>
                  <w:rFonts w:eastAsia="Times New Roman" w:cs="Times New Roman"/>
                  <w:color w:val="0070C0"/>
                  <w:rPrChange w:id="177" w:author="Alina Frey" w:date="2017-11-20T10:06:00Z">
                    <w:rPr>
                      <w:rFonts w:eastAsia="Times New Roman" w:cs="Times New Roman"/>
                    </w:rPr>
                  </w:rPrChange>
                </w:rPr>
                <w:delText>E. Gerardo</w:delText>
              </w:r>
            </w:del>
          </w:p>
        </w:tc>
      </w:tr>
      <w:tr w:rsidR="000E5A15" w:rsidRPr="000E5A15" w:rsidDel="0005165D" w14:paraId="31876D6E" w14:textId="3368110B">
        <w:trPr>
          <w:trHeight w:val="420"/>
          <w:del w:id="178" w:author="Alina Frey" w:date="2017-11-14T13:56:00Z"/>
        </w:trPr>
        <w:tc>
          <w:tcPr>
            <w:tcW w:w="2250" w:type="dxa"/>
            <w:tcBorders>
              <w:top w:val="single" w:sz="4" w:space="0" w:color="000000"/>
              <w:left w:val="single" w:sz="4" w:space="0" w:color="000000"/>
              <w:bottom w:val="single" w:sz="4" w:space="0" w:color="000000"/>
              <w:right w:val="single" w:sz="4" w:space="0" w:color="000000"/>
            </w:tcBorders>
            <w:vAlign w:val="center"/>
          </w:tcPr>
          <w:p w14:paraId="31876D6B" w14:textId="11CAAE3A" w:rsidR="006C0619" w:rsidRPr="000E5A15" w:rsidDel="0005165D" w:rsidRDefault="005F159C" w:rsidP="00FA615B">
            <w:pPr>
              <w:rPr>
                <w:del w:id="179" w:author="Alina Frey" w:date="2017-11-14T13:56:00Z"/>
                <w:color w:val="0070C0"/>
                <w:rPrChange w:id="180" w:author="Alina Frey" w:date="2017-11-20T10:06:00Z">
                  <w:rPr>
                    <w:del w:id="181" w:author="Alina Frey" w:date="2017-11-14T13:56:00Z"/>
                  </w:rPr>
                </w:rPrChange>
              </w:rPr>
            </w:pPr>
            <w:del w:id="182" w:author="Alina Frey" w:date="2017-11-14T13:56:00Z">
              <w:r w:rsidRPr="000E5A15" w:rsidDel="0005165D">
                <w:rPr>
                  <w:rFonts w:eastAsia="Times New Roman" w:cs="Times New Roman"/>
                  <w:color w:val="0070C0"/>
                  <w:rPrChange w:id="183" w:author="Alina Frey" w:date="2017-11-20T10:06:00Z">
                    <w:rPr>
                      <w:rFonts w:eastAsia="Times New Roman" w:cs="Times New Roman"/>
                    </w:rPr>
                  </w:rPrChange>
                </w:rPr>
                <w:delText>03/15/2016</w:delText>
              </w:r>
            </w:del>
          </w:p>
        </w:tc>
        <w:tc>
          <w:tcPr>
            <w:tcW w:w="4484" w:type="dxa"/>
            <w:tcBorders>
              <w:top w:val="single" w:sz="4" w:space="0" w:color="000000"/>
              <w:left w:val="single" w:sz="4" w:space="0" w:color="000000"/>
              <w:bottom w:val="single" w:sz="4" w:space="0" w:color="000000"/>
              <w:right w:val="single" w:sz="4" w:space="0" w:color="000000"/>
            </w:tcBorders>
            <w:vAlign w:val="center"/>
          </w:tcPr>
          <w:p w14:paraId="31876D6C" w14:textId="0E4BBC86" w:rsidR="006C0619" w:rsidRPr="000E5A15" w:rsidDel="0005165D" w:rsidRDefault="005F159C" w:rsidP="00FA615B">
            <w:pPr>
              <w:rPr>
                <w:del w:id="184" w:author="Alina Frey" w:date="2017-11-14T13:56:00Z"/>
                <w:color w:val="0070C0"/>
                <w:rPrChange w:id="185" w:author="Alina Frey" w:date="2017-11-20T10:06:00Z">
                  <w:rPr>
                    <w:del w:id="186" w:author="Alina Frey" w:date="2017-11-14T13:56:00Z"/>
                  </w:rPr>
                </w:rPrChange>
              </w:rPr>
            </w:pPr>
            <w:del w:id="187" w:author="Alina Frey" w:date="2017-11-14T13:56:00Z">
              <w:r w:rsidRPr="000E5A15" w:rsidDel="0005165D">
                <w:rPr>
                  <w:rFonts w:eastAsia="Times New Roman" w:cs="Times New Roman"/>
                  <w:color w:val="0070C0"/>
                  <w:rPrChange w:id="188" w:author="Alina Frey" w:date="2017-11-20T10:06:00Z">
                    <w:rPr>
                      <w:rFonts w:eastAsia="Times New Roman" w:cs="Times New Roman"/>
                    </w:rPr>
                  </w:rPrChange>
                </w:rPr>
                <w:delText>Updates to document.</w:delText>
              </w:r>
            </w:del>
          </w:p>
        </w:tc>
        <w:tc>
          <w:tcPr>
            <w:tcW w:w="2608" w:type="dxa"/>
            <w:tcBorders>
              <w:top w:val="single" w:sz="4" w:space="0" w:color="000000"/>
              <w:left w:val="single" w:sz="4" w:space="0" w:color="000000"/>
              <w:bottom w:val="single" w:sz="4" w:space="0" w:color="000000"/>
              <w:right w:val="single" w:sz="4" w:space="0" w:color="000000"/>
            </w:tcBorders>
            <w:vAlign w:val="center"/>
          </w:tcPr>
          <w:p w14:paraId="31876D6D" w14:textId="396A05AA" w:rsidR="006C0619" w:rsidRPr="007F739A" w:rsidDel="0005165D" w:rsidRDefault="005F159C" w:rsidP="00FA615B">
            <w:pPr>
              <w:rPr>
                <w:del w:id="189" w:author="Alina Frey" w:date="2017-11-14T13:56:00Z"/>
                <w:color w:val="auto"/>
                <w:rPrChange w:id="190" w:author="Alina Frey" w:date="2017-11-20T10:06:00Z">
                  <w:rPr>
                    <w:del w:id="191" w:author="Alina Frey" w:date="2017-11-14T13:56:00Z"/>
                  </w:rPr>
                </w:rPrChange>
              </w:rPr>
            </w:pPr>
            <w:del w:id="192" w:author="Alina Frey" w:date="2017-11-14T13:56:00Z">
              <w:r w:rsidRPr="000E5A15" w:rsidDel="0005165D">
                <w:rPr>
                  <w:rFonts w:eastAsia="Times New Roman" w:cs="Times New Roman"/>
                  <w:color w:val="0070C0"/>
                  <w:rPrChange w:id="193" w:author="Alina Frey" w:date="2017-11-20T10:06:00Z">
                    <w:rPr>
                      <w:rFonts w:eastAsia="Times New Roman" w:cs="Times New Roman"/>
                    </w:rPr>
                  </w:rPrChange>
                </w:rPr>
                <w:delText>E. Roussos</w:delText>
              </w:r>
            </w:del>
          </w:p>
        </w:tc>
      </w:tr>
      <w:tr w:rsidR="000E5A15" w:rsidRPr="000E5A15" w:rsidDel="0005165D" w14:paraId="31876D72" w14:textId="7E9D27F8">
        <w:trPr>
          <w:trHeight w:val="420"/>
          <w:del w:id="194" w:author="Alina Frey" w:date="2017-11-14T13:56:00Z"/>
        </w:trPr>
        <w:tc>
          <w:tcPr>
            <w:tcW w:w="2250" w:type="dxa"/>
            <w:tcBorders>
              <w:top w:val="single" w:sz="4" w:space="0" w:color="000000"/>
              <w:left w:val="single" w:sz="4" w:space="0" w:color="000000"/>
              <w:bottom w:val="single" w:sz="4" w:space="0" w:color="000000"/>
              <w:right w:val="single" w:sz="4" w:space="0" w:color="000000"/>
            </w:tcBorders>
            <w:vAlign w:val="center"/>
          </w:tcPr>
          <w:p w14:paraId="31876D6F" w14:textId="72FB4889" w:rsidR="006C0619" w:rsidRPr="000E5A15" w:rsidDel="0005165D" w:rsidRDefault="005F159C" w:rsidP="00FA615B">
            <w:pPr>
              <w:rPr>
                <w:del w:id="195" w:author="Alina Frey" w:date="2017-11-14T13:56:00Z"/>
                <w:color w:val="0070C0"/>
                <w:rPrChange w:id="196" w:author="Alina Frey" w:date="2017-11-20T10:06:00Z">
                  <w:rPr>
                    <w:del w:id="197" w:author="Alina Frey" w:date="2017-11-14T13:56:00Z"/>
                  </w:rPr>
                </w:rPrChange>
              </w:rPr>
            </w:pPr>
            <w:del w:id="198" w:author="Alina Frey" w:date="2017-11-14T13:56:00Z">
              <w:r w:rsidRPr="000E5A15" w:rsidDel="0005165D">
                <w:rPr>
                  <w:rFonts w:eastAsia="Times New Roman" w:cs="Times New Roman"/>
                  <w:color w:val="0070C0"/>
                  <w:rPrChange w:id="199" w:author="Alina Frey" w:date="2017-11-20T10:06:00Z">
                    <w:rPr>
                      <w:rFonts w:eastAsia="Times New Roman" w:cs="Times New Roman"/>
                    </w:rPr>
                  </w:rPrChange>
                </w:rPr>
                <w:delText>07/10/2015</w:delText>
              </w:r>
            </w:del>
          </w:p>
        </w:tc>
        <w:tc>
          <w:tcPr>
            <w:tcW w:w="4484" w:type="dxa"/>
            <w:tcBorders>
              <w:top w:val="single" w:sz="4" w:space="0" w:color="000000"/>
              <w:left w:val="single" w:sz="4" w:space="0" w:color="000000"/>
              <w:bottom w:val="single" w:sz="4" w:space="0" w:color="000000"/>
              <w:right w:val="single" w:sz="4" w:space="0" w:color="000000"/>
            </w:tcBorders>
            <w:vAlign w:val="center"/>
          </w:tcPr>
          <w:p w14:paraId="31876D70" w14:textId="74B82B5F" w:rsidR="006C0619" w:rsidRPr="000E5A15" w:rsidDel="0005165D" w:rsidRDefault="005F159C" w:rsidP="00FA615B">
            <w:pPr>
              <w:rPr>
                <w:del w:id="200" w:author="Alina Frey" w:date="2017-11-14T13:56:00Z"/>
                <w:color w:val="0070C0"/>
                <w:rPrChange w:id="201" w:author="Alina Frey" w:date="2017-11-20T10:06:00Z">
                  <w:rPr>
                    <w:del w:id="202" w:author="Alina Frey" w:date="2017-11-14T13:56:00Z"/>
                  </w:rPr>
                </w:rPrChange>
              </w:rPr>
            </w:pPr>
            <w:del w:id="203" w:author="Alina Frey" w:date="2017-11-14T13:56:00Z">
              <w:r w:rsidRPr="000E5A15" w:rsidDel="0005165D">
                <w:rPr>
                  <w:rFonts w:eastAsia="Times New Roman" w:cs="Times New Roman"/>
                  <w:color w:val="0070C0"/>
                  <w:rPrChange w:id="204" w:author="Alina Frey" w:date="2017-11-20T10:06:00Z">
                    <w:rPr>
                      <w:rFonts w:eastAsia="Times New Roman" w:cs="Times New Roman"/>
                    </w:rPr>
                  </w:rPrChange>
                </w:rPr>
                <w:delText>Enhancements to updates.</w:delText>
              </w:r>
            </w:del>
          </w:p>
        </w:tc>
        <w:tc>
          <w:tcPr>
            <w:tcW w:w="2608" w:type="dxa"/>
            <w:tcBorders>
              <w:top w:val="single" w:sz="4" w:space="0" w:color="000000"/>
              <w:left w:val="single" w:sz="4" w:space="0" w:color="000000"/>
              <w:bottom w:val="single" w:sz="4" w:space="0" w:color="000000"/>
              <w:right w:val="single" w:sz="4" w:space="0" w:color="000000"/>
            </w:tcBorders>
            <w:vAlign w:val="center"/>
          </w:tcPr>
          <w:p w14:paraId="31876D71" w14:textId="30566CEA" w:rsidR="006C0619" w:rsidRPr="007F739A" w:rsidDel="0005165D" w:rsidRDefault="005F159C" w:rsidP="00FA615B">
            <w:pPr>
              <w:rPr>
                <w:del w:id="205" w:author="Alina Frey" w:date="2017-11-14T13:56:00Z"/>
                <w:color w:val="auto"/>
                <w:rPrChange w:id="206" w:author="Alina Frey" w:date="2017-11-20T10:06:00Z">
                  <w:rPr>
                    <w:del w:id="207" w:author="Alina Frey" w:date="2017-11-14T13:56:00Z"/>
                  </w:rPr>
                </w:rPrChange>
              </w:rPr>
            </w:pPr>
            <w:del w:id="208" w:author="Alina Frey" w:date="2017-11-14T13:56:00Z">
              <w:r w:rsidRPr="000E5A15" w:rsidDel="0005165D">
                <w:rPr>
                  <w:rFonts w:eastAsia="Times New Roman" w:cs="Times New Roman"/>
                  <w:color w:val="0070C0"/>
                  <w:rPrChange w:id="209" w:author="Alina Frey" w:date="2017-11-20T10:06:00Z">
                    <w:rPr>
                      <w:rFonts w:eastAsia="Times New Roman" w:cs="Times New Roman"/>
                    </w:rPr>
                  </w:rPrChange>
                </w:rPr>
                <w:delText>E. Roussos</w:delText>
              </w:r>
            </w:del>
          </w:p>
        </w:tc>
      </w:tr>
      <w:tr w:rsidR="000E5A15" w:rsidRPr="000E5A15" w:rsidDel="0005165D" w14:paraId="31876D76" w14:textId="1D2C7A04">
        <w:trPr>
          <w:trHeight w:val="420"/>
          <w:del w:id="210" w:author="Alina Frey" w:date="2017-11-14T13:56:00Z"/>
        </w:trPr>
        <w:tc>
          <w:tcPr>
            <w:tcW w:w="2250" w:type="dxa"/>
            <w:tcBorders>
              <w:top w:val="single" w:sz="4" w:space="0" w:color="000000"/>
              <w:left w:val="single" w:sz="4" w:space="0" w:color="000000"/>
              <w:bottom w:val="single" w:sz="4" w:space="0" w:color="000000"/>
              <w:right w:val="single" w:sz="4" w:space="0" w:color="000000"/>
            </w:tcBorders>
            <w:vAlign w:val="center"/>
          </w:tcPr>
          <w:p w14:paraId="31876D73" w14:textId="2D71CD89" w:rsidR="006C0619" w:rsidRPr="000E5A15" w:rsidDel="0005165D" w:rsidRDefault="005F159C" w:rsidP="00FA615B">
            <w:pPr>
              <w:rPr>
                <w:del w:id="211" w:author="Alina Frey" w:date="2017-11-14T13:56:00Z"/>
                <w:color w:val="0070C0"/>
                <w:rPrChange w:id="212" w:author="Alina Frey" w:date="2017-11-20T10:06:00Z">
                  <w:rPr>
                    <w:del w:id="213" w:author="Alina Frey" w:date="2017-11-14T13:56:00Z"/>
                  </w:rPr>
                </w:rPrChange>
              </w:rPr>
            </w:pPr>
            <w:del w:id="214" w:author="Alina Frey" w:date="2017-11-14T13:56:00Z">
              <w:r w:rsidRPr="000E5A15" w:rsidDel="0005165D">
                <w:rPr>
                  <w:rFonts w:eastAsia="Times New Roman" w:cs="Times New Roman"/>
                  <w:color w:val="0070C0"/>
                  <w:rPrChange w:id="215" w:author="Alina Frey" w:date="2017-11-20T10:06:00Z">
                    <w:rPr>
                      <w:rFonts w:eastAsia="Times New Roman" w:cs="Times New Roman"/>
                    </w:rPr>
                  </w:rPrChange>
                </w:rPr>
                <w:delText>1/8/2015</w:delText>
              </w:r>
            </w:del>
          </w:p>
        </w:tc>
        <w:tc>
          <w:tcPr>
            <w:tcW w:w="4484" w:type="dxa"/>
            <w:tcBorders>
              <w:top w:val="single" w:sz="4" w:space="0" w:color="000000"/>
              <w:left w:val="single" w:sz="4" w:space="0" w:color="000000"/>
              <w:bottom w:val="single" w:sz="4" w:space="0" w:color="000000"/>
              <w:right w:val="single" w:sz="4" w:space="0" w:color="000000"/>
            </w:tcBorders>
            <w:vAlign w:val="center"/>
          </w:tcPr>
          <w:p w14:paraId="31876D74" w14:textId="0FD64A6D" w:rsidR="006C0619" w:rsidRPr="000E5A15" w:rsidDel="0005165D" w:rsidRDefault="005F159C" w:rsidP="00FA615B">
            <w:pPr>
              <w:rPr>
                <w:del w:id="216" w:author="Alina Frey" w:date="2017-11-14T13:56:00Z"/>
                <w:color w:val="0070C0"/>
                <w:rPrChange w:id="217" w:author="Alina Frey" w:date="2017-11-20T10:06:00Z">
                  <w:rPr>
                    <w:del w:id="218" w:author="Alina Frey" w:date="2017-11-14T13:56:00Z"/>
                  </w:rPr>
                </w:rPrChange>
              </w:rPr>
            </w:pPr>
            <w:del w:id="219" w:author="Alina Frey" w:date="2017-11-14T13:56:00Z">
              <w:r w:rsidRPr="000E5A15" w:rsidDel="0005165D">
                <w:rPr>
                  <w:rFonts w:eastAsia="Times New Roman" w:cs="Times New Roman"/>
                  <w:color w:val="0070C0"/>
                  <w:rPrChange w:id="220" w:author="Alina Frey" w:date="2017-11-20T10:06:00Z">
                    <w:rPr>
                      <w:rFonts w:eastAsia="Times New Roman" w:cs="Times New Roman"/>
                    </w:rPr>
                  </w:rPrChange>
                </w:rPr>
                <w:delText>New Manual</w:delText>
              </w:r>
            </w:del>
          </w:p>
        </w:tc>
        <w:tc>
          <w:tcPr>
            <w:tcW w:w="2608" w:type="dxa"/>
            <w:tcBorders>
              <w:top w:val="single" w:sz="4" w:space="0" w:color="000000"/>
              <w:left w:val="single" w:sz="4" w:space="0" w:color="000000"/>
              <w:bottom w:val="single" w:sz="4" w:space="0" w:color="000000"/>
              <w:right w:val="single" w:sz="4" w:space="0" w:color="000000"/>
            </w:tcBorders>
            <w:vAlign w:val="center"/>
          </w:tcPr>
          <w:p w14:paraId="31876D75" w14:textId="1E0ABE1F" w:rsidR="006C0619" w:rsidRPr="007F739A" w:rsidDel="0005165D" w:rsidRDefault="005F159C" w:rsidP="00FA615B">
            <w:pPr>
              <w:rPr>
                <w:del w:id="221" w:author="Alina Frey" w:date="2017-11-14T13:56:00Z"/>
                <w:color w:val="auto"/>
                <w:rPrChange w:id="222" w:author="Alina Frey" w:date="2017-11-20T10:06:00Z">
                  <w:rPr>
                    <w:del w:id="223" w:author="Alina Frey" w:date="2017-11-14T13:56:00Z"/>
                  </w:rPr>
                </w:rPrChange>
              </w:rPr>
            </w:pPr>
            <w:del w:id="224" w:author="Alina Frey" w:date="2017-11-14T13:56:00Z">
              <w:r w:rsidRPr="000E5A15" w:rsidDel="0005165D">
                <w:rPr>
                  <w:rFonts w:eastAsia="Times New Roman" w:cs="Times New Roman"/>
                  <w:color w:val="0070C0"/>
                  <w:rPrChange w:id="225" w:author="Alina Frey" w:date="2017-11-20T10:06:00Z">
                    <w:rPr>
                      <w:rFonts w:eastAsia="Times New Roman" w:cs="Times New Roman"/>
                    </w:rPr>
                  </w:rPrChange>
                </w:rPr>
                <w:delText>M. Fieck</w:delText>
              </w:r>
            </w:del>
          </w:p>
        </w:tc>
      </w:tr>
    </w:tbl>
    <w:p w14:paraId="0D6A6062" w14:textId="0D010CD7" w:rsidR="0005165D" w:rsidRPr="007F739A" w:rsidRDefault="0005165D">
      <w:pPr>
        <w:pStyle w:val="Heading1"/>
        <w:rPr>
          <w:ins w:id="226" w:author="Alina Frey" w:date="2017-11-14T13:55:00Z"/>
          <w:color w:val="auto"/>
          <w:rPrChange w:id="227" w:author="Alina Frey" w:date="2017-11-20T10:06:00Z">
            <w:rPr>
              <w:ins w:id="228" w:author="Alina Frey" w:date="2017-11-14T13:55:00Z"/>
            </w:rPr>
          </w:rPrChange>
        </w:rPr>
        <w:pPrChange w:id="229" w:author="Alina Frey" w:date="2017-11-14T13:56:00Z">
          <w:pPr>
            <w:spacing w:before="0" w:after="160"/>
          </w:pPr>
        </w:pPrChange>
      </w:pPr>
      <w:bookmarkStart w:id="230" w:name="_Toc498937601"/>
      <w:bookmarkStart w:id="231" w:name="_Toc498942449"/>
      <w:bookmarkStart w:id="232" w:name="_Toc498939116"/>
      <w:bookmarkStart w:id="233" w:name="_Toc499024385"/>
      <w:ins w:id="234" w:author="Alina Frey" w:date="2017-11-14T13:56:00Z">
        <w:r w:rsidRPr="007F739A">
          <w:rPr>
            <w:color w:val="auto"/>
            <w:rPrChange w:id="235" w:author="Alina Frey" w:date="2017-11-20T10:06:00Z">
              <w:rPr>
                <w:b/>
              </w:rPr>
            </w:rPrChange>
          </w:rPr>
          <w:t>Revision History</w:t>
        </w:r>
      </w:ins>
      <w:bookmarkEnd w:id="230"/>
      <w:bookmarkEnd w:id="231"/>
      <w:bookmarkEnd w:id="232"/>
      <w:bookmarkEnd w:id="233"/>
    </w:p>
    <w:tbl>
      <w:tblPr>
        <w:tblStyle w:val="TableGrid"/>
        <w:tblW w:w="9342" w:type="dxa"/>
        <w:tblInd w:w="0" w:type="dxa"/>
        <w:tblCellMar>
          <w:left w:w="120" w:type="dxa"/>
          <w:right w:w="115" w:type="dxa"/>
        </w:tblCellMar>
        <w:tblLook w:val="04A0" w:firstRow="1" w:lastRow="0" w:firstColumn="1" w:lastColumn="0" w:noHBand="0" w:noVBand="1"/>
      </w:tblPr>
      <w:tblGrid>
        <w:gridCol w:w="2250"/>
        <w:gridCol w:w="4484"/>
        <w:gridCol w:w="2608"/>
      </w:tblGrid>
      <w:tr w:rsidR="000E5A15" w:rsidRPr="000E5A15" w14:paraId="4BA68916" w14:textId="77777777" w:rsidTr="0060052E">
        <w:trPr>
          <w:trHeight w:val="420"/>
          <w:ins w:id="236" w:author="Alina Frey" w:date="2017-11-14T13:54:00Z"/>
        </w:trPr>
        <w:tc>
          <w:tcPr>
            <w:tcW w:w="2250" w:type="dxa"/>
            <w:tcBorders>
              <w:top w:val="single" w:sz="4" w:space="0" w:color="000000"/>
              <w:left w:val="single" w:sz="4" w:space="0" w:color="000000"/>
              <w:bottom w:val="single" w:sz="4" w:space="0" w:color="000000"/>
              <w:right w:val="single" w:sz="4" w:space="0" w:color="000000"/>
            </w:tcBorders>
            <w:shd w:val="clear" w:color="auto" w:fill="003057"/>
            <w:vAlign w:val="center"/>
          </w:tcPr>
          <w:p w14:paraId="054E486E" w14:textId="77777777" w:rsidR="000D4ECE" w:rsidRPr="000E5A15" w:rsidRDefault="000D4ECE" w:rsidP="0060052E">
            <w:pPr>
              <w:rPr>
                <w:ins w:id="237" w:author="Alina Frey" w:date="2017-11-14T13:54:00Z"/>
                <w:color w:val="0070C0"/>
                <w:rPrChange w:id="238" w:author="Alina Frey" w:date="2017-11-20T10:06:00Z">
                  <w:rPr>
                    <w:ins w:id="239" w:author="Alina Frey" w:date="2017-11-14T13:54:00Z"/>
                  </w:rPr>
                </w:rPrChange>
              </w:rPr>
            </w:pPr>
            <w:ins w:id="240" w:author="Alina Frey" w:date="2017-11-14T13:54:00Z">
              <w:r w:rsidRPr="007F739A">
                <w:rPr>
                  <w:rFonts w:eastAsia="Times New Roman" w:cs="Times New Roman"/>
                  <w:b/>
                  <w:color w:val="auto"/>
                  <w:rPrChange w:id="241" w:author="Alina Frey" w:date="2017-11-20T10:06:00Z">
                    <w:rPr>
                      <w:rFonts w:eastAsia="Times New Roman" w:cs="Times New Roman"/>
                      <w:b/>
                      <w:color w:val="FFFFFF"/>
                    </w:rPr>
                  </w:rPrChange>
                </w:rPr>
                <w:t>Date</w:t>
              </w:r>
            </w:ins>
          </w:p>
        </w:tc>
        <w:tc>
          <w:tcPr>
            <w:tcW w:w="4484" w:type="dxa"/>
            <w:tcBorders>
              <w:top w:val="single" w:sz="4" w:space="0" w:color="000000"/>
              <w:left w:val="single" w:sz="4" w:space="0" w:color="000000"/>
              <w:bottom w:val="single" w:sz="4" w:space="0" w:color="000000"/>
              <w:right w:val="single" w:sz="4" w:space="0" w:color="000000"/>
            </w:tcBorders>
            <w:shd w:val="clear" w:color="auto" w:fill="003057"/>
            <w:vAlign w:val="center"/>
          </w:tcPr>
          <w:p w14:paraId="273D4B9A" w14:textId="77777777" w:rsidR="000D4ECE" w:rsidRPr="000E5A15" w:rsidRDefault="000D4ECE" w:rsidP="0060052E">
            <w:pPr>
              <w:rPr>
                <w:ins w:id="242" w:author="Alina Frey" w:date="2017-11-14T13:54:00Z"/>
                <w:color w:val="0070C0"/>
                <w:rPrChange w:id="243" w:author="Alina Frey" w:date="2017-11-20T10:06:00Z">
                  <w:rPr>
                    <w:ins w:id="244" w:author="Alina Frey" w:date="2017-11-14T13:54:00Z"/>
                  </w:rPr>
                </w:rPrChange>
              </w:rPr>
            </w:pPr>
            <w:ins w:id="245" w:author="Alina Frey" w:date="2017-11-14T13:54:00Z">
              <w:r w:rsidRPr="007F739A">
                <w:rPr>
                  <w:rFonts w:eastAsia="Times New Roman" w:cs="Times New Roman"/>
                  <w:b/>
                  <w:color w:val="auto"/>
                  <w:rPrChange w:id="246" w:author="Alina Frey" w:date="2017-11-20T10:06:00Z">
                    <w:rPr>
                      <w:rFonts w:eastAsia="Times New Roman" w:cs="Times New Roman"/>
                      <w:b/>
                      <w:color w:val="FFFFFF"/>
                    </w:rPr>
                  </w:rPrChange>
                </w:rPr>
                <w:t>Description of Change</w:t>
              </w:r>
            </w:ins>
          </w:p>
        </w:tc>
        <w:tc>
          <w:tcPr>
            <w:tcW w:w="2608" w:type="dxa"/>
            <w:tcBorders>
              <w:top w:val="single" w:sz="4" w:space="0" w:color="000000"/>
              <w:left w:val="single" w:sz="4" w:space="0" w:color="000000"/>
              <w:bottom w:val="single" w:sz="4" w:space="0" w:color="000000"/>
              <w:right w:val="single" w:sz="4" w:space="0" w:color="000000"/>
            </w:tcBorders>
            <w:shd w:val="clear" w:color="auto" w:fill="003057"/>
            <w:vAlign w:val="center"/>
          </w:tcPr>
          <w:p w14:paraId="758A09CA" w14:textId="77777777" w:rsidR="000D4ECE" w:rsidRPr="007F739A" w:rsidRDefault="000D4ECE" w:rsidP="0060052E">
            <w:pPr>
              <w:rPr>
                <w:ins w:id="247" w:author="Alina Frey" w:date="2017-11-14T13:54:00Z"/>
                <w:color w:val="auto"/>
                <w:rPrChange w:id="248" w:author="Alina Frey" w:date="2017-11-20T10:06:00Z">
                  <w:rPr>
                    <w:ins w:id="249" w:author="Alina Frey" w:date="2017-11-14T13:54:00Z"/>
                  </w:rPr>
                </w:rPrChange>
              </w:rPr>
            </w:pPr>
            <w:ins w:id="250" w:author="Alina Frey" w:date="2017-11-14T13:54:00Z">
              <w:r w:rsidRPr="007F739A">
                <w:rPr>
                  <w:rFonts w:eastAsia="Times New Roman" w:cs="Times New Roman"/>
                  <w:b/>
                  <w:color w:val="auto"/>
                  <w:rPrChange w:id="251" w:author="Alina Frey" w:date="2017-11-20T10:06:00Z">
                    <w:rPr>
                      <w:rFonts w:eastAsia="Times New Roman" w:cs="Times New Roman"/>
                      <w:b/>
                      <w:color w:val="FFFFFF"/>
                    </w:rPr>
                  </w:rPrChange>
                </w:rPr>
                <w:t>Author</w:t>
              </w:r>
            </w:ins>
          </w:p>
        </w:tc>
      </w:tr>
      <w:tr w:rsidR="000E5A15" w:rsidRPr="000E5A15" w14:paraId="118949FC" w14:textId="77777777" w:rsidTr="0060052E">
        <w:trPr>
          <w:trHeight w:val="693"/>
          <w:ins w:id="252" w:author="Alina Frey" w:date="2017-11-14T13:54:00Z"/>
        </w:trPr>
        <w:tc>
          <w:tcPr>
            <w:tcW w:w="2250" w:type="dxa"/>
            <w:tcBorders>
              <w:top w:val="single" w:sz="4" w:space="0" w:color="000000"/>
              <w:left w:val="single" w:sz="4" w:space="0" w:color="000000"/>
              <w:bottom w:val="single" w:sz="4" w:space="0" w:color="000000"/>
              <w:right w:val="single" w:sz="4" w:space="0" w:color="000000"/>
            </w:tcBorders>
            <w:vAlign w:val="center"/>
          </w:tcPr>
          <w:p w14:paraId="4EE5F0D3" w14:textId="2052C52D" w:rsidR="000D4ECE" w:rsidRPr="000E5A15" w:rsidRDefault="000D4ECE" w:rsidP="0060052E">
            <w:pPr>
              <w:rPr>
                <w:ins w:id="253" w:author="Alina Frey" w:date="2017-11-14T13:54:00Z"/>
                <w:rFonts w:eastAsia="Times New Roman" w:cs="Times New Roman"/>
                <w:color w:val="0070C0"/>
                <w:rPrChange w:id="254" w:author="Alina Frey" w:date="2017-11-20T10:06:00Z">
                  <w:rPr>
                    <w:ins w:id="255" w:author="Alina Frey" w:date="2017-11-14T13:54:00Z"/>
                    <w:rFonts w:eastAsia="Times New Roman" w:cs="Times New Roman"/>
                  </w:rPr>
                </w:rPrChange>
              </w:rPr>
            </w:pPr>
            <w:ins w:id="256" w:author="Alina Frey" w:date="2017-11-14T13:54:00Z">
              <w:r w:rsidRPr="007F739A">
                <w:rPr>
                  <w:rFonts w:eastAsia="Times New Roman" w:cs="Times New Roman"/>
                  <w:color w:val="auto"/>
                  <w:rPrChange w:id="257" w:author="Alina Frey" w:date="2017-11-20T10:06:00Z">
                    <w:rPr>
                      <w:rFonts w:eastAsia="Times New Roman" w:cs="Times New Roman"/>
                    </w:rPr>
                  </w:rPrChange>
                </w:rPr>
                <w:t>11/</w:t>
              </w:r>
            </w:ins>
            <w:ins w:id="258" w:author="Alina Frey" w:date="2017-11-21T08:23:00Z">
              <w:r w:rsidR="0020352D">
                <w:rPr>
                  <w:rFonts w:eastAsia="Times New Roman" w:cs="Times New Roman"/>
                  <w:color w:val="auto"/>
                </w:rPr>
                <w:t>21</w:t>
              </w:r>
            </w:ins>
            <w:ins w:id="259" w:author="Alina Frey" w:date="2017-11-14T13:54:00Z">
              <w:r w:rsidRPr="007F739A">
                <w:rPr>
                  <w:rFonts w:eastAsia="Times New Roman" w:cs="Times New Roman"/>
                  <w:color w:val="auto"/>
                  <w:rPrChange w:id="260" w:author="Alina Frey" w:date="2017-11-20T10:06:00Z">
                    <w:rPr>
                      <w:rFonts w:eastAsia="Times New Roman" w:cs="Times New Roman"/>
                    </w:rPr>
                  </w:rPrChange>
                </w:rPr>
                <w:t>/2017</w:t>
              </w:r>
            </w:ins>
          </w:p>
        </w:tc>
        <w:tc>
          <w:tcPr>
            <w:tcW w:w="4484" w:type="dxa"/>
            <w:tcBorders>
              <w:top w:val="single" w:sz="4" w:space="0" w:color="000000"/>
              <w:left w:val="single" w:sz="4" w:space="0" w:color="000000"/>
              <w:bottom w:val="single" w:sz="4" w:space="0" w:color="000000"/>
              <w:right w:val="single" w:sz="4" w:space="0" w:color="000000"/>
            </w:tcBorders>
            <w:vAlign w:val="center"/>
          </w:tcPr>
          <w:p w14:paraId="6654B4B4" w14:textId="77777777" w:rsidR="000D4ECE" w:rsidRPr="000E5A15" w:rsidRDefault="000D4ECE" w:rsidP="0060052E">
            <w:pPr>
              <w:rPr>
                <w:ins w:id="261" w:author="Alina Frey" w:date="2017-11-14T13:54:00Z"/>
                <w:color w:val="0070C0"/>
                <w:rPrChange w:id="262" w:author="Alina Frey" w:date="2017-11-20T10:06:00Z">
                  <w:rPr>
                    <w:ins w:id="263" w:author="Alina Frey" w:date="2017-11-14T13:54:00Z"/>
                  </w:rPr>
                </w:rPrChange>
              </w:rPr>
            </w:pPr>
            <w:ins w:id="264" w:author="Alina Frey" w:date="2017-11-14T13:54:00Z">
              <w:r w:rsidRPr="007F739A">
                <w:rPr>
                  <w:rFonts w:eastAsia="Times New Roman" w:cs="Times New Roman"/>
                  <w:color w:val="auto"/>
                  <w:rPrChange w:id="265" w:author="Alina Frey" w:date="2017-11-20T10:06:00Z">
                    <w:rPr>
                      <w:rFonts w:eastAsia="Times New Roman" w:cs="Times New Roman"/>
                    </w:rPr>
                  </w:rPrChange>
                </w:rPr>
                <w:t>Added new sections, updated existent section, added new images and updated some existent images to reflect the new look of the MCC Dashboard.</w:t>
              </w:r>
              <w:r w:rsidRPr="007F739A" w:rsidDel="00277140">
                <w:rPr>
                  <w:rFonts w:eastAsia="Times New Roman" w:cs="Times New Roman"/>
                  <w:color w:val="auto"/>
                  <w:rPrChange w:id="266" w:author="Alina Frey" w:date="2017-11-20T10:06:00Z">
                    <w:rPr>
                      <w:rFonts w:eastAsia="Times New Roman" w:cs="Times New Roman"/>
                    </w:rPr>
                  </w:rPrChange>
                </w:rPr>
                <w:t xml:space="preserve"> </w:t>
              </w:r>
            </w:ins>
          </w:p>
        </w:tc>
        <w:tc>
          <w:tcPr>
            <w:tcW w:w="2608" w:type="dxa"/>
            <w:tcBorders>
              <w:top w:val="single" w:sz="4" w:space="0" w:color="000000"/>
              <w:left w:val="single" w:sz="4" w:space="0" w:color="000000"/>
              <w:bottom w:val="single" w:sz="4" w:space="0" w:color="000000"/>
              <w:right w:val="single" w:sz="4" w:space="0" w:color="000000"/>
            </w:tcBorders>
            <w:vAlign w:val="center"/>
          </w:tcPr>
          <w:p w14:paraId="5AA5465D" w14:textId="77777777" w:rsidR="000D4ECE" w:rsidRPr="007F739A" w:rsidRDefault="000D4ECE" w:rsidP="0060052E">
            <w:pPr>
              <w:rPr>
                <w:ins w:id="267" w:author="Alina Frey" w:date="2017-11-14T13:54:00Z"/>
                <w:color w:val="auto"/>
                <w:rPrChange w:id="268" w:author="Alina Frey" w:date="2017-11-20T10:06:00Z">
                  <w:rPr>
                    <w:ins w:id="269" w:author="Alina Frey" w:date="2017-11-14T13:54:00Z"/>
                  </w:rPr>
                </w:rPrChange>
              </w:rPr>
            </w:pPr>
            <w:ins w:id="270" w:author="Alina Frey" w:date="2017-11-14T13:54:00Z">
              <w:r w:rsidRPr="007F739A">
                <w:rPr>
                  <w:rFonts w:eastAsia="Times New Roman" w:cs="Times New Roman"/>
                  <w:color w:val="auto"/>
                  <w:rPrChange w:id="271" w:author="Alina Frey" w:date="2017-11-20T10:06:00Z">
                    <w:rPr>
                      <w:rFonts w:eastAsia="Times New Roman" w:cs="Times New Roman"/>
                    </w:rPr>
                  </w:rPrChange>
                </w:rPr>
                <w:t>Alina Frey</w:t>
              </w:r>
            </w:ins>
          </w:p>
        </w:tc>
      </w:tr>
      <w:tr w:rsidR="000E5A15" w:rsidRPr="000E5A15" w14:paraId="42AA35BA" w14:textId="77777777" w:rsidTr="0060052E">
        <w:trPr>
          <w:trHeight w:val="420"/>
          <w:ins w:id="272" w:author="Alina Frey" w:date="2017-11-14T13:54:00Z"/>
        </w:trPr>
        <w:tc>
          <w:tcPr>
            <w:tcW w:w="2250" w:type="dxa"/>
            <w:tcBorders>
              <w:top w:val="single" w:sz="4" w:space="0" w:color="000000"/>
              <w:left w:val="single" w:sz="4" w:space="0" w:color="000000"/>
              <w:bottom w:val="single" w:sz="4" w:space="0" w:color="000000"/>
              <w:right w:val="single" w:sz="4" w:space="0" w:color="000000"/>
            </w:tcBorders>
            <w:vAlign w:val="center"/>
          </w:tcPr>
          <w:p w14:paraId="5AE8071C" w14:textId="77777777" w:rsidR="000D4ECE" w:rsidRPr="000E5A15" w:rsidRDefault="000D4ECE" w:rsidP="0060052E">
            <w:pPr>
              <w:rPr>
                <w:ins w:id="273" w:author="Alina Frey" w:date="2017-11-14T13:54:00Z"/>
                <w:color w:val="0070C0"/>
                <w:rPrChange w:id="274" w:author="Alina Frey" w:date="2017-11-20T10:06:00Z">
                  <w:rPr>
                    <w:ins w:id="275" w:author="Alina Frey" w:date="2017-11-14T13:54:00Z"/>
                  </w:rPr>
                </w:rPrChange>
              </w:rPr>
            </w:pPr>
            <w:ins w:id="276" w:author="Alina Frey" w:date="2017-11-14T13:54:00Z">
              <w:r w:rsidRPr="007F739A">
                <w:rPr>
                  <w:rFonts w:eastAsia="Times New Roman" w:cs="Times New Roman"/>
                  <w:color w:val="auto"/>
                  <w:rPrChange w:id="277" w:author="Alina Frey" w:date="2017-11-20T10:06:00Z">
                    <w:rPr>
                      <w:rFonts w:eastAsia="Times New Roman" w:cs="Times New Roman"/>
                    </w:rPr>
                  </w:rPrChange>
                </w:rPr>
                <w:t>02/21/2017</w:t>
              </w:r>
            </w:ins>
          </w:p>
        </w:tc>
        <w:tc>
          <w:tcPr>
            <w:tcW w:w="4484" w:type="dxa"/>
            <w:tcBorders>
              <w:top w:val="single" w:sz="4" w:space="0" w:color="000000"/>
              <w:left w:val="single" w:sz="4" w:space="0" w:color="000000"/>
              <w:bottom w:val="single" w:sz="4" w:space="0" w:color="000000"/>
              <w:right w:val="single" w:sz="4" w:space="0" w:color="000000"/>
            </w:tcBorders>
            <w:vAlign w:val="center"/>
          </w:tcPr>
          <w:p w14:paraId="1265B0B7" w14:textId="77777777" w:rsidR="000D4ECE" w:rsidRPr="000E5A15" w:rsidRDefault="000D4ECE" w:rsidP="0060052E">
            <w:pPr>
              <w:rPr>
                <w:ins w:id="278" w:author="Alina Frey" w:date="2017-11-14T13:54:00Z"/>
                <w:color w:val="0070C0"/>
                <w:rPrChange w:id="279" w:author="Alina Frey" w:date="2017-11-20T10:06:00Z">
                  <w:rPr>
                    <w:ins w:id="280" w:author="Alina Frey" w:date="2017-11-14T13:54:00Z"/>
                  </w:rPr>
                </w:rPrChange>
              </w:rPr>
            </w:pPr>
            <w:ins w:id="281" w:author="Alina Frey" w:date="2017-11-14T13:54:00Z">
              <w:r w:rsidRPr="007F739A">
                <w:rPr>
                  <w:rFonts w:eastAsia="Times New Roman" w:cs="Times New Roman"/>
                  <w:color w:val="auto"/>
                  <w:rPrChange w:id="282" w:author="Alina Frey" w:date="2017-11-20T10:06:00Z">
                    <w:rPr>
                      <w:rFonts w:eastAsia="Times New Roman" w:cs="Times New Roman"/>
                    </w:rPr>
                  </w:rPrChange>
                </w:rPr>
                <w:t>Updated to version 3.0</w:t>
              </w:r>
            </w:ins>
          </w:p>
        </w:tc>
        <w:tc>
          <w:tcPr>
            <w:tcW w:w="2608" w:type="dxa"/>
            <w:tcBorders>
              <w:top w:val="single" w:sz="4" w:space="0" w:color="000000"/>
              <w:left w:val="single" w:sz="4" w:space="0" w:color="000000"/>
              <w:bottom w:val="single" w:sz="4" w:space="0" w:color="000000"/>
              <w:right w:val="single" w:sz="4" w:space="0" w:color="000000"/>
            </w:tcBorders>
            <w:vAlign w:val="center"/>
          </w:tcPr>
          <w:p w14:paraId="62391367" w14:textId="77777777" w:rsidR="000D4ECE" w:rsidRPr="007F739A" w:rsidRDefault="000D4ECE" w:rsidP="0060052E">
            <w:pPr>
              <w:rPr>
                <w:ins w:id="283" w:author="Alina Frey" w:date="2017-11-14T13:54:00Z"/>
                <w:color w:val="auto"/>
                <w:rPrChange w:id="284" w:author="Alina Frey" w:date="2017-11-20T10:06:00Z">
                  <w:rPr>
                    <w:ins w:id="285" w:author="Alina Frey" w:date="2017-11-14T13:54:00Z"/>
                  </w:rPr>
                </w:rPrChange>
              </w:rPr>
            </w:pPr>
            <w:ins w:id="286" w:author="Alina Frey" w:date="2017-11-14T13:54:00Z">
              <w:r w:rsidRPr="007F739A">
                <w:rPr>
                  <w:rFonts w:eastAsia="Times New Roman" w:cs="Times New Roman"/>
                  <w:color w:val="auto"/>
                  <w:rPrChange w:id="287" w:author="Alina Frey" w:date="2017-11-20T10:06:00Z">
                    <w:rPr>
                      <w:rFonts w:eastAsia="Times New Roman" w:cs="Times New Roman"/>
                    </w:rPr>
                  </w:rPrChange>
                </w:rPr>
                <w:t>T. Eaves</w:t>
              </w:r>
            </w:ins>
          </w:p>
        </w:tc>
      </w:tr>
      <w:tr w:rsidR="000E5A15" w:rsidRPr="000E5A15" w14:paraId="43CDAC84" w14:textId="77777777" w:rsidTr="0060052E">
        <w:trPr>
          <w:trHeight w:val="420"/>
          <w:ins w:id="288" w:author="Alina Frey" w:date="2017-11-14T13:54:00Z"/>
        </w:trPr>
        <w:tc>
          <w:tcPr>
            <w:tcW w:w="2250" w:type="dxa"/>
            <w:tcBorders>
              <w:top w:val="single" w:sz="4" w:space="0" w:color="000000"/>
              <w:left w:val="single" w:sz="4" w:space="0" w:color="000000"/>
              <w:bottom w:val="single" w:sz="4" w:space="0" w:color="000000"/>
              <w:right w:val="single" w:sz="4" w:space="0" w:color="000000"/>
            </w:tcBorders>
            <w:vAlign w:val="center"/>
          </w:tcPr>
          <w:p w14:paraId="16DBFC36" w14:textId="77777777" w:rsidR="000D4ECE" w:rsidRPr="000E5A15" w:rsidRDefault="000D4ECE" w:rsidP="0060052E">
            <w:pPr>
              <w:rPr>
                <w:ins w:id="289" w:author="Alina Frey" w:date="2017-11-14T13:54:00Z"/>
                <w:color w:val="0070C0"/>
                <w:rPrChange w:id="290" w:author="Alina Frey" w:date="2017-11-20T10:06:00Z">
                  <w:rPr>
                    <w:ins w:id="291" w:author="Alina Frey" w:date="2017-11-14T13:54:00Z"/>
                  </w:rPr>
                </w:rPrChange>
              </w:rPr>
            </w:pPr>
            <w:ins w:id="292" w:author="Alina Frey" w:date="2017-11-14T13:54:00Z">
              <w:r w:rsidRPr="007F739A">
                <w:rPr>
                  <w:rFonts w:eastAsia="Times New Roman" w:cs="Times New Roman"/>
                  <w:color w:val="auto"/>
                  <w:rPrChange w:id="293" w:author="Alina Frey" w:date="2017-11-20T10:06:00Z">
                    <w:rPr>
                      <w:rFonts w:eastAsia="Times New Roman" w:cs="Times New Roman"/>
                    </w:rPr>
                  </w:rPrChange>
                </w:rPr>
                <w:t>11/18/2016</w:t>
              </w:r>
            </w:ins>
          </w:p>
        </w:tc>
        <w:tc>
          <w:tcPr>
            <w:tcW w:w="4484" w:type="dxa"/>
            <w:tcBorders>
              <w:top w:val="single" w:sz="4" w:space="0" w:color="000000"/>
              <w:left w:val="single" w:sz="4" w:space="0" w:color="000000"/>
              <w:bottom w:val="single" w:sz="4" w:space="0" w:color="000000"/>
              <w:right w:val="single" w:sz="4" w:space="0" w:color="000000"/>
            </w:tcBorders>
            <w:vAlign w:val="center"/>
          </w:tcPr>
          <w:p w14:paraId="10675CB7" w14:textId="77777777" w:rsidR="000D4ECE" w:rsidRPr="000E5A15" w:rsidRDefault="000D4ECE" w:rsidP="0060052E">
            <w:pPr>
              <w:rPr>
                <w:ins w:id="294" w:author="Alina Frey" w:date="2017-11-14T13:54:00Z"/>
                <w:color w:val="0070C0"/>
                <w:rPrChange w:id="295" w:author="Alina Frey" w:date="2017-11-20T10:06:00Z">
                  <w:rPr>
                    <w:ins w:id="296" w:author="Alina Frey" w:date="2017-11-14T13:54:00Z"/>
                  </w:rPr>
                </w:rPrChange>
              </w:rPr>
            </w:pPr>
            <w:ins w:id="297" w:author="Alina Frey" w:date="2017-11-14T13:54:00Z">
              <w:r w:rsidRPr="007F739A">
                <w:rPr>
                  <w:rFonts w:eastAsia="Times New Roman" w:cs="Times New Roman"/>
                  <w:color w:val="auto"/>
                  <w:rPrChange w:id="298" w:author="Alina Frey" w:date="2017-11-20T10:06:00Z">
                    <w:rPr>
                      <w:rFonts w:eastAsia="Times New Roman" w:cs="Times New Roman"/>
                    </w:rPr>
                  </w:rPrChange>
                </w:rPr>
                <w:t>Updated to version 2.0</w:t>
              </w:r>
            </w:ins>
          </w:p>
        </w:tc>
        <w:tc>
          <w:tcPr>
            <w:tcW w:w="2608" w:type="dxa"/>
            <w:tcBorders>
              <w:top w:val="single" w:sz="4" w:space="0" w:color="000000"/>
              <w:left w:val="single" w:sz="4" w:space="0" w:color="000000"/>
              <w:bottom w:val="single" w:sz="4" w:space="0" w:color="000000"/>
              <w:right w:val="single" w:sz="4" w:space="0" w:color="000000"/>
            </w:tcBorders>
            <w:vAlign w:val="center"/>
          </w:tcPr>
          <w:p w14:paraId="685C9BB0" w14:textId="77777777" w:rsidR="000D4ECE" w:rsidRPr="007F739A" w:rsidRDefault="000D4ECE" w:rsidP="0060052E">
            <w:pPr>
              <w:rPr>
                <w:ins w:id="299" w:author="Alina Frey" w:date="2017-11-14T13:54:00Z"/>
                <w:color w:val="auto"/>
                <w:rPrChange w:id="300" w:author="Alina Frey" w:date="2017-11-20T10:06:00Z">
                  <w:rPr>
                    <w:ins w:id="301" w:author="Alina Frey" w:date="2017-11-14T13:54:00Z"/>
                  </w:rPr>
                </w:rPrChange>
              </w:rPr>
            </w:pPr>
            <w:ins w:id="302" w:author="Alina Frey" w:date="2017-11-14T13:54:00Z">
              <w:r w:rsidRPr="007F739A">
                <w:rPr>
                  <w:rFonts w:eastAsia="Times New Roman" w:cs="Times New Roman"/>
                  <w:color w:val="auto"/>
                  <w:rPrChange w:id="303" w:author="Alina Frey" w:date="2017-11-20T10:06:00Z">
                    <w:rPr>
                      <w:rFonts w:eastAsia="Times New Roman" w:cs="Times New Roman"/>
                    </w:rPr>
                  </w:rPrChange>
                </w:rPr>
                <w:t>T. Eaves</w:t>
              </w:r>
            </w:ins>
          </w:p>
        </w:tc>
      </w:tr>
      <w:tr w:rsidR="000E5A15" w:rsidRPr="000E5A15" w14:paraId="2B3A552D" w14:textId="77777777" w:rsidTr="0060052E">
        <w:trPr>
          <w:trHeight w:val="420"/>
          <w:ins w:id="304" w:author="Alina Frey" w:date="2017-11-14T13:54:00Z"/>
        </w:trPr>
        <w:tc>
          <w:tcPr>
            <w:tcW w:w="2250" w:type="dxa"/>
            <w:tcBorders>
              <w:top w:val="single" w:sz="4" w:space="0" w:color="000000"/>
              <w:left w:val="single" w:sz="4" w:space="0" w:color="000000"/>
              <w:bottom w:val="single" w:sz="4" w:space="0" w:color="000000"/>
              <w:right w:val="single" w:sz="4" w:space="0" w:color="000000"/>
            </w:tcBorders>
            <w:vAlign w:val="center"/>
          </w:tcPr>
          <w:p w14:paraId="44602E47" w14:textId="77777777" w:rsidR="000D4ECE" w:rsidRPr="000E5A15" w:rsidRDefault="000D4ECE" w:rsidP="0060052E">
            <w:pPr>
              <w:rPr>
                <w:ins w:id="305" w:author="Alina Frey" w:date="2017-11-14T13:54:00Z"/>
                <w:color w:val="0070C0"/>
                <w:rPrChange w:id="306" w:author="Alina Frey" w:date="2017-11-20T10:06:00Z">
                  <w:rPr>
                    <w:ins w:id="307" w:author="Alina Frey" w:date="2017-11-14T13:54:00Z"/>
                  </w:rPr>
                </w:rPrChange>
              </w:rPr>
            </w:pPr>
            <w:ins w:id="308" w:author="Alina Frey" w:date="2017-11-14T13:54:00Z">
              <w:r w:rsidRPr="007F739A">
                <w:rPr>
                  <w:rFonts w:eastAsia="Times New Roman" w:cs="Times New Roman"/>
                  <w:color w:val="auto"/>
                  <w:rPrChange w:id="309" w:author="Alina Frey" w:date="2017-11-20T10:06:00Z">
                    <w:rPr>
                      <w:rFonts w:eastAsia="Times New Roman" w:cs="Times New Roman"/>
                    </w:rPr>
                  </w:rPrChange>
                </w:rPr>
                <w:t>07/23/2016</w:t>
              </w:r>
            </w:ins>
          </w:p>
        </w:tc>
        <w:tc>
          <w:tcPr>
            <w:tcW w:w="4484" w:type="dxa"/>
            <w:tcBorders>
              <w:top w:val="single" w:sz="4" w:space="0" w:color="000000"/>
              <w:left w:val="single" w:sz="4" w:space="0" w:color="000000"/>
              <w:bottom w:val="single" w:sz="4" w:space="0" w:color="000000"/>
              <w:right w:val="single" w:sz="4" w:space="0" w:color="000000"/>
            </w:tcBorders>
            <w:vAlign w:val="center"/>
          </w:tcPr>
          <w:p w14:paraId="38DC29F8" w14:textId="77777777" w:rsidR="000D4ECE" w:rsidRPr="000E5A15" w:rsidRDefault="000D4ECE" w:rsidP="0060052E">
            <w:pPr>
              <w:rPr>
                <w:ins w:id="310" w:author="Alina Frey" w:date="2017-11-14T13:54:00Z"/>
                <w:color w:val="0070C0"/>
                <w:rPrChange w:id="311" w:author="Alina Frey" w:date="2017-11-20T10:06:00Z">
                  <w:rPr>
                    <w:ins w:id="312" w:author="Alina Frey" w:date="2017-11-14T13:54:00Z"/>
                  </w:rPr>
                </w:rPrChange>
              </w:rPr>
            </w:pPr>
            <w:ins w:id="313" w:author="Alina Frey" w:date="2017-11-14T13:54:00Z">
              <w:r w:rsidRPr="007F739A">
                <w:rPr>
                  <w:rFonts w:eastAsia="Times New Roman" w:cs="Times New Roman"/>
                  <w:color w:val="auto"/>
                  <w:rPrChange w:id="314" w:author="Alina Frey" w:date="2017-11-20T10:06:00Z">
                    <w:rPr>
                      <w:rFonts w:eastAsia="Times New Roman" w:cs="Times New Roman"/>
                    </w:rPr>
                  </w:rPrChange>
                </w:rPr>
                <w:t>Updated dashboard illustration and IHE section.</w:t>
              </w:r>
            </w:ins>
          </w:p>
        </w:tc>
        <w:tc>
          <w:tcPr>
            <w:tcW w:w="2608" w:type="dxa"/>
            <w:tcBorders>
              <w:top w:val="single" w:sz="4" w:space="0" w:color="000000"/>
              <w:left w:val="single" w:sz="4" w:space="0" w:color="000000"/>
              <w:bottom w:val="single" w:sz="4" w:space="0" w:color="000000"/>
              <w:right w:val="single" w:sz="4" w:space="0" w:color="000000"/>
            </w:tcBorders>
            <w:vAlign w:val="center"/>
          </w:tcPr>
          <w:p w14:paraId="7142D034" w14:textId="77777777" w:rsidR="000D4ECE" w:rsidRPr="007F739A" w:rsidRDefault="000D4ECE" w:rsidP="0060052E">
            <w:pPr>
              <w:rPr>
                <w:ins w:id="315" w:author="Alina Frey" w:date="2017-11-14T13:54:00Z"/>
                <w:color w:val="auto"/>
                <w:rPrChange w:id="316" w:author="Alina Frey" w:date="2017-11-20T10:06:00Z">
                  <w:rPr>
                    <w:ins w:id="317" w:author="Alina Frey" w:date="2017-11-14T13:54:00Z"/>
                  </w:rPr>
                </w:rPrChange>
              </w:rPr>
            </w:pPr>
            <w:ins w:id="318" w:author="Alina Frey" w:date="2017-11-14T13:54:00Z">
              <w:r w:rsidRPr="007F739A">
                <w:rPr>
                  <w:rFonts w:eastAsia="Times New Roman" w:cs="Times New Roman"/>
                  <w:color w:val="auto"/>
                  <w:rPrChange w:id="319" w:author="Alina Frey" w:date="2017-11-20T10:06:00Z">
                    <w:rPr>
                      <w:rFonts w:eastAsia="Times New Roman" w:cs="Times New Roman"/>
                    </w:rPr>
                  </w:rPrChange>
                </w:rPr>
                <w:t>T. Eaves</w:t>
              </w:r>
            </w:ins>
          </w:p>
        </w:tc>
      </w:tr>
      <w:tr w:rsidR="000E5A15" w:rsidRPr="000E5A15" w14:paraId="09029EE3" w14:textId="77777777" w:rsidTr="0060052E">
        <w:trPr>
          <w:trHeight w:val="420"/>
          <w:ins w:id="320" w:author="Alina Frey" w:date="2017-11-14T13:54:00Z"/>
        </w:trPr>
        <w:tc>
          <w:tcPr>
            <w:tcW w:w="2250" w:type="dxa"/>
            <w:tcBorders>
              <w:top w:val="single" w:sz="4" w:space="0" w:color="000000"/>
              <w:left w:val="single" w:sz="4" w:space="0" w:color="000000"/>
              <w:bottom w:val="single" w:sz="4" w:space="0" w:color="000000"/>
              <w:right w:val="single" w:sz="4" w:space="0" w:color="000000"/>
            </w:tcBorders>
            <w:vAlign w:val="center"/>
          </w:tcPr>
          <w:p w14:paraId="77E2639B" w14:textId="77777777" w:rsidR="000D4ECE" w:rsidRPr="000E5A15" w:rsidRDefault="000D4ECE" w:rsidP="0060052E">
            <w:pPr>
              <w:rPr>
                <w:ins w:id="321" w:author="Alina Frey" w:date="2017-11-14T13:54:00Z"/>
                <w:color w:val="0070C0"/>
                <w:rPrChange w:id="322" w:author="Alina Frey" w:date="2017-11-20T10:06:00Z">
                  <w:rPr>
                    <w:ins w:id="323" w:author="Alina Frey" w:date="2017-11-14T13:54:00Z"/>
                  </w:rPr>
                </w:rPrChange>
              </w:rPr>
            </w:pPr>
            <w:ins w:id="324" w:author="Alina Frey" w:date="2017-11-14T13:54:00Z">
              <w:r w:rsidRPr="007F739A">
                <w:rPr>
                  <w:rFonts w:eastAsia="Times New Roman" w:cs="Times New Roman"/>
                  <w:color w:val="auto"/>
                  <w:rPrChange w:id="325" w:author="Alina Frey" w:date="2017-11-20T10:06:00Z">
                    <w:rPr>
                      <w:rFonts w:eastAsia="Times New Roman" w:cs="Times New Roman"/>
                    </w:rPr>
                  </w:rPrChange>
                </w:rPr>
                <w:t>06/10/2016</w:t>
              </w:r>
            </w:ins>
          </w:p>
        </w:tc>
        <w:tc>
          <w:tcPr>
            <w:tcW w:w="4484" w:type="dxa"/>
            <w:tcBorders>
              <w:top w:val="single" w:sz="4" w:space="0" w:color="000000"/>
              <w:left w:val="single" w:sz="4" w:space="0" w:color="000000"/>
              <w:bottom w:val="single" w:sz="4" w:space="0" w:color="000000"/>
              <w:right w:val="single" w:sz="4" w:space="0" w:color="000000"/>
            </w:tcBorders>
            <w:vAlign w:val="center"/>
          </w:tcPr>
          <w:p w14:paraId="43141D5B" w14:textId="77777777" w:rsidR="000D4ECE" w:rsidRPr="000E5A15" w:rsidRDefault="000D4ECE" w:rsidP="0060052E">
            <w:pPr>
              <w:rPr>
                <w:ins w:id="326" w:author="Alina Frey" w:date="2017-11-14T13:54:00Z"/>
                <w:color w:val="0070C0"/>
                <w:rPrChange w:id="327" w:author="Alina Frey" w:date="2017-11-20T10:06:00Z">
                  <w:rPr>
                    <w:ins w:id="328" w:author="Alina Frey" w:date="2017-11-14T13:54:00Z"/>
                  </w:rPr>
                </w:rPrChange>
              </w:rPr>
            </w:pPr>
            <w:ins w:id="329" w:author="Alina Frey" w:date="2017-11-14T13:54:00Z">
              <w:r w:rsidRPr="007F739A">
                <w:rPr>
                  <w:rFonts w:eastAsia="Times New Roman" w:cs="Times New Roman"/>
                  <w:color w:val="auto"/>
                  <w:rPrChange w:id="330" w:author="Alina Frey" w:date="2017-11-20T10:06:00Z">
                    <w:rPr>
                      <w:rFonts w:eastAsia="Times New Roman" w:cs="Times New Roman"/>
                    </w:rPr>
                  </w:rPrChange>
                </w:rPr>
                <w:t>Updates to document.</w:t>
              </w:r>
            </w:ins>
          </w:p>
        </w:tc>
        <w:tc>
          <w:tcPr>
            <w:tcW w:w="2608" w:type="dxa"/>
            <w:tcBorders>
              <w:top w:val="single" w:sz="4" w:space="0" w:color="000000"/>
              <w:left w:val="single" w:sz="4" w:space="0" w:color="000000"/>
              <w:bottom w:val="single" w:sz="4" w:space="0" w:color="000000"/>
              <w:right w:val="single" w:sz="4" w:space="0" w:color="000000"/>
            </w:tcBorders>
            <w:vAlign w:val="center"/>
          </w:tcPr>
          <w:p w14:paraId="75B70332" w14:textId="77777777" w:rsidR="000D4ECE" w:rsidRPr="007F739A" w:rsidRDefault="000D4ECE" w:rsidP="0060052E">
            <w:pPr>
              <w:rPr>
                <w:ins w:id="331" w:author="Alina Frey" w:date="2017-11-14T13:54:00Z"/>
                <w:color w:val="auto"/>
                <w:rPrChange w:id="332" w:author="Alina Frey" w:date="2017-11-20T10:06:00Z">
                  <w:rPr>
                    <w:ins w:id="333" w:author="Alina Frey" w:date="2017-11-14T13:54:00Z"/>
                  </w:rPr>
                </w:rPrChange>
              </w:rPr>
            </w:pPr>
            <w:ins w:id="334" w:author="Alina Frey" w:date="2017-11-14T13:54:00Z">
              <w:r w:rsidRPr="007F739A">
                <w:rPr>
                  <w:rFonts w:eastAsia="Times New Roman" w:cs="Times New Roman"/>
                  <w:color w:val="auto"/>
                  <w:rPrChange w:id="335" w:author="Alina Frey" w:date="2017-11-20T10:06:00Z">
                    <w:rPr>
                      <w:rFonts w:eastAsia="Times New Roman" w:cs="Times New Roman"/>
                    </w:rPr>
                  </w:rPrChange>
                </w:rPr>
                <w:t>E. Gerardo</w:t>
              </w:r>
            </w:ins>
          </w:p>
        </w:tc>
      </w:tr>
      <w:tr w:rsidR="000E5A15" w:rsidRPr="000E5A15" w14:paraId="00AC8AB6" w14:textId="77777777" w:rsidTr="0060052E">
        <w:trPr>
          <w:trHeight w:val="420"/>
          <w:ins w:id="336" w:author="Alina Frey" w:date="2017-11-14T13:54:00Z"/>
        </w:trPr>
        <w:tc>
          <w:tcPr>
            <w:tcW w:w="2250" w:type="dxa"/>
            <w:tcBorders>
              <w:top w:val="single" w:sz="4" w:space="0" w:color="000000"/>
              <w:left w:val="single" w:sz="4" w:space="0" w:color="000000"/>
              <w:bottom w:val="single" w:sz="4" w:space="0" w:color="000000"/>
              <w:right w:val="single" w:sz="4" w:space="0" w:color="000000"/>
            </w:tcBorders>
            <w:vAlign w:val="center"/>
          </w:tcPr>
          <w:p w14:paraId="4496188C" w14:textId="77777777" w:rsidR="000D4ECE" w:rsidRPr="000E5A15" w:rsidRDefault="000D4ECE" w:rsidP="0060052E">
            <w:pPr>
              <w:rPr>
                <w:ins w:id="337" w:author="Alina Frey" w:date="2017-11-14T13:54:00Z"/>
                <w:color w:val="0070C0"/>
                <w:rPrChange w:id="338" w:author="Alina Frey" w:date="2017-11-20T10:06:00Z">
                  <w:rPr>
                    <w:ins w:id="339" w:author="Alina Frey" w:date="2017-11-14T13:54:00Z"/>
                  </w:rPr>
                </w:rPrChange>
              </w:rPr>
            </w:pPr>
            <w:ins w:id="340" w:author="Alina Frey" w:date="2017-11-14T13:54:00Z">
              <w:r w:rsidRPr="007F739A">
                <w:rPr>
                  <w:rFonts w:eastAsia="Times New Roman" w:cs="Times New Roman"/>
                  <w:color w:val="auto"/>
                  <w:rPrChange w:id="341" w:author="Alina Frey" w:date="2017-11-20T10:06:00Z">
                    <w:rPr>
                      <w:rFonts w:eastAsia="Times New Roman" w:cs="Times New Roman"/>
                    </w:rPr>
                  </w:rPrChange>
                </w:rPr>
                <w:t>03/15/2016</w:t>
              </w:r>
            </w:ins>
          </w:p>
        </w:tc>
        <w:tc>
          <w:tcPr>
            <w:tcW w:w="4484" w:type="dxa"/>
            <w:tcBorders>
              <w:top w:val="single" w:sz="4" w:space="0" w:color="000000"/>
              <w:left w:val="single" w:sz="4" w:space="0" w:color="000000"/>
              <w:bottom w:val="single" w:sz="4" w:space="0" w:color="000000"/>
              <w:right w:val="single" w:sz="4" w:space="0" w:color="000000"/>
            </w:tcBorders>
            <w:vAlign w:val="center"/>
          </w:tcPr>
          <w:p w14:paraId="4D388189" w14:textId="77777777" w:rsidR="000D4ECE" w:rsidRPr="000E5A15" w:rsidRDefault="000D4ECE" w:rsidP="0060052E">
            <w:pPr>
              <w:rPr>
                <w:ins w:id="342" w:author="Alina Frey" w:date="2017-11-14T13:54:00Z"/>
                <w:color w:val="0070C0"/>
                <w:rPrChange w:id="343" w:author="Alina Frey" w:date="2017-11-20T10:06:00Z">
                  <w:rPr>
                    <w:ins w:id="344" w:author="Alina Frey" w:date="2017-11-14T13:54:00Z"/>
                  </w:rPr>
                </w:rPrChange>
              </w:rPr>
            </w:pPr>
            <w:ins w:id="345" w:author="Alina Frey" w:date="2017-11-14T13:54:00Z">
              <w:r w:rsidRPr="007F739A">
                <w:rPr>
                  <w:rFonts w:eastAsia="Times New Roman" w:cs="Times New Roman"/>
                  <w:color w:val="auto"/>
                  <w:rPrChange w:id="346" w:author="Alina Frey" w:date="2017-11-20T10:06:00Z">
                    <w:rPr>
                      <w:rFonts w:eastAsia="Times New Roman" w:cs="Times New Roman"/>
                    </w:rPr>
                  </w:rPrChange>
                </w:rPr>
                <w:t>Updates to document.</w:t>
              </w:r>
            </w:ins>
          </w:p>
        </w:tc>
        <w:tc>
          <w:tcPr>
            <w:tcW w:w="2608" w:type="dxa"/>
            <w:tcBorders>
              <w:top w:val="single" w:sz="4" w:space="0" w:color="000000"/>
              <w:left w:val="single" w:sz="4" w:space="0" w:color="000000"/>
              <w:bottom w:val="single" w:sz="4" w:space="0" w:color="000000"/>
              <w:right w:val="single" w:sz="4" w:space="0" w:color="000000"/>
            </w:tcBorders>
            <w:vAlign w:val="center"/>
          </w:tcPr>
          <w:p w14:paraId="0BCE33F9" w14:textId="77777777" w:rsidR="000D4ECE" w:rsidRPr="007F739A" w:rsidRDefault="000D4ECE" w:rsidP="0060052E">
            <w:pPr>
              <w:rPr>
                <w:ins w:id="347" w:author="Alina Frey" w:date="2017-11-14T13:54:00Z"/>
                <w:color w:val="auto"/>
                <w:rPrChange w:id="348" w:author="Alina Frey" w:date="2017-11-20T10:06:00Z">
                  <w:rPr>
                    <w:ins w:id="349" w:author="Alina Frey" w:date="2017-11-14T13:54:00Z"/>
                  </w:rPr>
                </w:rPrChange>
              </w:rPr>
            </w:pPr>
            <w:ins w:id="350" w:author="Alina Frey" w:date="2017-11-14T13:54:00Z">
              <w:r w:rsidRPr="007F739A">
                <w:rPr>
                  <w:rFonts w:eastAsia="Times New Roman" w:cs="Times New Roman"/>
                  <w:color w:val="auto"/>
                  <w:rPrChange w:id="351" w:author="Alina Frey" w:date="2017-11-20T10:06:00Z">
                    <w:rPr>
                      <w:rFonts w:eastAsia="Times New Roman" w:cs="Times New Roman"/>
                    </w:rPr>
                  </w:rPrChange>
                </w:rPr>
                <w:t>E. Roussos</w:t>
              </w:r>
            </w:ins>
          </w:p>
        </w:tc>
      </w:tr>
      <w:tr w:rsidR="000E5A15" w:rsidRPr="000E5A15" w14:paraId="44500ACC" w14:textId="77777777" w:rsidTr="0060052E">
        <w:trPr>
          <w:trHeight w:val="420"/>
          <w:ins w:id="352" w:author="Alina Frey" w:date="2017-11-14T13:54:00Z"/>
        </w:trPr>
        <w:tc>
          <w:tcPr>
            <w:tcW w:w="2250" w:type="dxa"/>
            <w:tcBorders>
              <w:top w:val="single" w:sz="4" w:space="0" w:color="000000"/>
              <w:left w:val="single" w:sz="4" w:space="0" w:color="000000"/>
              <w:bottom w:val="single" w:sz="4" w:space="0" w:color="000000"/>
              <w:right w:val="single" w:sz="4" w:space="0" w:color="000000"/>
            </w:tcBorders>
            <w:vAlign w:val="center"/>
          </w:tcPr>
          <w:p w14:paraId="765224E2" w14:textId="77777777" w:rsidR="000D4ECE" w:rsidRPr="000E5A15" w:rsidRDefault="000D4ECE" w:rsidP="0060052E">
            <w:pPr>
              <w:rPr>
                <w:ins w:id="353" w:author="Alina Frey" w:date="2017-11-14T13:54:00Z"/>
                <w:color w:val="0070C0"/>
                <w:rPrChange w:id="354" w:author="Alina Frey" w:date="2017-11-20T10:06:00Z">
                  <w:rPr>
                    <w:ins w:id="355" w:author="Alina Frey" w:date="2017-11-14T13:54:00Z"/>
                  </w:rPr>
                </w:rPrChange>
              </w:rPr>
            </w:pPr>
            <w:ins w:id="356" w:author="Alina Frey" w:date="2017-11-14T13:54:00Z">
              <w:r w:rsidRPr="007F739A">
                <w:rPr>
                  <w:rFonts w:eastAsia="Times New Roman" w:cs="Times New Roman"/>
                  <w:color w:val="auto"/>
                  <w:rPrChange w:id="357" w:author="Alina Frey" w:date="2017-11-20T10:06:00Z">
                    <w:rPr>
                      <w:rFonts w:eastAsia="Times New Roman" w:cs="Times New Roman"/>
                    </w:rPr>
                  </w:rPrChange>
                </w:rPr>
                <w:t>07/10/2015</w:t>
              </w:r>
            </w:ins>
          </w:p>
        </w:tc>
        <w:tc>
          <w:tcPr>
            <w:tcW w:w="4484" w:type="dxa"/>
            <w:tcBorders>
              <w:top w:val="single" w:sz="4" w:space="0" w:color="000000"/>
              <w:left w:val="single" w:sz="4" w:space="0" w:color="000000"/>
              <w:bottom w:val="single" w:sz="4" w:space="0" w:color="000000"/>
              <w:right w:val="single" w:sz="4" w:space="0" w:color="000000"/>
            </w:tcBorders>
            <w:vAlign w:val="center"/>
          </w:tcPr>
          <w:p w14:paraId="485DD7DB" w14:textId="77777777" w:rsidR="000D4ECE" w:rsidRPr="000E5A15" w:rsidRDefault="000D4ECE" w:rsidP="0060052E">
            <w:pPr>
              <w:rPr>
                <w:ins w:id="358" w:author="Alina Frey" w:date="2017-11-14T13:54:00Z"/>
                <w:color w:val="0070C0"/>
                <w:rPrChange w:id="359" w:author="Alina Frey" w:date="2017-11-20T10:06:00Z">
                  <w:rPr>
                    <w:ins w:id="360" w:author="Alina Frey" w:date="2017-11-14T13:54:00Z"/>
                  </w:rPr>
                </w:rPrChange>
              </w:rPr>
            </w:pPr>
            <w:ins w:id="361" w:author="Alina Frey" w:date="2017-11-14T13:54:00Z">
              <w:r w:rsidRPr="007F739A">
                <w:rPr>
                  <w:rFonts w:eastAsia="Times New Roman" w:cs="Times New Roman"/>
                  <w:color w:val="auto"/>
                  <w:rPrChange w:id="362" w:author="Alina Frey" w:date="2017-11-20T10:06:00Z">
                    <w:rPr>
                      <w:rFonts w:eastAsia="Times New Roman" w:cs="Times New Roman"/>
                    </w:rPr>
                  </w:rPrChange>
                </w:rPr>
                <w:t>Enhancements to updates.</w:t>
              </w:r>
            </w:ins>
          </w:p>
        </w:tc>
        <w:tc>
          <w:tcPr>
            <w:tcW w:w="2608" w:type="dxa"/>
            <w:tcBorders>
              <w:top w:val="single" w:sz="4" w:space="0" w:color="000000"/>
              <w:left w:val="single" w:sz="4" w:space="0" w:color="000000"/>
              <w:bottom w:val="single" w:sz="4" w:space="0" w:color="000000"/>
              <w:right w:val="single" w:sz="4" w:space="0" w:color="000000"/>
            </w:tcBorders>
            <w:vAlign w:val="center"/>
          </w:tcPr>
          <w:p w14:paraId="532EC533" w14:textId="77777777" w:rsidR="000D4ECE" w:rsidRPr="007F739A" w:rsidRDefault="000D4ECE" w:rsidP="0060052E">
            <w:pPr>
              <w:rPr>
                <w:ins w:id="363" w:author="Alina Frey" w:date="2017-11-14T13:54:00Z"/>
                <w:color w:val="auto"/>
                <w:rPrChange w:id="364" w:author="Alina Frey" w:date="2017-11-20T10:06:00Z">
                  <w:rPr>
                    <w:ins w:id="365" w:author="Alina Frey" w:date="2017-11-14T13:54:00Z"/>
                  </w:rPr>
                </w:rPrChange>
              </w:rPr>
            </w:pPr>
            <w:ins w:id="366" w:author="Alina Frey" w:date="2017-11-14T13:54:00Z">
              <w:r w:rsidRPr="007F739A">
                <w:rPr>
                  <w:rFonts w:eastAsia="Times New Roman" w:cs="Times New Roman"/>
                  <w:color w:val="auto"/>
                  <w:rPrChange w:id="367" w:author="Alina Frey" w:date="2017-11-20T10:06:00Z">
                    <w:rPr>
                      <w:rFonts w:eastAsia="Times New Roman" w:cs="Times New Roman"/>
                    </w:rPr>
                  </w:rPrChange>
                </w:rPr>
                <w:t>E. Roussos</w:t>
              </w:r>
            </w:ins>
          </w:p>
        </w:tc>
      </w:tr>
      <w:tr w:rsidR="000D4ECE" w:rsidRPr="000E5A15" w14:paraId="724C5AEE" w14:textId="77777777" w:rsidTr="0060052E">
        <w:trPr>
          <w:trHeight w:val="420"/>
          <w:ins w:id="368" w:author="Alina Frey" w:date="2017-11-14T13:54:00Z"/>
        </w:trPr>
        <w:tc>
          <w:tcPr>
            <w:tcW w:w="2250" w:type="dxa"/>
            <w:tcBorders>
              <w:top w:val="single" w:sz="4" w:space="0" w:color="000000"/>
              <w:left w:val="single" w:sz="4" w:space="0" w:color="000000"/>
              <w:bottom w:val="single" w:sz="4" w:space="0" w:color="000000"/>
              <w:right w:val="single" w:sz="4" w:space="0" w:color="000000"/>
            </w:tcBorders>
            <w:vAlign w:val="center"/>
          </w:tcPr>
          <w:p w14:paraId="4DBB02B5" w14:textId="77777777" w:rsidR="000D4ECE" w:rsidRPr="000E5A15" w:rsidRDefault="000D4ECE" w:rsidP="0060052E">
            <w:pPr>
              <w:rPr>
                <w:ins w:id="369" w:author="Alina Frey" w:date="2017-11-14T13:54:00Z"/>
                <w:color w:val="0070C0"/>
                <w:rPrChange w:id="370" w:author="Alina Frey" w:date="2017-11-20T10:06:00Z">
                  <w:rPr>
                    <w:ins w:id="371" w:author="Alina Frey" w:date="2017-11-14T13:54:00Z"/>
                  </w:rPr>
                </w:rPrChange>
              </w:rPr>
            </w:pPr>
            <w:ins w:id="372" w:author="Alina Frey" w:date="2017-11-14T13:54:00Z">
              <w:r w:rsidRPr="007F739A">
                <w:rPr>
                  <w:rFonts w:eastAsia="Times New Roman" w:cs="Times New Roman"/>
                  <w:color w:val="auto"/>
                  <w:rPrChange w:id="373" w:author="Alina Frey" w:date="2017-11-20T10:06:00Z">
                    <w:rPr>
                      <w:rFonts w:eastAsia="Times New Roman" w:cs="Times New Roman"/>
                    </w:rPr>
                  </w:rPrChange>
                </w:rPr>
                <w:t>01/08/2015</w:t>
              </w:r>
            </w:ins>
          </w:p>
        </w:tc>
        <w:tc>
          <w:tcPr>
            <w:tcW w:w="4484" w:type="dxa"/>
            <w:tcBorders>
              <w:top w:val="single" w:sz="4" w:space="0" w:color="000000"/>
              <w:left w:val="single" w:sz="4" w:space="0" w:color="000000"/>
              <w:bottom w:val="single" w:sz="4" w:space="0" w:color="000000"/>
              <w:right w:val="single" w:sz="4" w:space="0" w:color="000000"/>
            </w:tcBorders>
            <w:vAlign w:val="center"/>
          </w:tcPr>
          <w:p w14:paraId="1A63C85A" w14:textId="77777777" w:rsidR="000D4ECE" w:rsidRPr="000E5A15" w:rsidRDefault="000D4ECE" w:rsidP="0060052E">
            <w:pPr>
              <w:rPr>
                <w:ins w:id="374" w:author="Alina Frey" w:date="2017-11-14T13:54:00Z"/>
                <w:color w:val="0070C0"/>
                <w:rPrChange w:id="375" w:author="Alina Frey" w:date="2017-11-20T10:06:00Z">
                  <w:rPr>
                    <w:ins w:id="376" w:author="Alina Frey" w:date="2017-11-14T13:54:00Z"/>
                  </w:rPr>
                </w:rPrChange>
              </w:rPr>
            </w:pPr>
            <w:ins w:id="377" w:author="Alina Frey" w:date="2017-11-14T13:54:00Z">
              <w:r w:rsidRPr="007F739A">
                <w:rPr>
                  <w:rFonts w:eastAsia="Times New Roman" w:cs="Times New Roman"/>
                  <w:color w:val="auto"/>
                  <w:rPrChange w:id="378" w:author="Alina Frey" w:date="2017-11-20T10:06:00Z">
                    <w:rPr>
                      <w:rFonts w:eastAsia="Times New Roman" w:cs="Times New Roman"/>
                    </w:rPr>
                  </w:rPrChange>
                </w:rPr>
                <w:t>New Manual</w:t>
              </w:r>
            </w:ins>
          </w:p>
        </w:tc>
        <w:tc>
          <w:tcPr>
            <w:tcW w:w="2608" w:type="dxa"/>
            <w:tcBorders>
              <w:top w:val="single" w:sz="4" w:space="0" w:color="000000"/>
              <w:left w:val="single" w:sz="4" w:space="0" w:color="000000"/>
              <w:bottom w:val="single" w:sz="4" w:space="0" w:color="000000"/>
              <w:right w:val="single" w:sz="4" w:space="0" w:color="000000"/>
            </w:tcBorders>
            <w:vAlign w:val="center"/>
          </w:tcPr>
          <w:p w14:paraId="0109DC12" w14:textId="77777777" w:rsidR="000D4ECE" w:rsidRPr="007F739A" w:rsidRDefault="000D4ECE" w:rsidP="0060052E">
            <w:pPr>
              <w:rPr>
                <w:ins w:id="379" w:author="Alina Frey" w:date="2017-11-14T13:54:00Z"/>
                <w:color w:val="auto"/>
                <w:rPrChange w:id="380" w:author="Alina Frey" w:date="2017-11-20T10:06:00Z">
                  <w:rPr>
                    <w:ins w:id="381" w:author="Alina Frey" w:date="2017-11-14T13:54:00Z"/>
                  </w:rPr>
                </w:rPrChange>
              </w:rPr>
            </w:pPr>
            <w:ins w:id="382" w:author="Alina Frey" w:date="2017-11-14T13:54:00Z">
              <w:r w:rsidRPr="007F739A">
                <w:rPr>
                  <w:rFonts w:eastAsia="Times New Roman" w:cs="Times New Roman"/>
                  <w:color w:val="auto"/>
                  <w:rPrChange w:id="383" w:author="Alina Frey" w:date="2017-11-20T10:06:00Z">
                    <w:rPr>
                      <w:rFonts w:eastAsia="Times New Roman" w:cs="Times New Roman"/>
                    </w:rPr>
                  </w:rPrChange>
                </w:rPr>
                <w:t>M. Fieck</w:t>
              </w:r>
            </w:ins>
          </w:p>
        </w:tc>
      </w:tr>
    </w:tbl>
    <w:p w14:paraId="386D2DA2" w14:textId="5EB408DA" w:rsidR="000D4ECE" w:rsidRPr="007F739A" w:rsidRDefault="000D4ECE" w:rsidP="00DF02D7">
      <w:pPr>
        <w:spacing w:before="0" w:after="160"/>
        <w:rPr>
          <w:ins w:id="384" w:author="Alina Frey" w:date="2017-11-14T13:54:00Z"/>
          <w:color w:val="auto"/>
          <w:rPrChange w:id="385" w:author="Alina Frey" w:date="2017-11-20T10:06:00Z">
            <w:rPr>
              <w:ins w:id="386" w:author="Alina Frey" w:date="2017-11-14T13:54:00Z"/>
            </w:rPr>
          </w:rPrChange>
        </w:rPr>
      </w:pPr>
    </w:p>
    <w:p w14:paraId="3BC486CF" w14:textId="77777777" w:rsidR="000D4ECE" w:rsidRPr="007F739A" w:rsidRDefault="000D4ECE">
      <w:pPr>
        <w:spacing w:before="0" w:after="160"/>
        <w:rPr>
          <w:ins w:id="387" w:author="Alina Frey" w:date="2017-11-14T13:54:00Z"/>
          <w:color w:val="auto"/>
          <w:rPrChange w:id="388" w:author="Alina Frey" w:date="2017-11-20T10:06:00Z">
            <w:rPr>
              <w:ins w:id="389" w:author="Alina Frey" w:date="2017-11-14T13:54:00Z"/>
            </w:rPr>
          </w:rPrChange>
        </w:rPr>
      </w:pPr>
      <w:ins w:id="390" w:author="Alina Frey" w:date="2017-11-14T13:54:00Z">
        <w:r w:rsidRPr="007F739A">
          <w:rPr>
            <w:color w:val="auto"/>
            <w:rPrChange w:id="391" w:author="Alina Frey" w:date="2017-11-20T10:06:00Z">
              <w:rPr/>
            </w:rPrChange>
          </w:rPr>
          <w:br w:type="page"/>
        </w:r>
      </w:ins>
    </w:p>
    <w:p w14:paraId="16B220B9" w14:textId="77777777" w:rsidR="00863013" w:rsidRDefault="00863013">
      <w:pPr>
        <w:spacing w:before="0" w:after="160"/>
        <w:rPr>
          <w:ins w:id="392" w:author="Alina Frey" w:date="2017-11-20T10:40:00Z"/>
          <w:rFonts w:ascii="Arial" w:eastAsia="Arial" w:hAnsi="Arial" w:cs="Arial"/>
          <w:b/>
          <w:color w:val="auto"/>
          <w:sz w:val="36"/>
        </w:rPr>
      </w:pPr>
      <w:ins w:id="393" w:author="Alina Frey" w:date="2017-11-20T10:40:00Z">
        <w:r>
          <w:rPr>
            <w:color w:val="auto"/>
          </w:rPr>
          <w:lastRenderedPageBreak/>
          <w:br w:type="page"/>
        </w:r>
      </w:ins>
    </w:p>
    <w:p w14:paraId="3D12C641" w14:textId="65194D2A" w:rsidR="006C0619" w:rsidRPr="007F739A" w:rsidDel="00D50615" w:rsidRDefault="005F159C">
      <w:pPr>
        <w:spacing w:before="0" w:after="160"/>
        <w:rPr>
          <w:del w:id="394" w:author="Alina Frey" w:date="2017-11-09T15:54:00Z"/>
          <w:rFonts w:ascii="Arial" w:eastAsia="Arial" w:hAnsi="Arial" w:cs="Arial"/>
          <w:b/>
          <w:color w:val="auto"/>
          <w:sz w:val="36"/>
          <w:rPrChange w:id="395" w:author="Alina Frey" w:date="2017-11-20T10:06:00Z">
            <w:rPr>
              <w:del w:id="396" w:author="Alina Frey" w:date="2017-11-09T15:54:00Z"/>
              <w:rFonts w:ascii="Arial" w:eastAsia="Arial" w:hAnsi="Arial" w:cs="Arial"/>
              <w:b/>
              <w:color w:val="FFFFFF"/>
              <w:sz w:val="36"/>
            </w:rPr>
          </w:rPrChange>
        </w:rPr>
        <w:pPrChange w:id="397" w:author="Alina Frey" w:date="2017-11-10T14:16:00Z">
          <w:pPr/>
        </w:pPrChange>
      </w:pPr>
      <w:del w:id="398" w:author="Alina Frey" w:date="2017-11-09T16:14:00Z">
        <w:r w:rsidRPr="007F739A" w:rsidDel="005C1D21">
          <w:rPr>
            <w:color w:val="auto"/>
            <w:rPrChange w:id="399" w:author="Alina Frey" w:date="2017-11-20T10:06:00Z">
              <w:rPr/>
            </w:rPrChange>
          </w:rPr>
          <w:lastRenderedPageBreak/>
          <w:br w:type="page"/>
        </w:r>
      </w:del>
    </w:p>
    <w:p w14:paraId="31876D78" w14:textId="7F71BF8F" w:rsidR="006C0619" w:rsidRPr="007F739A" w:rsidDel="00A01AA5" w:rsidRDefault="005F159C">
      <w:pPr>
        <w:rPr>
          <w:del w:id="400" w:author="Alina Frey" w:date="2017-11-09T15:47:00Z"/>
          <w:color w:val="auto"/>
          <w:rPrChange w:id="401" w:author="Alina Frey" w:date="2017-11-20T10:06:00Z">
            <w:rPr>
              <w:del w:id="402" w:author="Alina Frey" w:date="2017-11-09T15:47:00Z"/>
            </w:rPr>
          </w:rPrChange>
        </w:rPr>
        <w:pPrChange w:id="403" w:author="Alina Frey" w:date="2017-11-10T14:16:00Z">
          <w:pPr>
            <w:tabs>
              <w:tab w:val="center" w:pos="4680"/>
              <w:tab w:val="right" w:pos="9360"/>
            </w:tabs>
            <w:spacing w:after="80"/>
            <w:ind w:left="-15" w:right="-14"/>
          </w:pPr>
        </w:pPrChange>
      </w:pPr>
      <w:del w:id="404" w:author="Alina Frey" w:date="2017-11-09T15:47:00Z">
        <w:r w:rsidRPr="007F739A" w:rsidDel="00A01AA5">
          <w:rPr>
            <w:rFonts w:eastAsia="Times New Roman" w:cs="Times New Roman"/>
            <w:color w:val="auto"/>
            <w:sz w:val="20"/>
            <w:rPrChange w:id="405" w:author="Alina Frey" w:date="2017-11-20T10:06:00Z">
              <w:rPr>
                <w:rFonts w:eastAsia="Times New Roman" w:cs="Times New Roman"/>
                <w:sz w:val="20"/>
              </w:rPr>
            </w:rPrChange>
          </w:rPr>
          <w:delText>ii</w:delText>
        </w:r>
        <w:r w:rsidRPr="007F739A" w:rsidDel="00A01AA5">
          <w:rPr>
            <w:rFonts w:eastAsia="Times New Roman" w:cs="Times New Roman"/>
            <w:color w:val="auto"/>
            <w:sz w:val="20"/>
            <w:rPrChange w:id="406" w:author="Alina Frey" w:date="2017-11-20T10:06:00Z">
              <w:rPr>
                <w:rFonts w:eastAsia="Times New Roman" w:cs="Times New Roman"/>
                <w:sz w:val="20"/>
              </w:rPr>
            </w:rPrChange>
          </w:rPr>
          <w:tab/>
          <w:delText>Maternity Tracker Dashboard User Manual v</w:delText>
        </w:r>
      </w:del>
      <w:del w:id="407" w:author="Alina Frey" w:date="2017-11-08T15:47:00Z">
        <w:r w:rsidRPr="007F739A" w:rsidDel="00710C1C">
          <w:rPr>
            <w:rFonts w:eastAsia="Times New Roman" w:cs="Times New Roman"/>
            <w:color w:val="auto"/>
            <w:sz w:val="20"/>
            <w:rPrChange w:id="408" w:author="Alina Frey" w:date="2017-11-20T10:06:00Z">
              <w:rPr>
                <w:rFonts w:eastAsia="Times New Roman" w:cs="Times New Roman"/>
                <w:sz w:val="20"/>
              </w:rPr>
            </w:rPrChange>
          </w:rPr>
          <w:delText>3</w:delText>
        </w:r>
      </w:del>
      <w:del w:id="409" w:author="Alina Frey" w:date="2017-11-09T15:47:00Z">
        <w:r w:rsidRPr="007F739A" w:rsidDel="00A01AA5">
          <w:rPr>
            <w:rFonts w:eastAsia="Times New Roman" w:cs="Times New Roman"/>
            <w:color w:val="auto"/>
            <w:sz w:val="20"/>
            <w:rPrChange w:id="410" w:author="Alina Frey" w:date="2017-11-20T10:06:00Z">
              <w:rPr>
                <w:rFonts w:eastAsia="Times New Roman" w:cs="Times New Roman"/>
                <w:sz w:val="20"/>
              </w:rPr>
            </w:rPrChange>
          </w:rPr>
          <w:delText>.0</w:delText>
        </w:r>
        <w:r w:rsidRPr="007F739A" w:rsidDel="00A01AA5">
          <w:rPr>
            <w:rFonts w:eastAsia="Times New Roman" w:cs="Times New Roman"/>
            <w:color w:val="auto"/>
            <w:sz w:val="20"/>
            <w:rPrChange w:id="411" w:author="Alina Frey" w:date="2017-11-20T10:06:00Z">
              <w:rPr>
                <w:rFonts w:eastAsia="Times New Roman" w:cs="Times New Roman"/>
                <w:sz w:val="20"/>
              </w:rPr>
            </w:rPrChange>
          </w:rPr>
          <w:tab/>
        </w:r>
      </w:del>
      <w:del w:id="412" w:author="Alina Frey" w:date="2017-11-08T15:47:00Z">
        <w:r w:rsidRPr="007F739A" w:rsidDel="00710C1C">
          <w:rPr>
            <w:rFonts w:eastAsia="Times New Roman" w:cs="Times New Roman"/>
            <w:color w:val="auto"/>
            <w:sz w:val="20"/>
            <w:rPrChange w:id="413" w:author="Alina Frey" w:date="2017-11-20T10:06:00Z">
              <w:rPr>
                <w:rFonts w:eastAsia="Times New Roman" w:cs="Times New Roman"/>
                <w:sz w:val="20"/>
              </w:rPr>
            </w:rPrChange>
          </w:rPr>
          <w:delText xml:space="preserve">February </w:delText>
        </w:r>
      </w:del>
      <w:del w:id="414" w:author="Alina Frey" w:date="2017-11-09T15:47:00Z">
        <w:r w:rsidRPr="007F739A" w:rsidDel="00A01AA5">
          <w:rPr>
            <w:rFonts w:eastAsia="Times New Roman" w:cs="Times New Roman"/>
            <w:color w:val="auto"/>
            <w:sz w:val="20"/>
            <w:rPrChange w:id="415" w:author="Alina Frey" w:date="2017-11-20T10:06:00Z">
              <w:rPr>
                <w:rFonts w:eastAsia="Times New Roman" w:cs="Times New Roman"/>
                <w:sz w:val="20"/>
              </w:rPr>
            </w:rPrChange>
          </w:rPr>
          <w:delText>2017</w:delText>
        </w:r>
      </w:del>
    </w:p>
    <w:customXmlDelRangeStart w:id="416" w:author="Alina Frey" w:date="2017-11-09T17:17:00Z"/>
    <w:bookmarkStart w:id="417" w:name="_Toc497914037" w:displacedByCustomXml="next"/>
    <w:sdt>
      <w:sdtPr>
        <w:rPr>
          <w:rFonts w:ascii="Calibri" w:hAnsi="Calibri"/>
          <w:color w:val="auto"/>
        </w:rPr>
        <w:id w:val="572629163"/>
        <w:docPartObj>
          <w:docPartGallery w:val="Table of Contents"/>
        </w:docPartObj>
      </w:sdtPr>
      <w:sdtEndPr>
        <w:rPr>
          <w:rFonts w:ascii="Arial" w:eastAsia="Arial" w:hAnsi="Arial" w:cs="Arial"/>
          <w:sz w:val="36"/>
        </w:rPr>
      </w:sdtEndPr>
      <w:sdtContent>
        <w:customXmlDelRangeEnd w:id="416"/>
        <w:p w14:paraId="31876D79" w14:textId="45C7EC82" w:rsidR="006C0619" w:rsidRPr="007F739A" w:rsidDel="0081503B" w:rsidRDefault="005F159C">
          <w:pPr>
            <w:rPr>
              <w:del w:id="418" w:author="Alina Frey" w:date="2017-11-09T17:34:00Z"/>
              <w:color w:val="auto"/>
              <w:sz w:val="22"/>
              <w:rPrChange w:id="419" w:author="Alina Frey" w:date="2017-11-20T10:06:00Z">
                <w:rPr>
                  <w:del w:id="420" w:author="Alina Frey" w:date="2017-11-09T17:34:00Z"/>
                  <w:sz w:val="22"/>
                </w:rPr>
              </w:rPrChange>
            </w:rPr>
            <w:pPrChange w:id="421" w:author="Alina Frey" w:date="2017-11-10T14:16:00Z">
              <w:pPr>
                <w:pStyle w:val="Heading1"/>
              </w:pPr>
            </w:pPrChange>
          </w:pPr>
          <w:del w:id="422" w:author="Alina Frey" w:date="2017-11-09T17:16:00Z">
            <w:r w:rsidRPr="007F739A" w:rsidDel="008563BE">
              <w:rPr>
                <w:color w:val="auto"/>
                <w:sz w:val="22"/>
                <w:rPrChange w:id="423" w:author="Alina Frey" w:date="2017-11-20T10:06:00Z">
                  <w:rPr>
                    <w:b w:val="0"/>
                    <w:sz w:val="22"/>
                  </w:rPr>
                </w:rPrChange>
              </w:rPr>
              <w:delText>Table of Contents</w:delText>
            </w:r>
          </w:del>
          <w:bookmarkEnd w:id="417"/>
        </w:p>
        <w:p w14:paraId="1EC452C8" w14:textId="1D211616" w:rsidR="006F0BAD" w:rsidRPr="007F739A" w:rsidRDefault="00464257">
          <w:pPr>
            <w:pStyle w:val="Heading1"/>
            <w:rPr>
              <w:ins w:id="424" w:author="Alina Frey" w:date="2017-11-09T17:24:00Z"/>
              <w:rFonts w:eastAsia="Times New Roman" w:cs="Times New Roman"/>
              <w:color w:val="auto"/>
              <w:rPrChange w:id="425" w:author="Alina Frey" w:date="2017-11-20T10:06:00Z">
                <w:rPr>
                  <w:ins w:id="426" w:author="Alina Frey" w:date="2017-11-09T17:24:00Z"/>
                  <w:rFonts w:eastAsia="Times New Roman" w:cs="Times New Roman"/>
                </w:rPr>
              </w:rPrChange>
            </w:rPr>
            <w:pPrChange w:id="427" w:author="Alina Frey" w:date="2017-11-10T14:16:00Z">
              <w:pPr>
                <w:pStyle w:val="TOC1"/>
                <w:tabs>
                  <w:tab w:val="right" w:leader="dot" w:pos="9350"/>
                </w:tabs>
              </w:pPr>
            </w:pPrChange>
          </w:pPr>
          <w:bookmarkStart w:id="428" w:name="_Toc498937602"/>
          <w:bookmarkStart w:id="429" w:name="_Toc498942450"/>
          <w:bookmarkStart w:id="430" w:name="_Toc498939117"/>
          <w:bookmarkStart w:id="431" w:name="_Toc499024386"/>
          <w:ins w:id="432" w:author="Alina Frey" w:date="2017-11-09T17:25:00Z">
            <w:r w:rsidRPr="007F739A">
              <w:rPr>
                <w:color w:val="auto"/>
                <w:rPrChange w:id="433" w:author="Alina Frey" w:date="2017-11-20T10:06:00Z">
                  <w:rPr/>
                </w:rPrChange>
              </w:rPr>
              <w:t>Table of Contents</w:t>
            </w:r>
          </w:ins>
          <w:bookmarkEnd w:id="428"/>
          <w:bookmarkEnd w:id="429"/>
          <w:bookmarkEnd w:id="430"/>
          <w:bookmarkEnd w:id="431"/>
        </w:p>
        <w:p w14:paraId="7CC20F71" w14:textId="787EF207" w:rsidR="00672E26" w:rsidRDefault="000459FE">
          <w:pPr>
            <w:pStyle w:val="TOC1"/>
            <w:tabs>
              <w:tab w:val="right" w:leader="dot" w:pos="9350"/>
            </w:tabs>
            <w:rPr>
              <w:ins w:id="434" w:author="Alina Frey" w:date="2017-11-21T10:43:00Z"/>
              <w:rFonts w:asciiTheme="minorHAnsi" w:eastAsiaTheme="minorEastAsia" w:hAnsiTheme="minorHAnsi" w:cstheme="minorBidi"/>
              <w:b w:val="0"/>
              <w:noProof/>
              <w:color w:val="auto"/>
              <w:sz w:val="22"/>
            </w:rPr>
          </w:pPr>
          <w:ins w:id="435" w:author="Alina Frey" w:date="2017-11-08T14:09:00Z">
            <w:r w:rsidRPr="007F739A">
              <w:rPr>
                <w:rFonts w:eastAsia="Times New Roman" w:cs="Times New Roman"/>
                <w:b w:val="0"/>
                <w:color w:val="auto"/>
                <w:rPrChange w:id="436" w:author="Alina Frey" w:date="2017-11-20T10:06:00Z">
                  <w:rPr>
                    <w:rFonts w:eastAsia="Times New Roman" w:cs="Times New Roman"/>
                    <w:b w:val="0"/>
                  </w:rPr>
                </w:rPrChange>
              </w:rPr>
              <w:fldChar w:fldCharType="begin"/>
            </w:r>
            <w:r w:rsidRPr="007F739A">
              <w:rPr>
                <w:rFonts w:eastAsia="Times New Roman" w:cs="Times New Roman"/>
                <w:b w:val="0"/>
                <w:color w:val="auto"/>
                <w:rPrChange w:id="437" w:author="Alina Frey" w:date="2017-11-20T10:06:00Z">
                  <w:rPr>
                    <w:rFonts w:eastAsia="Times New Roman" w:cs="Times New Roman"/>
                    <w:b w:val="0"/>
                  </w:rPr>
                </w:rPrChange>
              </w:rPr>
              <w:instrText xml:space="preserve"> TOC \o "1-3" \h \z \u </w:instrText>
            </w:r>
          </w:ins>
          <w:r w:rsidRPr="007F739A">
            <w:rPr>
              <w:rFonts w:eastAsia="Times New Roman" w:cs="Times New Roman"/>
              <w:b w:val="0"/>
              <w:color w:val="auto"/>
              <w:rPrChange w:id="438" w:author="Alina Frey" w:date="2017-11-20T10:06:00Z">
                <w:rPr>
                  <w:rFonts w:eastAsia="Times New Roman" w:cs="Times New Roman"/>
                  <w:b w:val="0"/>
                </w:rPr>
              </w:rPrChange>
            </w:rPr>
            <w:fldChar w:fldCharType="separate"/>
          </w:r>
          <w:ins w:id="439" w:author="Alina Frey" w:date="2017-11-21T10:43:00Z">
            <w:r w:rsidR="00672E26" w:rsidRPr="00A94269">
              <w:rPr>
                <w:rStyle w:val="Hyperlink"/>
                <w:noProof/>
              </w:rPr>
              <w:fldChar w:fldCharType="begin"/>
            </w:r>
            <w:r w:rsidR="00672E26" w:rsidRPr="00A94269">
              <w:rPr>
                <w:rStyle w:val="Hyperlink"/>
                <w:noProof/>
              </w:rPr>
              <w:instrText xml:space="preserve"> </w:instrText>
            </w:r>
            <w:r w:rsidR="00672E26">
              <w:rPr>
                <w:noProof/>
              </w:rPr>
              <w:instrText>HYPERLINK \l "_Toc499024385"</w:instrText>
            </w:r>
            <w:r w:rsidR="00672E26" w:rsidRPr="00A94269">
              <w:rPr>
                <w:rStyle w:val="Hyperlink"/>
                <w:noProof/>
              </w:rPr>
              <w:instrText xml:space="preserve"> </w:instrText>
            </w:r>
            <w:r w:rsidR="00672E26" w:rsidRPr="00A94269">
              <w:rPr>
                <w:rStyle w:val="Hyperlink"/>
                <w:noProof/>
              </w:rPr>
              <w:fldChar w:fldCharType="separate"/>
            </w:r>
            <w:r w:rsidR="00672E26" w:rsidRPr="00A94269">
              <w:rPr>
                <w:rStyle w:val="Hyperlink"/>
                <w:noProof/>
              </w:rPr>
              <w:t>Revision History</w:t>
            </w:r>
            <w:r w:rsidR="00672E26">
              <w:rPr>
                <w:noProof/>
                <w:webHidden/>
              </w:rPr>
              <w:tab/>
            </w:r>
            <w:r w:rsidR="00672E26">
              <w:rPr>
                <w:noProof/>
                <w:webHidden/>
              </w:rPr>
              <w:fldChar w:fldCharType="begin"/>
            </w:r>
            <w:r w:rsidR="00672E26">
              <w:rPr>
                <w:noProof/>
                <w:webHidden/>
              </w:rPr>
              <w:instrText xml:space="preserve"> PAGEREF _Toc499024385 \h </w:instrText>
            </w:r>
          </w:ins>
          <w:r w:rsidR="00672E26">
            <w:rPr>
              <w:noProof/>
              <w:webHidden/>
            </w:rPr>
          </w:r>
          <w:r w:rsidR="00672E26">
            <w:rPr>
              <w:noProof/>
              <w:webHidden/>
            </w:rPr>
            <w:fldChar w:fldCharType="separate"/>
          </w:r>
          <w:ins w:id="440" w:author="Alina Frey [2]" w:date="2017-11-21T10:58:00Z">
            <w:r w:rsidR="003B7B8C">
              <w:rPr>
                <w:noProof/>
                <w:webHidden/>
              </w:rPr>
              <w:t>i</w:t>
            </w:r>
          </w:ins>
          <w:ins w:id="441" w:author="Alina Frey" w:date="2017-11-21T10:43:00Z">
            <w:r w:rsidR="00672E26">
              <w:rPr>
                <w:noProof/>
                <w:webHidden/>
              </w:rPr>
              <w:fldChar w:fldCharType="end"/>
            </w:r>
            <w:r w:rsidR="00672E26" w:rsidRPr="00A94269">
              <w:rPr>
                <w:rStyle w:val="Hyperlink"/>
                <w:noProof/>
              </w:rPr>
              <w:fldChar w:fldCharType="end"/>
            </w:r>
          </w:ins>
        </w:p>
        <w:p w14:paraId="3BD7506C" w14:textId="4053F339" w:rsidR="00672E26" w:rsidRDefault="00672E26">
          <w:pPr>
            <w:pStyle w:val="TOC1"/>
            <w:tabs>
              <w:tab w:val="right" w:leader="dot" w:pos="9350"/>
            </w:tabs>
            <w:rPr>
              <w:ins w:id="442" w:author="Alina Frey" w:date="2017-11-21T10:43:00Z"/>
              <w:rFonts w:asciiTheme="minorHAnsi" w:eastAsiaTheme="minorEastAsia" w:hAnsiTheme="minorHAnsi" w:cstheme="minorBidi"/>
              <w:b w:val="0"/>
              <w:noProof/>
              <w:color w:val="auto"/>
              <w:sz w:val="22"/>
            </w:rPr>
          </w:pPr>
          <w:ins w:id="443" w:author="Alina Frey" w:date="2017-11-21T10:43:00Z">
            <w:r w:rsidRPr="00A94269">
              <w:rPr>
                <w:rStyle w:val="Hyperlink"/>
                <w:noProof/>
              </w:rPr>
              <w:fldChar w:fldCharType="begin"/>
            </w:r>
            <w:r w:rsidRPr="00A94269">
              <w:rPr>
                <w:rStyle w:val="Hyperlink"/>
                <w:noProof/>
              </w:rPr>
              <w:instrText xml:space="preserve"> </w:instrText>
            </w:r>
            <w:r>
              <w:rPr>
                <w:noProof/>
              </w:rPr>
              <w:instrText>HYPERLINK \l "_Toc499024386"</w:instrText>
            </w:r>
            <w:r w:rsidRPr="00A94269">
              <w:rPr>
                <w:rStyle w:val="Hyperlink"/>
                <w:noProof/>
              </w:rPr>
              <w:instrText xml:space="preserve"> </w:instrText>
            </w:r>
            <w:r w:rsidRPr="00A94269">
              <w:rPr>
                <w:rStyle w:val="Hyperlink"/>
                <w:noProof/>
              </w:rPr>
              <w:fldChar w:fldCharType="separate"/>
            </w:r>
            <w:r w:rsidRPr="00A94269">
              <w:rPr>
                <w:rStyle w:val="Hyperlink"/>
                <w:noProof/>
              </w:rPr>
              <w:t>Table of Contents</w:t>
            </w:r>
            <w:r>
              <w:rPr>
                <w:noProof/>
                <w:webHidden/>
              </w:rPr>
              <w:tab/>
            </w:r>
            <w:r>
              <w:rPr>
                <w:noProof/>
                <w:webHidden/>
              </w:rPr>
              <w:fldChar w:fldCharType="begin"/>
            </w:r>
            <w:r>
              <w:rPr>
                <w:noProof/>
                <w:webHidden/>
              </w:rPr>
              <w:instrText xml:space="preserve"> PAGEREF _Toc499024386 \h </w:instrText>
            </w:r>
          </w:ins>
          <w:r>
            <w:rPr>
              <w:noProof/>
              <w:webHidden/>
            </w:rPr>
          </w:r>
          <w:r>
            <w:rPr>
              <w:noProof/>
              <w:webHidden/>
            </w:rPr>
            <w:fldChar w:fldCharType="separate"/>
          </w:r>
          <w:ins w:id="444" w:author="Alina Frey [2]" w:date="2017-11-21T10:58:00Z">
            <w:r w:rsidR="003B7B8C">
              <w:rPr>
                <w:noProof/>
                <w:webHidden/>
              </w:rPr>
              <w:t>iii</w:t>
            </w:r>
          </w:ins>
          <w:ins w:id="445" w:author="Alina Frey" w:date="2017-11-21T10:43:00Z">
            <w:r>
              <w:rPr>
                <w:noProof/>
                <w:webHidden/>
              </w:rPr>
              <w:fldChar w:fldCharType="end"/>
            </w:r>
            <w:r w:rsidRPr="00A94269">
              <w:rPr>
                <w:rStyle w:val="Hyperlink"/>
                <w:noProof/>
              </w:rPr>
              <w:fldChar w:fldCharType="end"/>
            </w:r>
          </w:ins>
        </w:p>
        <w:p w14:paraId="4E350824" w14:textId="67779262" w:rsidR="00672E26" w:rsidRDefault="00672E26">
          <w:pPr>
            <w:pStyle w:val="TOC1"/>
            <w:tabs>
              <w:tab w:val="right" w:leader="dot" w:pos="9350"/>
            </w:tabs>
            <w:rPr>
              <w:ins w:id="446" w:author="Alina Frey" w:date="2017-11-21T10:43:00Z"/>
              <w:rFonts w:asciiTheme="minorHAnsi" w:eastAsiaTheme="minorEastAsia" w:hAnsiTheme="minorHAnsi" w:cstheme="minorBidi"/>
              <w:b w:val="0"/>
              <w:noProof/>
              <w:color w:val="auto"/>
              <w:sz w:val="22"/>
            </w:rPr>
          </w:pPr>
          <w:ins w:id="447" w:author="Alina Frey" w:date="2017-11-21T10:43:00Z">
            <w:r w:rsidRPr="00A94269">
              <w:rPr>
                <w:rStyle w:val="Hyperlink"/>
                <w:noProof/>
              </w:rPr>
              <w:fldChar w:fldCharType="begin"/>
            </w:r>
            <w:r w:rsidRPr="00A94269">
              <w:rPr>
                <w:rStyle w:val="Hyperlink"/>
                <w:noProof/>
              </w:rPr>
              <w:instrText xml:space="preserve"> </w:instrText>
            </w:r>
            <w:r>
              <w:rPr>
                <w:noProof/>
              </w:rPr>
              <w:instrText>HYPERLINK \l "_Toc499024387"</w:instrText>
            </w:r>
            <w:r w:rsidRPr="00A94269">
              <w:rPr>
                <w:rStyle w:val="Hyperlink"/>
                <w:noProof/>
              </w:rPr>
              <w:instrText xml:space="preserve"> </w:instrText>
            </w:r>
            <w:r w:rsidRPr="00A94269">
              <w:rPr>
                <w:rStyle w:val="Hyperlink"/>
                <w:noProof/>
              </w:rPr>
              <w:fldChar w:fldCharType="separate"/>
            </w:r>
            <w:r w:rsidRPr="00A94269">
              <w:rPr>
                <w:rStyle w:val="Hyperlink"/>
                <w:noProof/>
              </w:rPr>
              <w:t>List of Figures</w:t>
            </w:r>
            <w:r>
              <w:rPr>
                <w:noProof/>
                <w:webHidden/>
              </w:rPr>
              <w:tab/>
            </w:r>
            <w:r>
              <w:rPr>
                <w:noProof/>
                <w:webHidden/>
              </w:rPr>
              <w:fldChar w:fldCharType="begin"/>
            </w:r>
            <w:r>
              <w:rPr>
                <w:noProof/>
                <w:webHidden/>
              </w:rPr>
              <w:instrText xml:space="preserve"> PAGEREF _Toc499024387 \h </w:instrText>
            </w:r>
          </w:ins>
          <w:r>
            <w:rPr>
              <w:noProof/>
              <w:webHidden/>
            </w:rPr>
          </w:r>
          <w:r>
            <w:rPr>
              <w:noProof/>
              <w:webHidden/>
            </w:rPr>
            <w:fldChar w:fldCharType="separate"/>
          </w:r>
          <w:ins w:id="448" w:author="Alina Frey [2]" w:date="2017-11-21T10:58:00Z">
            <w:r w:rsidR="003B7B8C">
              <w:rPr>
                <w:noProof/>
                <w:webHidden/>
              </w:rPr>
              <w:t>v</w:t>
            </w:r>
          </w:ins>
          <w:ins w:id="449" w:author="Alina Frey" w:date="2017-11-21T10:43:00Z">
            <w:r>
              <w:rPr>
                <w:noProof/>
                <w:webHidden/>
              </w:rPr>
              <w:fldChar w:fldCharType="end"/>
            </w:r>
            <w:r w:rsidRPr="00A94269">
              <w:rPr>
                <w:rStyle w:val="Hyperlink"/>
                <w:noProof/>
              </w:rPr>
              <w:fldChar w:fldCharType="end"/>
            </w:r>
          </w:ins>
        </w:p>
        <w:p w14:paraId="63861CCD" w14:textId="000E3A76" w:rsidR="00672E26" w:rsidRDefault="00672E26">
          <w:pPr>
            <w:pStyle w:val="TOC1"/>
            <w:tabs>
              <w:tab w:val="right" w:leader="dot" w:pos="9350"/>
            </w:tabs>
            <w:rPr>
              <w:ins w:id="450" w:author="Alina Frey" w:date="2017-11-21T10:43:00Z"/>
              <w:rFonts w:asciiTheme="minorHAnsi" w:eastAsiaTheme="minorEastAsia" w:hAnsiTheme="minorHAnsi" w:cstheme="minorBidi"/>
              <w:b w:val="0"/>
              <w:noProof/>
              <w:color w:val="auto"/>
              <w:sz w:val="22"/>
            </w:rPr>
          </w:pPr>
          <w:ins w:id="451" w:author="Alina Frey" w:date="2017-11-21T10:43:00Z">
            <w:r w:rsidRPr="00A94269">
              <w:rPr>
                <w:rStyle w:val="Hyperlink"/>
                <w:noProof/>
              </w:rPr>
              <w:fldChar w:fldCharType="begin"/>
            </w:r>
            <w:r w:rsidRPr="00A94269">
              <w:rPr>
                <w:rStyle w:val="Hyperlink"/>
                <w:noProof/>
              </w:rPr>
              <w:instrText xml:space="preserve"> </w:instrText>
            </w:r>
            <w:r>
              <w:rPr>
                <w:noProof/>
              </w:rPr>
              <w:instrText>HYPERLINK \l "_Toc499024388"</w:instrText>
            </w:r>
            <w:r w:rsidRPr="00A94269">
              <w:rPr>
                <w:rStyle w:val="Hyperlink"/>
                <w:noProof/>
              </w:rPr>
              <w:instrText xml:space="preserve"> </w:instrText>
            </w:r>
            <w:r w:rsidRPr="00A94269">
              <w:rPr>
                <w:rStyle w:val="Hyperlink"/>
                <w:noProof/>
              </w:rPr>
              <w:fldChar w:fldCharType="separate"/>
            </w:r>
            <w:r w:rsidRPr="00A94269">
              <w:rPr>
                <w:rStyle w:val="Hyperlink"/>
                <w:noProof/>
              </w:rPr>
              <w:t>Introduction</w:t>
            </w:r>
            <w:r>
              <w:rPr>
                <w:noProof/>
                <w:webHidden/>
              </w:rPr>
              <w:tab/>
            </w:r>
            <w:r>
              <w:rPr>
                <w:noProof/>
                <w:webHidden/>
              </w:rPr>
              <w:fldChar w:fldCharType="begin"/>
            </w:r>
            <w:r>
              <w:rPr>
                <w:noProof/>
                <w:webHidden/>
              </w:rPr>
              <w:instrText xml:space="preserve"> PAGEREF _Toc499024388 \h </w:instrText>
            </w:r>
          </w:ins>
          <w:r>
            <w:rPr>
              <w:noProof/>
              <w:webHidden/>
            </w:rPr>
          </w:r>
          <w:r>
            <w:rPr>
              <w:noProof/>
              <w:webHidden/>
            </w:rPr>
            <w:fldChar w:fldCharType="separate"/>
          </w:r>
          <w:ins w:id="452" w:author="Alina Frey [2]" w:date="2017-11-21T10:58:00Z">
            <w:r w:rsidR="003B7B8C">
              <w:rPr>
                <w:noProof/>
                <w:webHidden/>
              </w:rPr>
              <w:t>1</w:t>
            </w:r>
          </w:ins>
          <w:ins w:id="453" w:author="Alina Frey" w:date="2017-11-21T10:43:00Z">
            <w:r>
              <w:rPr>
                <w:noProof/>
                <w:webHidden/>
              </w:rPr>
              <w:fldChar w:fldCharType="end"/>
            </w:r>
            <w:r w:rsidRPr="00A94269">
              <w:rPr>
                <w:rStyle w:val="Hyperlink"/>
                <w:noProof/>
              </w:rPr>
              <w:fldChar w:fldCharType="end"/>
            </w:r>
          </w:ins>
        </w:p>
        <w:p w14:paraId="2B0BC881" w14:textId="4BEC0BC7" w:rsidR="00672E26" w:rsidRDefault="00672E26">
          <w:pPr>
            <w:pStyle w:val="TOC2"/>
            <w:tabs>
              <w:tab w:val="right" w:leader="dot" w:pos="9350"/>
            </w:tabs>
            <w:rPr>
              <w:ins w:id="454" w:author="Alina Frey" w:date="2017-11-21T10:43:00Z"/>
              <w:rFonts w:asciiTheme="minorHAnsi" w:eastAsiaTheme="minorEastAsia" w:hAnsiTheme="minorHAnsi" w:cstheme="minorBidi"/>
              <w:noProof/>
              <w:color w:val="auto"/>
            </w:rPr>
          </w:pPr>
          <w:ins w:id="455" w:author="Alina Frey" w:date="2017-11-21T10:43:00Z">
            <w:r w:rsidRPr="00A94269">
              <w:rPr>
                <w:rStyle w:val="Hyperlink"/>
                <w:noProof/>
              </w:rPr>
              <w:fldChar w:fldCharType="begin"/>
            </w:r>
            <w:r w:rsidRPr="00A94269">
              <w:rPr>
                <w:rStyle w:val="Hyperlink"/>
                <w:noProof/>
              </w:rPr>
              <w:instrText xml:space="preserve"> </w:instrText>
            </w:r>
            <w:r>
              <w:rPr>
                <w:noProof/>
              </w:rPr>
              <w:instrText>HYPERLINK \l "_Toc499024389"</w:instrText>
            </w:r>
            <w:r w:rsidRPr="00A94269">
              <w:rPr>
                <w:rStyle w:val="Hyperlink"/>
                <w:noProof/>
              </w:rPr>
              <w:instrText xml:space="preserve"> </w:instrText>
            </w:r>
            <w:r w:rsidRPr="00A94269">
              <w:rPr>
                <w:rStyle w:val="Hyperlink"/>
                <w:noProof/>
              </w:rPr>
              <w:fldChar w:fldCharType="separate"/>
            </w:r>
            <w:r w:rsidRPr="00A94269">
              <w:rPr>
                <w:rStyle w:val="Hyperlink"/>
                <w:noProof/>
              </w:rPr>
              <w:t>Product Description</w:t>
            </w:r>
            <w:r>
              <w:rPr>
                <w:noProof/>
                <w:webHidden/>
              </w:rPr>
              <w:tab/>
            </w:r>
            <w:r>
              <w:rPr>
                <w:noProof/>
                <w:webHidden/>
              </w:rPr>
              <w:fldChar w:fldCharType="begin"/>
            </w:r>
            <w:r>
              <w:rPr>
                <w:noProof/>
                <w:webHidden/>
              </w:rPr>
              <w:instrText xml:space="preserve"> PAGEREF _Toc499024389 \h </w:instrText>
            </w:r>
          </w:ins>
          <w:r>
            <w:rPr>
              <w:noProof/>
              <w:webHidden/>
            </w:rPr>
          </w:r>
          <w:r>
            <w:rPr>
              <w:noProof/>
              <w:webHidden/>
            </w:rPr>
            <w:fldChar w:fldCharType="separate"/>
          </w:r>
          <w:ins w:id="456" w:author="Alina Frey [2]" w:date="2017-11-21T10:58:00Z">
            <w:r w:rsidR="003B7B8C">
              <w:rPr>
                <w:noProof/>
                <w:webHidden/>
              </w:rPr>
              <w:t>1</w:t>
            </w:r>
          </w:ins>
          <w:ins w:id="457" w:author="Alina Frey" w:date="2017-11-21T10:43:00Z">
            <w:r>
              <w:rPr>
                <w:noProof/>
                <w:webHidden/>
              </w:rPr>
              <w:fldChar w:fldCharType="end"/>
            </w:r>
            <w:r w:rsidRPr="00A94269">
              <w:rPr>
                <w:rStyle w:val="Hyperlink"/>
                <w:noProof/>
              </w:rPr>
              <w:fldChar w:fldCharType="end"/>
            </w:r>
          </w:ins>
        </w:p>
        <w:p w14:paraId="7E17C324" w14:textId="63BF1255" w:rsidR="00672E26" w:rsidRDefault="00672E26">
          <w:pPr>
            <w:pStyle w:val="TOC2"/>
            <w:tabs>
              <w:tab w:val="right" w:leader="dot" w:pos="9350"/>
            </w:tabs>
            <w:rPr>
              <w:ins w:id="458" w:author="Alina Frey" w:date="2017-11-21T10:43:00Z"/>
              <w:rFonts w:asciiTheme="minorHAnsi" w:eastAsiaTheme="minorEastAsia" w:hAnsiTheme="minorHAnsi" w:cstheme="minorBidi"/>
              <w:noProof/>
              <w:color w:val="auto"/>
            </w:rPr>
          </w:pPr>
          <w:ins w:id="459" w:author="Alina Frey" w:date="2017-11-21T10:43:00Z">
            <w:r w:rsidRPr="00A94269">
              <w:rPr>
                <w:rStyle w:val="Hyperlink"/>
                <w:noProof/>
              </w:rPr>
              <w:fldChar w:fldCharType="begin"/>
            </w:r>
            <w:r w:rsidRPr="00A94269">
              <w:rPr>
                <w:rStyle w:val="Hyperlink"/>
                <w:noProof/>
              </w:rPr>
              <w:instrText xml:space="preserve"> </w:instrText>
            </w:r>
            <w:r>
              <w:rPr>
                <w:noProof/>
              </w:rPr>
              <w:instrText>HYPERLINK \l "_Toc499024390"</w:instrText>
            </w:r>
            <w:r w:rsidRPr="00A94269">
              <w:rPr>
                <w:rStyle w:val="Hyperlink"/>
                <w:noProof/>
              </w:rPr>
              <w:instrText xml:space="preserve"> </w:instrText>
            </w:r>
            <w:r w:rsidRPr="00A94269">
              <w:rPr>
                <w:rStyle w:val="Hyperlink"/>
                <w:noProof/>
              </w:rPr>
              <w:fldChar w:fldCharType="separate"/>
            </w:r>
            <w:r w:rsidRPr="00A94269">
              <w:rPr>
                <w:rStyle w:val="Hyperlink"/>
                <w:noProof/>
              </w:rPr>
              <w:t>Security Keys and Menu Options</w:t>
            </w:r>
            <w:r>
              <w:rPr>
                <w:noProof/>
                <w:webHidden/>
              </w:rPr>
              <w:tab/>
            </w:r>
            <w:r>
              <w:rPr>
                <w:noProof/>
                <w:webHidden/>
              </w:rPr>
              <w:fldChar w:fldCharType="begin"/>
            </w:r>
            <w:r>
              <w:rPr>
                <w:noProof/>
                <w:webHidden/>
              </w:rPr>
              <w:instrText xml:space="preserve"> PAGEREF _Toc499024390 \h </w:instrText>
            </w:r>
          </w:ins>
          <w:r>
            <w:rPr>
              <w:noProof/>
              <w:webHidden/>
            </w:rPr>
          </w:r>
          <w:r>
            <w:rPr>
              <w:noProof/>
              <w:webHidden/>
            </w:rPr>
            <w:fldChar w:fldCharType="separate"/>
          </w:r>
          <w:ins w:id="460" w:author="Alina Frey [2]" w:date="2017-11-21T10:58:00Z">
            <w:r w:rsidR="003B7B8C">
              <w:rPr>
                <w:noProof/>
                <w:webHidden/>
              </w:rPr>
              <w:t>1</w:t>
            </w:r>
          </w:ins>
          <w:ins w:id="461" w:author="Alina Frey" w:date="2017-11-21T10:43:00Z">
            <w:r>
              <w:rPr>
                <w:noProof/>
                <w:webHidden/>
              </w:rPr>
              <w:fldChar w:fldCharType="end"/>
            </w:r>
            <w:r w:rsidRPr="00A94269">
              <w:rPr>
                <w:rStyle w:val="Hyperlink"/>
                <w:noProof/>
              </w:rPr>
              <w:fldChar w:fldCharType="end"/>
            </w:r>
          </w:ins>
        </w:p>
        <w:p w14:paraId="70A64AD0" w14:textId="132E94AB" w:rsidR="00672E26" w:rsidRDefault="00672E26">
          <w:pPr>
            <w:pStyle w:val="TOC1"/>
            <w:tabs>
              <w:tab w:val="right" w:leader="dot" w:pos="9350"/>
            </w:tabs>
            <w:rPr>
              <w:ins w:id="462" w:author="Alina Frey" w:date="2017-11-21T10:43:00Z"/>
              <w:rFonts w:asciiTheme="minorHAnsi" w:eastAsiaTheme="minorEastAsia" w:hAnsiTheme="minorHAnsi" w:cstheme="minorBidi"/>
              <w:b w:val="0"/>
              <w:noProof/>
              <w:color w:val="auto"/>
              <w:sz w:val="22"/>
            </w:rPr>
          </w:pPr>
          <w:ins w:id="463" w:author="Alina Frey" w:date="2017-11-21T10:43:00Z">
            <w:r w:rsidRPr="00A94269">
              <w:rPr>
                <w:rStyle w:val="Hyperlink"/>
                <w:noProof/>
              </w:rPr>
              <w:fldChar w:fldCharType="begin"/>
            </w:r>
            <w:r w:rsidRPr="00A94269">
              <w:rPr>
                <w:rStyle w:val="Hyperlink"/>
                <w:noProof/>
              </w:rPr>
              <w:instrText xml:space="preserve"> </w:instrText>
            </w:r>
            <w:r>
              <w:rPr>
                <w:noProof/>
              </w:rPr>
              <w:instrText>HYPERLINK \l "_Toc499024391"</w:instrText>
            </w:r>
            <w:r w:rsidRPr="00A94269">
              <w:rPr>
                <w:rStyle w:val="Hyperlink"/>
                <w:noProof/>
              </w:rPr>
              <w:instrText xml:space="preserve"> </w:instrText>
            </w:r>
            <w:r w:rsidRPr="00A94269">
              <w:rPr>
                <w:rStyle w:val="Hyperlink"/>
                <w:noProof/>
              </w:rPr>
              <w:fldChar w:fldCharType="separate"/>
            </w:r>
            <w:r w:rsidRPr="00A94269">
              <w:rPr>
                <w:rStyle w:val="Hyperlink"/>
                <w:noProof/>
              </w:rPr>
              <w:t>Getting Started Using Maternity Tracker</w:t>
            </w:r>
            <w:r>
              <w:rPr>
                <w:noProof/>
                <w:webHidden/>
              </w:rPr>
              <w:tab/>
            </w:r>
            <w:r>
              <w:rPr>
                <w:noProof/>
                <w:webHidden/>
              </w:rPr>
              <w:fldChar w:fldCharType="begin"/>
            </w:r>
            <w:r>
              <w:rPr>
                <w:noProof/>
                <w:webHidden/>
              </w:rPr>
              <w:instrText xml:space="preserve"> PAGEREF _Toc499024391 \h </w:instrText>
            </w:r>
          </w:ins>
          <w:r>
            <w:rPr>
              <w:noProof/>
              <w:webHidden/>
            </w:rPr>
          </w:r>
          <w:r>
            <w:rPr>
              <w:noProof/>
              <w:webHidden/>
            </w:rPr>
            <w:fldChar w:fldCharType="separate"/>
          </w:r>
          <w:ins w:id="464" w:author="Alina Frey [2]" w:date="2017-11-21T10:58:00Z">
            <w:r w:rsidR="003B7B8C">
              <w:rPr>
                <w:noProof/>
                <w:webHidden/>
              </w:rPr>
              <w:t>3</w:t>
            </w:r>
          </w:ins>
          <w:ins w:id="465" w:author="Alina Frey" w:date="2017-11-21T10:43:00Z">
            <w:r>
              <w:rPr>
                <w:noProof/>
                <w:webHidden/>
              </w:rPr>
              <w:fldChar w:fldCharType="end"/>
            </w:r>
            <w:r w:rsidRPr="00A94269">
              <w:rPr>
                <w:rStyle w:val="Hyperlink"/>
                <w:noProof/>
              </w:rPr>
              <w:fldChar w:fldCharType="end"/>
            </w:r>
          </w:ins>
        </w:p>
        <w:p w14:paraId="36910ED1" w14:textId="089C8A39" w:rsidR="00672E26" w:rsidRDefault="00672E26">
          <w:pPr>
            <w:pStyle w:val="TOC2"/>
            <w:tabs>
              <w:tab w:val="right" w:leader="dot" w:pos="9350"/>
            </w:tabs>
            <w:rPr>
              <w:ins w:id="466" w:author="Alina Frey" w:date="2017-11-21T10:43:00Z"/>
              <w:rFonts w:asciiTheme="minorHAnsi" w:eastAsiaTheme="minorEastAsia" w:hAnsiTheme="minorHAnsi" w:cstheme="minorBidi"/>
              <w:noProof/>
              <w:color w:val="auto"/>
            </w:rPr>
          </w:pPr>
          <w:ins w:id="467" w:author="Alina Frey" w:date="2017-11-21T10:43:00Z">
            <w:r w:rsidRPr="00A94269">
              <w:rPr>
                <w:rStyle w:val="Hyperlink"/>
                <w:noProof/>
              </w:rPr>
              <w:fldChar w:fldCharType="begin"/>
            </w:r>
            <w:r w:rsidRPr="00A94269">
              <w:rPr>
                <w:rStyle w:val="Hyperlink"/>
                <w:noProof/>
              </w:rPr>
              <w:instrText xml:space="preserve"> </w:instrText>
            </w:r>
            <w:r>
              <w:rPr>
                <w:noProof/>
              </w:rPr>
              <w:instrText>HYPERLINK \l "_Toc499024392"</w:instrText>
            </w:r>
            <w:r w:rsidRPr="00A94269">
              <w:rPr>
                <w:rStyle w:val="Hyperlink"/>
                <w:noProof/>
              </w:rPr>
              <w:instrText xml:space="preserve"> </w:instrText>
            </w:r>
            <w:r w:rsidRPr="00A94269">
              <w:rPr>
                <w:rStyle w:val="Hyperlink"/>
                <w:noProof/>
              </w:rPr>
              <w:fldChar w:fldCharType="separate"/>
            </w:r>
            <w:r w:rsidRPr="00A94269">
              <w:rPr>
                <w:rStyle w:val="Hyperlink"/>
                <w:noProof/>
              </w:rPr>
              <w:t>Accessing Maternity Tracker</w:t>
            </w:r>
            <w:r>
              <w:rPr>
                <w:noProof/>
                <w:webHidden/>
              </w:rPr>
              <w:tab/>
            </w:r>
            <w:r>
              <w:rPr>
                <w:noProof/>
                <w:webHidden/>
              </w:rPr>
              <w:fldChar w:fldCharType="begin"/>
            </w:r>
            <w:r>
              <w:rPr>
                <w:noProof/>
                <w:webHidden/>
              </w:rPr>
              <w:instrText xml:space="preserve"> PAGEREF _Toc499024392 \h </w:instrText>
            </w:r>
          </w:ins>
          <w:r>
            <w:rPr>
              <w:noProof/>
              <w:webHidden/>
            </w:rPr>
          </w:r>
          <w:r>
            <w:rPr>
              <w:noProof/>
              <w:webHidden/>
            </w:rPr>
            <w:fldChar w:fldCharType="separate"/>
          </w:r>
          <w:ins w:id="468" w:author="Alina Frey [2]" w:date="2017-11-21T10:58:00Z">
            <w:r w:rsidR="003B7B8C">
              <w:rPr>
                <w:noProof/>
                <w:webHidden/>
              </w:rPr>
              <w:t>3</w:t>
            </w:r>
          </w:ins>
          <w:ins w:id="469" w:author="Alina Frey" w:date="2017-11-21T10:43:00Z">
            <w:r>
              <w:rPr>
                <w:noProof/>
                <w:webHidden/>
              </w:rPr>
              <w:fldChar w:fldCharType="end"/>
            </w:r>
            <w:r w:rsidRPr="00A94269">
              <w:rPr>
                <w:rStyle w:val="Hyperlink"/>
                <w:noProof/>
              </w:rPr>
              <w:fldChar w:fldCharType="end"/>
            </w:r>
          </w:ins>
        </w:p>
        <w:p w14:paraId="75F22823" w14:textId="61E6D279" w:rsidR="00672E26" w:rsidRDefault="00672E26">
          <w:pPr>
            <w:pStyle w:val="TOC2"/>
            <w:tabs>
              <w:tab w:val="right" w:leader="dot" w:pos="9350"/>
            </w:tabs>
            <w:rPr>
              <w:ins w:id="470" w:author="Alina Frey" w:date="2017-11-21T10:43:00Z"/>
              <w:rFonts w:asciiTheme="minorHAnsi" w:eastAsiaTheme="minorEastAsia" w:hAnsiTheme="minorHAnsi" w:cstheme="minorBidi"/>
              <w:noProof/>
              <w:color w:val="auto"/>
            </w:rPr>
          </w:pPr>
          <w:ins w:id="471" w:author="Alina Frey" w:date="2017-11-21T10:43:00Z">
            <w:r w:rsidRPr="00A94269">
              <w:rPr>
                <w:rStyle w:val="Hyperlink"/>
                <w:noProof/>
              </w:rPr>
              <w:fldChar w:fldCharType="begin"/>
            </w:r>
            <w:r w:rsidRPr="00A94269">
              <w:rPr>
                <w:rStyle w:val="Hyperlink"/>
                <w:noProof/>
              </w:rPr>
              <w:instrText xml:space="preserve"> </w:instrText>
            </w:r>
            <w:r>
              <w:rPr>
                <w:noProof/>
              </w:rPr>
              <w:instrText>HYPERLINK \l "_Toc499024393"</w:instrText>
            </w:r>
            <w:r w:rsidRPr="00A94269">
              <w:rPr>
                <w:rStyle w:val="Hyperlink"/>
                <w:noProof/>
              </w:rPr>
              <w:instrText xml:space="preserve"> </w:instrText>
            </w:r>
            <w:r w:rsidRPr="00A94269">
              <w:rPr>
                <w:rStyle w:val="Hyperlink"/>
                <w:noProof/>
              </w:rPr>
              <w:fldChar w:fldCharType="separate"/>
            </w:r>
            <w:r w:rsidRPr="00A94269">
              <w:rPr>
                <w:rStyle w:val="Hyperlink"/>
                <w:noProof/>
              </w:rPr>
              <w:t>Sign In</w:t>
            </w:r>
            <w:r>
              <w:rPr>
                <w:noProof/>
                <w:webHidden/>
              </w:rPr>
              <w:tab/>
            </w:r>
            <w:r>
              <w:rPr>
                <w:noProof/>
                <w:webHidden/>
              </w:rPr>
              <w:fldChar w:fldCharType="begin"/>
            </w:r>
            <w:r>
              <w:rPr>
                <w:noProof/>
                <w:webHidden/>
              </w:rPr>
              <w:instrText xml:space="preserve"> PAGEREF _Toc499024393 \h </w:instrText>
            </w:r>
          </w:ins>
          <w:r>
            <w:rPr>
              <w:noProof/>
              <w:webHidden/>
            </w:rPr>
          </w:r>
          <w:r>
            <w:rPr>
              <w:noProof/>
              <w:webHidden/>
            </w:rPr>
            <w:fldChar w:fldCharType="separate"/>
          </w:r>
          <w:ins w:id="472" w:author="Alina Frey [2]" w:date="2017-11-21T10:58:00Z">
            <w:r w:rsidR="003B7B8C">
              <w:rPr>
                <w:noProof/>
                <w:webHidden/>
              </w:rPr>
              <w:t>4</w:t>
            </w:r>
          </w:ins>
          <w:ins w:id="473" w:author="Alina Frey" w:date="2017-11-21T10:43:00Z">
            <w:r>
              <w:rPr>
                <w:noProof/>
                <w:webHidden/>
              </w:rPr>
              <w:fldChar w:fldCharType="end"/>
            </w:r>
            <w:r w:rsidRPr="00A94269">
              <w:rPr>
                <w:rStyle w:val="Hyperlink"/>
                <w:noProof/>
              </w:rPr>
              <w:fldChar w:fldCharType="end"/>
            </w:r>
          </w:ins>
        </w:p>
        <w:p w14:paraId="65FABA1A" w14:textId="042CF233" w:rsidR="00672E26" w:rsidRDefault="00672E26">
          <w:pPr>
            <w:pStyle w:val="TOC2"/>
            <w:tabs>
              <w:tab w:val="right" w:leader="dot" w:pos="9350"/>
            </w:tabs>
            <w:rPr>
              <w:ins w:id="474" w:author="Alina Frey" w:date="2017-11-21T10:43:00Z"/>
              <w:rFonts w:asciiTheme="minorHAnsi" w:eastAsiaTheme="minorEastAsia" w:hAnsiTheme="minorHAnsi" w:cstheme="minorBidi"/>
              <w:noProof/>
              <w:color w:val="auto"/>
            </w:rPr>
          </w:pPr>
          <w:ins w:id="475" w:author="Alina Frey" w:date="2017-11-21T10:43:00Z">
            <w:r w:rsidRPr="00A94269">
              <w:rPr>
                <w:rStyle w:val="Hyperlink"/>
                <w:noProof/>
              </w:rPr>
              <w:fldChar w:fldCharType="begin"/>
            </w:r>
            <w:r w:rsidRPr="00A94269">
              <w:rPr>
                <w:rStyle w:val="Hyperlink"/>
                <w:noProof/>
              </w:rPr>
              <w:instrText xml:space="preserve"> </w:instrText>
            </w:r>
            <w:r>
              <w:rPr>
                <w:noProof/>
              </w:rPr>
              <w:instrText>HYPERLINK \l "_Toc499024394"</w:instrText>
            </w:r>
            <w:r w:rsidRPr="00A94269">
              <w:rPr>
                <w:rStyle w:val="Hyperlink"/>
                <w:noProof/>
              </w:rPr>
              <w:instrText xml:space="preserve"> </w:instrText>
            </w:r>
            <w:r w:rsidRPr="00A94269">
              <w:rPr>
                <w:rStyle w:val="Hyperlink"/>
                <w:noProof/>
              </w:rPr>
              <w:fldChar w:fldCharType="separate"/>
            </w:r>
            <w:r w:rsidRPr="00A94269">
              <w:rPr>
                <w:rStyle w:val="Hyperlink"/>
                <w:noProof/>
              </w:rPr>
              <w:t>Alerts</w:t>
            </w:r>
            <w:r>
              <w:rPr>
                <w:noProof/>
                <w:webHidden/>
              </w:rPr>
              <w:tab/>
            </w:r>
            <w:r>
              <w:rPr>
                <w:noProof/>
                <w:webHidden/>
              </w:rPr>
              <w:fldChar w:fldCharType="begin"/>
            </w:r>
            <w:r>
              <w:rPr>
                <w:noProof/>
                <w:webHidden/>
              </w:rPr>
              <w:instrText xml:space="preserve"> PAGEREF _Toc499024394 \h </w:instrText>
            </w:r>
          </w:ins>
          <w:r>
            <w:rPr>
              <w:noProof/>
              <w:webHidden/>
            </w:rPr>
          </w:r>
          <w:r>
            <w:rPr>
              <w:noProof/>
              <w:webHidden/>
            </w:rPr>
            <w:fldChar w:fldCharType="separate"/>
          </w:r>
          <w:ins w:id="476" w:author="Alina Frey [2]" w:date="2017-11-21T10:58:00Z">
            <w:r w:rsidR="003B7B8C">
              <w:rPr>
                <w:noProof/>
                <w:webHidden/>
              </w:rPr>
              <w:t>7</w:t>
            </w:r>
          </w:ins>
          <w:ins w:id="477" w:author="Alina Frey" w:date="2017-11-21T10:43:00Z">
            <w:r>
              <w:rPr>
                <w:noProof/>
                <w:webHidden/>
              </w:rPr>
              <w:fldChar w:fldCharType="end"/>
            </w:r>
            <w:r w:rsidRPr="00A94269">
              <w:rPr>
                <w:rStyle w:val="Hyperlink"/>
                <w:noProof/>
              </w:rPr>
              <w:fldChar w:fldCharType="end"/>
            </w:r>
          </w:ins>
        </w:p>
        <w:p w14:paraId="5EC26D28" w14:textId="798EFC61" w:rsidR="00672E26" w:rsidRDefault="00672E26">
          <w:pPr>
            <w:pStyle w:val="TOC2"/>
            <w:tabs>
              <w:tab w:val="right" w:leader="dot" w:pos="9350"/>
            </w:tabs>
            <w:rPr>
              <w:ins w:id="478" w:author="Alina Frey" w:date="2017-11-21T10:43:00Z"/>
              <w:rFonts w:asciiTheme="minorHAnsi" w:eastAsiaTheme="minorEastAsia" w:hAnsiTheme="minorHAnsi" w:cstheme="minorBidi"/>
              <w:noProof/>
              <w:color w:val="auto"/>
            </w:rPr>
          </w:pPr>
          <w:ins w:id="479" w:author="Alina Frey" w:date="2017-11-21T10:43:00Z">
            <w:r w:rsidRPr="00A94269">
              <w:rPr>
                <w:rStyle w:val="Hyperlink"/>
                <w:noProof/>
              </w:rPr>
              <w:fldChar w:fldCharType="begin"/>
            </w:r>
            <w:r w:rsidRPr="00A94269">
              <w:rPr>
                <w:rStyle w:val="Hyperlink"/>
                <w:noProof/>
              </w:rPr>
              <w:instrText xml:space="preserve"> </w:instrText>
            </w:r>
            <w:r>
              <w:rPr>
                <w:noProof/>
              </w:rPr>
              <w:instrText>HYPERLINK \l "_Toc499024395"</w:instrText>
            </w:r>
            <w:r w:rsidRPr="00A94269">
              <w:rPr>
                <w:rStyle w:val="Hyperlink"/>
                <w:noProof/>
              </w:rPr>
              <w:instrText xml:space="preserve"> </w:instrText>
            </w:r>
            <w:r w:rsidRPr="00A94269">
              <w:rPr>
                <w:rStyle w:val="Hyperlink"/>
                <w:noProof/>
              </w:rPr>
              <w:fldChar w:fldCharType="separate"/>
            </w:r>
            <w:r w:rsidRPr="00A94269">
              <w:rPr>
                <w:rStyle w:val="Hyperlink"/>
                <w:noProof/>
              </w:rPr>
              <w:t>Sign Out</w:t>
            </w:r>
            <w:r>
              <w:rPr>
                <w:noProof/>
                <w:webHidden/>
              </w:rPr>
              <w:tab/>
            </w:r>
            <w:r>
              <w:rPr>
                <w:noProof/>
                <w:webHidden/>
              </w:rPr>
              <w:fldChar w:fldCharType="begin"/>
            </w:r>
            <w:r>
              <w:rPr>
                <w:noProof/>
                <w:webHidden/>
              </w:rPr>
              <w:instrText xml:space="preserve"> PAGEREF _Toc499024395 \h </w:instrText>
            </w:r>
          </w:ins>
          <w:r>
            <w:rPr>
              <w:noProof/>
              <w:webHidden/>
            </w:rPr>
          </w:r>
          <w:r>
            <w:rPr>
              <w:noProof/>
              <w:webHidden/>
            </w:rPr>
            <w:fldChar w:fldCharType="separate"/>
          </w:r>
          <w:ins w:id="480" w:author="Alina Frey [2]" w:date="2017-11-21T10:58:00Z">
            <w:r w:rsidR="003B7B8C">
              <w:rPr>
                <w:noProof/>
                <w:webHidden/>
              </w:rPr>
              <w:t>8</w:t>
            </w:r>
          </w:ins>
          <w:ins w:id="481" w:author="Alina Frey" w:date="2017-11-21T10:43:00Z">
            <w:r>
              <w:rPr>
                <w:noProof/>
                <w:webHidden/>
              </w:rPr>
              <w:fldChar w:fldCharType="end"/>
            </w:r>
            <w:r w:rsidRPr="00A94269">
              <w:rPr>
                <w:rStyle w:val="Hyperlink"/>
                <w:noProof/>
              </w:rPr>
              <w:fldChar w:fldCharType="end"/>
            </w:r>
          </w:ins>
        </w:p>
        <w:p w14:paraId="63E27F15" w14:textId="0D5D3D7A" w:rsidR="00672E26" w:rsidRDefault="00672E26">
          <w:pPr>
            <w:pStyle w:val="TOC1"/>
            <w:tabs>
              <w:tab w:val="right" w:leader="dot" w:pos="9350"/>
            </w:tabs>
            <w:rPr>
              <w:ins w:id="482" w:author="Alina Frey" w:date="2017-11-21T10:43:00Z"/>
              <w:rFonts w:asciiTheme="minorHAnsi" w:eastAsiaTheme="minorEastAsia" w:hAnsiTheme="minorHAnsi" w:cstheme="minorBidi"/>
              <w:b w:val="0"/>
              <w:noProof/>
              <w:color w:val="auto"/>
              <w:sz w:val="22"/>
            </w:rPr>
          </w:pPr>
          <w:ins w:id="483" w:author="Alina Frey" w:date="2017-11-21T10:43:00Z">
            <w:r w:rsidRPr="00A94269">
              <w:rPr>
                <w:rStyle w:val="Hyperlink"/>
                <w:noProof/>
              </w:rPr>
              <w:fldChar w:fldCharType="begin"/>
            </w:r>
            <w:r w:rsidRPr="00A94269">
              <w:rPr>
                <w:rStyle w:val="Hyperlink"/>
                <w:noProof/>
              </w:rPr>
              <w:instrText xml:space="preserve"> </w:instrText>
            </w:r>
            <w:r>
              <w:rPr>
                <w:noProof/>
              </w:rPr>
              <w:instrText>HYPERLINK \l "_Toc499024396"</w:instrText>
            </w:r>
            <w:r w:rsidRPr="00A94269">
              <w:rPr>
                <w:rStyle w:val="Hyperlink"/>
                <w:noProof/>
              </w:rPr>
              <w:instrText xml:space="preserve"> </w:instrText>
            </w:r>
            <w:r w:rsidRPr="00A94269">
              <w:rPr>
                <w:rStyle w:val="Hyperlink"/>
                <w:noProof/>
              </w:rPr>
              <w:fldChar w:fldCharType="separate"/>
            </w:r>
            <w:r w:rsidRPr="00A94269">
              <w:rPr>
                <w:rStyle w:val="Hyperlink"/>
                <w:noProof/>
              </w:rPr>
              <w:t>MCC Dashboard Elements and Functionality – Tracking / Configuration View</w:t>
            </w:r>
            <w:r>
              <w:rPr>
                <w:noProof/>
                <w:webHidden/>
              </w:rPr>
              <w:tab/>
            </w:r>
            <w:r>
              <w:rPr>
                <w:noProof/>
                <w:webHidden/>
              </w:rPr>
              <w:fldChar w:fldCharType="begin"/>
            </w:r>
            <w:r>
              <w:rPr>
                <w:noProof/>
                <w:webHidden/>
              </w:rPr>
              <w:instrText xml:space="preserve"> PAGEREF _Toc499024396 \h </w:instrText>
            </w:r>
          </w:ins>
          <w:r>
            <w:rPr>
              <w:noProof/>
              <w:webHidden/>
            </w:rPr>
          </w:r>
          <w:r>
            <w:rPr>
              <w:noProof/>
              <w:webHidden/>
            </w:rPr>
            <w:fldChar w:fldCharType="separate"/>
          </w:r>
          <w:ins w:id="484" w:author="Alina Frey [2]" w:date="2017-11-21T10:58:00Z">
            <w:r w:rsidR="003B7B8C">
              <w:rPr>
                <w:noProof/>
                <w:webHidden/>
              </w:rPr>
              <w:t>9</w:t>
            </w:r>
          </w:ins>
          <w:ins w:id="485" w:author="Alina Frey" w:date="2017-11-21T10:43:00Z">
            <w:r>
              <w:rPr>
                <w:noProof/>
                <w:webHidden/>
              </w:rPr>
              <w:fldChar w:fldCharType="end"/>
            </w:r>
            <w:r w:rsidRPr="00A94269">
              <w:rPr>
                <w:rStyle w:val="Hyperlink"/>
                <w:noProof/>
              </w:rPr>
              <w:fldChar w:fldCharType="end"/>
            </w:r>
          </w:ins>
        </w:p>
        <w:p w14:paraId="03322385" w14:textId="66D82D2D" w:rsidR="00672E26" w:rsidRDefault="00672E26">
          <w:pPr>
            <w:pStyle w:val="TOC2"/>
            <w:tabs>
              <w:tab w:val="right" w:leader="dot" w:pos="9350"/>
            </w:tabs>
            <w:rPr>
              <w:ins w:id="486" w:author="Alina Frey" w:date="2017-11-21T10:43:00Z"/>
              <w:rFonts w:asciiTheme="minorHAnsi" w:eastAsiaTheme="minorEastAsia" w:hAnsiTheme="minorHAnsi" w:cstheme="minorBidi"/>
              <w:noProof/>
              <w:color w:val="auto"/>
            </w:rPr>
          </w:pPr>
          <w:ins w:id="487" w:author="Alina Frey" w:date="2017-11-21T10:43:00Z">
            <w:r w:rsidRPr="00A94269">
              <w:rPr>
                <w:rStyle w:val="Hyperlink"/>
                <w:noProof/>
              </w:rPr>
              <w:fldChar w:fldCharType="begin"/>
            </w:r>
            <w:r w:rsidRPr="00A94269">
              <w:rPr>
                <w:rStyle w:val="Hyperlink"/>
                <w:noProof/>
              </w:rPr>
              <w:instrText xml:space="preserve"> </w:instrText>
            </w:r>
            <w:r>
              <w:rPr>
                <w:noProof/>
              </w:rPr>
              <w:instrText>HYPERLINK \l "_Toc499024397"</w:instrText>
            </w:r>
            <w:r w:rsidRPr="00A94269">
              <w:rPr>
                <w:rStyle w:val="Hyperlink"/>
                <w:noProof/>
              </w:rPr>
              <w:instrText xml:space="preserve"> </w:instrText>
            </w:r>
            <w:r w:rsidRPr="00A94269">
              <w:rPr>
                <w:rStyle w:val="Hyperlink"/>
                <w:noProof/>
              </w:rPr>
              <w:fldChar w:fldCharType="separate"/>
            </w:r>
            <w:r w:rsidRPr="00A94269">
              <w:rPr>
                <w:rStyle w:val="Hyperlink"/>
                <w:noProof/>
              </w:rPr>
              <w:t>Dashboard</w:t>
            </w:r>
            <w:r>
              <w:rPr>
                <w:noProof/>
                <w:webHidden/>
              </w:rPr>
              <w:tab/>
            </w:r>
            <w:r>
              <w:rPr>
                <w:noProof/>
                <w:webHidden/>
              </w:rPr>
              <w:fldChar w:fldCharType="begin"/>
            </w:r>
            <w:r>
              <w:rPr>
                <w:noProof/>
                <w:webHidden/>
              </w:rPr>
              <w:instrText xml:space="preserve"> PAGEREF _Toc499024397 \h </w:instrText>
            </w:r>
          </w:ins>
          <w:r>
            <w:rPr>
              <w:noProof/>
              <w:webHidden/>
            </w:rPr>
          </w:r>
          <w:r>
            <w:rPr>
              <w:noProof/>
              <w:webHidden/>
            </w:rPr>
            <w:fldChar w:fldCharType="separate"/>
          </w:r>
          <w:ins w:id="488" w:author="Alina Frey [2]" w:date="2017-11-21T10:58:00Z">
            <w:r w:rsidR="003B7B8C">
              <w:rPr>
                <w:noProof/>
                <w:webHidden/>
              </w:rPr>
              <w:t>10</w:t>
            </w:r>
          </w:ins>
          <w:ins w:id="489" w:author="Alina Frey" w:date="2017-11-21T10:43:00Z">
            <w:r>
              <w:rPr>
                <w:noProof/>
                <w:webHidden/>
              </w:rPr>
              <w:fldChar w:fldCharType="end"/>
            </w:r>
            <w:r w:rsidRPr="00A94269">
              <w:rPr>
                <w:rStyle w:val="Hyperlink"/>
                <w:noProof/>
              </w:rPr>
              <w:fldChar w:fldCharType="end"/>
            </w:r>
          </w:ins>
        </w:p>
        <w:p w14:paraId="35896575" w14:textId="46BF0436" w:rsidR="00672E26" w:rsidRDefault="00672E26">
          <w:pPr>
            <w:pStyle w:val="TOC2"/>
            <w:tabs>
              <w:tab w:val="right" w:leader="dot" w:pos="9350"/>
            </w:tabs>
            <w:rPr>
              <w:ins w:id="490" w:author="Alina Frey" w:date="2017-11-21T10:43:00Z"/>
              <w:rFonts w:asciiTheme="minorHAnsi" w:eastAsiaTheme="minorEastAsia" w:hAnsiTheme="minorHAnsi" w:cstheme="minorBidi"/>
              <w:noProof/>
              <w:color w:val="auto"/>
            </w:rPr>
          </w:pPr>
          <w:ins w:id="491" w:author="Alina Frey" w:date="2017-11-21T10:43:00Z">
            <w:r w:rsidRPr="00A94269">
              <w:rPr>
                <w:rStyle w:val="Hyperlink"/>
                <w:noProof/>
              </w:rPr>
              <w:fldChar w:fldCharType="begin"/>
            </w:r>
            <w:r w:rsidRPr="00A94269">
              <w:rPr>
                <w:rStyle w:val="Hyperlink"/>
                <w:noProof/>
              </w:rPr>
              <w:instrText xml:space="preserve"> </w:instrText>
            </w:r>
            <w:r>
              <w:rPr>
                <w:noProof/>
              </w:rPr>
              <w:instrText>HYPERLINK \l "_Toc499024398"</w:instrText>
            </w:r>
            <w:r w:rsidRPr="00A94269">
              <w:rPr>
                <w:rStyle w:val="Hyperlink"/>
                <w:noProof/>
              </w:rPr>
              <w:instrText xml:space="preserve"> </w:instrText>
            </w:r>
            <w:r w:rsidRPr="00A94269">
              <w:rPr>
                <w:rStyle w:val="Hyperlink"/>
                <w:noProof/>
              </w:rPr>
              <w:fldChar w:fldCharType="separate"/>
            </w:r>
            <w:r w:rsidRPr="00A94269">
              <w:rPr>
                <w:rStyle w:val="Hyperlink"/>
                <w:noProof/>
              </w:rPr>
              <w:t>Tracked Patients</w:t>
            </w:r>
            <w:r>
              <w:rPr>
                <w:noProof/>
                <w:webHidden/>
              </w:rPr>
              <w:tab/>
            </w:r>
            <w:r>
              <w:rPr>
                <w:noProof/>
                <w:webHidden/>
              </w:rPr>
              <w:fldChar w:fldCharType="begin"/>
            </w:r>
            <w:r>
              <w:rPr>
                <w:noProof/>
                <w:webHidden/>
              </w:rPr>
              <w:instrText xml:space="preserve"> PAGEREF _Toc499024398 \h </w:instrText>
            </w:r>
          </w:ins>
          <w:r>
            <w:rPr>
              <w:noProof/>
              <w:webHidden/>
            </w:rPr>
          </w:r>
          <w:r>
            <w:rPr>
              <w:noProof/>
              <w:webHidden/>
            </w:rPr>
            <w:fldChar w:fldCharType="separate"/>
          </w:r>
          <w:ins w:id="492" w:author="Alina Frey [2]" w:date="2017-11-21T10:58:00Z">
            <w:r w:rsidR="003B7B8C">
              <w:rPr>
                <w:noProof/>
                <w:webHidden/>
              </w:rPr>
              <w:t>11</w:t>
            </w:r>
          </w:ins>
          <w:ins w:id="493" w:author="Alina Frey" w:date="2017-11-21T10:43:00Z">
            <w:r>
              <w:rPr>
                <w:noProof/>
                <w:webHidden/>
              </w:rPr>
              <w:fldChar w:fldCharType="end"/>
            </w:r>
            <w:r w:rsidRPr="00A94269">
              <w:rPr>
                <w:rStyle w:val="Hyperlink"/>
                <w:noProof/>
              </w:rPr>
              <w:fldChar w:fldCharType="end"/>
            </w:r>
          </w:ins>
        </w:p>
        <w:p w14:paraId="7305FF90" w14:textId="1C094432" w:rsidR="00672E26" w:rsidRDefault="00672E26">
          <w:pPr>
            <w:pStyle w:val="TOC3"/>
            <w:tabs>
              <w:tab w:val="right" w:leader="dot" w:pos="9350"/>
            </w:tabs>
            <w:rPr>
              <w:ins w:id="494" w:author="Alina Frey" w:date="2017-11-21T10:43:00Z"/>
              <w:rFonts w:asciiTheme="minorHAnsi" w:eastAsiaTheme="minorEastAsia" w:hAnsiTheme="minorHAnsi" w:cstheme="minorBidi"/>
              <w:i w:val="0"/>
              <w:noProof/>
              <w:color w:val="auto"/>
            </w:rPr>
          </w:pPr>
          <w:ins w:id="495" w:author="Alina Frey" w:date="2017-11-21T10:43:00Z">
            <w:r w:rsidRPr="00A94269">
              <w:rPr>
                <w:rStyle w:val="Hyperlink"/>
                <w:noProof/>
              </w:rPr>
              <w:fldChar w:fldCharType="begin"/>
            </w:r>
            <w:r w:rsidRPr="00A94269">
              <w:rPr>
                <w:rStyle w:val="Hyperlink"/>
                <w:noProof/>
              </w:rPr>
              <w:instrText xml:space="preserve"> </w:instrText>
            </w:r>
            <w:r>
              <w:rPr>
                <w:noProof/>
              </w:rPr>
              <w:instrText>HYPERLINK \l "_Toc499024399"</w:instrText>
            </w:r>
            <w:r w:rsidRPr="00A94269">
              <w:rPr>
                <w:rStyle w:val="Hyperlink"/>
                <w:noProof/>
              </w:rPr>
              <w:instrText xml:space="preserve"> </w:instrText>
            </w:r>
            <w:r w:rsidRPr="00A94269">
              <w:rPr>
                <w:rStyle w:val="Hyperlink"/>
                <w:noProof/>
              </w:rPr>
              <w:fldChar w:fldCharType="separate"/>
            </w:r>
            <w:r w:rsidRPr="00A94269">
              <w:rPr>
                <w:rStyle w:val="Hyperlink"/>
                <w:noProof/>
              </w:rPr>
              <w:t>Trimester Filters</w:t>
            </w:r>
            <w:r>
              <w:rPr>
                <w:noProof/>
                <w:webHidden/>
              </w:rPr>
              <w:tab/>
            </w:r>
            <w:r>
              <w:rPr>
                <w:noProof/>
                <w:webHidden/>
              </w:rPr>
              <w:fldChar w:fldCharType="begin"/>
            </w:r>
            <w:r>
              <w:rPr>
                <w:noProof/>
                <w:webHidden/>
              </w:rPr>
              <w:instrText xml:space="preserve"> PAGEREF _Toc499024399 \h </w:instrText>
            </w:r>
          </w:ins>
          <w:r>
            <w:rPr>
              <w:noProof/>
              <w:webHidden/>
            </w:rPr>
          </w:r>
          <w:r>
            <w:rPr>
              <w:noProof/>
              <w:webHidden/>
            </w:rPr>
            <w:fldChar w:fldCharType="separate"/>
          </w:r>
          <w:ins w:id="496" w:author="Alina Frey [2]" w:date="2017-11-21T10:58:00Z">
            <w:r w:rsidR="003B7B8C">
              <w:rPr>
                <w:noProof/>
                <w:webHidden/>
              </w:rPr>
              <w:t>12</w:t>
            </w:r>
          </w:ins>
          <w:ins w:id="497" w:author="Alina Frey" w:date="2017-11-21T10:43:00Z">
            <w:r>
              <w:rPr>
                <w:noProof/>
                <w:webHidden/>
              </w:rPr>
              <w:fldChar w:fldCharType="end"/>
            </w:r>
            <w:r w:rsidRPr="00A94269">
              <w:rPr>
                <w:rStyle w:val="Hyperlink"/>
                <w:noProof/>
              </w:rPr>
              <w:fldChar w:fldCharType="end"/>
            </w:r>
          </w:ins>
        </w:p>
        <w:p w14:paraId="482A21C9" w14:textId="084F89D7" w:rsidR="00672E26" w:rsidRDefault="00672E26">
          <w:pPr>
            <w:pStyle w:val="TOC2"/>
            <w:tabs>
              <w:tab w:val="right" w:leader="dot" w:pos="9350"/>
            </w:tabs>
            <w:rPr>
              <w:ins w:id="498" w:author="Alina Frey" w:date="2017-11-21T10:43:00Z"/>
              <w:rFonts w:asciiTheme="minorHAnsi" w:eastAsiaTheme="minorEastAsia" w:hAnsiTheme="minorHAnsi" w:cstheme="minorBidi"/>
              <w:noProof/>
              <w:color w:val="auto"/>
            </w:rPr>
          </w:pPr>
          <w:ins w:id="499" w:author="Alina Frey" w:date="2017-11-21T10:43:00Z">
            <w:r w:rsidRPr="00A94269">
              <w:rPr>
                <w:rStyle w:val="Hyperlink"/>
                <w:noProof/>
              </w:rPr>
              <w:fldChar w:fldCharType="begin"/>
            </w:r>
            <w:r w:rsidRPr="00A94269">
              <w:rPr>
                <w:rStyle w:val="Hyperlink"/>
                <w:noProof/>
              </w:rPr>
              <w:instrText xml:space="preserve"> </w:instrText>
            </w:r>
            <w:r>
              <w:rPr>
                <w:noProof/>
              </w:rPr>
              <w:instrText>HYPERLINK \l "_Toc499024400"</w:instrText>
            </w:r>
            <w:r w:rsidRPr="00A94269">
              <w:rPr>
                <w:rStyle w:val="Hyperlink"/>
                <w:noProof/>
              </w:rPr>
              <w:instrText xml:space="preserve"> </w:instrText>
            </w:r>
            <w:r w:rsidRPr="00A94269">
              <w:rPr>
                <w:rStyle w:val="Hyperlink"/>
                <w:noProof/>
              </w:rPr>
              <w:fldChar w:fldCharType="separate"/>
            </w:r>
            <w:r w:rsidRPr="00A94269">
              <w:rPr>
                <w:rStyle w:val="Hyperlink"/>
                <w:noProof/>
              </w:rPr>
              <w:t>Flagged Patients</w:t>
            </w:r>
            <w:r>
              <w:rPr>
                <w:noProof/>
                <w:webHidden/>
              </w:rPr>
              <w:tab/>
            </w:r>
            <w:r>
              <w:rPr>
                <w:noProof/>
                <w:webHidden/>
              </w:rPr>
              <w:fldChar w:fldCharType="begin"/>
            </w:r>
            <w:r>
              <w:rPr>
                <w:noProof/>
                <w:webHidden/>
              </w:rPr>
              <w:instrText xml:space="preserve"> PAGEREF _Toc499024400 \h </w:instrText>
            </w:r>
          </w:ins>
          <w:r>
            <w:rPr>
              <w:noProof/>
              <w:webHidden/>
            </w:rPr>
          </w:r>
          <w:r>
            <w:rPr>
              <w:noProof/>
              <w:webHidden/>
            </w:rPr>
            <w:fldChar w:fldCharType="separate"/>
          </w:r>
          <w:ins w:id="500" w:author="Alina Frey [2]" w:date="2017-11-21T10:58:00Z">
            <w:r w:rsidR="003B7B8C">
              <w:rPr>
                <w:noProof/>
                <w:webHidden/>
              </w:rPr>
              <w:t>12</w:t>
            </w:r>
          </w:ins>
          <w:ins w:id="501" w:author="Alina Frey" w:date="2017-11-21T10:43:00Z">
            <w:r>
              <w:rPr>
                <w:noProof/>
                <w:webHidden/>
              </w:rPr>
              <w:fldChar w:fldCharType="end"/>
            </w:r>
            <w:r w:rsidRPr="00A94269">
              <w:rPr>
                <w:rStyle w:val="Hyperlink"/>
                <w:noProof/>
              </w:rPr>
              <w:fldChar w:fldCharType="end"/>
            </w:r>
          </w:ins>
        </w:p>
        <w:p w14:paraId="135EFA35" w14:textId="1910EB46" w:rsidR="00672E26" w:rsidRDefault="00672E26">
          <w:pPr>
            <w:pStyle w:val="TOC3"/>
            <w:tabs>
              <w:tab w:val="right" w:leader="dot" w:pos="9350"/>
            </w:tabs>
            <w:rPr>
              <w:ins w:id="502" w:author="Alina Frey" w:date="2017-11-21T10:43:00Z"/>
              <w:rFonts w:asciiTheme="minorHAnsi" w:eastAsiaTheme="minorEastAsia" w:hAnsiTheme="minorHAnsi" w:cstheme="minorBidi"/>
              <w:i w:val="0"/>
              <w:noProof/>
              <w:color w:val="auto"/>
            </w:rPr>
          </w:pPr>
          <w:ins w:id="503" w:author="Alina Frey" w:date="2017-11-21T10:43:00Z">
            <w:r w:rsidRPr="00A94269">
              <w:rPr>
                <w:rStyle w:val="Hyperlink"/>
                <w:noProof/>
              </w:rPr>
              <w:fldChar w:fldCharType="begin"/>
            </w:r>
            <w:r w:rsidRPr="00A94269">
              <w:rPr>
                <w:rStyle w:val="Hyperlink"/>
                <w:noProof/>
              </w:rPr>
              <w:instrText xml:space="preserve"> </w:instrText>
            </w:r>
            <w:r>
              <w:rPr>
                <w:noProof/>
              </w:rPr>
              <w:instrText>HYPERLINK \l "_Toc499024401"</w:instrText>
            </w:r>
            <w:r w:rsidRPr="00A94269">
              <w:rPr>
                <w:rStyle w:val="Hyperlink"/>
                <w:noProof/>
              </w:rPr>
              <w:instrText xml:space="preserve"> </w:instrText>
            </w:r>
            <w:r w:rsidRPr="00A94269">
              <w:rPr>
                <w:rStyle w:val="Hyperlink"/>
                <w:noProof/>
              </w:rPr>
              <w:fldChar w:fldCharType="separate"/>
            </w:r>
            <w:r w:rsidRPr="00A94269">
              <w:rPr>
                <w:rStyle w:val="Hyperlink"/>
                <w:noProof/>
              </w:rPr>
              <w:t>Flagged Patient Details</w:t>
            </w:r>
            <w:r>
              <w:rPr>
                <w:noProof/>
                <w:webHidden/>
              </w:rPr>
              <w:tab/>
            </w:r>
            <w:r>
              <w:rPr>
                <w:noProof/>
                <w:webHidden/>
              </w:rPr>
              <w:fldChar w:fldCharType="begin"/>
            </w:r>
            <w:r>
              <w:rPr>
                <w:noProof/>
                <w:webHidden/>
              </w:rPr>
              <w:instrText xml:space="preserve"> PAGEREF _Toc499024401 \h </w:instrText>
            </w:r>
          </w:ins>
          <w:r>
            <w:rPr>
              <w:noProof/>
              <w:webHidden/>
            </w:rPr>
          </w:r>
          <w:r>
            <w:rPr>
              <w:noProof/>
              <w:webHidden/>
            </w:rPr>
            <w:fldChar w:fldCharType="separate"/>
          </w:r>
          <w:ins w:id="504" w:author="Alina Frey [2]" w:date="2017-11-21T10:58:00Z">
            <w:r w:rsidR="003B7B8C">
              <w:rPr>
                <w:noProof/>
                <w:webHidden/>
              </w:rPr>
              <w:t>12</w:t>
            </w:r>
          </w:ins>
          <w:ins w:id="505" w:author="Alina Frey" w:date="2017-11-21T10:43:00Z">
            <w:r>
              <w:rPr>
                <w:noProof/>
                <w:webHidden/>
              </w:rPr>
              <w:fldChar w:fldCharType="end"/>
            </w:r>
            <w:r w:rsidRPr="00A94269">
              <w:rPr>
                <w:rStyle w:val="Hyperlink"/>
                <w:noProof/>
              </w:rPr>
              <w:fldChar w:fldCharType="end"/>
            </w:r>
          </w:ins>
        </w:p>
        <w:p w14:paraId="3DB18318" w14:textId="637B14D9" w:rsidR="00672E26" w:rsidRDefault="00672E26">
          <w:pPr>
            <w:pStyle w:val="TOC3"/>
            <w:tabs>
              <w:tab w:val="right" w:leader="dot" w:pos="9350"/>
            </w:tabs>
            <w:rPr>
              <w:ins w:id="506" w:author="Alina Frey" w:date="2017-11-21T10:43:00Z"/>
              <w:rFonts w:asciiTheme="minorHAnsi" w:eastAsiaTheme="minorEastAsia" w:hAnsiTheme="minorHAnsi" w:cstheme="minorBidi"/>
              <w:i w:val="0"/>
              <w:noProof/>
              <w:color w:val="auto"/>
            </w:rPr>
          </w:pPr>
          <w:ins w:id="507" w:author="Alina Frey" w:date="2017-11-21T10:43:00Z">
            <w:r w:rsidRPr="00A94269">
              <w:rPr>
                <w:rStyle w:val="Hyperlink"/>
                <w:noProof/>
              </w:rPr>
              <w:fldChar w:fldCharType="begin"/>
            </w:r>
            <w:r w:rsidRPr="00A94269">
              <w:rPr>
                <w:rStyle w:val="Hyperlink"/>
                <w:noProof/>
              </w:rPr>
              <w:instrText xml:space="preserve"> </w:instrText>
            </w:r>
            <w:r>
              <w:rPr>
                <w:noProof/>
              </w:rPr>
              <w:instrText>HYPERLINK \l "_Toc499024402"</w:instrText>
            </w:r>
            <w:r w:rsidRPr="00A94269">
              <w:rPr>
                <w:rStyle w:val="Hyperlink"/>
                <w:noProof/>
              </w:rPr>
              <w:instrText xml:space="preserve"> </w:instrText>
            </w:r>
            <w:r w:rsidRPr="00A94269">
              <w:rPr>
                <w:rStyle w:val="Hyperlink"/>
                <w:noProof/>
              </w:rPr>
              <w:fldChar w:fldCharType="separate"/>
            </w:r>
            <w:r w:rsidRPr="00A94269">
              <w:rPr>
                <w:rStyle w:val="Hyperlink"/>
                <w:noProof/>
              </w:rPr>
              <w:t>Progress Notes</w:t>
            </w:r>
            <w:r>
              <w:rPr>
                <w:noProof/>
                <w:webHidden/>
              </w:rPr>
              <w:tab/>
            </w:r>
            <w:r>
              <w:rPr>
                <w:noProof/>
                <w:webHidden/>
              </w:rPr>
              <w:fldChar w:fldCharType="begin"/>
            </w:r>
            <w:r>
              <w:rPr>
                <w:noProof/>
                <w:webHidden/>
              </w:rPr>
              <w:instrText xml:space="preserve"> PAGEREF _Toc499024402 \h </w:instrText>
            </w:r>
          </w:ins>
          <w:r>
            <w:rPr>
              <w:noProof/>
              <w:webHidden/>
            </w:rPr>
          </w:r>
          <w:r>
            <w:rPr>
              <w:noProof/>
              <w:webHidden/>
            </w:rPr>
            <w:fldChar w:fldCharType="separate"/>
          </w:r>
          <w:ins w:id="508" w:author="Alina Frey [2]" w:date="2017-11-21T10:58:00Z">
            <w:r w:rsidR="003B7B8C">
              <w:rPr>
                <w:noProof/>
                <w:webHidden/>
              </w:rPr>
              <w:t>13</w:t>
            </w:r>
          </w:ins>
          <w:ins w:id="509" w:author="Alina Frey" w:date="2017-11-21T10:43:00Z">
            <w:r>
              <w:rPr>
                <w:noProof/>
                <w:webHidden/>
              </w:rPr>
              <w:fldChar w:fldCharType="end"/>
            </w:r>
            <w:r w:rsidRPr="00A94269">
              <w:rPr>
                <w:rStyle w:val="Hyperlink"/>
                <w:noProof/>
              </w:rPr>
              <w:fldChar w:fldCharType="end"/>
            </w:r>
          </w:ins>
        </w:p>
        <w:p w14:paraId="5DFF0044" w14:textId="20FE787B" w:rsidR="00672E26" w:rsidRDefault="00672E26">
          <w:pPr>
            <w:pStyle w:val="TOC3"/>
            <w:tabs>
              <w:tab w:val="right" w:leader="dot" w:pos="9350"/>
            </w:tabs>
            <w:rPr>
              <w:ins w:id="510" w:author="Alina Frey" w:date="2017-11-21T10:43:00Z"/>
              <w:rFonts w:asciiTheme="minorHAnsi" w:eastAsiaTheme="minorEastAsia" w:hAnsiTheme="minorHAnsi" w:cstheme="minorBidi"/>
              <w:i w:val="0"/>
              <w:noProof/>
              <w:color w:val="auto"/>
            </w:rPr>
          </w:pPr>
          <w:ins w:id="511" w:author="Alina Frey" w:date="2017-11-21T10:43:00Z">
            <w:r w:rsidRPr="00A94269">
              <w:rPr>
                <w:rStyle w:val="Hyperlink"/>
                <w:noProof/>
              </w:rPr>
              <w:fldChar w:fldCharType="begin"/>
            </w:r>
            <w:r w:rsidRPr="00A94269">
              <w:rPr>
                <w:rStyle w:val="Hyperlink"/>
                <w:noProof/>
              </w:rPr>
              <w:instrText xml:space="preserve"> </w:instrText>
            </w:r>
            <w:r>
              <w:rPr>
                <w:noProof/>
              </w:rPr>
              <w:instrText>HYPERLINK \l "_Toc499024403"</w:instrText>
            </w:r>
            <w:r w:rsidRPr="00A94269">
              <w:rPr>
                <w:rStyle w:val="Hyperlink"/>
                <w:noProof/>
              </w:rPr>
              <w:instrText xml:space="preserve"> </w:instrText>
            </w:r>
            <w:r w:rsidRPr="00A94269">
              <w:rPr>
                <w:rStyle w:val="Hyperlink"/>
                <w:noProof/>
              </w:rPr>
              <w:fldChar w:fldCharType="separate"/>
            </w:r>
            <w:r w:rsidRPr="00A94269">
              <w:rPr>
                <w:rStyle w:val="Hyperlink"/>
                <w:noProof/>
              </w:rPr>
              <w:t>Accept/Reject</w:t>
            </w:r>
            <w:r>
              <w:rPr>
                <w:noProof/>
                <w:webHidden/>
              </w:rPr>
              <w:tab/>
            </w:r>
            <w:r>
              <w:rPr>
                <w:noProof/>
                <w:webHidden/>
              </w:rPr>
              <w:fldChar w:fldCharType="begin"/>
            </w:r>
            <w:r>
              <w:rPr>
                <w:noProof/>
                <w:webHidden/>
              </w:rPr>
              <w:instrText xml:space="preserve"> PAGEREF _Toc499024403 \h </w:instrText>
            </w:r>
          </w:ins>
          <w:r>
            <w:rPr>
              <w:noProof/>
              <w:webHidden/>
            </w:rPr>
          </w:r>
          <w:r>
            <w:rPr>
              <w:noProof/>
              <w:webHidden/>
            </w:rPr>
            <w:fldChar w:fldCharType="separate"/>
          </w:r>
          <w:ins w:id="512" w:author="Alina Frey [2]" w:date="2017-11-21T10:58:00Z">
            <w:r w:rsidR="003B7B8C">
              <w:rPr>
                <w:noProof/>
                <w:webHidden/>
              </w:rPr>
              <w:t>14</w:t>
            </w:r>
          </w:ins>
          <w:ins w:id="513" w:author="Alina Frey" w:date="2017-11-21T10:43:00Z">
            <w:r>
              <w:rPr>
                <w:noProof/>
                <w:webHidden/>
              </w:rPr>
              <w:fldChar w:fldCharType="end"/>
            </w:r>
            <w:r w:rsidRPr="00A94269">
              <w:rPr>
                <w:rStyle w:val="Hyperlink"/>
                <w:noProof/>
              </w:rPr>
              <w:fldChar w:fldCharType="end"/>
            </w:r>
          </w:ins>
        </w:p>
        <w:p w14:paraId="1ABA14A9" w14:textId="63458364" w:rsidR="00672E26" w:rsidRDefault="00672E26">
          <w:pPr>
            <w:pStyle w:val="TOC2"/>
            <w:tabs>
              <w:tab w:val="right" w:leader="dot" w:pos="9350"/>
            </w:tabs>
            <w:rPr>
              <w:ins w:id="514" w:author="Alina Frey" w:date="2017-11-21T10:43:00Z"/>
              <w:rFonts w:asciiTheme="minorHAnsi" w:eastAsiaTheme="minorEastAsia" w:hAnsiTheme="minorHAnsi" w:cstheme="minorBidi"/>
              <w:noProof/>
              <w:color w:val="auto"/>
            </w:rPr>
          </w:pPr>
          <w:ins w:id="515" w:author="Alina Frey" w:date="2017-11-21T10:43:00Z">
            <w:r w:rsidRPr="00A94269">
              <w:rPr>
                <w:rStyle w:val="Hyperlink"/>
                <w:noProof/>
              </w:rPr>
              <w:fldChar w:fldCharType="begin"/>
            </w:r>
            <w:r w:rsidRPr="00A94269">
              <w:rPr>
                <w:rStyle w:val="Hyperlink"/>
                <w:noProof/>
              </w:rPr>
              <w:instrText xml:space="preserve"> </w:instrText>
            </w:r>
            <w:r>
              <w:rPr>
                <w:noProof/>
              </w:rPr>
              <w:instrText>HYPERLINK \l "_Toc499024404"</w:instrText>
            </w:r>
            <w:r w:rsidRPr="00A94269">
              <w:rPr>
                <w:rStyle w:val="Hyperlink"/>
                <w:noProof/>
              </w:rPr>
              <w:instrText xml:space="preserve"> </w:instrText>
            </w:r>
            <w:r w:rsidRPr="00A94269">
              <w:rPr>
                <w:rStyle w:val="Hyperlink"/>
                <w:noProof/>
              </w:rPr>
              <w:fldChar w:fldCharType="separate"/>
            </w:r>
            <w:r w:rsidRPr="00A94269">
              <w:rPr>
                <w:rStyle w:val="Hyperlink"/>
                <w:noProof/>
              </w:rPr>
              <w:t>Track A Patient</w:t>
            </w:r>
            <w:r>
              <w:rPr>
                <w:noProof/>
                <w:webHidden/>
              </w:rPr>
              <w:tab/>
            </w:r>
            <w:r>
              <w:rPr>
                <w:noProof/>
                <w:webHidden/>
              </w:rPr>
              <w:fldChar w:fldCharType="begin"/>
            </w:r>
            <w:r>
              <w:rPr>
                <w:noProof/>
                <w:webHidden/>
              </w:rPr>
              <w:instrText xml:space="preserve"> PAGEREF _Toc499024404 \h </w:instrText>
            </w:r>
          </w:ins>
          <w:r>
            <w:rPr>
              <w:noProof/>
              <w:webHidden/>
            </w:rPr>
          </w:r>
          <w:r>
            <w:rPr>
              <w:noProof/>
              <w:webHidden/>
            </w:rPr>
            <w:fldChar w:fldCharType="separate"/>
          </w:r>
          <w:ins w:id="516" w:author="Alina Frey [2]" w:date="2017-11-21T10:58:00Z">
            <w:r w:rsidR="003B7B8C">
              <w:rPr>
                <w:noProof/>
                <w:webHidden/>
              </w:rPr>
              <w:t>15</w:t>
            </w:r>
          </w:ins>
          <w:ins w:id="517" w:author="Alina Frey" w:date="2017-11-21T10:43:00Z">
            <w:r>
              <w:rPr>
                <w:noProof/>
                <w:webHidden/>
              </w:rPr>
              <w:fldChar w:fldCharType="end"/>
            </w:r>
            <w:r w:rsidRPr="00A94269">
              <w:rPr>
                <w:rStyle w:val="Hyperlink"/>
                <w:noProof/>
              </w:rPr>
              <w:fldChar w:fldCharType="end"/>
            </w:r>
          </w:ins>
        </w:p>
        <w:p w14:paraId="6FB756B5" w14:textId="1A386E84" w:rsidR="00672E26" w:rsidRDefault="00672E26">
          <w:pPr>
            <w:pStyle w:val="TOC3"/>
            <w:tabs>
              <w:tab w:val="right" w:leader="dot" w:pos="9350"/>
            </w:tabs>
            <w:rPr>
              <w:ins w:id="518" w:author="Alina Frey" w:date="2017-11-21T10:43:00Z"/>
              <w:rFonts w:asciiTheme="minorHAnsi" w:eastAsiaTheme="minorEastAsia" w:hAnsiTheme="minorHAnsi" w:cstheme="minorBidi"/>
              <w:i w:val="0"/>
              <w:noProof/>
              <w:color w:val="auto"/>
            </w:rPr>
          </w:pPr>
          <w:ins w:id="519" w:author="Alina Frey" w:date="2017-11-21T10:43:00Z">
            <w:r w:rsidRPr="00A94269">
              <w:rPr>
                <w:rStyle w:val="Hyperlink"/>
                <w:noProof/>
              </w:rPr>
              <w:fldChar w:fldCharType="begin"/>
            </w:r>
            <w:r w:rsidRPr="00A94269">
              <w:rPr>
                <w:rStyle w:val="Hyperlink"/>
                <w:noProof/>
              </w:rPr>
              <w:instrText xml:space="preserve"> </w:instrText>
            </w:r>
            <w:r>
              <w:rPr>
                <w:noProof/>
              </w:rPr>
              <w:instrText>HYPERLINK \l "_Toc499024405"</w:instrText>
            </w:r>
            <w:r w:rsidRPr="00A94269">
              <w:rPr>
                <w:rStyle w:val="Hyperlink"/>
                <w:noProof/>
              </w:rPr>
              <w:instrText xml:space="preserve"> </w:instrText>
            </w:r>
            <w:r w:rsidRPr="00A94269">
              <w:rPr>
                <w:rStyle w:val="Hyperlink"/>
                <w:noProof/>
              </w:rPr>
              <w:fldChar w:fldCharType="separate"/>
            </w:r>
            <w:r w:rsidRPr="00A94269">
              <w:rPr>
                <w:rStyle w:val="Hyperlink"/>
                <w:noProof/>
              </w:rPr>
              <w:t>Search Patient</w:t>
            </w:r>
            <w:r>
              <w:rPr>
                <w:noProof/>
                <w:webHidden/>
              </w:rPr>
              <w:tab/>
            </w:r>
            <w:r>
              <w:rPr>
                <w:noProof/>
                <w:webHidden/>
              </w:rPr>
              <w:fldChar w:fldCharType="begin"/>
            </w:r>
            <w:r>
              <w:rPr>
                <w:noProof/>
                <w:webHidden/>
              </w:rPr>
              <w:instrText xml:space="preserve"> PAGEREF _Toc499024405 \h </w:instrText>
            </w:r>
          </w:ins>
          <w:r>
            <w:rPr>
              <w:noProof/>
              <w:webHidden/>
            </w:rPr>
          </w:r>
          <w:r>
            <w:rPr>
              <w:noProof/>
              <w:webHidden/>
            </w:rPr>
            <w:fldChar w:fldCharType="separate"/>
          </w:r>
          <w:ins w:id="520" w:author="Alina Frey [2]" w:date="2017-11-21T10:58:00Z">
            <w:r w:rsidR="003B7B8C">
              <w:rPr>
                <w:noProof/>
                <w:webHidden/>
              </w:rPr>
              <w:t>16</w:t>
            </w:r>
          </w:ins>
          <w:ins w:id="521" w:author="Alina Frey" w:date="2017-11-21T10:43:00Z">
            <w:r>
              <w:rPr>
                <w:noProof/>
                <w:webHidden/>
              </w:rPr>
              <w:fldChar w:fldCharType="end"/>
            </w:r>
            <w:r w:rsidRPr="00A94269">
              <w:rPr>
                <w:rStyle w:val="Hyperlink"/>
                <w:noProof/>
              </w:rPr>
              <w:fldChar w:fldCharType="end"/>
            </w:r>
          </w:ins>
        </w:p>
        <w:p w14:paraId="67864A3F" w14:textId="1976DD39" w:rsidR="00672E26" w:rsidRDefault="00672E26">
          <w:pPr>
            <w:pStyle w:val="TOC3"/>
            <w:tabs>
              <w:tab w:val="right" w:leader="dot" w:pos="9350"/>
            </w:tabs>
            <w:rPr>
              <w:ins w:id="522" w:author="Alina Frey" w:date="2017-11-21T10:43:00Z"/>
              <w:rFonts w:asciiTheme="minorHAnsi" w:eastAsiaTheme="minorEastAsia" w:hAnsiTheme="minorHAnsi" w:cstheme="minorBidi"/>
              <w:i w:val="0"/>
              <w:noProof/>
              <w:color w:val="auto"/>
            </w:rPr>
          </w:pPr>
          <w:ins w:id="523" w:author="Alina Frey" w:date="2017-11-21T10:43:00Z">
            <w:r w:rsidRPr="00A94269">
              <w:rPr>
                <w:rStyle w:val="Hyperlink"/>
                <w:noProof/>
              </w:rPr>
              <w:fldChar w:fldCharType="begin"/>
            </w:r>
            <w:r w:rsidRPr="00A94269">
              <w:rPr>
                <w:rStyle w:val="Hyperlink"/>
                <w:noProof/>
              </w:rPr>
              <w:instrText xml:space="preserve"> </w:instrText>
            </w:r>
            <w:r>
              <w:rPr>
                <w:noProof/>
              </w:rPr>
              <w:instrText>HYPERLINK \l "_Toc499024406"</w:instrText>
            </w:r>
            <w:r w:rsidRPr="00A94269">
              <w:rPr>
                <w:rStyle w:val="Hyperlink"/>
                <w:noProof/>
              </w:rPr>
              <w:instrText xml:space="preserve"> </w:instrText>
            </w:r>
            <w:r w:rsidRPr="00A94269">
              <w:rPr>
                <w:rStyle w:val="Hyperlink"/>
                <w:noProof/>
              </w:rPr>
              <w:fldChar w:fldCharType="separate"/>
            </w:r>
            <w:r w:rsidRPr="00A94269">
              <w:rPr>
                <w:rStyle w:val="Hyperlink"/>
                <w:noProof/>
              </w:rPr>
              <w:t>Start Tracking</w:t>
            </w:r>
            <w:r>
              <w:rPr>
                <w:noProof/>
                <w:webHidden/>
              </w:rPr>
              <w:tab/>
            </w:r>
            <w:r>
              <w:rPr>
                <w:noProof/>
                <w:webHidden/>
              </w:rPr>
              <w:fldChar w:fldCharType="begin"/>
            </w:r>
            <w:r>
              <w:rPr>
                <w:noProof/>
                <w:webHidden/>
              </w:rPr>
              <w:instrText xml:space="preserve"> PAGEREF _Toc499024406 \h </w:instrText>
            </w:r>
          </w:ins>
          <w:r>
            <w:rPr>
              <w:noProof/>
              <w:webHidden/>
            </w:rPr>
          </w:r>
          <w:r>
            <w:rPr>
              <w:noProof/>
              <w:webHidden/>
            </w:rPr>
            <w:fldChar w:fldCharType="separate"/>
          </w:r>
          <w:ins w:id="524" w:author="Alina Frey [2]" w:date="2017-11-21T10:58:00Z">
            <w:r w:rsidR="003B7B8C">
              <w:rPr>
                <w:noProof/>
                <w:webHidden/>
              </w:rPr>
              <w:t>16</w:t>
            </w:r>
          </w:ins>
          <w:ins w:id="525" w:author="Alina Frey" w:date="2017-11-21T10:43:00Z">
            <w:r>
              <w:rPr>
                <w:noProof/>
                <w:webHidden/>
              </w:rPr>
              <w:fldChar w:fldCharType="end"/>
            </w:r>
            <w:r w:rsidRPr="00A94269">
              <w:rPr>
                <w:rStyle w:val="Hyperlink"/>
                <w:noProof/>
              </w:rPr>
              <w:fldChar w:fldCharType="end"/>
            </w:r>
          </w:ins>
        </w:p>
        <w:p w14:paraId="25DB53B1" w14:textId="3C4535B2" w:rsidR="00672E26" w:rsidRDefault="00672E26">
          <w:pPr>
            <w:pStyle w:val="TOC2"/>
            <w:tabs>
              <w:tab w:val="right" w:leader="dot" w:pos="9350"/>
            </w:tabs>
            <w:rPr>
              <w:ins w:id="526" w:author="Alina Frey" w:date="2017-11-21T10:43:00Z"/>
              <w:rFonts w:asciiTheme="minorHAnsi" w:eastAsiaTheme="minorEastAsia" w:hAnsiTheme="minorHAnsi" w:cstheme="minorBidi"/>
              <w:noProof/>
              <w:color w:val="auto"/>
            </w:rPr>
          </w:pPr>
          <w:ins w:id="527" w:author="Alina Frey" w:date="2017-11-21T10:43:00Z">
            <w:r w:rsidRPr="00A94269">
              <w:rPr>
                <w:rStyle w:val="Hyperlink"/>
                <w:noProof/>
              </w:rPr>
              <w:fldChar w:fldCharType="begin"/>
            </w:r>
            <w:r w:rsidRPr="00A94269">
              <w:rPr>
                <w:rStyle w:val="Hyperlink"/>
                <w:noProof/>
              </w:rPr>
              <w:instrText xml:space="preserve"> </w:instrText>
            </w:r>
            <w:r>
              <w:rPr>
                <w:noProof/>
              </w:rPr>
              <w:instrText>HYPERLINK \l "_Toc499024407"</w:instrText>
            </w:r>
            <w:r w:rsidRPr="00A94269">
              <w:rPr>
                <w:rStyle w:val="Hyperlink"/>
                <w:noProof/>
              </w:rPr>
              <w:instrText xml:space="preserve"> </w:instrText>
            </w:r>
            <w:r w:rsidRPr="00A94269">
              <w:rPr>
                <w:rStyle w:val="Hyperlink"/>
                <w:noProof/>
              </w:rPr>
              <w:fldChar w:fldCharType="separate"/>
            </w:r>
            <w:r w:rsidRPr="00A94269">
              <w:rPr>
                <w:rStyle w:val="Hyperlink"/>
                <w:noProof/>
              </w:rPr>
              <w:t>Tracking History</w:t>
            </w:r>
            <w:r>
              <w:rPr>
                <w:noProof/>
                <w:webHidden/>
              </w:rPr>
              <w:tab/>
            </w:r>
            <w:r>
              <w:rPr>
                <w:noProof/>
                <w:webHidden/>
              </w:rPr>
              <w:fldChar w:fldCharType="begin"/>
            </w:r>
            <w:r>
              <w:rPr>
                <w:noProof/>
                <w:webHidden/>
              </w:rPr>
              <w:instrText xml:space="preserve"> PAGEREF _Toc499024407 \h </w:instrText>
            </w:r>
          </w:ins>
          <w:r>
            <w:rPr>
              <w:noProof/>
              <w:webHidden/>
            </w:rPr>
          </w:r>
          <w:r>
            <w:rPr>
              <w:noProof/>
              <w:webHidden/>
            </w:rPr>
            <w:fldChar w:fldCharType="separate"/>
          </w:r>
          <w:ins w:id="528" w:author="Alina Frey [2]" w:date="2017-11-21T10:58:00Z">
            <w:r w:rsidR="003B7B8C">
              <w:rPr>
                <w:noProof/>
                <w:webHidden/>
              </w:rPr>
              <w:t>17</w:t>
            </w:r>
          </w:ins>
          <w:ins w:id="529" w:author="Alina Frey" w:date="2017-11-21T10:43:00Z">
            <w:r>
              <w:rPr>
                <w:noProof/>
                <w:webHidden/>
              </w:rPr>
              <w:fldChar w:fldCharType="end"/>
            </w:r>
            <w:r w:rsidRPr="00A94269">
              <w:rPr>
                <w:rStyle w:val="Hyperlink"/>
                <w:noProof/>
              </w:rPr>
              <w:fldChar w:fldCharType="end"/>
            </w:r>
          </w:ins>
        </w:p>
        <w:p w14:paraId="6A2669FE" w14:textId="4D2D8FC8" w:rsidR="00672E26" w:rsidRDefault="00672E26">
          <w:pPr>
            <w:pStyle w:val="TOC2"/>
            <w:tabs>
              <w:tab w:val="right" w:leader="dot" w:pos="9350"/>
            </w:tabs>
            <w:rPr>
              <w:ins w:id="530" w:author="Alina Frey" w:date="2017-11-21T10:43:00Z"/>
              <w:rFonts w:asciiTheme="minorHAnsi" w:eastAsiaTheme="minorEastAsia" w:hAnsiTheme="minorHAnsi" w:cstheme="minorBidi"/>
              <w:noProof/>
              <w:color w:val="auto"/>
            </w:rPr>
          </w:pPr>
          <w:ins w:id="531" w:author="Alina Frey" w:date="2017-11-21T10:43:00Z">
            <w:r w:rsidRPr="00A94269">
              <w:rPr>
                <w:rStyle w:val="Hyperlink"/>
                <w:noProof/>
              </w:rPr>
              <w:fldChar w:fldCharType="begin"/>
            </w:r>
            <w:r w:rsidRPr="00A94269">
              <w:rPr>
                <w:rStyle w:val="Hyperlink"/>
                <w:noProof/>
              </w:rPr>
              <w:instrText xml:space="preserve"> </w:instrText>
            </w:r>
            <w:r>
              <w:rPr>
                <w:noProof/>
              </w:rPr>
              <w:instrText>HYPERLINK \l "_Toc499024408"</w:instrText>
            </w:r>
            <w:r w:rsidRPr="00A94269">
              <w:rPr>
                <w:rStyle w:val="Hyperlink"/>
                <w:noProof/>
              </w:rPr>
              <w:instrText xml:space="preserve"> </w:instrText>
            </w:r>
            <w:r w:rsidRPr="00A94269">
              <w:rPr>
                <w:rStyle w:val="Hyperlink"/>
                <w:noProof/>
              </w:rPr>
              <w:fldChar w:fldCharType="separate"/>
            </w:r>
            <w:r w:rsidRPr="00A94269">
              <w:rPr>
                <w:rStyle w:val="Hyperlink"/>
                <w:noProof/>
              </w:rPr>
              <w:t>Non-VA Care</w:t>
            </w:r>
            <w:r>
              <w:rPr>
                <w:noProof/>
                <w:webHidden/>
              </w:rPr>
              <w:tab/>
            </w:r>
            <w:r>
              <w:rPr>
                <w:noProof/>
                <w:webHidden/>
              </w:rPr>
              <w:fldChar w:fldCharType="begin"/>
            </w:r>
            <w:r>
              <w:rPr>
                <w:noProof/>
                <w:webHidden/>
              </w:rPr>
              <w:instrText xml:space="preserve"> PAGEREF _Toc499024408 \h </w:instrText>
            </w:r>
          </w:ins>
          <w:r>
            <w:rPr>
              <w:noProof/>
              <w:webHidden/>
            </w:rPr>
          </w:r>
          <w:r>
            <w:rPr>
              <w:noProof/>
              <w:webHidden/>
            </w:rPr>
            <w:fldChar w:fldCharType="separate"/>
          </w:r>
          <w:ins w:id="532" w:author="Alina Frey [2]" w:date="2017-11-21T10:58:00Z">
            <w:r w:rsidR="003B7B8C">
              <w:rPr>
                <w:noProof/>
                <w:webHidden/>
              </w:rPr>
              <w:t>18</w:t>
            </w:r>
          </w:ins>
          <w:ins w:id="533" w:author="Alina Frey" w:date="2017-11-21T10:43:00Z">
            <w:r>
              <w:rPr>
                <w:noProof/>
                <w:webHidden/>
              </w:rPr>
              <w:fldChar w:fldCharType="end"/>
            </w:r>
            <w:r w:rsidRPr="00A94269">
              <w:rPr>
                <w:rStyle w:val="Hyperlink"/>
                <w:noProof/>
              </w:rPr>
              <w:fldChar w:fldCharType="end"/>
            </w:r>
          </w:ins>
        </w:p>
        <w:p w14:paraId="5EBD140E" w14:textId="42B6795A" w:rsidR="00672E26" w:rsidRDefault="00672E26">
          <w:pPr>
            <w:pStyle w:val="TOC2"/>
            <w:tabs>
              <w:tab w:val="right" w:leader="dot" w:pos="9350"/>
            </w:tabs>
            <w:rPr>
              <w:ins w:id="534" w:author="Alina Frey" w:date="2017-11-21T10:43:00Z"/>
              <w:rFonts w:asciiTheme="minorHAnsi" w:eastAsiaTheme="minorEastAsia" w:hAnsiTheme="minorHAnsi" w:cstheme="minorBidi"/>
              <w:noProof/>
              <w:color w:val="auto"/>
            </w:rPr>
          </w:pPr>
          <w:ins w:id="535" w:author="Alina Frey" w:date="2017-11-21T10:43:00Z">
            <w:r w:rsidRPr="00A94269">
              <w:rPr>
                <w:rStyle w:val="Hyperlink"/>
                <w:noProof/>
              </w:rPr>
              <w:fldChar w:fldCharType="begin"/>
            </w:r>
            <w:r w:rsidRPr="00A94269">
              <w:rPr>
                <w:rStyle w:val="Hyperlink"/>
                <w:noProof/>
              </w:rPr>
              <w:instrText xml:space="preserve"> </w:instrText>
            </w:r>
            <w:r>
              <w:rPr>
                <w:noProof/>
              </w:rPr>
              <w:instrText>HYPERLINK \l "_Toc499024409"</w:instrText>
            </w:r>
            <w:r w:rsidRPr="00A94269">
              <w:rPr>
                <w:rStyle w:val="Hyperlink"/>
                <w:noProof/>
              </w:rPr>
              <w:instrText xml:space="preserve"> </w:instrText>
            </w:r>
            <w:r w:rsidRPr="00A94269">
              <w:rPr>
                <w:rStyle w:val="Hyperlink"/>
                <w:noProof/>
              </w:rPr>
              <w:fldChar w:fldCharType="separate"/>
            </w:r>
            <w:r w:rsidRPr="00A94269">
              <w:rPr>
                <w:rStyle w:val="Hyperlink"/>
                <w:noProof/>
              </w:rPr>
              <w:t>Education Items</w:t>
            </w:r>
            <w:r>
              <w:rPr>
                <w:noProof/>
                <w:webHidden/>
              </w:rPr>
              <w:tab/>
            </w:r>
            <w:r>
              <w:rPr>
                <w:noProof/>
                <w:webHidden/>
              </w:rPr>
              <w:fldChar w:fldCharType="begin"/>
            </w:r>
            <w:r>
              <w:rPr>
                <w:noProof/>
                <w:webHidden/>
              </w:rPr>
              <w:instrText xml:space="preserve"> PAGEREF _Toc499024409 \h </w:instrText>
            </w:r>
          </w:ins>
          <w:r>
            <w:rPr>
              <w:noProof/>
              <w:webHidden/>
            </w:rPr>
          </w:r>
          <w:r>
            <w:rPr>
              <w:noProof/>
              <w:webHidden/>
            </w:rPr>
            <w:fldChar w:fldCharType="separate"/>
          </w:r>
          <w:ins w:id="536" w:author="Alina Frey [2]" w:date="2017-11-21T10:58:00Z">
            <w:r w:rsidR="003B7B8C">
              <w:rPr>
                <w:noProof/>
                <w:webHidden/>
              </w:rPr>
              <w:t>20</w:t>
            </w:r>
          </w:ins>
          <w:ins w:id="537" w:author="Alina Frey" w:date="2017-11-21T10:43:00Z">
            <w:r>
              <w:rPr>
                <w:noProof/>
                <w:webHidden/>
              </w:rPr>
              <w:fldChar w:fldCharType="end"/>
            </w:r>
            <w:r w:rsidRPr="00A94269">
              <w:rPr>
                <w:rStyle w:val="Hyperlink"/>
                <w:noProof/>
              </w:rPr>
              <w:fldChar w:fldCharType="end"/>
            </w:r>
          </w:ins>
        </w:p>
        <w:p w14:paraId="16B754AD" w14:textId="391C9A74" w:rsidR="00672E26" w:rsidRDefault="00672E26">
          <w:pPr>
            <w:pStyle w:val="TOC3"/>
            <w:tabs>
              <w:tab w:val="right" w:leader="dot" w:pos="9350"/>
            </w:tabs>
            <w:rPr>
              <w:ins w:id="538" w:author="Alina Frey" w:date="2017-11-21T10:43:00Z"/>
              <w:rFonts w:asciiTheme="minorHAnsi" w:eastAsiaTheme="minorEastAsia" w:hAnsiTheme="minorHAnsi" w:cstheme="minorBidi"/>
              <w:i w:val="0"/>
              <w:noProof/>
              <w:color w:val="auto"/>
            </w:rPr>
          </w:pPr>
          <w:ins w:id="539" w:author="Alina Frey" w:date="2017-11-21T10:43:00Z">
            <w:r w:rsidRPr="00A94269">
              <w:rPr>
                <w:rStyle w:val="Hyperlink"/>
                <w:noProof/>
              </w:rPr>
              <w:fldChar w:fldCharType="begin"/>
            </w:r>
            <w:r w:rsidRPr="00A94269">
              <w:rPr>
                <w:rStyle w:val="Hyperlink"/>
                <w:noProof/>
              </w:rPr>
              <w:instrText xml:space="preserve"> </w:instrText>
            </w:r>
            <w:r>
              <w:rPr>
                <w:noProof/>
              </w:rPr>
              <w:instrText>HYPERLINK \l "_Toc499024410"</w:instrText>
            </w:r>
            <w:r w:rsidRPr="00A94269">
              <w:rPr>
                <w:rStyle w:val="Hyperlink"/>
                <w:noProof/>
              </w:rPr>
              <w:instrText xml:space="preserve"> </w:instrText>
            </w:r>
            <w:r w:rsidRPr="00A94269">
              <w:rPr>
                <w:rStyle w:val="Hyperlink"/>
                <w:noProof/>
              </w:rPr>
              <w:fldChar w:fldCharType="separate"/>
            </w:r>
            <w:r w:rsidRPr="00A94269">
              <w:rPr>
                <w:rStyle w:val="Hyperlink"/>
                <w:noProof/>
              </w:rPr>
              <w:t>Add New</w:t>
            </w:r>
            <w:r>
              <w:rPr>
                <w:noProof/>
                <w:webHidden/>
              </w:rPr>
              <w:tab/>
            </w:r>
            <w:r>
              <w:rPr>
                <w:noProof/>
                <w:webHidden/>
              </w:rPr>
              <w:fldChar w:fldCharType="begin"/>
            </w:r>
            <w:r>
              <w:rPr>
                <w:noProof/>
                <w:webHidden/>
              </w:rPr>
              <w:instrText xml:space="preserve"> PAGEREF _Toc499024410 \h </w:instrText>
            </w:r>
          </w:ins>
          <w:r>
            <w:rPr>
              <w:noProof/>
              <w:webHidden/>
            </w:rPr>
          </w:r>
          <w:r>
            <w:rPr>
              <w:noProof/>
              <w:webHidden/>
            </w:rPr>
            <w:fldChar w:fldCharType="separate"/>
          </w:r>
          <w:ins w:id="540" w:author="Alina Frey [2]" w:date="2017-11-21T10:58:00Z">
            <w:r w:rsidR="003B7B8C">
              <w:rPr>
                <w:noProof/>
                <w:webHidden/>
              </w:rPr>
              <w:t>21</w:t>
            </w:r>
          </w:ins>
          <w:ins w:id="541" w:author="Alina Frey" w:date="2017-11-21T10:43:00Z">
            <w:r>
              <w:rPr>
                <w:noProof/>
                <w:webHidden/>
              </w:rPr>
              <w:fldChar w:fldCharType="end"/>
            </w:r>
            <w:r w:rsidRPr="00A94269">
              <w:rPr>
                <w:rStyle w:val="Hyperlink"/>
                <w:noProof/>
              </w:rPr>
              <w:fldChar w:fldCharType="end"/>
            </w:r>
          </w:ins>
        </w:p>
        <w:p w14:paraId="1238206E" w14:textId="4E7B37D2" w:rsidR="00672E26" w:rsidRDefault="00672E26">
          <w:pPr>
            <w:pStyle w:val="TOC3"/>
            <w:tabs>
              <w:tab w:val="right" w:leader="dot" w:pos="9350"/>
            </w:tabs>
            <w:rPr>
              <w:ins w:id="542" w:author="Alina Frey" w:date="2017-11-21T10:43:00Z"/>
              <w:rFonts w:asciiTheme="minorHAnsi" w:eastAsiaTheme="minorEastAsia" w:hAnsiTheme="minorHAnsi" w:cstheme="minorBidi"/>
              <w:i w:val="0"/>
              <w:noProof/>
              <w:color w:val="auto"/>
            </w:rPr>
          </w:pPr>
          <w:ins w:id="543" w:author="Alina Frey" w:date="2017-11-21T10:43:00Z">
            <w:r w:rsidRPr="00A94269">
              <w:rPr>
                <w:rStyle w:val="Hyperlink"/>
                <w:noProof/>
              </w:rPr>
              <w:fldChar w:fldCharType="begin"/>
            </w:r>
            <w:r w:rsidRPr="00A94269">
              <w:rPr>
                <w:rStyle w:val="Hyperlink"/>
                <w:noProof/>
              </w:rPr>
              <w:instrText xml:space="preserve"> </w:instrText>
            </w:r>
            <w:r>
              <w:rPr>
                <w:noProof/>
              </w:rPr>
              <w:instrText>HYPERLINK \l "_Toc499024411"</w:instrText>
            </w:r>
            <w:r w:rsidRPr="00A94269">
              <w:rPr>
                <w:rStyle w:val="Hyperlink"/>
                <w:noProof/>
              </w:rPr>
              <w:instrText xml:space="preserve"> </w:instrText>
            </w:r>
            <w:r w:rsidRPr="00A94269">
              <w:rPr>
                <w:rStyle w:val="Hyperlink"/>
                <w:noProof/>
              </w:rPr>
              <w:fldChar w:fldCharType="separate"/>
            </w:r>
            <w:r w:rsidRPr="00A94269">
              <w:rPr>
                <w:rStyle w:val="Hyperlink"/>
                <w:noProof/>
              </w:rPr>
              <w:t>Edit Selected</w:t>
            </w:r>
            <w:r>
              <w:rPr>
                <w:noProof/>
                <w:webHidden/>
              </w:rPr>
              <w:tab/>
            </w:r>
            <w:r>
              <w:rPr>
                <w:noProof/>
                <w:webHidden/>
              </w:rPr>
              <w:fldChar w:fldCharType="begin"/>
            </w:r>
            <w:r>
              <w:rPr>
                <w:noProof/>
                <w:webHidden/>
              </w:rPr>
              <w:instrText xml:space="preserve"> PAGEREF _Toc499024411 \h </w:instrText>
            </w:r>
          </w:ins>
          <w:r>
            <w:rPr>
              <w:noProof/>
              <w:webHidden/>
            </w:rPr>
          </w:r>
          <w:r>
            <w:rPr>
              <w:noProof/>
              <w:webHidden/>
            </w:rPr>
            <w:fldChar w:fldCharType="separate"/>
          </w:r>
          <w:ins w:id="544" w:author="Alina Frey [2]" w:date="2017-11-21T10:58:00Z">
            <w:r w:rsidR="003B7B8C">
              <w:rPr>
                <w:noProof/>
                <w:webHidden/>
              </w:rPr>
              <w:t>24</w:t>
            </w:r>
          </w:ins>
          <w:ins w:id="545" w:author="Alina Frey" w:date="2017-11-21T10:43:00Z">
            <w:r>
              <w:rPr>
                <w:noProof/>
                <w:webHidden/>
              </w:rPr>
              <w:fldChar w:fldCharType="end"/>
            </w:r>
            <w:r w:rsidRPr="00A94269">
              <w:rPr>
                <w:rStyle w:val="Hyperlink"/>
                <w:noProof/>
              </w:rPr>
              <w:fldChar w:fldCharType="end"/>
            </w:r>
          </w:ins>
        </w:p>
        <w:p w14:paraId="0E40DC8D" w14:textId="2BC812A6" w:rsidR="00672E26" w:rsidRDefault="00672E26">
          <w:pPr>
            <w:pStyle w:val="TOC3"/>
            <w:tabs>
              <w:tab w:val="right" w:leader="dot" w:pos="9350"/>
            </w:tabs>
            <w:rPr>
              <w:ins w:id="546" w:author="Alina Frey" w:date="2017-11-21T10:43:00Z"/>
              <w:rFonts w:asciiTheme="minorHAnsi" w:eastAsiaTheme="minorEastAsia" w:hAnsiTheme="minorHAnsi" w:cstheme="minorBidi"/>
              <w:i w:val="0"/>
              <w:noProof/>
              <w:color w:val="auto"/>
            </w:rPr>
          </w:pPr>
          <w:ins w:id="547" w:author="Alina Frey" w:date="2017-11-21T10:43:00Z">
            <w:r w:rsidRPr="00A94269">
              <w:rPr>
                <w:rStyle w:val="Hyperlink"/>
                <w:noProof/>
              </w:rPr>
              <w:fldChar w:fldCharType="begin"/>
            </w:r>
            <w:r w:rsidRPr="00A94269">
              <w:rPr>
                <w:rStyle w:val="Hyperlink"/>
                <w:noProof/>
              </w:rPr>
              <w:instrText xml:space="preserve"> </w:instrText>
            </w:r>
            <w:r>
              <w:rPr>
                <w:noProof/>
              </w:rPr>
              <w:instrText>HYPERLINK \l "_Toc499024412"</w:instrText>
            </w:r>
            <w:r w:rsidRPr="00A94269">
              <w:rPr>
                <w:rStyle w:val="Hyperlink"/>
                <w:noProof/>
              </w:rPr>
              <w:instrText xml:space="preserve"> </w:instrText>
            </w:r>
            <w:r w:rsidRPr="00A94269">
              <w:rPr>
                <w:rStyle w:val="Hyperlink"/>
                <w:noProof/>
              </w:rPr>
              <w:fldChar w:fldCharType="separate"/>
            </w:r>
            <w:r w:rsidRPr="00A94269">
              <w:rPr>
                <w:rStyle w:val="Hyperlink"/>
                <w:noProof/>
              </w:rPr>
              <w:t>Delete Selected</w:t>
            </w:r>
            <w:r>
              <w:rPr>
                <w:noProof/>
                <w:webHidden/>
              </w:rPr>
              <w:tab/>
            </w:r>
            <w:r>
              <w:rPr>
                <w:noProof/>
                <w:webHidden/>
              </w:rPr>
              <w:fldChar w:fldCharType="begin"/>
            </w:r>
            <w:r>
              <w:rPr>
                <w:noProof/>
                <w:webHidden/>
              </w:rPr>
              <w:instrText xml:space="preserve"> PAGEREF _Toc499024412 \h </w:instrText>
            </w:r>
          </w:ins>
          <w:r>
            <w:rPr>
              <w:noProof/>
              <w:webHidden/>
            </w:rPr>
          </w:r>
          <w:r>
            <w:rPr>
              <w:noProof/>
              <w:webHidden/>
            </w:rPr>
            <w:fldChar w:fldCharType="separate"/>
          </w:r>
          <w:ins w:id="548" w:author="Alina Frey [2]" w:date="2017-11-21T10:58:00Z">
            <w:r w:rsidR="003B7B8C">
              <w:rPr>
                <w:noProof/>
                <w:webHidden/>
              </w:rPr>
              <w:t>24</w:t>
            </w:r>
          </w:ins>
          <w:ins w:id="549" w:author="Alina Frey" w:date="2017-11-21T10:43:00Z">
            <w:r>
              <w:rPr>
                <w:noProof/>
                <w:webHidden/>
              </w:rPr>
              <w:fldChar w:fldCharType="end"/>
            </w:r>
            <w:r w:rsidRPr="00A94269">
              <w:rPr>
                <w:rStyle w:val="Hyperlink"/>
                <w:noProof/>
              </w:rPr>
              <w:fldChar w:fldCharType="end"/>
            </w:r>
          </w:ins>
        </w:p>
        <w:p w14:paraId="6959D6BA" w14:textId="107342C7" w:rsidR="00672E26" w:rsidRDefault="00672E26">
          <w:pPr>
            <w:pStyle w:val="TOC2"/>
            <w:tabs>
              <w:tab w:val="right" w:leader="dot" w:pos="9350"/>
            </w:tabs>
            <w:rPr>
              <w:ins w:id="550" w:author="Alina Frey" w:date="2017-11-21T10:43:00Z"/>
              <w:rFonts w:asciiTheme="minorHAnsi" w:eastAsiaTheme="minorEastAsia" w:hAnsiTheme="minorHAnsi" w:cstheme="minorBidi"/>
              <w:noProof/>
              <w:color w:val="auto"/>
            </w:rPr>
          </w:pPr>
          <w:ins w:id="551" w:author="Alina Frey" w:date="2017-11-21T10:43:00Z">
            <w:r w:rsidRPr="00A94269">
              <w:rPr>
                <w:rStyle w:val="Hyperlink"/>
                <w:noProof/>
              </w:rPr>
              <w:fldChar w:fldCharType="begin"/>
            </w:r>
            <w:r w:rsidRPr="00A94269">
              <w:rPr>
                <w:rStyle w:val="Hyperlink"/>
                <w:noProof/>
              </w:rPr>
              <w:instrText xml:space="preserve"> </w:instrText>
            </w:r>
            <w:r>
              <w:rPr>
                <w:noProof/>
              </w:rPr>
              <w:instrText>HYPERLINK \l "_Toc499024413"</w:instrText>
            </w:r>
            <w:r w:rsidRPr="00A94269">
              <w:rPr>
                <w:rStyle w:val="Hyperlink"/>
                <w:noProof/>
              </w:rPr>
              <w:instrText xml:space="preserve"> </w:instrText>
            </w:r>
            <w:r w:rsidRPr="00A94269">
              <w:rPr>
                <w:rStyle w:val="Hyperlink"/>
                <w:noProof/>
              </w:rPr>
              <w:fldChar w:fldCharType="separate"/>
            </w:r>
            <w:r w:rsidRPr="00A94269">
              <w:rPr>
                <w:rStyle w:val="Hyperlink"/>
                <w:noProof/>
              </w:rPr>
              <w:t>Checklist</w:t>
            </w:r>
            <w:r>
              <w:rPr>
                <w:noProof/>
                <w:webHidden/>
              </w:rPr>
              <w:tab/>
            </w:r>
            <w:r>
              <w:rPr>
                <w:noProof/>
                <w:webHidden/>
              </w:rPr>
              <w:fldChar w:fldCharType="begin"/>
            </w:r>
            <w:r>
              <w:rPr>
                <w:noProof/>
                <w:webHidden/>
              </w:rPr>
              <w:instrText xml:space="preserve"> PAGEREF _Toc499024413 \h </w:instrText>
            </w:r>
          </w:ins>
          <w:r>
            <w:rPr>
              <w:noProof/>
              <w:webHidden/>
            </w:rPr>
          </w:r>
          <w:r>
            <w:rPr>
              <w:noProof/>
              <w:webHidden/>
            </w:rPr>
            <w:fldChar w:fldCharType="separate"/>
          </w:r>
          <w:ins w:id="552" w:author="Alina Frey [2]" w:date="2017-11-21T10:58:00Z">
            <w:r w:rsidR="003B7B8C">
              <w:rPr>
                <w:noProof/>
                <w:webHidden/>
              </w:rPr>
              <w:t>24</w:t>
            </w:r>
          </w:ins>
          <w:ins w:id="553" w:author="Alina Frey" w:date="2017-11-21T10:43:00Z">
            <w:r>
              <w:rPr>
                <w:noProof/>
                <w:webHidden/>
              </w:rPr>
              <w:fldChar w:fldCharType="end"/>
            </w:r>
            <w:r w:rsidRPr="00A94269">
              <w:rPr>
                <w:rStyle w:val="Hyperlink"/>
                <w:noProof/>
              </w:rPr>
              <w:fldChar w:fldCharType="end"/>
            </w:r>
          </w:ins>
        </w:p>
        <w:p w14:paraId="368F7EAE" w14:textId="0AF22A77" w:rsidR="00672E26" w:rsidRDefault="00672E26">
          <w:pPr>
            <w:pStyle w:val="TOC3"/>
            <w:tabs>
              <w:tab w:val="right" w:leader="dot" w:pos="9350"/>
            </w:tabs>
            <w:rPr>
              <w:ins w:id="554" w:author="Alina Frey" w:date="2017-11-21T10:43:00Z"/>
              <w:rFonts w:asciiTheme="minorHAnsi" w:eastAsiaTheme="minorEastAsia" w:hAnsiTheme="minorHAnsi" w:cstheme="minorBidi"/>
              <w:i w:val="0"/>
              <w:noProof/>
              <w:color w:val="auto"/>
            </w:rPr>
          </w:pPr>
          <w:ins w:id="555" w:author="Alina Frey" w:date="2017-11-21T10:43:00Z">
            <w:r w:rsidRPr="00A94269">
              <w:rPr>
                <w:rStyle w:val="Hyperlink"/>
                <w:noProof/>
              </w:rPr>
              <w:fldChar w:fldCharType="begin"/>
            </w:r>
            <w:r w:rsidRPr="00A94269">
              <w:rPr>
                <w:rStyle w:val="Hyperlink"/>
                <w:noProof/>
              </w:rPr>
              <w:instrText xml:space="preserve"> </w:instrText>
            </w:r>
            <w:r>
              <w:rPr>
                <w:noProof/>
              </w:rPr>
              <w:instrText>HYPERLINK \l "_Toc499024414"</w:instrText>
            </w:r>
            <w:r w:rsidRPr="00A94269">
              <w:rPr>
                <w:rStyle w:val="Hyperlink"/>
                <w:noProof/>
              </w:rPr>
              <w:instrText xml:space="preserve"> </w:instrText>
            </w:r>
            <w:r w:rsidRPr="00A94269">
              <w:rPr>
                <w:rStyle w:val="Hyperlink"/>
                <w:noProof/>
              </w:rPr>
              <w:fldChar w:fldCharType="separate"/>
            </w:r>
            <w:r w:rsidRPr="00A94269">
              <w:rPr>
                <w:rStyle w:val="Hyperlink"/>
                <w:noProof/>
              </w:rPr>
              <w:t>Add New Checklist Item</w:t>
            </w:r>
            <w:r>
              <w:rPr>
                <w:noProof/>
                <w:webHidden/>
              </w:rPr>
              <w:tab/>
            </w:r>
            <w:r>
              <w:rPr>
                <w:noProof/>
                <w:webHidden/>
              </w:rPr>
              <w:fldChar w:fldCharType="begin"/>
            </w:r>
            <w:r>
              <w:rPr>
                <w:noProof/>
                <w:webHidden/>
              </w:rPr>
              <w:instrText xml:space="preserve"> PAGEREF _Toc499024414 \h </w:instrText>
            </w:r>
          </w:ins>
          <w:r>
            <w:rPr>
              <w:noProof/>
              <w:webHidden/>
            </w:rPr>
          </w:r>
          <w:r>
            <w:rPr>
              <w:noProof/>
              <w:webHidden/>
            </w:rPr>
            <w:fldChar w:fldCharType="separate"/>
          </w:r>
          <w:ins w:id="556" w:author="Alina Frey [2]" w:date="2017-11-21T10:58:00Z">
            <w:r w:rsidR="003B7B8C">
              <w:rPr>
                <w:noProof/>
                <w:webHidden/>
              </w:rPr>
              <w:t>25</w:t>
            </w:r>
          </w:ins>
          <w:ins w:id="557" w:author="Alina Frey" w:date="2017-11-21T10:43:00Z">
            <w:r>
              <w:rPr>
                <w:noProof/>
                <w:webHidden/>
              </w:rPr>
              <w:fldChar w:fldCharType="end"/>
            </w:r>
            <w:r w:rsidRPr="00A94269">
              <w:rPr>
                <w:rStyle w:val="Hyperlink"/>
                <w:noProof/>
              </w:rPr>
              <w:fldChar w:fldCharType="end"/>
            </w:r>
          </w:ins>
        </w:p>
        <w:p w14:paraId="39FB9C46" w14:textId="33E7DB30" w:rsidR="00672E26" w:rsidRDefault="00672E26">
          <w:pPr>
            <w:pStyle w:val="TOC3"/>
            <w:tabs>
              <w:tab w:val="right" w:leader="dot" w:pos="9350"/>
            </w:tabs>
            <w:rPr>
              <w:ins w:id="558" w:author="Alina Frey" w:date="2017-11-21T10:43:00Z"/>
              <w:rFonts w:asciiTheme="minorHAnsi" w:eastAsiaTheme="minorEastAsia" w:hAnsiTheme="minorHAnsi" w:cstheme="minorBidi"/>
              <w:i w:val="0"/>
              <w:noProof/>
              <w:color w:val="auto"/>
            </w:rPr>
          </w:pPr>
          <w:ins w:id="559" w:author="Alina Frey" w:date="2017-11-21T10:43:00Z">
            <w:r w:rsidRPr="00A94269">
              <w:rPr>
                <w:rStyle w:val="Hyperlink"/>
                <w:noProof/>
              </w:rPr>
              <w:fldChar w:fldCharType="begin"/>
            </w:r>
            <w:r w:rsidRPr="00A94269">
              <w:rPr>
                <w:rStyle w:val="Hyperlink"/>
                <w:noProof/>
              </w:rPr>
              <w:instrText xml:space="preserve"> </w:instrText>
            </w:r>
            <w:r>
              <w:rPr>
                <w:noProof/>
              </w:rPr>
              <w:instrText>HYPERLINK \l "_Toc499024415"</w:instrText>
            </w:r>
            <w:r w:rsidRPr="00A94269">
              <w:rPr>
                <w:rStyle w:val="Hyperlink"/>
                <w:noProof/>
              </w:rPr>
              <w:instrText xml:space="preserve"> </w:instrText>
            </w:r>
            <w:r w:rsidRPr="00A94269">
              <w:rPr>
                <w:rStyle w:val="Hyperlink"/>
                <w:noProof/>
              </w:rPr>
              <w:fldChar w:fldCharType="separate"/>
            </w:r>
            <w:r w:rsidRPr="00A94269">
              <w:rPr>
                <w:rStyle w:val="Hyperlink"/>
                <w:noProof/>
              </w:rPr>
              <w:t>Edit Selected Checklist Item</w:t>
            </w:r>
            <w:r>
              <w:rPr>
                <w:noProof/>
                <w:webHidden/>
              </w:rPr>
              <w:tab/>
            </w:r>
            <w:r>
              <w:rPr>
                <w:noProof/>
                <w:webHidden/>
              </w:rPr>
              <w:fldChar w:fldCharType="begin"/>
            </w:r>
            <w:r>
              <w:rPr>
                <w:noProof/>
                <w:webHidden/>
              </w:rPr>
              <w:instrText xml:space="preserve"> PAGEREF _Toc499024415 \h </w:instrText>
            </w:r>
          </w:ins>
          <w:r>
            <w:rPr>
              <w:noProof/>
              <w:webHidden/>
            </w:rPr>
          </w:r>
          <w:r>
            <w:rPr>
              <w:noProof/>
              <w:webHidden/>
            </w:rPr>
            <w:fldChar w:fldCharType="separate"/>
          </w:r>
          <w:ins w:id="560" w:author="Alina Frey [2]" w:date="2017-11-21T10:58:00Z">
            <w:r w:rsidR="003B7B8C">
              <w:rPr>
                <w:noProof/>
                <w:webHidden/>
              </w:rPr>
              <w:t>28</w:t>
            </w:r>
          </w:ins>
          <w:ins w:id="561" w:author="Alina Frey" w:date="2017-11-21T10:43:00Z">
            <w:r>
              <w:rPr>
                <w:noProof/>
                <w:webHidden/>
              </w:rPr>
              <w:fldChar w:fldCharType="end"/>
            </w:r>
            <w:r w:rsidRPr="00A94269">
              <w:rPr>
                <w:rStyle w:val="Hyperlink"/>
                <w:noProof/>
              </w:rPr>
              <w:fldChar w:fldCharType="end"/>
            </w:r>
          </w:ins>
        </w:p>
        <w:p w14:paraId="04A6F2B7" w14:textId="3A79CCF8" w:rsidR="00672E26" w:rsidRDefault="00672E26">
          <w:pPr>
            <w:pStyle w:val="TOC3"/>
            <w:tabs>
              <w:tab w:val="right" w:leader="dot" w:pos="9350"/>
            </w:tabs>
            <w:rPr>
              <w:ins w:id="562" w:author="Alina Frey" w:date="2017-11-21T10:43:00Z"/>
              <w:rFonts w:asciiTheme="minorHAnsi" w:eastAsiaTheme="minorEastAsia" w:hAnsiTheme="minorHAnsi" w:cstheme="minorBidi"/>
              <w:i w:val="0"/>
              <w:noProof/>
              <w:color w:val="auto"/>
            </w:rPr>
          </w:pPr>
          <w:ins w:id="563" w:author="Alina Frey" w:date="2017-11-21T10:43:00Z">
            <w:r w:rsidRPr="00A94269">
              <w:rPr>
                <w:rStyle w:val="Hyperlink"/>
                <w:noProof/>
              </w:rPr>
              <w:fldChar w:fldCharType="begin"/>
            </w:r>
            <w:r w:rsidRPr="00A94269">
              <w:rPr>
                <w:rStyle w:val="Hyperlink"/>
                <w:noProof/>
              </w:rPr>
              <w:instrText xml:space="preserve"> </w:instrText>
            </w:r>
            <w:r>
              <w:rPr>
                <w:noProof/>
              </w:rPr>
              <w:instrText>HYPERLINK \l "_Toc499024416"</w:instrText>
            </w:r>
            <w:r w:rsidRPr="00A94269">
              <w:rPr>
                <w:rStyle w:val="Hyperlink"/>
                <w:noProof/>
              </w:rPr>
              <w:instrText xml:space="preserve"> </w:instrText>
            </w:r>
            <w:r w:rsidRPr="00A94269">
              <w:rPr>
                <w:rStyle w:val="Hyperlink"/>
                <w:noProof/>
              </w:rPr>
              <w:fldChar w:fldCharType="separate"/>
            </w:r>
            <w:r w:rsidRPr="00A94269">
              <w:rPr>
                <w:rStyle w:val="Hyperlink"/>
                <w:noProof/>
              </w:rPr>
              <w:t>Delete Selected Checklist Item</w:t>
            </w:r>
            <w:r>
              <w:rPr>
                <w:noProof/>
                <w:webHidden/>
              </w:rPr>
              <w:tab/>
            </w:r>
            <w:r>
              <w:rPr>
                <w:noProof/>
                <w:webHidden/>
              </w:rPr>
              <w:fldChar w:fldCharType="begin"/>
            </w:r>
            <w:r>
              <w:rPr>
                <w:noProof/>
                <w:webHidden/>
              </w:rPr>
              <w:instrText xml:space="preserve"> PAGEREF _Toc499024416 \h </w:instrText>
            </w:r>
          </w:ins>
          <w:r>
            <w:rPr>
              <w:noProof/>
              <w:webHidden/>
            </w:rPr>
          </w:r>
          <w:r>
            <w:rPr>
              <w:noProof/>
              <w:webHidden/>
            </w:rPr>
            <w:fldChar w:fldCharType="separate"/>
          </w:r>
          <w:ins w:id="564" w:author="Alina Frey [2]" w:date="2017-11-21T10:58:00Z">
            <w:r w:rsidR="003B7B8C">
              <w:rPr>
                <w:noProof/>
                <w:webHidden/>
              </w:rPr>
              <w:t>29</w:t>
            </w:r>
          </w:ins>
          <w:ins w:id="565" w:author="Alina Frey" w:date="2017-11-21T10:43:00Z">
            <w:r>
              <w:rPr>
                <w:noProof/>
                <w:webHidden/>
              </w:rPr>
              <w:fldChar w:fldCharType="end"/>
            </w:r>
            <w:r w:rsidRPr="00A94269">
              <w:rPr>
                <w:rStyle w:val="Hyperlink"/>
                <w:noProof/>
              </w:rPr>
              <w:fldChar w:fldCharType="end"/>
            </w:r>
          </w:ins>
        </w:p>
        <w:p w14:paraId="13B9FC53" w14:textId="72D9DC2F" w:rsidR="00672E26" w:rsidRDefault="00672E26">
          <w:pPr>
            <w:pStyle w:val="TOC1"/>
            <w:tabs>
              <w:tab w:val="right" w:leader="dot" w:pos="9350"/>
            </w:tabs>
            <w:rPr>
              <w:ins w:id="566" w:author="Alina Frey" w:date="2017-11-21T10:43:00Z"/>
              <w:rFonts w:asciiTheme="minorHAnsi" w:eastAsiaTheme="minorEastAsia" w:hAnsiTheme="minorHAnsi" w:cstheme="minorBidi"/>
              <w:b w:val="0"/>
              <w:noProof/>
              <w:color w:val="auto"/>
              <w:sz w:val="22"/>
            </w:rPr>
          </w:pPr>
          <w:ins w:id="567" w:author="Alina Frey" w:date="2017-11-21T10:43:00Z">
            <w:r w:rsidRPr="00A94269">
              <w:rPr>
                <w:rStyle w:val="Hyperlink"/>
                <w:noProof/>
              </w:rPr>
              <w:fldChar w:fldCharType="begin"/>
            </w:r>
            <w:r w:rsidRPr="00A94269">
              <w:rPr>
                <w:rStyle w:val="Hyperlink"/>
                <w:noProof/>
              </w:rPr>
              <w:instrText xml:space="preserve"> </w:instrText>
            </w:r>
            <w:r>
              <w:rPr>
                <w:noProof/>
              </w:rPr>
              <w:instrText>HYPERLINK \l "_Toc499024417"</w:instrText>
            </w:r>
            <w:r w:rsidRPr="00A94269">
              <w:rPr>
                <w:rStyle w:val="Hyperlink"/>
                <w:noProof/>
              </w:rPr>
              <w:instrText xml:space="preserve"> </w:instrText>
            </w:r>
            <w:r w:rsidRPr="00A94269">
              <w:rPr>
                <w:rStyle w:val="Hyperlink"/>
                <w:noProof/>
              </w:rPr>
              <w:fldChar w:fldCharType="separate"/>
            </w:r>
            <w:r w:rsidRPr="00A94269">
              <w:rPr>
                <w:rStyle w:val="Hyperlink"/>
                <w:noProof/>
              </w:rPr>
              <w:t>MCC Dashboard Elements and Functionality – Patient View</w:t>
            </w:r>
            <w:r>
              <w:rPr>
                <w:noProof/>
                <w:webHidden/>
              </w:rPr>
              <w:tab/>
            </w:r>
            <w:r>
              <w:rPr>
                <w:noProof/>
                <w:webHidden/>
              </w:rPr>
              <w:fldChar w:fldCharType="begin"/>
            </w:r>
            <w:r>
              <w:rPr>
                <w:noProof/>
                <w:webHidden/>
              </w:rPr>
              <w:instrText xml:space="preserve"> PAGEREF _Toc499024417 \h </w:instrText>
            </w:r>
          </w:ins>
          <w:r>
            <w:rPr>
              <w:noProof/>
              <w:webHidden/>
            </w:rPr>
          </w:r>
          <w:r>
            <w:rPr>
              <w:noProof/>
              <w:webHidden/>
            </w:rPr>
            <w:fldChar w:fldCharType="separate"/>
          </w:r>
          <w:ins w:id="568" w:author="Alina Frey [2]" w:date="2017-11-21T10:58:00Z">
            <w:r w:rsidR="003B7B8C">
              <w:rPr>
                <w:noProof/>
                <w:webHidden/>
              </w:rPr>
              <w:t>30</w:t>
            </w:r>
          </w:ins>
          <w:ins w:id="569" w:author="Alina Frey" w:date="2017-11-21T10:43:00Z">
            <w:r>
              <w:rPr>
                <w:noProof/>
                <w:webHidden/>
              </w:rPr>
              <w:fldChar w:fldCharType="end"/>
            </w:r>
            <w:r w:rsidRPr="00A94269">
              <w:rPr>
                <w:rStyle w:val="Hyperlink"/>
                <w:noProof/>
              </w:rPr>
              <w:fldChar w:fldCharType="end"/>
            </w:r>
          </w:ins>
        </w:p>
        <w:p w14:paraId="6111A536" w14:textId="0F36E1B0" w:rsidR="00672E26" w:rsidRDefault="00672E26">
          <w:pPr>
            <w:pStyle w:val="TOC2"/>
            <w:tabs>
              <w:tab w:val="right" w:leader="dot" w:pos="9350"/>
            </w:tabs>
            <w:rPr>
              <w:ins w:id="570" w:author="Alina Frey" w:date="2017-11-21T10:43:00Z"/>
              <w:rFonts w:asciiTheme="minorHAnsi" w:eastAsiaTheme="minorEastAsia" w:hAnsiTheme="minorHAnsi" w:cstheme="minorBidi"/>
              <w:noProof/>
              <w:color w:val="auto"/>
            </w:rPr>
          </w:pPr>
          <w:ins w:id="571" w:author="Alina Frey" w:date="2017-11-21T10:43:00Z">
            <w:r w:rsidRPr="00A94269">
              <w:rPr>
                <w:rStyle w:val="Hyperlink"/>
                <w:noProof/>
              </w:rPr>
              <w:fldChar w:fldCharType="begin"/>
            </w:r>
            <w:r w:rsidRPr="00A94269">
              <w:rPr>
                <w:rStyle w:val="Hyperlink"/>
                <w:noProof/>
              </w:rPr>
              <w:instrText xml:space="preserve"> </w:instrText>
            </w:r>
            <w:r>
              <w:rPr>
                <w:noProof/>
              </w:rPr>
              <w:instrText>HYPERLINK \l "_Toc499024418"</w:instrText>
            </w:r>
            <w:r w:rsidRPr="00A94269">
              <w:rPr>
                <w:rStyle w:val="Hyperlink"/>
                <w:noProof/>
              </w:rPr>
              <w:instrText xml:space="preserve"> </w:instrText>
            </w:r>
            <w:r w:rsidRPr="00A94269">
              <w:rPr>
                <w:rStyle w:val="Hyperlink"/>
                <w:noProof/>
              </w:rPr>
              <w:fldChar w:fldCharType="separate"/>
            </w:r>
            <w:r w:rsidRPr="00A94269">
              <w:rPr>
                <w:rStyle w:val="Hyperlink"/>
                <w:noProof/>
              </w:rPr>
              <w:t>Tracked Patients</w:t>
            </w:r>
            <w:r>
              <w:rPr>
                <w:noProof/>
                <w:webHidden/>
              </w:rPr>
              <w:tab/>
            </w:r>
            <w:r>
              <w:rPr>
                <w:noProof/>
                <w:webHidden/>
              </w:rPr>
              <w:fldChar w:fldCharType="begin"/>
            </w:r>
            <w:r>
              <w:rPr>
                <w:noProof/>
                <w:webHidden/>
              </w:rPr>
              <w:instrText xml:space="preserve"> PAGEREF _Toc499024418 \h </w:instrText>
            </w:r>
          </w:ins>
          <w:r>
            <w:rPr>
              <w:noProof/>
              <w:webHidden/>
            </w:rPr>
          </w:r>
          <w:r>
            <w:rPr>
              <w:noProof/>
              <w:webHidden/>
            </w:rPr>
            <w:fldChar w:fldCharType="separate"/>
          </w:r>
          <w:ins w:id="572" w:author="Alina Frey [2]" w:date="2017-11-21T10:58:00Z">
            <w:r w:rsidR="003B7B8C">
              <w:rPr>
                <w:noProof/>
                <w:webHidden/>
              </w:rPr>
              <w:t>32</w:t>
            </w:r>
          </w:ins>
          <w:ins w:id="573" w:author="Alina Frey" w:date="2017-11-21T10:43:00Z">
            <w:r>
              <w:rPr>
                <w:noProof/>
                <w:webHidden/>
              </w:rPr>
              <w:fldChar w:fldCharType="end"/>
            </w:r>
            <w:r w:rsidRPr="00A94269">
              <w:rPr>
                <w:rStyle w:val="Hyperlink"/>
                <w:noProof/>
              </w:rPr>
              <w:fldChar w:fldCharType="end"/>
            </w:r>
          </w:ins>
        </w:p>
        <w:p w14:paraId="7CFBF722" w14:textId="1A45E4D4" w:rsidR="00672E26" w:rsidRDefault="00672E26">
          <w:pPr>
            <w:pStyle w:val="TOC2"/>
            <w:tabs>
              <w:tab w:val="right" w:leader="dot" w:pos="9350"/>
            </w:tabs>
            <w:rPr>
              <w:ins w:id="574" w:author="Alina Frey" w:date="2017-11-21T10:43:00Z"/>
              <w:rFonts w:asciiTheme="minorHAnsi" w:eastAsiaTheme="minorEastAsia" w:hAnsiTheme="minorHAnsi" w:cstheme="minorBidi"/>
              <w:noProof/>
              <w:color w:val="auto"/>
            </w:rPr>
          </w:pPr>
          <w:ins w:id="575" w:author="Alina Frey" w:date="2017-11-21T10:43:00Z">
            <w:r w:rsidRPr="00A94269">
              <w:rPr>
                <w:rStyle w:val="Hyperlink"/>
                <w:noProof/>
              </w:rPr>
              <w:fldChar w:fldCharType="begin"/>
            </w:r>
            <w:r w:rsidRPr="00A94269">
              <w:rPr>
                <w:rStyle w:val="Hyperlink"/>
                <w:noProof/>
              </w:rPr>
              <w:instrText xml:space="preserve"> </w:instrText>
            </w:r>
            <w:r>
              <w:rPr>
                <w:noProof/>
              </w:rPr>
              <w:instrText>HYPERLINK \l "_Toc499024419"</w:instrText>
            </w:r>
            <w:r w:rsidRPr="00A94269">
              <w:rPr>
                <w:rStyle w:val="Hyperlink"/>
                <w:noProof/>
              </w:rPr>
              <w:instrText xml:space="preserve"> </w:instrText>
            </w:r>
            <w:r w:rsidRPr="00A94269">
              <w:rPr>
                <w:rStyle w:val="Hyperlink"/>
                <w:noProof/>
              </w:rPr>
              <w:fldChar w:fldCharType="separate"/>
            </w:r>
            <w:r w:rsidRPr="00A94269">
              <w:rPr>
                <w:rStyle w:val="Hyperlink"/>
                <w:noProof/>
              </w:rPr>
              <w:t>Patient Summary</w:t>
            </w:r>
            <w:r>
              <w:rPr>
                <w:noProof/>
                <w:webHidden/>
              </w:rPr>
              <w:tab/>
            </w:r>
            <w:r>
              <w:rPr>
                <w:noProof/>
                <w:webHidden/>
              </w:rPr>
              <w:fldChar w:fldCharType="begin"/>
            </w:r>
            <w:r>
              <w:rPr>
                <w:noProof/>
                <w:webHidden/>
              </w:rPr>
              <w:instrText xml:space="preserve"> PAGEREF _Toc499024419 \h </w:instrText>
            </w:r>
          </w:ins>
          <w:r>
            <w:rPr>
              <w:noProof/>
              <w:webHidden/>
            </w:rPr>
          </w:r>
          <w:r>
            <w:rPr>
              <w:noProof/>
              <w:webHidden/>
            </w:rPr>
            <w:fldChar w:fldCharType="separate"/>
          </w:r>
          <w:ins w:id="576" w:author="Alina Frey [2]" w:date="2017-11-21T10:58:00Z">
            <w:r w:rsidR="003B7B8C">
              <w:rPr>
                <w:noProof/>
                <w:webHidden/>
              </w:rPr>
              <w:t>32</w:t>
            </w:r>
          </w:ins>
          <w:ins w:id="577" w:author="Alina Frey" w:date="2017-11-21T10:43:00Z">
            <w:r>
              <w:rPr>
                <w:noProof/>
                <w:webHidden/>
              </w:rPr>
              <w:fldChar w:fldCharType="end"/>
            </w:r>
            <w:r w:rsidRPr="00A94269">
              <w:rPr>
                <w:rStyle w:val="Hyperlink"/>
                <w:noProof/>
              </w:rPr>
              <w:fldChar w:fldCharType="end"/>
            </w:r>
          </w:ins>
        </w:p>
        <w:p w14:paraId="6944D07B" w14:textId="6D508CA7" w:rsidR="00672E26" w:rsidRDefault="00672E26">
          <w:pPr>
            <w:pStyle w:val="TOC3"/>
            <w:tabs>
              <w:tab w:val="right" w:leader="dot" w:pos="9350"/>
            </w:tabs>
            <w:rPr>
              <w:ins w:id="578" w:author="Alina Frey" w:date="2017-11-21T10:43:00Z"/>
              <w:rFonts w:asciiTheme="minorHAnsi" w:eastAsiaTheme="minorEastAsia" w:hAnsiTheme="minorHAnsi" w:cstheme="minorBidi"/>
              <w:i w:val="0"/>
              <w:noProof/>
              <w:color w:val="auto"/>
            </w:rPr>
          </w:pPr>
          <w:ins w:id="579" w:author="Alina Frey" w:date="2017-11-21T10:43:00Z">
            <w:r w:rsidRPr="00A94269">
              <w:rPr>
                <w:rStyle w:val="Hyperlink"/>
                <w:noProof/>
              </w:rPr>
              <w:fldChar w:fldCharType="begin"/>
            </w:r>
            <w:r w:rsidRPr="00A94269">
              <w:rPr>
                <w:rStyle w:val="Hyperlink"/>
                <w:noProof/>
              </w:rPr>
              <w:instrText xml:space="preserve"> </w:instrText>
            </w:r>
            <w:r>
              <w:rPr>
                <w:noProof/>
              </w:rPr>
              <w:instrText>HYPERLINK \l "_Toc499024420"</w:instrText>
            </w:r>
            <w:r w:rsidRPr="00A94269">
              <w:rPr>
                <w:rStyle w:val="Hyperlink"/>
                <w:noProof/>
              </w:rPr>
              <w:instrText xml:space="preserve"> </w:instrText>
            </w:r>
            <w:r w:rsidRPr="00A94269">
              <w:rPr>
                <w:rStyle w:val="Hyperlink"/>
                <w:noProof/>
              </w:rPr>
              <w:fldChar w:fldCharType="separate"/>
            </w:r>
            <w:r w:rsidRPr="00A94269">
              <w:rPr>
                <w:rStyle w:val="Hyperlink"/>
                <w:noProof/>
              </w:rPr>
              <w:t>Patient Details</w:t>
            </w:r>
            <w:r>
              <w:rPr>
                <w:noProof/>
                <w:webHidden/>
              </w:rPr>
              <w:tab/>
            </w:r>
            <w:r>
              <w:rPr>
                <w:noProof/>
                <w:webHidden/>
              </w:rPr>
              <w:fldChar w:fldCharType="begin"/>
            </w:r>
            <w:r>
              <w:rPr>
                <w:noProof/>
                <w:webHidden/>
              </w:rPr>
              <w:instrText xml:space="preserve"> PAGEREF _Toc499024420 \h </w:instrText>
            </w:r>
          </w:ins>
          <w:r>
            <w:rPr>
              <w:noProof/>
              <w:webHidden/>
            </w:rPr>
          </w:r>
          <w:r>
            <w:rPr>
              <w:noProof/>
              <w:webHidden/>
            </w:rPr>
            <w:fldChar w:fldCharType="separate"/>
          </w:r>
          <w:ins w:id="580" w:author="Alina Frey [2]" w:date="2017-11-21T10:58:00Z">
            <w:r w:rsidR="003B7B8C">
              <w:rPr>
                <w:noProof/>
                <w:webHidden/>
              </w:rPr>
              <w:t>33</w:t>
            </w:r>
          </w:ins>
          <w:ins w:id="581" w:author="Alina Frey" w:date="2017-11-21T10:43:00Z">
            <w:r>
              <w:rPr>
                <w:noProof/>
                <w:webHidden/>
              </w:rPr>
              <w:fldChar w:fldCharType="end"/>
            </w:r>
            <w:r w:rsidRPr="00A94269">
              <w:rPr>
                <w:rStyle w:val="Hyperlink"/>
                <w:noProof/>
              </w:rPr>
              <w:fldChar w:fldCharType="end"/>
            </w:r>
          </w:ins>
        </w:p>
        <w:p w14:paraId="0FFEE5B7" w14:textId="5D0370C1" w:rsidR="00672E26" w:rsidRDefault="00672E26">
          <w:pPr>
            <w:pStyle w:val="TOC3"/>
            <w:tabs>
              <w:tab w:val="right" w:leader="dot" w:pos="9350"/>
            </w:tabs>
            <w:rPr>
              <w:ins w:id="582" w:author="Alina Frey" w:date="2017-11-21T10:43:00Z"/>
              <w:rFonts w:asciiTheme="minorHAnsi" w:eastAsiaTheme="minorEastAsia" w:hAnsiTheme="minorHAnsi" w:cstheme="minorBidi"/>
              <w:i w:val="0"/>
              <w:noProof/>
              <w:color w:val="auto"/>
            </w:rPr>
          </w:pPr>
          <w:ins w:id="583" w:author="Alina Frey" w:date="2017-11-21T10:43:00Z">
            <w:r w:rsidRPr="00A94269">
              <w:rPr>
                <w:rStyle w:val="Hyperlink"/>
                <w:noProof/>
              </w:rPr>
              <w:fldChar w:fldCharType="begin"/>
            </w:r>
            <w:r w:rsidRPr="00A94269">
              <w:rPr>
                <w:rStyle w:val="Hyperlink"/>
                <w:noProof/>
              </w:rPr>
              <w:instrText xml:space="preserve"> </w:instrText>
            </w:r>
            <w:r>
              <w:rPr>
                <w:noProof/>
              </w:rPr>
              <w:instrText>HYPERLINK \l "_Toc499024421"</w:instrText>
            </w:r>
            <w:r w:rsidRPr="00A94269">
              <w:rPr>
                <w:rStyle w:val="Hyperlink"/>
                <w:noProof/>
              </w:rPr>
              <w:instrText xml:space="preserve"> </w:instrText>
            </w:r>
            <w:r w:rsidRPr="00A94269">
              <w:rPr>
                <w:rStyle w:val="Hyperlink"/>
                <w:noProof/>
              </w:rPr>
              <w:fldChar w:fldCharType="separate"/>
            </w:r>
            <w:r w:rsidRPr="00A94269">
              <w:rPr>
                <w:rStyle w:val="Hyperlink"/>
                <w:noProof/>
              </w:rPr>
              <w:t>Current Pregnancy</w:t>
            </w:r>
            <w:r>
              <w:rPr>
                <w:noProof/>
                <w:webHidden/>
              </w:rPr>
              <w:tab/>
            </w:r>
            <w:r>
              <w:rPr>
                <w:noProof/>
                <w:webHidden/>
              </w:rPr>
              <w:fldChar w:fldCharType="begin"/>
            </w:r>
            <w:r>
              <w:rPr>
                <w:noProof/>
                <w:webHidden/>
              </w:rPr>
              <w:instrText xml:space="preserve"> PAGEREF _Toc499024421 \h </w:instrText>
            </w:r>
          </w:ins>
          <w:r>
            <w:rPr>
              <w:noProof/>
              <w:webHidden/>
            </w:rPr>
          </w:r>
          <w:r>
            <w:rPr>
              <w:noProof/>
              <w:webHidden/>
            </w:rPr>
            <w:fldChar w:fldCharType="separate"/>
          </w:r>
          <w:ins w:id="584" w:author="Alina Frey [2]" w:date="2017-11-21T10:58:00Z">
            <w:r w:rsidR="003B7B8C">
              <w:rPr>
                <w:noProof/>
                <w:webHidden/>
              </w:rPr>
              <w:t>37</w:t>
            </w:r>
          </w:ins>
          <w:ins w:id="585" w:author="Alina Frey" w:date="2017-11-21T10:43:00Z">
            <w:r>
              <w:rPr>
                <w:noProof/>
                <w:webHidden/>
              </w:rPr>
              <w:fldChar w:fldCharType="end"/>
            </w:r>
            <w:r w:rsidRPr="00A94269">
              <w:rPr>
                <w:rStyle w:val="Hyperlink"/>
                <w:noProof/>
              </w:rPr>
              <w:fldChar w:fldCharType="end"/>
            </w:r>
          </w:ins>
        </w:p>
        <w:p w14:paraId="40BF4797" w14:textId="4FBC6F44" w:rsidR="00672E26" w:rsidRDefault="00672E26">
          <w:pPr>
            <w:pStyle w:val="TOC3"/>
            <w:tabs>
              <w:tab w:val="right" w:leader="dot" w:pos="9350"/>
            </w:tabs>
            <w:rPr>
              <w:ins w:id="586" w:author="Alina Frey" w:date="2017-11-21T10:43:00Z"/>
              <w:rFonts w:asciiTheme="minorHAnsi" w:eastAsiaTheme="minorEastAsia" w:hAnsiTheme="minorHAnsi" w:cstheme="minorBidi"/>
              <w:i w:val="0"/>
              <w:noProof/>
              <w:color w:val="auto"/>
            </w:rPr>
          </w:pPr>
          <w:ins w:id="587" w:author="Alina Frey" w:date="2017-11-21T10:43:00Z">
            <w:r w:rsidRPr="00A94269">
              <w:rPr>
                <w:rStyle w:val="Hyperlink"/>
                <w:noProof/>
              </w:rPr>
              <w:fldChar w:fldCharType="begin"/>
            </w:r>
            <w:r w:rsidRPr="00A94269">
              <w:rPr>
                <w:rStyle w:val="Hyperlink"/>
                <w:noProof/>
              </w:rPr>
              <w:instrText xml:space="preserve"> </w:instrText>
            </w:r>
            <w:r>
              <w:rPr>
                <w:noProof/>
              </w:rPr>
              <w:instrText>HYPERLINK \l "_Toc499024422"</w:instrText>
            </w:r>
            <w:r w:rsidRPr="00A94269">
              <w:rPr>
                <w:rStyle w:val="Hyperlink"/>
                <w:noProof/>
              </w:rPr>
              <w:instrText xml:space="preserve"> </w:instrText>
            </w:r>
            <w:r w:rsidRPr="00A94269">
              <w:rPr>
                <w:rStyle w:val="Hyperlink"/>
                <w:noProof/>
              </w:rPr>
              <w:fldChar w:fldCharType="separate"/>
            </w:r>
            <w:r w:rsidRPr="00A94269">
              <w:rPr>
                <w:rStyle w:val="Hyperlink"/>
                <w:noProof/>
              </w:rPr>
              <w:t>Gravida/Para Details</w:t>
            </w:r>
            <w:r>
              <w:rPr>
                <w:noProof/>
                <w:webHidden/>
              </w:rPr>
              <w:tab/>
            </w:r>
            <w:r>
              <w:rPr>
                <w:noProof/>
                <w:webHidden/>
              </w:rPr>
              <w:fldChar w:fldCharType="begin"/>
            </w:r>
            <w:r>
              <w:rPr>
                <w:noProof/>
                <w:webHidden/>
              </w:rPr>
              <w:instrText xml:space="preserve"> PAGEREF _Toc499024422 \h </w:instrText>
            </w:r>
          </w:ins>
          <w:r>
            <w:rPr>
              <w:noProof/>
              <w:webHidden/>
            </w:rPr>
          </w:r>
          <w:r>
            <w:rPr>
              <w:noProof/>
              <w:webHidden/>
            </w:rPr>
            <w:fldChar w:fldCharType="separate"/>
          </w:r>
          <w:ins w:id="588" w:author="Alina Frey [2]" w:date="2017-11-21T10:58:00Z">
            <w:r w:rsidR="003B7B8C">
              <w:rPr>
                <w:noProof/>
                <w:webHidden/>
              </w:rPr>
              <w:t>51</w:t>
            </w:r>
          </w:ins>
          <w:ins w:id="589" w:author="Alina Frey" w:date="2017-11-21T10:43:00Z">
            <w:r>
              <w:rPr>
                <w:noProof/>
                <w:webHidden/>
              </w:rPr>
              <w:fldChar w:fldCharType="end"/>
            </w:r>
            <w:r w:rsidRPr="00A94269">
              <w:rPr>
                <w:rStyle w:val="Hyperlink"/>
                <w:noProof/>
              </w:rPr>
              <w:fldChar w:fldCharType="end"/>
            </w:r>
          </w:ins>
        </w:p>
        <w:p w14:paraId="052A48D8" w14:textId="69D3B8CB" w:rsidR="00672E26" w:rsidRDefault="00672E26">
          <w:pPr>
            <w:pStyle w:val="TOC3"/>
            <w:tabs>
              <w:tab w:val="right" w:leader="dot" w:pos="9350"/>
            </w:tabs>
            <w:rPr>
              <w:ins w:id="590" w:author="Alina Frey" w:date="2017-11-21T10:43:00Z"/>
              <w:rFonts w:asciiTheme="minorHAnsi" w:eastAsiaTheme="minorEastAsia" w:hAnsiTheme="minorHAnsi" w:cstheme="minorBidi"/>
              <w:i w:val="0"/>
              <w:noProof/>
              <w:color w:val="auto"/>
            </w:rPr>
          </w:pPr>
          <w:ins w:id="591" w:author="Alina Frey" w:date="2017-11-21T10:43:00Z">
            <w:r w:rsidRPr="00A94269">
              <w:rPr>
                <w:rStyle w:val="Hyperlink"/>
                <w:noProof/>
              </w:rPr>
              <w:fldChar w:fldCharType="begin"/>
            </w:r>
            <w:r w:rsidRPr="00A94269">
              <w:rPr>
                <w:rStyle w:val="Hyperlink"/>
                <w:noProof/>
              </w:rPr>
              <w:instrText xml:space="preserve"> </w:instrText>
            </w:r>
            <w:r>
              <w:rPr>
                <w:noProof/>
              </w:rPr>
              <w:instrText>HYPERLINK \l "_Toc499024423"</w:instrText>
            </w:r>
            <w:r w:rsidRPr="00A94269">
              <w:rPr>
                <w:rStyle w:val="Hyperlink"/>
                <w:noProof/>
              </w:rPr>
              <w:instrText xml:space="preserve"> </w:instrText>
            </w:r>
            <w:r w:rsidRPr="00A94269">
              <w:rPr>
                <w:rStyle w:val="Hyperlink"/>
                <w:noProof/>
              </w:rPr>
              <w:fldChar w:fldCharType="separate"/>
            </w:r>
            <w:r w:rsidRPr="00A94269">
              <w:rPr>
                <w:rStyle w:val="Hyperlink"/>
                <w:noProof/>
              </w:rPr>
              <w:t>Contact</w:t>
            </w:r>
            <w:r>
              <w:rPr>
                <w:noProof/>
                <w:webHidden/>
              </w:rPr>
              <w:tab/>
            </w:r>
            <w:r>
              <w:rPr>
                <w:noProof/>
                <w:webHidden/>
              </w:rPr>
              <w:fldChar w:fldCharType="begin"/>
            </w:r>
            <w:r>
              <w:rPr>
                <w:noProof/>
                <w:webHidden/>
              </w:rPr>
              <w:instrText xml:space="preserve"> PAGEREF _Toc499024423 \h </w:instrText>
            </w:r>
          </w:ins>
          <w:r>
            <w:rPr>
              <w:noProof/>
              <w:webHidden/>
            </w:rPr>
          </w:r>
          <w:r>
            <w:rPr>
              <w:noProof/>
              <w:webHidden/>
            </w:rPr>
            <w:fldChar w:fldCharType="separate"/>
          </w:r>
          <w:ins w:id="592" w:author="Alina Frey [2]" w:date="2017-11-21T10:58:00Z">
            <w:r w:rsidR="003B7B8C">
              <w:rPr>
                <w:noProof/>
                <w:webHidden/>
              </w:rPr>
              <w:t>52</w:t>
            </w:r>
          </w:ins>
          <w:ins w:id="593" w:author="Alina Frey" w:date="2017-11-21T10:43:00Z">
            <w:r>
              <w:rPr>
                <w:noProof/>
                <w:webHidden/>
              </w:rPr>
              <w:fldChar w:fldCharType="end"/>
            </w:r>
            <w:r w:rsidRPr="00A94269">
              <w:rPr>
                <w:rStyle w:val="Hyperlink"/>
                <w:noProof/>
              </w:rPr>
              <w:fldChar w:fldCharType="end"/>
            </w:r>
          </w:ins>
        </w:p>
        <w:p w14:paraId="423949E8" w14:textId="167FDA65" w:rsidR="00672E26" w:rsidRDefault="00672E26">
          <w:pPr>
            <w:pStyle w:val="TOC3"/>
            <w:tabs>
              <w:tab w:val="right" w:leader="dot" w:pos="9350"/>
            </w:tabs>
            <w:rPr>
              <w:ins w:id="594" w:author="Alina Frey" w:date="2017-11-21T10:43:00Z"/>
              <w:rFonts w:asciiTheme="minorHAnsi" w:eastAsiaTheme="minorEastAsia" w:hAnsiTheme="minorHAnsi" w:cstheme="minorBidi"/>
              <w:i w:val="0"/>
              <w:noProof/>
              <w:color w:val="auto"/>
            </w:rPr>
          </w:pPr>
          <w:ins w:id="595" w:author="Alina Frey" w:date="2017-11-21T10:43:00Z">
            <w:r w:rsidRPr="00A94269">
              <w:rPr>
                <w:rStyle w:val="Hyperlink"/>
                <w:noProof/>
              </w:rPr>
              <w:fldChar w:fldCharType="begin"/>
            </w:r>
            <w:r w:rsidRPr="00A94269">
              <w:rPr>
                <w:rStyle w:val="Hyperlink"/>
                <w:noProof/>
              </w:rPr>
              <w:instrText xml:space="preserve"> </w:instrText>
            </w:r>
            <w:r>
              <w:rPr>
                <w:noProof/>
              </w:rPr>
              <w:instrText>HYPERLINK \l "_Toc499024424"</w:instrText>
            </w:r>
            <w:r w:rsidRPr="00A94269">
              <w:rPr>
                <w:rStyle w:val="Hyperlink"/>
                <w:noProof/>
              </w:rPr>
              <w:instrText xml:space="preserve"> </w:instrText>
            </w:r>
            <w:r w:rsidRPr="00A94269">
              <w:rPr>
                <w:rStyle w:val="Hyperlink"/>
                <w:noProof/>
              </w:rPr>
              <w:fldChar w:fldCharType="separate"/>
            </w:r>
            <w:r w:rsidRPr="00A94269">
              <w:rPr>
                <w:rStyle w:val="Hyperlink"/>
                <w:noProof/>
              </w:rPr>
              <w:t>Pregnancy Checklist (Patient Summary View)</w:t>
            </w:r>
            <w:r>
              <w:rPr>
                <w:noProof/>
                <w:webHidden/>
              </w:rPr>
              <w:tab/>
            </w:r>
            <w:r>
              <w:rPr>
                <w:noProof/>
                <w:webHidden/>
              </w:rPr>
              <w:fldChar w:fldCharType="begin"/>
            </w:r>
            <w:r>
              <w:rPr>
                <w:noProof/>
                <w:webHidden/>
              </w:rPr>
              <w:instrText xml:space="preserve"> PAGEREF _Toc499024424 \h </w:instrText>
            </w:r>
          </w:ins>
          <w:r>
            <w:rPr>
              <w:noProof/>
              <w:webHidden/>
            </w:rPr>
          </w:r>
          <w:r>
            <w:rPr>
              <w:noProof/>
              <w:webHidden/>
            </w:rPr>
            <w:fldChar w:fldCharType="separate"/>
          </w:r>
          <w:ins w:id="596" w:author="Alina Frey [2]" w:date="2017-11-21T10:58:00Z">
            <w:r w:rsidR="003B7B8C">
              <w:rPr>
                <w:noProof/>
                <w:webHidden/>
              </w:rPr>
              <w:t>53</w:t>
            </w:r>
          </w:ins>
          <w:ins w:id="597" w:author="Alina Frey" w:date="2017-11-21T10:43:00Z">
            <w:r>
              <w:rPr>
                <w:noProof/>
                <w:webHidden/>
              </w:rPr>
              <w:fldChar w:fldCharType="end"/>
            </w:r>
            <w:r w:rsidRPr="00A94269">
              <w:rPr>
                <w:rStyle w:val="Hyperlink"/>
                <w:noProof/>
              </w:rPr>
              <w:fldChar w:fldCharType="end"/>
            </w:r>
          </w:ins>
        </w:p>
        <w:p w14:paraId="2AD50F0B" w14:textId="4E9DB95F" w:rsidR="00672E26" w:rsidRDefault="00672E26">
          <w:pPr>
            <w:pStyle w:val="TOC2"/>
            <w:tabs>
              <w:tab w:val="right" w:leader="dot" w:pos="9350"/>
            </w:tabs>
            <w:rPr>
              <w:ins w:id="598" w:author="Alina Frey" w:date="2017-11-21T10:43:00Z"/>
              <w:rFonts w:asciiTheme="minorHAnsi" w:eastAsiaTheme="minorEastAsia" w:hAnsiTheme="minorHAnsi" w:cstheme="minorBidi"/>
              <w:noProof/>
              <w:color w:val="auto"/>
            </w:rPr>
          </w:pPr>
          <w:ins w:id="599" w:author="Alina Frey" w:date="2017-11-21T10:43:00Z">
            <w:r w:rsidRPr="00A94269">
              <w:rPr>
                <w:rStyle w:val="Hyperlink"/>
                <w:noProof/>
              </w:rPr>
              <w:fldChar w:fldCharType="begin"/>
            </w:r>
            <w:r w:rsidRPr="00A94269">
              <w:rPr>
                <w:rStyle w:val="Hyperlink"/>
                <w:noProof/>
              </w:rPr>
              <w:instrText xml:space="preserve"> </w:instrText>
            </w:r>
            <w:r>
              <w:rPr>
                <w:noProof/>
              </w:rPr>
              <w:instrText>HYPERLINK \l "_Toc499024425"</w:instrText>
            </w:r>
            <w:r w:rsidRPr="00A94269">
              <w:rPr>
                <w:rStyle w:val="Hyperlink"/>
                <w:noProof/>
              </w:rPr>
              <w:instrText xml:space="preserve"> </w:instrText>
            </w:r>
            <w:r w:rsidRPr="00A94269">
              <w:rPr>
                <w:rStyle w:val="Hyperlink"/>
                <w:noProof/>
              </w:rPr>
              <w:fldChar w:fldCharType="separate"/>
            </w:r>
            <w:r w:rsidRPr="00A94269">
              <w:rPr>
                <w:rStyle w:val="Hyperlink"/>
                <w:noProof/>
              </w:rPr>
              <w:t>Pregnancy Checklist</w:t>
            </w:r>
            <w:r>
              <w:rPr>
                <w:noProof/>
                <w:webHidden/>
              </w:rPr>
              <w:tab/>
            </w:r>
            <w:r>
              <w:rPr>
                <w:noProof/>
                <w:webHidden/>
              </w:rPr>
              <w:fldChar w:fldCharType="begin"/>
            </w:r>
            <w:r>
              <w:rPr>
                <w:noProof/>
                <w:webHidden/>
              </w:rPr>
              <w:instrText xml:space="preserve"> PAGEREF _Toc499024425 \h </w:instrText>
            </w:r>
          </w:ins>
          <w:r>
            <w:rPr>
              <w:noProof/>
              <w:webHidden/>
            </w:rPr>
          </w:r>
          <w:r>
            <w:rPr>
              <w:noProof/>
              <w:webHidden/>
            </w:rPr>
            <w:fldChar w:fldCharType="separate"/>
          </w:r>
          <w:ins w:id="600" w:author="Alina Frey [2]" w:date="2017-11-21T10:58:00Z">
            <w:r w:rsidR="003B7B8C">
              <w:rPr>
                <w:noProof/>
                <w:webHidden/>
              </w:rPr>
              <w:t>53</w:t>
            </w:r>
          </w:ins>
          <w:ins w:id="601" w:author="Alina Frey" w:date="2017-11-21T10:43:00Z">
            <w:r>
              <w:rPr>
                <w:noProof/>
                <w:webHidden/>
              </w:rPr>
              <w:fldChar w:fldCharType="end"/>
            </w:r>
            <w:r w:rsidRPr="00A94269">
              <w:rPr>
                <w:rStyle w:val="Hyperlink"/>
                <w:noProof/>
              </w:rPr>
              <w:fldChar w:fldCharType="end"/>
            </w:r>
          </w:ins>
        </w:p>
        <w:p w14:paraId="4AAED098" w14:textId="2EA2EAB6" w:rsidR="00672E26" w:rsidRDefault="00672E26">
          <w:pPr>
            <w:pStyle w:val="TOC3"/>
            <w:tabs>
              <w:tab w:val="right" w:leader="dot" w:pos="9350"/>
            </w:tabs>
            <w:rPr>
              <w:ins w:id="602" w:author="Alina Frey" w:date="2017-11-21T10:43:00Z"/>
              <w:rFonts w:asciiTheme="minorHAnsi" w:eastAsiaTheme="minorEastAsia" w:hAnsiTheme="minorHAnsi" w:cstheme="minorBidi"/>
              <w:i w:val="0"/>
              <w:noProof/>
              <w:color w:val="auto"/>
            </w:rPr>
          </w:pPr>
          <w:ins w:id="603" w:author="Alina Frey" w:date="2017-11-21T10:43:00Z">
            <w:r w:rsidRPr="00A94269">
              <w:rPr>
                <w:rStyle w:val="Hyperlink"/>
                <w:noProof/>
              </w:rPr>
              <w:lastRenderedPageBreak/>
              <w:fldChar w:fldCharType="begin"/>
            </w:r>
            <w:r w:rsidRPr="00A94269">
              <w:rPr>
                <w:rStyle w:val="Hyperlink"/>
                <w:noProof/>
              </w:rPr>
              <w:instrText xml:space="preserve"> </w:instrText>
            </w:r>
            <w:r>
              <w:rPr>
                <w:noProof/>
              </w:rPr>
              <w:instrText>HYPERLINK \l "_Toc499024426"</w:instrText>
            </w:r>
            <w:r w:rsidRPr="00A94269">
              <w:rPr>
                <w:rStyle w:val="Hyperlink"/>
                <w:noProof/>
              </w:rPr>
              <w:instrText xml:space="preserve"> </w:instrText>
            </w:r>
            <w:r w:rsidRPr="00A94269">
              <w:rPr>
                <w:rStyle w:val="Hyperlink"/>
                <w:noProof/>
              </w:rPr>
              <w:fldChar w:fldCharType="separate"/>
            </w:r>
            <w:r w:rsidRPr="00A94269">
              <w:rPr>
                <w:rStyle w:val="Hyperlink"/>
                <w:noProof/>
              </w:rPr>
              <w:t>Edit Status</w:t>
            </w:r>
            <w:r>
              <w:rPr>
                <w:noProof/>
                <w:webHidden/>
              </w:rPr>
              <w:tab/>
            </w:r>
            <w:r>
              <w:rPr>
                <w:noProof/>
                <w:webHidden/>
              </w:rPr>
              <w:fldChar w:fldCharType="begin"/>
            </w:r>
            <w:r>
              <w:rPr>
                <w:noProof/>
                <w:webHidden/>
              </w:rPr>
              <w:instrText xml:space="preserve"> PAGEREF _Toc499024426 \h </w:instrText>
            </w:r>
          </w:ins>
          <w:r>
            <w:rPr>
              <w:noProof/>
              <w:webHidden/>
            </w:rPr>
          </w:r>
          <w:r>
            <w:rPr>
              <w:noProof/>
              <w:webHidden/>
            </w:rPr>
            <w:fldChar w:fldCharType="separate"/>
          </w:r>
          <w:ins w:id="604" w:author="Alina Frey [2]" w:date="2017-11-21T10:58:00Z">
            <w:r w:rsidR="003B7B8C">
              <w:rPr>
                <w:noProof/>
                <w:webHidden/>
              </w:rPr>
              <w:t>55</w:t>
            </w:r>
          </w:ins>
          <w:ins w:id="605" w:author="Alina Frey" w:date="2017-11-21T10:43:00Z">
            <w:r>
              <w:rPr>
                <w:noProof/>
                <w:webHidden/>
              </w:rPr>
              <w:fldChar w:fldCharType="end"/>
            </w:r>
            <w:r w:rsidRPr="00A94269">
              <w:rPr>
                <w:rStyle w:val="Hyperlink"/>
                <w:noProof/>
              </w:rPr>
              <w:fldChar w:fldCharType="end"/>
            </w:r>
          </w:ins>
        </w:p>
        <w:p w14:paraId="2F852884" w14:textId="636FFAB3" w:rsidR="00672E26" w:rsidRDefault="00672E26">
          <w:pPr>
            <w:pStyle w:val="TOC3"/>
            <w:tabs>
              <w:tab w:val="right" w:leader="dot" w:pos="9350"/>
            </w:tabs>
            <w:rPr>
              <w:ins w:id="606" w:author="Alina Frey" w:date="2017-11-21T10:43:00Z"/>
              <w:rFonts w:asciiTheme="minorHAnsi" w:eastAsiaTheme="minorEastAsia" w:hAnsiTheme="minorHAnsi" w:cstheme="minorBidi"/>
              <w:i w:val="0"/>
              <w:noProof/>
              <w:color w:val="auto"/>
            </w:rPr>
          </w:pPr>
          <w:ins w:id="607" w:author="Alina Frey" w:date="2017-11-21T10:43:00Z">
            <w:r w:rsidRPr="00A94269">
              <w:rPr>
                <w:rStyle w:val="Hyperlink"/>
                <w:noProof/>
              </w:rPr>
              <w:fldChar w:fldCharType="begin"/>
            </w:r>
            <w:r w:rsidRPr="00A94269">
              <w:rPr>
                <w:rStyle w:val="Hyperlink"/>
                <w:noProof/>
              </w:rPr>
              <w:instrText xml:space="preserve"> </w:instrText>
            </w:r>
            <w:r>
              <w:rPr>
                <w:noProof/>
              </w:rPr>
              <w:instrText>HYPERLINK \l "_Toc499024427"</w:instrText>
            </w:r>
            <w:r w:rsidRPr="00A94269">
              <w:rPr>
                <w:rStyle w:val="Hyperlink"/>
                <w:noProof/>
              </w:rPr>
              <w:instrText xml:space="preserve"> </w:instrText>
            </w:r>
            <w:r w:rsidRPr="00A94269">
              <w:rPr>
                <w:rStyle w:val="Hyperlink"/>
                <w:noProof/>
              </w:rPr>
              <w:fldChar w:fldCharType="separate"/>
            </w:r>
            <w:r w:rsidRPr="00A94269">
              <w:rPr>
                <w:rStyle w:val="Hyperlink"/>
                <w:noProof/>
              </w:rPr>
              <w:t>Edit Item</w:t>
            </w:r>
            <w:r>
              <w:rPr>
                <w:noProof/>
                <w:webHidden/>
              </w:rPr>
              <w:tab/>
            </w:r>
            <w:r>
              <w:rPr>
                <w:noProof/>
                <w:webHidden/>
              </w:rPr>
              <w:fldChar w:fldCharType="begin"/>
            </w:r>
            <w:r>
              <w:rPr>
                <w:noProof/>
                <w:webHidden/>
              </w:rPr>
              <w:instrText xml:space="preserve"> PAGEREF _Toc499024427 \h </w:instrText>
            </w:r>
          </w:ins>
          <w:r>
            <w:rPr>
              <w:noProof/>
              <w:webHidden/>
            </w:rPr>
          </w:r>
          <w:r>
            <w:rPr>
              <w:noProof/>
              <w:webHidden/>
            </w:rPr>
            <w:fldChar w:fldCharType="separate"/>
          </w:r>
          <w:ins w:id="608" w:author="Alina Frey [2]" w:date="2017-11-21T10:58:00Z">
            <w:r w:rsidR="003B7B8C">
              <w:rPr>
                <w:noProof/>
                <w:webHidden/>
              </w:rPr>
              <w:t>56</w:t>
            </w:r>
          </w:ins>
          <w:ins w:id="609" w:author="Alina Frey" w:date="2017-11-21T10:43:00Z">
            <w:r>
              <w:rPr>
                <w:noProof/>
                <w:webHidden/>
              </w:rPr>
              <w:fldChar w:fldCharType="end"/>
            </w:r>
            <w:r w:rsidRPr="00A94269">
              <w:rPr>
                <w:rStyle w:val="Hyperlink"/>
                <w:noProof/>
              </w:rPr>
              <w:fldChar w:fldCharType="end"/>
            </w:r>
          </w:ins>
        </w:p>
        <w:p w14:paraId="22702CDE" w14:textId="20CADA41" w:rsidR="00672E26" w:rsidRDefault="00672E26">
          <w:pPr>
            <w:pStyle w:val="TOC3"/>
            <w:tabs>
              <w:tab w:val="right" w:leader="dot" w:pos="9350"/>
            </w:tabs>
            <w:rPr>
              <w:ins w:id="610" w:author="Alina Frey" w:date="2017-11-21T10:43:00Z"/>
              <w:rFonts w:asciiTheme="minorHAnsi" w:eastAsiaTheme="minorEastAsia" w:hAnsiTheme="minorHAnsi" w:cstheme="minorBidi"/>
              <w:i w:val="0"/>
              <w:noProof/>
              <w:color w:val="auto"/>
            </w:rPr>
          </w:pPr>
          <w:ins w:id="611" w:author="Alina Frey" w:date="2017-11-21T10:43:00Z">
            <w:r w:rsidRPr="00A94269">
              <w:rPr>
                <w:rStyle w:val="Hyperlink"/>
                <w:noProof/>
              </w:rPr>
              <w:fldChar w:fldCharType="begin"/>
            </w:r>
            <w:r w:rsidRPr="00A94269">
              <w:rPr>
                <w:rStyle w:val="Hyperlink"/>
                <w:noProof/>
              </w:rPr>
              <w:instrText xml:space="preserve"> </w:instrText>
            </w:r>
            <w:r>
              <w:rPr>
                <w:noProof/>
              </w:rPr>
              <w:instrText>HYPERLINK \l "_Toc499024428"</w:instrText>
            </w:r>
            <w:r w:rsidRPr="00A94269">
              <w:rPr>
                <w:rStyle w:val="Hyperlink"/>
                <w:noProof/>
              </w:rPr>
              <w:instrText xml:space="preserve"> </w:instrText>
            </w:r>
            <w:r w:rsidRPr="00A94269">
              <w:rPr>
                <w:rStyle w:val="Hyperlink"/>
                <w:noProof/>
              </w:rPr>
              <w:fldChar w:fldCharType="separate"/>
            </w:r>
            <w:r w:rsidRPr="00A94269">
              <w:rPr>
                <w:rStyle w:val="Hyperlink"/>
                <w:noProof/>
              </w:rPr>
              <w:t>Delete Item</w:t>
            </w:r>
            <w:r>
              <w:rPr>
                <w:noProof/>
                <w:webHidden/>
              </w:rPr>
              <w:tab/>
            </w:r>
            <w:r>
              <w:rPr>
                <w:noProof/>
                <w:webHidden/>
              </w:rPr>
              <w:fldChar w:fldCharType="begin"/>
            </w:r>
            <w:r>
              <w:rPr>
                <w:noProof/>
                <w:webHidden/>
              </w:rPr>
              <w:instrText xml:space="preserve"> PAGEREF _Toc499024428 \h </w:instrText>
            </w:r>
          </w:ins>
          <w:r>
            <w:rPr>
              <w:noProof/>
              <w:webHidden/>
            </w:rPr>
          </w:r>
          <w:r>
            <w:rPr>
              <w:noProof/>
              <w:webHidden/>
            </w:rPr>
            <w:fldChar w:fldCharType="separate"/>
          </w:r>
          <w:ins w:id="612" w:author="Alina Frey [2]" w:date="2017-11-21T10:58:00Z">
            <w:r w:rsidR="003B7B8C">
              <w:rPr>
                <w:noProof/>
                <w:webHidden/>
              </w:rPr>
              <w:t>59</w:t>
            </w:r>
          </w:ins>
          <w:ins w:id="613" w:author="Alina Frey" w:date="2017-11-21T10:43:00Z">
            <w:r>
              <w:rPr>
                <w:noProof/>
                <w:webHidden/>
              </w:rPr>
              <w:fldChar w:fldCharType="end"/>
            </w:r>
            <w:r w:rsidRPr="00A94269">
              <w:rPr>
                <w:rStyle w:val="Hyperlink"/>
                <w:noProof/>
              </w:rPr>
              <w:fldChar w:fldCharType="end"/>
            </w:r>
          </w:ins>
        </w:p>
        <w:p w14:paraId="4475FD1E" w14:textId="70C1292D" w:rsidR="00672E26" w:rsidRDefault="00672E26">
          <w:pPr>
            <w:pStyle w:val="TOC3"/>
            <w:tabs>
              <w:tab w:val="right" w:leader="dot" w:pos="9350"/>
            </w:tabs>
            <w:rPr>
              <w:ins w:id="614" w:author="Alina Frey" w:date="2017-11-21T10:43:00Z"/>
              <w:rFonts w:asciiTheme="minorHAnsi" w:eastAsiaTheme="minorEastAsia" w:hAnsiTheme="minorHAnsi" w:cstheme="minorBidi"/>
              <w:i w:val="0"/>
              <w:noProof/>
              <w:color w:val="auto"/>
            </w:rPr>
          </w:pPr>
          <w:ins w:id="615" w:author="Alina Frey" w:date="2017-11-21T10:43:00Z">
            <w:r w:rsidRPr="00A94269">
              <w:rPr>
                <w:rStyle w:val="Hyperlink"/>
                <w:noProof/>
              </w:rPr>
              <w:fldChar w:fldCharType="begin"/>
            </w:r>
            <w:r w:rsidRPr="00A94269">
              <w:rPr>
                <w:rStyle w:val="Hyperlink"/>
                <w:noProof/>
              </w:rPr>
              <w:instrText xml:space="preserve"> </w:instrText>
            </w:r>
            <w:r>
              <w:rPr>
                <w:noProof/>
              </w:rPr>
              <w:instrText>HYPERLINK \l "_Toc499024429"</w:instrText>
            </w:r>
            <w:r w:rsidRPr="00A94269">
              <w:rPr>
                <w:rStyle w:val="Hyperlink"/>
                <w:noProof/>
              </w:rPr>
              <w:instrText xml:space="preserve"> </w:instrText>
            </w:r>
            <w:r w:rsidRPr="00A94269">
              <w:rPr>
                <w:rStyle w:val="Hyperlink"/>
                <w:noProof/>
              </w:rPr>
              <w:fldChar w:fldCharType="separate"/>
            </w:r>
            <w:r w:rsidRPr="00A94269">
              <w:rPr>
                <w:rStyle w:val="Hyperlink"/>
                <w:noProof/>
              </w:rPr>
              <w:t>Add Item</w:t>
            </w:r>
            <w:r>
              <w:rPr>
                <w:noProof/>
                <w:webHidden/>
              </w:rPr>
              <w:tab/>
            </w:r>
            <w:r>
              <w:rPr>
                <w:noProof/>
                <w:webHidden/>
              </w:rPr>
              <w:fldChar w:fldCharType="begin"/>
            </w:r>
            <w:r>
              <w:rPr>
                <w:noProof/>
                <w:webHidden/>
              </w:rPr>
              <w:instrText xml:space="preserve"> PAGEREF _Toc499024429 \h </w:instrText>
            </w:r>
          </w:ins>
          <w:r>
            <w:rPr>
              <w:noProof/>
              <w:webHidden/>
            </w:rPr>
          </w:r>
          <w:r>
            <w:rPr>
              <w:noProof/>
              <w:webHidden/>
            </w:rPr>
            <w:fldChar w:fldCharType="separate"/>
          </w:r>
          <w:ins w:id="616" w:author="Alina Frey [2]" w:date="2017-11-21T10:58:00Z">
            <w:r w:rsidR="003B7B8C">
              <w:rPr>
                <w:noProof/>
                <w:webHidden/>
              </w:rPr>
              <w:t>59</w:t>
            </w:r>
          </w:ins>
          <w:ins w:id="617" w:author="Alina Frey" w:date="2017-11-21T10:43:00Z">
            <w:r>
              <w:rPr>
                <w:noProof/>
                <w:webHidden/>
              </w:rPr>
              <w:fldChar w:fldCharType="end"/>
            </w:r>
            <w:r w:rsidRPr="00A94269">
              <w:rPr>
                <w:rStyle w:val="Hyperlink"/>
                <w:noProof/>
              </w:rPr>
              <w:fldChar w:fldCharType="end"/>
            </w:r>
          </w:ins>
        </w:p>
        <w:p w14:paraId="7D7C31C6" w14:textId="1A619F1C" w:rsidR="00672E26" w:rsidRDefault="00672E26">
          <w:pPr>
            <w:pStyle w:val="TOC3"/>
            <w:tabs>
              <w:tab w:val="right" w:leader="dot" w:pos="9350"/>
            </w:tabs>
            <w:rPr>
              <w:ins w:id="618" w:author="Alina Frey" w:date="2017-11-21T10:43:00Z"/>
              <w:rFonts w:asciiTheme="minorHAnsi" w:eastAsiaTheme="minorEastAsia" w:hAnsiTheme="minorHAnsi" w:cstheme="minorBidi"/>
              <w:i w:val="0"/>
              <w:noProof/>
              <w:color w:val="auto"/>
            </w:rPr>
          </w:pPr>
          <w:ins w:id="619" w:author="Alina Frey" w:date="2017-11-21T10:43:00Z">
            <w:r w:rsidRPr="00A94269">
              <w:rPr>
                <w:rStyle w:val="Hyperlink"/>
                <w:noProof/>
              </w:rPr>
              <w:fldChar w:fldCharType="begin"/>
            </w:r>
            <w:r w:rsidRPr="00A94269">
              <w:rPr>
                <w:rStyle w:val="Hyperlink"/>
                <w:noProof/>
              </w:rPr>
              <w:instrText xml:space="preserve"> </w:instrText>
            </w:r>
            <w:r>
              <w:rPr>
                <w:noProof/>
              </w:rPr>
              <w:instrText>HYPERLINK \l "_Toc499024430"</w:instrText>
            </w:r>
            <w:r w:rsidRPr="00A94269">
              <w:rPr>
                <w:rStyle w:val="Hyperlink"/>
                <w:noProof/>
              </w:rPr>
              <w:instrText xml:space="preserve"> </w:instrText>
            </w:r>
            <w:r w:rsidRPr="00A94269">
              <w:rPr>
                <w:rStyle w:val="Hyperlink"/>
                <w:noProof/>
              </w:rPr>
              <w:fldChar w:fldCharType="separate"/>
            </w:r>
            <w:r w:rsidRPr="00A94269">
              <w:rPr>
                <w:rStyle w:val="Hyperlink"/>
                <w:noProof/>
              </w:rPr>
              <w:t>Add Default Items</w:t>
            </w:r>
            <w:r>
              <w:rPr>
                <w:noProof/>
                <w:webHidden/>
              </w:rPr>
              <w:tab/>
            </w:r>
            <w:r>
              <w:rPr>
                <w:noProof/>
                <w:webHidden/>
              </w:rPr>
              <w:fldChar w:fldCharType="begin"/>
            </w:r>
            <w:r>
              <w:rPr>
                <w:noProof/>
                <w:webHidden/>
              </w:rPr>
              <w:instrText xml:space="preserve"> PAGEREF _Toc499024430 \h </w:instrText>
            </w:r>
          </w:ins>
          <w:r>
            <w:rPr>
              <w:noProof/>
              <w:webHidden/>
            </w:rPr>
          </w:r>
          <w:r>
            <w:rPr>
              <w:noProof/>
              <w:webHidden/>
            </w:rPr>
            <w:fldChar w:fldCharType="separate"/>
          </w:r>
          <w:ins w:id="620" w:author="Alina Frey [2]" w:date="2017-11-21T10:58:00Z">
            <w:r w:rsidR="003B7B8C">
              <w:rPr>
                <w:noProof/>
                <w:webHidden/>
              </w:rPr>
              <w:t>60</w:t>
            </w:r>
          </w:ins>
          <w:ins w:id="621" w:author="Alina Frey" w:date="2017-11-21T10:43:00Z">
            <w:r>
              <w:rPr>
                <w:noProof/>
                <w:webHidden/>
              </w:rPr>
              <w:fldChar w:fldCharType="end"/>
            </w:r>
            <w:r w:rsidRPr="00A94269">
              <w:rPr>
                <w:rStyle w:val="Hyperlink"/>
                <w:noProof/>
              </w:rPr>
              <w:fldChar w:fldCharType="end"/>
            </w:r>
          </w:ins>
        </w:p>
        <w:p w14:paraId="208E7CE1" w14:textId="5D275047" w:rsidR="00672E26" w:rsidRDefault="00672E26">
          <w:pPr>
            <w:pStyle w:val="TOC2"/>
            <w:tabs>
              <w:tab w:val="right" w:leader="dot" w:pos="9350"/>
            </w:tabs>
            <w:rPr>
              <w:ins w:id="622" w:author="Alina Frey" w:date="2017-11-21T10:43:00Z"/>
              <w:rFonts w:asciiTheme="minorHAnsi" w:eastAsiaTheme="minorEastAsia" w:hAnsiTheme="minorHAnsi" w:cstheme="minorBidi"/>
              <w:noProof/>
              <w:color w:val="auto"/>
            </w:rPr>
          </w:pPr>
          <w:ins w:id="623" w:author="Alina Frey" w:date="2017-11-21T10:43:00Z">
            <w:r w:rsidRPr="00A94269">
              <w:rPr>
                <w:rStyle w:val="Hyperlink"/>
                <w:noProof/>
              </w:rPr>
              <w:fldChar w:fldCharType="begin"/>
            </w:r>
            <w:r w:rsidRPr="00A94269">
              <w:rPr>
                <w:rStyle w:val="Hyperlink"/>
                <w:noProof/>
              </w:rPr>
              <w:instrText xml:space="preserve"> </w:instrText>
            </w:r>
            <w:r>
              <w:rPr>
                <w:noProof/>
              </w:rPr>
              <w:instrText>HYPERLINK \l "_Toc499024431"</w:instrText>
            </w:r>
            <w:r w:rsidRPr="00A94269">
              <w:rPr>
                <w:rStyle w:val="Hyperlink"/>
                <w:noProof/>
              </w:rPr>
              <w:instrText xml:space="preserve"> </w:instrText>
            </w:r>
            <w:r w:rsidRPr="00A94269">
              <w:rPr>
                <w:rStyle w:val="Hyperlink"/>
                <w:noProof/>
              </w:rPr>
              <w:fldChar w:fldCharType="separate"/>
            </w:r>
            <w:r w:rsidRPr="00A94269">
              <w:rPr>
                <w:rStyle w:val="Hyperlink"/>
                <w:noProof/>
              </w:rPr>
              <w:t>Pregnancies</w:t>
            </w:r>
            <w:r>
              <w:rPr>
                <w:noProof/>
                <w:webHidden/>
              </w:rPr>
              <w:tab/>
            </w:r>
            <w:r>
              <w:rPr>
                <w:noProof/>
                <w:webHidden/>
              </w:rPr>
              <w:fldChar w:fldCharType="begin"/>
            </w:r>
            <w:r>
              <w:rPr>
                <w:noProof/>
                <w:webHidden/>
              </w:rPr>
              <w:instrText xml:space="preserve"> PAGEREF _Toc499024431 \h </w:instrText>
            </w:r>
          </w:ins>
          <w:r>
            <w:rPr>
              <w:noProof/>
              <w:webHidden/>
            </w:rPr>
          </w:r>
          <w:r>
            <w:rPr>
              <w:noProof/>
              <w:webHidden/>
            </w:rPr>
            <w:fldChar w:fldCharType="separate"/>
          </w:r>
          <w:ins w:id="624" w:author="Alina Frey [2]" w:date="2017-11-21T10:58:00Z">
            <w:r w:rsidR="003B7B8C">
              <w:rPr>
                <w:noProof/>
                <w:webHidden/>
              </w:rPr>
              <w:t>61</w:t>
            </w:r>
          </w:ins>
          <w:ins w:id="625" w:author="Alina Frey" w:date="2017-11-21T10:43:00Z">
            <w:r>
              <w:rPr>
                <w:noProof/>
                <w:webHidden/>
              </w:rPr>
              <w:fldChar w:fldCharType="end"/>
            </w:r>
            <w:r w:rsidRPr="00A94269">
              <w:rPr>
                <w:rStyle w:val="Hyperlink"/>
                <w:noProof/>
              </w:rPr>
              <w:fldChar w:fldCharType="end"/>
            </w:r>
          </w:ins>
        </w:p>
        <w:p w14:paraId="155998A3" w14:textId="48C4B60D" w:rsidR="00672E26" w:rsidRDefault="00672E26">
          <w:pPr>
            <w:pStyle w:val="TOC3"/>
            <w:tabs>
              <w:tab w:val="right" w:leader="dot" w:pos="9350"/>
            </w:tabs>
            <w:rPr>
              <w:ins w:id="626" w:author="Alina Frey" w:date="2017-11-21T10:43:00Z"/>
              <w:rFonts w:asciiTheme="minorHAnsi" w:eastAsiaTheme="minorEastAsia" w:hAnsiTheme="minorHAnsi" w:cstheme="minorBidi"/>
              <w:i w:val="0"/>
              <w:noProof/>
              <w:color w:val="auto"/>
            </w:rPr>
          </w:pPr>
          <w:ins w:id="627" w:author="Alina Frey" w:date="2017-11-21T10:43:00Z">
            <w:r w:rsidRPr="00A94269">
              <w:rPr>
                <w:rStyle w:val="Hyperlink"/>
                <w:noProof/>
              </w:rPr>
              <w:fldChar w:fldCharType="begin"/>
            </w:r>
            <w:r w:rsidRPr="00A94269">
              <w:rPr>
                <w:rStyle w:val="Hyperlink"/>
                <w:noProof/>
              </w:rPr>
              <w:instrText xml:space="preserve"> </w:instrText>
            </w:r>
            <w:r>
              <w:rPr>
                <w:noProof/>
              </w:rPr>
              <w:instrText>HYPERLINK \l "_Toc499024432"</w:instrText>
            </w:r>
            <w:r w:rsidRPr="00A94269">
              <w:rPr>
                <w:rStyle w:val="Hyperlink"/>
                <w:noProof/>
              </w:rPr>
              <w:instrText xml:space="preserve"> </w:instrText>
            </w:r>
            <w:r w:rsidRPr="00A94269">
              <w:rPr>
                <w:rStyle w:val="Hyperlink"/>
                <w:noProof/>
              </w:rPr>
              <w:fldChar w:fldCharType="separate"/>
            </w:r>
            <w:r w:rsidRPr="00A94269">
              <w:rPr>
                <w:rStyle w:val="Hyperlink"/>
                <w:noProof/>
              </w:rPr>
              <w:t>View Current Pregnancy</w:t>
            </w:r>
            <w:r>
              <w:rPr>
                <w:noProof/>
                <w:webHidden/>
              </w:rPr>
              <w:tab/>
            </w:r>
            <w:r>
              <w:rPr>
                <w:noProof/>
                <w:webHidden/>
              </w:rPr>
              <w:fldChar w:fldCharType="begin"/>
            </w:r>
            <w:r>
              <w:rPr>
                <w:noProof/>
                <w:webHidden/>
              </w:rPr>
              <w:instrText xml:space="preserve"> PAGEREF _Toc499024432 \h </w:instrText>
            </w:r>
          </w:ins>
          <w:r>
            <w:rPr>
              <w:noProof/>
              <w:webHidden/>
            </w:rPr>
          </w:r>
          <w:r>
            <w:rPr>
              <w:noProof/>
              <w:webHidden/>
            </w:rPr>
            <w:fldChar w:fldCharType="separate"/>
          </w:r>
          <w:ins w:id="628" w:author="Alina Frey [2]" w:date="2017-11-21T10:58:00Z">
            <w:r w:rsidR="003B7B8C">
              <w:rPr>
                <w:noProof/>
                <w:webHidden/>
              </w:rPr>
              <w:t>62</w:t>
            </w:r>
          </w:ins>
          <w:ins w:id="629" w:author="Alina Frey" w:date="2017-11-21T10:43:00Z">
            <w:r>
              <w:rPr>
                <w:noProof/>
                <w:webHidden/>
              </w:rPr>
              <w:fldChar w:fldCharType="end"/>
            </w:r>
            <w:r w:rsidRPr="00A94269">
              <w:rPr>
                <w:rStyle w:val="Hyperlink"/>
                <w:noProof/>
              </w:rPr>
              <w:fldChar w:fldCharType="end"/>
            </w:r>
          </w:ins>
        </w:p>
        <w:p w14:paraId="294150FA" w14:textId="472898AB" w:rsidR="00672E26" w:rsidRDefault="00672E26">
          <w:pPr>
            <w:pStyle w:val="TOC3"/>
            <w:tabs>
              <w:tab w:val="right" w:leader="dot" w:pos="9350"/>
            </w:tabs>
            <w:rPr>
              <w:ins w:id="630" w:author="Alina Frey" w:date="2017-11-21T10:43:00Z"/>
              <w:rFonts w:asciiTheme="minorHAnsi" w:eastAsiaTheme="minorEastAsia" w:hAnsiTheme="minorHAnsi" w:cstheme="minorBidi"/>
              <w:i w:val="0"/>
              <w:noProof/>
              <w:color w:val="auto"/>
            </w:rPr>
          </w:pPr>
          <w:ins w:id="631" w:author="Alina Frey" w:date="2017-11-21T10:43:00Z">
            <w:r w:rsidRPr="00A94269">
              <w:rPr>
                <w:rStyle w:val="Hyperlink"/>
                <w:noProof/>
              </w:rPr>
              <w:fldChar w:fldCharType="begin"/>
            </w:r>
            <w:r w:rsidRPr="00A94269">
              <w:rPr>
                <w:rStyle w:val="Hyperlink"/>
                <w:noProof/>
              </w:rPr>
              <w:instrText xml:space="preserve"> </w:instrText>
            </w:r>
            <w:r>
              <w:rPr>
                <w:noProof/>
              </w:rPr>
              <w:instrText>HYPERLINK \l "_Toc499024433"</w:instrText>
            </w:r>
            <w:r w:rsidRPr="00A94269">
              <w:rPr>
                <w:rStyle w:val="Hyperlink"/>
                <w:noProof/>
              </w:rPr>
              <w:instrText xml:space="preserve"> </w:instrText>
            </w:r>
            <w:r w:rsidRPr="00A94269">
              <w:rPr>
                <w:rStyle w:val="Hyperlink"/>
                <w:noProof/>
              </w:rPr>
              <w:fldChar w:fldCharType="separate"/>
            </w:r>
            <w:r w:rsidRPr="00A94269">
              <w:rPr>
                <w:rStyle w:val="Hyperlink"/>
                <w:noProof/>
              </w:rPr>
              <w:t>View Selected past pregnancy</w:t>
            </w:r>
            <w:r>
              <w:rPr>
                <w:noProof/>
                <w:webHidden/>
              </w:rPr>
              <w:tab/>
            </w:r>
            <w:r>
              <w:rPr>
                <w:noProof/>
                <w:webHidden/>
              </w:rPr>
              <w:fldChar w:fldCharType="begin"/>
            </w:r>
            <w:r>
              <w:rPr>
                <w:noProof/>
                <w:webHidden/>
              </w:rPr>
              <w:instrText xml:space="preserve"> PAGEREF _Toc499024433 \h </w:instrText>
            </w:r>
          </w:ins>
          <w:r>
            <w:rPr>
              <w:noProof/>
              <w:webHidden/>
            </w:rPr>
          </w:r>
          <w:r>
            <w:rPr>
              <w:noProof/>
              <w:webHidden/>
            </w:rPr>
            <w:fldChar w:fldCharType="separate"/>
          </w:r>
          <w:ins w:id="632" w:author="Alina Frey [2]" w:date="2017-11-21T10:58:00Z">
            <w:r w:rsidR="003B7B8C">
              <w:rPr>
                <w:noProof/>
                <w:webHidden/>
              </w:rPr>
              <w:t>63</w:t>
            </w:r>
          </w:ins>
          <w:ins w:id="633" w:author="Alina Frey" w:date="2017-11-21T10:43:00Z">
            <w:r>
              <w:rPr>
                <w:noProof/>
                <w:webHidden/>
              </w:rPr>
              <w:fldChar w:fldCharType="end"/>
            </w:r>
            <w:r w:rsidRPr="00A94269">
              <w:rPr>
                <w:rStyle w:val="Hyperlink"/>
                <w:noProof/>
              </w:rPr>
              <w:fldChar w:fldCharType="end"/>
            </w:r>
          </w:ins>
        </w:p>
        <w:p w14:paraId="49CC3D4B" w14:textId="6C55E641" w:rsidR="00672E26" w:rsidRDefault="00672E26">
          <w:pPr>
            <w:pStyle w:val="TOC3"/>
            <w:tabs>
              <w:tab w:val="right" w:leader="dot" w:pos="9350"/>
            </w:tabs>
            <w:rPr>
              <w:ins w:id="634" w:author="Alina Frey" w:date="2017-11-21T10:43:00Z"/>
              <w:rFonts w:asciiTheme="minorHAnsi" w:eastAsiaTheme="minorEastAsia" w:hAnsiTheme="minorHAnsi" w:cstheme="minorBidi"/>
              <w:i w:val="0"/>
              <w:noProof/>
              <w:color w:val="auto"/>
            </w:rPr>
          </w:pPr>
          <w:ins w:id="635" w:author="Alina Frey" w:date="2017-11-21T10:43:00Z">
            <w:r w:rsidRPr="00A94269">
              <w:rPr>
                <w:rStyle w:val="Hyperlink"/>
                <w:noProof/>
              </w:rPr>
              <w:fldChar w:fldCharType="begin"/>
            </w:r>
            <w:r w:rsidRPr="00A94269">
              <w:rPr>
                <w:rStyle w:val="Hyperlink"/>
                <w:noProof/>
              </w:rPr>
              <w:instrText xml:space="preserve"> </w:instrText>
            </w:r>
            <w:r>
              <w:rPr>
                <w:noProof/>
              </w:rPr>
              <w:instrText>HYPERLINK \l "_Toc499024434"</w:instrText>
            </w:r>
            <w:r w:rsidRPr="00A94269">
              <w:rPr>
                <w:rStyle w:val="Hyperlink"/>
                <w:noProof/>
              </w:rPr>
              <w:instrText xml:space="preserve"> </w:instrText>
            </w:r>
            <w:r w:rsidRPr="00A94269">
              <w:rPr>
                <w:rStyle w:val="Hyperlink"/>
                <w:noProof/>
              </w:rPr>
              <w:fldChar w:fldCharType="separate"/>
            </w:r>
            <w:r w:rsidRPr="00A94269">
              <w:rPr>
                <w:rStyle w:val="Hyperlink"/>
                <w:noProof/>
              </w:rPr>
              <w:t>Delete Selected past pregnancy</w:t>
            </w:r>
            <w:r>
              <w:rPr>
                <w:noProof/>
                <w:webHidden/>
              </w:rPr>
              <w:tab/>
            </w:r>
            <w:r>
              <w:rPr>
                <w:noProof/>
                <w:webHidden/>
              </w:rPr>
              <w:fldChar w:fldCharType="begin"/>
            </w:r>
            <w:r>
              <w:rPr>
                <w:noProof/>
                <w:webHidden/>
              </w:rPr>
              <w:instrText xml:space="preserve"> PAGEREF _Toc499024434 \h </w:instrText>
            </w:r>
          </w:ins>
          <w:r>
            <w:rPr>
              <w:noProof/>
              <w:webHidden/>
            </w:rPr>
          </w:r>
          <w:r>
            <w:rPr>
              <w:noProof/>
              <w:webHidden/>
            </w:rPr>
            <w:fldChar w:fldCharType="separate"/>
          </w:r>
          <w:ins w:id="636" w:author="Alina Frey [2]" w:date="2017-11-21T10:58:00Z">
            <w:r w:rsidR="003B7B8C">
              <w:rPr>
                <w:noProof/>
                <w:webHidden/>
              </w:rPr>
              <w:t>63</w:t>
            </w:r>
          </w:ins>
          <w:ins w:id="637" w:author="Alina Frey" w:date="2017-11-21T10:43:00Z">
            <w:r>
              <w:rPr>
                <w:noProof/>
                <w:webHidden/>
              </w:rPr>
              <w:fldChar w:fldCharType="end"/>
            </w:r>
            <w:r w:rsidRPr="00A94269">
              <w:rPr>
                <w:rStyle w:val="Hyperlink"/>
                <w:noProof/>
              </w:rPr>
              <w:fldChar w:fldCharType="end"/>
            </w:r>
          </w:ins>
        </w:p>
        <w:p w14:paraId="3B58421C" w14:textId="63BA0554" w:rsidR="00672E26" w:rsidRDefault="00672E26">
          <w:pPr>
            <w:pStyle w:val="TOC3"/>
            <w:tabs>
              <w:tab w:val="right" w:leader="dot" w:pos="9350"/>
            </w:tabs>
            <w:rPr>
              <w:ins w:id="638" w:author="Alina Frey" w:date="2017-11-21T10:43:00Z"/>
              <w:rFonts w:asciiTheme="minorHAnsi" w:eastAsiaTheme="minorEastAsia" w:hAnsiTheme="minorHAnsi" w:cstheme="minorBidi"/>
              <w:i w:val="0"/>
              <w:noProof/>
              <w:color w:val="auto"/>
            </w:rPr>
          </w:pPr>
          <w:ins w:id="639" w:author="Alina Frey" w:date="2017-11-21T10:43:00Z">
            <w:r w:rsidRPr="00A94269">
              <w:rPr>
                <w:rStyle w:val="Hyperlink"/>
                <w:noProof/>
              </w:rPr>
              <w:fldChar w:fldCharType="begin"/>
            </w:r>
            <w:r w:rsidRPr="00A94269">
              <w:rPr>
                <w:rStyle w:val="Hyperlink"/>
                <w:noProof/>
              </w:rPr>
              <w:instrText xml:space="preserve"> </w:instrText>
            </w:r>
            <w:r>
              <w:rPr>
                <w:noProof/>
              </w:rPr>
              <w:instrText>HYPERLINK \l "_Toc499024435"</w:instrText>
            </w:r>
            <w:r w:rsidRPr="00A94269">
              <w:rPr>
                <w:rStyle w:val="Hyperlink"/>
                <w:noProof/>
              </w:rPr>
              <w:instrText xml:space="preserve"> </w:instrText>
            </w:r>
            <w:r w:rsidRPr="00A94269">
              <w:rPr>
                <w:rStyle w:val="Hyperlink"/>
                <w:noProof/>
              </w:rPr>
              <w:fldChar w:fldCharType="separate"/>
            </w:r>
            <w:r w:rsidRPr="00A94269">
              <w:rPr>
                <w:rStyle w:val="Hyperlink"/>
                <w:noProof/>
              </w:rPr>
              <w:t>Add Past Pregnancy</w:t>
            </w:r>
            <w:r>
              <w:rPr>
                <w:noProof/>
                <w:webHidden/>
              </w:rPr>
              <w:tab/>
            </w:r>
            <w:r>
              <w:rPr>
                <w:noProof/>
                <w:webHidden/>
              </w:rPr>
              <w:fldChar w:fldCharType="begin"/>
            </w:r>
            <w:r>
              <w:rPr>
                <w:noProof/>
                <w:webHidden/>
              </w:rPr>
              <w:instrText xml:space="preserve"> PAGEREF _Toc499024435 \h </w:instrText>
            </w:r>
          </w:ins>
          <w:r>
            <w:rPr>
              <w:noProof/>
              <w:webHidden/>
            </w:rPr>
          </w:r>
          <w:r>
            <w:rPr>
              <w:noProof/>
              <w:webHidden/>
            </w:rPr>
            <w:fldChar w:fldCharType="separate"/>
          </w:r>
          <w:ins w:id="640" w:author="Alina Frey [2]" w:date="2017-11-21T10:58:00Z">
            <w:r w:rsidR="003B7B8C">
              <w:rPr>
                <w:noProof/>
                <w:webHidden/>
              </w:rPr>
              <w:t>64</w:t>
            </w:r>
          </w:ins>
          <w:ins w:id="641" w:author="Alina Frey" w:date="2017-11-21T10:43:00Z">
            <w:r>
              <w:rPr>
                <w:noProof/>
                <w:webHidden/>
              </w:rPr>
              <w:fldChar w:fldCharType="end"/>
            </w:r>
            <w:r w:rsidRPr="00A94269">
              <w:rPr>
                <w:rStyle w:val="Hyperlink"/>
                <w:noProof/>
              </w:rPr>
              <w:fldChar w:fldCharType="end"/>
            </w:r>
          </w:ins>
        </w:p>
        <w:p w14:paraId="43ECFA2C" w14:textId="1D3A723C" w:rsidR="00672E26" w:rsidRDefault="00672E26">
          <w:pPr>
            <w:pStyle w:val="TOC3"/>
            <w:tabs>
              <w:tab w:val="right" w:leader="dot" w:pos="9350"/>
            </w:tabs>
            <w:rPr>
              <w:ins w:id="642" w:author="Alina Frey" w:date="2017-11-21T10:43:00Z"/>
              <w:rFonts w:asciiTheme="minorHAnsi" w:eastAsiaTheme="minorEastAsia" w:hAnsiTheme="minorHAnsi" w:cstheme="minorBidi"/>
              <w:i w:val="0"/>
              <w:noProof/>
              <w:color w:val="auto"/>
            </w:rPr>
          </w:pPr>
          <w:ins w:id="643" w:author="Alina Frey" w:date="2017-11-21T10:43:00Z">
            <w:r w:rsidRPr="00A94269">
              <w:rPr>
                <w:rStyle w:val="Hyperlink"/>
                <w:noProof/>
              </w:rPr>
              <w:fldChar w:fldCharType="begin"/>
            </w:r>
            <w:r w:rsidRPr="00A94269">
              <w:rPr>
                <w:rStyle w:val="Hyperlink"/>
                <w:noProof/>
              </w:rPr>
              <w:instrText xml:space="preserve"> </w:instrText>
            </w:r>
            <w:r>
              <w:rPr>
                <w:noProof/>
              </w:rPr>
              <w:instrText>HYPERLINK \l "_Toc499024436"</w:instrText>
            </w:r>
            <w:r w:rsidRPr="00A94269">
              <w:rPr>
                <w:rStyle w:val="Hyperlink"/>
                <w:noProof/>
              </w:rPr>
              <w:instrText xml:space="preserve"> </w:instrText>
            </w:r>
            <w:r w:rsidRPr="00A94269">
              <w:rPr>
                <w:rStyle w:val="Hyperlink"/>
                <w:noProof/>
              </w:rPr>
              <w:fldChar w:fldCharType="separate"/>
            </w:r>
            <w:r w:rsidRPr="00A94269">
              <w:rPr>
                <w:rStyle w:val="Hyperlink"/>
                <w:noProof/>
              </w:rPr>
              <w:t>Pregnancy Outcome Types</w:t>
            </w:r>
            <w:r>
              <w:rPr>
                <w:noProof/>
                <w:webHidden/>
              </w:rPr>
              <w:tab/>
            </w:r>
            <w:r>
              <w:rPr>
                <w:noProof/>
                <w:webHidden/>
              </w:rPr>
              <w:fldChar w:fldCharType="begin"/>
            </w:r>
            <w:r>
              <w:rPr>
                <w:noProof/>
                <w:webHidden/>
              </w:rPr>
              <w:instrText xml:space="preserve"> PAGEREF _Toc499024436 \h </w:instrText>
            </w:r>
          </w:ins>
          <w:r>
            <w:rPr>
              <w:noProof/>
              <w:webHidden/>
            </w:rPr>
          </w:r>
          <w:r>
            <w:rPr>
              <w:noProof/>
              <w:webHidden/>
            </w:rPr>
            <w:fldChar w:fldCharType="separate"/>
          </w:r>
          <w:ins w:id="644" w:author="Alina Frey [2]" w:date="2017-11-21T10:58:00Z">
            <w:r w:rsidR="003B7B8C">
              <w:rPr>
                <w:noProof/>
                <w:webHidden/>
              </w:rPr>
              <w:t>67</w:t>
            </w:r>
          </w:ins>
          <w:ins w:id="645" w:author="Alina Frey" w:date="2017-11-21T10:43:00Z">
            <w:r>
              <w:rPr>
                <w:noProof/>
                <w:webHidden/>
              </w:rPr>
              <w:fldChar w:fldCharType="end"/>
            </w:r>
            <w:r w:rsidRPr="00A94269">
              <w:rPr>
                <w:rStyle w:val="Hyperlink"/>
                <w:noProof/>
              </w:rPr>
              <w:fldChar w:fldCharType="end"/>
            </w:r>
          </w:ins>
        </w:p>
        <w:p w14:paraId="75464731" w14:textId="52B64DCE" w:rsidR="00672E26" w:rsidRDefault="00672E26">
          <w:pPr>
            <w:pStyle w:val="TOC2"/>
            <w:tabs>
              <w:tab w:val="right" w:leader="dot" w:pos="9350"/>
            </w:tabs>
            <w:rPr>
              <w:ins w:id="646" w:author="Alina Frey" w:date="2017-11-21T10:43:00Z"/>
              <w:rFonts w:asciiTheme="minorHAnsi" w:eastAsiaTheme="minorEastAsia" w:hAnsiTheme="minorHAnsi" w:cstheme="minorBidi"/>
              <w:noProof/>
              <w:color w:val="auto"/>
            </w:rPr>
          </w:pPr>
          <w:ins w:id="647" w:author="Alina Frey" w:date="2017-11-21T10:43:00Z">
            <w:r w:rsidRPr="00A94269">
              <w:rPr>
                <w:rStyle w:val="Hyperlink"/>
                <w:noProof/>
              </w:rPr>
              <w:fldChar w:fldCharType="begin"/>
            </w:r>
            <w:r w:rsidRPr="00A94269">
              <w:rPr>
                <w:rStyle w:val="Hyperlink"/>
                <w:noProof/>
              </w:rPr>
              <w:instrText xml:space="preserve"> </w:instrText>
            </w:r>
            <w:r>
              <w:rPr>
                <w:noProof/>
              </w:rPr>
              <w:instrText>HYPERLINK \l "_Toc499024437"</w:instrText>
            </w:r>
            <w:r w:rsidRPr="00A94269">
              <w:rPr>
                <w:rStyle w:val="Hyperlink"/>
                <w:noProof/>
              </w:rPr>
              <w:instrText xml:space="preserve"> </w:instrText>
            </w:r>
            <w:r w:rsidRPr="00A94269">
              <w:rPr>
                <w:rStyle w:val="Hyperlink"/>
                <w:noProof/>
              </w:rPr>
              <w:fldChar w:fldCharType="separate"/>
            </w:r>
            <w:r w:rsidRPr="00A94269">
              <w:rPr>
                <w:rStyle w:val="Hyperlink"/>
                <w:noProof/>
              </w:rPr>
              <w:t>Contact History</w:t>
            </w:r>
            <w:r>
              <w:rPr>
                <w:noProof/>
                <w:webHidden/>
              </w:rPr>
              <w:tab/>
            </w:r>
            <w:r>
              <w:rPr>
                <w:noProof/>
                <w:webHidden/>
              </w:rPr>
              <w:fldChar w:fldCharType="begin"/>
            </w:r>
            <w:r>
              <w:rPr>
                <w:noProof/>
                <w:webHidden/>
              </w:rPr>
              <w:instrText xml:space="preserve"> PAGEREF _Toc499024437 \h </w:instrText>
            </w:r>
          </w:ins>
          <w:r>
            <w:rPr>
              <w:noProof/>
              <w:webHidden/>
            </w:rPr>
          </w:r>
          <w:r>
            <w:rPr>
              <w:noProof/>
              <w:webHidden/>
            </w:rPr>
            <w:fldChar w:fldCharType="separate"/>
          </w:r>
          <w:ins w:id="648" w:author="Alina Frey [2]" w:date="2017-11-21T10:58:00Z">
            <w:r w:rsidR="003B7B8C">
              <w:rPr>
                <w:noProof/>
                <w:webHidden/>
              </w:rPr>
              <w:t>81</w:t>
            </w:r>
          </w:ins>
          <w:ins w:id="649" w:author="Alina Frey" w:date="2017-11-21T10:43:00Z">
            <w:r>
              <w:rPr>
                <w:noProof/>
                <w:webHidden/>
              </w:rPr>
              <w:fldChar w:fldCharType="end"/>
            </w:r>
            <w:r w:rsidRPr="00A94269">
              <w:rPr>
                <w:rStyle w:val="Hyperlink"/>
                <w:noProof/>
              </w:rPr>
              <w:fldChar w:fldCharType="end"/>
            </w:r>
          </w:ins>
        </w:p>
        <w:p w14:paraId="24262182" w14:textId="74EEED83" w:rsidR="00672E26" w:rsidRDefault="00672E26">
          <w:pPr>
            <w:pStyle w:val="TOC3"/>
            <w:tabs>
              <w:tab w:val="right" w:leader="dot" w:pos="9350"/>
            </w:tabs>
            <w:rPr>
              <w:ins w:id="650" w:author="Alina Frey" w:date="2017-11-21T10:43:00Z"/>
              <w:rFonts w:asciiTheme="minorHAnsi" w:eastAsiaTheme="minorEastAsia" w:hAnsiTheme="minorHAnsi" w:cstheme="minorBidi"/>
              <w:i w:val="0"/>
              <w:noProof/>
              <w:color w:val="auto"/>
            </w:rPr>
          </w:pPr>
          <w:ins w:id="651" w:author="Alina Frey" w:date="2017-11-21T10:43:00Z">
            <w:r w:rsidRPr="00A94269">
              <w:rPr>
                <w:rStyle w:val="Hyperlink"/>
                <w:noProof/>
              </w:rPr>
              <w:fldChar w:fldCharType="begin"/>
            </w:r>
            <w:r w:rsidRPr="00A94269">
              <w:rPr>
                <w:rStyle w:val="Hyperlink"/>
                <w:noProof/>
              </w:rPr>
              <w:instrText xml:space="preserve"> </w:instrText>
            </w:r>
            <w:r>
              <w:rPr>
                <w:noProof/>
              </w:rPr>
              <w:instrText>HYPERLINK \l "_Toc499024438"</w:instrText>
            </w:r>
            <w:r w:rsidRPr="00A94269">
              <w:rPr>
                <w:rStyle w:val="Hyperlink"/>
                <w:noProof/>
              </w:rPr>
              <w:instrText xml:space="preserve"> </w:instrText>
            </w:r>
            <w:r w:rsidRPr="00A94269">
              <w:rPr>
                <w:rStyle w:val="Hyperlink"/>
                <w:noProof/>
              </w:rPr>
              <w:fldChar w:fldCharType="separate"/>
            </w:r>
            <w:r w:rsidRPr="00A94269">
              <w:rPr>
                <w:rStyle w:val="Hyperlink"/>
                <w:noProof/>
              </w:rPr>
              <w:t>Add a Call Note</w:t>
            </w:r>
            <w:r>
              <w:rPr>
                <w:noProof/>
                <w:webHidden/>
              </w:rPr>
              <w:tab/>
            </w:r>
            <w:r>
              <w:rPr>
                <w:noProof/>
                <w:webHidden/>
              </w:rPr>
              <w:fldChar w:fldCharType="begin"/>
            </w:r>
            <w:r>
              <w:rPr>
                <w:noProof/>
                <w:webHidden/>
              </w:rPr>
              <w:instrText xml:space="preserve"> PAGEREF _Toc499024438 \h </w:instrText>
            </w:r>
          </w:ins>
          <w:r>
            <w:rPr>
              <w:noProof/>
              <w:webHidden/>
            </w:rPr>
          </w:r>
          <w:r>
            <w:rPr>
              <w:noProof/>
              <w:webHidden/>
            </w:rPr>
            <w:fldChar w:fldCharType="separate"/>
          </w:r>
          <w:ins w:id="652" w:author="Alina Frey [2]" w:date="2017-11-21T10:58:00Z">
            <w:r w:rsidR="003B7B8C">
              <w:rPr>
                <w:noProof/>
                <w:webHidden/>
              </w:rPr>
              <w:t>82</w:t>
            </w:r>
          </w:ins>
          <w:ins w:id="653" w:author="Alina Frey" w:date="2017-11-21T10:43:00Z">
            <w:r>
              <w:rPr>
                <w:noProof/>
                <w:webHidden/>
              </w:rPr>
              <w:fldChar w:fldCharType="end"/>
            </w:r>
            <w:r w:rsidRPr="00A94269">
              <w:rPr>
                <w:rStyle w:val="Hyperlink"/>
                <w:noProof/>
              </w:rPr>
              <w:fldChar w:fldCharType="end"/>
            </w:r>
          </w:ins>
        </w:p>
        <w:p w14:paraId="65E031B2" w14:textId="55DE8B18" w:rsidR="00672E26" w:rsidRDefault="00672E26">
          <w:pPr>
            <w:pStyle w:val="TOC3"/>
            <w:tabs>
              <w:tab w:val="right" w:leader="dot" w:pos="9350"/>
            </w:tabs>
            <w:rPr>
              <w:ins w:id="654" w:author="Alina Frey" w:date="2017-11-21T10:43:00Z"/>
              <w:rFonts w:asciiTheme="minorHAnsi" w:eastAsiaTheme="minorEastAsia" w:hAnsiTheme="minorHAnsi" w:cstheme="minorBidi"/>
              <w:i w:val="0"/>
              <w:noProof/>
              <w:color w:val="auto"/>
            </w:rPr>
          </w:pPr>
          <w:ins w:id="655" w:author="Alina Frey" w:date="2017-11-21T10:43:00Z">
            <w:r w:rsidRPr="00A94269">
              <w:rPr>
                <w:rStyle w:val="Hyperlink"/>
                <w:noProof/>
              </w:rPr>
              <w:fldChar w:fldCharType="begin"/>
            </w:r>
            <w:r w:rsidRPr="00A94269">
              <w:rPr>
                <w:rStyle w:val="Hyperlink"/>
                <w:noProof/>
              </w:rPr>
              <w:instrText xml:space="preserve"> </w:instrText>
            </w:r>
            <w:r>
              <w:rPr>
                <w:noProof/>
              </w:rPr>
              <w:instrText>HYPERLINK \l "_Toc499024439"</w:instrText>
            </w:r>
            <w:r w:rsidRPr="00A94269">
              <w:rPr>
                <w:rStyle w:val="Hyperlink"/>
                <w:noProof/>
              </w:rPr>
              <w:instrText xml:space="preserve"> </w:instrText>
            </w:r>
            <w:r w:rsidRPr="00A94269">
              <w:rPr>
                <w:rStyle w:val="Hyperlink"/>
                <w:noProof/>
              </w:rPr>
              <w:fldChar w:fldCharType="separate"/>
            </w:r>
            <w:r w:rsidRPr="00A94269">
              <w:rPr>
                <w:rStyle w:val="Hyperlink"/>
                <w:noProof/>
              </w:rPr>
              <w:t>Call Note Details</w:t>
            </w:r>
            <w:r>
              <w:rPr>
                <w:noProof/>
                <w:webHidden/>
              </w:rPr>
              <w:tab/>
            </w:r>
            <w:r>
              <w:rPr>
                <w:noProof/>
                <w:webHidden/>
              </w:rPr>
              <w:fldChar w:fldCharType="begin"/>
            </w:r>
            <w:r>
              <w:rPr>
                <w:noProof/>
                <w:webHidden/>
              </w:rPr>
              <w:instrText xml:space="preserve"> PAGEREF _Toc499024439 \h </w:instrText>
            </w:r>
          </w:ins>
          <w:r>
            <w:rPr>
              <w:noProof/>
              <w:webHidden/>
            </w:rPr>
          </w:r>
          <w:r>
            <w:rPr>
              <w:noProof/>
              <w:webHidden/>
            </w:rPr>
            <w:fldChar w:fldCharType="separate"/>
          </w:r>
          <w:ins w:id="656" w:author="Alina Frey [2]" w:date="2017-11-21T10:58:00Z">
            <w:r w:rsidR="003B7B8C">
              <w:rPr>
                <w:noProof/>
                <w:webHidden/>
              </w:rPr>
              <w:t>83</w:t>
            </w:r>
          </w:ins>
          <w:ins w:id="657" w:author="Alina Frey" w:date="2017-11-21T10:43:00Z">
            <w:r>
              <w:rPr>
                <w:noProof/>
                <w:webHidden/>
              </w:rPr>
              <w:fldChar w:fldCharType="end"/>
            </w:r>
            <w:r w:rsidRPr="00A94269">
              <w:rPr>
                <w:rStyle w:val="Hyperlink"/>
                <w:noProof/>
              </w:rPr>
              <w:fldChar w:fldCharType="end"/>
            </w:r>
          </w:ins>
        </w:p>
        <w:p w14:paraId="64DF5FB7" w14:textId="515B8A59" w:rsidR="00672E26" w:rsidRDefault="00672E26">
          <w:pPr>
            <w:pStyle w:val="TOC3"/>
            <w:tabs>
              <w:tab w:val="right" w:leader="dot" w:pos="9350"/>
            </w:tabs>
            <w:rPr>
              <w:ins w:id="658" w:author="Alina Frey" w:date="2017-11-21T10:43:00Z"/>
              <w:rFonts w:asciiTheme="minorHAnsi" w:eastAsiaTheme="minorEastAsia" w:hAnsiTheme="minorHAnsi" w:cstheme="minorBidi"/>
              <w:i w:val="0"/>
              <w:noProof/>
              <w:color w:val="auto"/>
            </w:rPr>
          </w:pPr>
          <w:ins w:id="659" w:author="Alina Frey" w:date="2017-11-21T10:43:00Z">
            <w:r w:rsidRPr="00A94269">
              <w:rPr>
                <w:rStyle w:val="Hyperlink"/>
                <w:noProof/>
              </w:rPr>
              <w:fldChar w:fldCharType="begin"/>
            </w:r>
            <w:r w:rsidRPr="00A94269">
              <w:rPr>
                <w:rStyle w:val="Hyperlink"/>
                <w:noProof/>
              </w:rPr>
              <w:instrText xml:space="preserve"> </w:instrText>
            </w:r>
            <w:r>
              <w:rPr>
                <w:noProof/>
              </w:rPr>
              <w:instrText>HYPERLINK \l "_Toc499024440"</w:instrText>
            </w:r>
            <w:r w:rsidRPr="00A94269">
              <w:rPr>
                <w:rStyle w:val="Hyperlink"/>
                <w:noProof/>
              </w:rPr>
              <w:instrText xml:space="preserve"> </w:instrText>
            </w:r>
            <w:r w:rsidRPr="00A94269">
              <w:rPr>
                <w:rStyle w:val="Hyperlink"/>
                <w:noProof/>
              </w:rPr>
              <w:fldChar w:fldCharType="separate"/>
            </w:r>
            <w:r w:rsidRPr="00A94269">
              <w:rPr>
                <w:rStyle w:val="Hyperlink"/>
                <w:noProof/>
              </w:rPr>
              <w:t>Call Note Tabs</w:t>
            </w:r>
            <w:r>
              <w:rPr>
                <w:noProof/>
                <w:webHidden/>
              </w:rPr>
              <w:tab/>
            </w:r>
            <w:r>
              <w:rPr>
                <w:noProof/>
                <w:webHidden/>
              </w:rPr>
              <w:fldChar w:fldCharType="begin"/>
            </w:r>
            <w:r>
              <w:rPr>
                <w:noProof/>
                <w:webHidden/>
              </w:rPr>
              <w:instrText xml:space="preserve"> PAGEREF _Toc499024440 \h </w:instrText>
            </w:r>
          </w:ins>
          <w:r>
            <w:rPr>
              <w:noProof/>
              <w:webHidden/>
            </w:rPr>
          </w:r>
          <w:r>
            <w:rPr>
              <w:noProof/>
              <w:webHidden/>
            </w:rPr>
            <w:fldChar w:fldCharType="separate"/>
          </w:r>
          <w:ins w:id="660" w:author="Alina Frey [2]" w:date="2017-11-21T10:58:00Z">
            <w:r w:rsidR="003B7B8C">
              <w:rPr>
                <w:noProof/>
                <w:webHidden/>
              </w:rPr>
              <w:t>86</w:t>
            </w:r>
          </w:ins>
          <w:ins w:id="661" w:author="Alina Frey" w:date="2017-11-21T10:43:00Z">
            <w:r>
              <w:rPr>
                <w:noProof/>
                <w:webHidden/>
              </w:rPr>
              <w:fldChar w:fldCharType="end"/>
            </w:r>
            <w:r w:rsidRPr="00A94269">
              <w:rPr>
                <w:rStyle w:val="Hyperlink"/>
                <w:noProof/>
              </w:rPr>
              <w:fldChar w:fldCharType="end"/>
            </w:r>
          </w:ins>
        </w:p>
        <w:p w14:paraId="6867D874" w14:textId="4577B120" w:rsidR="00672E26" w:rsidRDefault="00672E26">
          <w:pPr>
            <w:pStyle w:val="TOC3"/>
            <w:tabs>
              <w:tab w:val="right" w:leader="dot" w:pos="9350"/>
            </w:tabs>
            <w:rPr>
              <w:ins w:id="662" w:author="Alina Frey" w:date="2017-11-21T10:43:00Z"/>
              <w:rFonts w:asciiTheme="minorHAnsi" w:eastAsiaTheme="minorEastAsia" w:hAnsiTheme="minorHAnsi" w:cstheme="minorBidi"/>
              <w:i w:val="0"/>
              <w:noProof/>
              <w:color w:val="auto"/>
            </w:rPr>
          </w:pPr>
          <w:ins w:id="663" w:author="Alina Frey" w:date="2017-11-21T10:43:00Z">
            <w:r w:rsidRPr="00A94269">
              <w:rPr>
                <w:rStyle w:val="Hyperlink"/>
                <w:noProof/>
              </w:rPr>
              <w:fldChar w:fldCharType="begin"/>
            </w:r>
            <w:r w:rsidRPr="00A94269">
              <w:rPr>
                <w:rStyle w:val="Hyperlink"/>
                <w:noProof/>
              </w:rPr>
              <w:instrText xml:space="preserve"> </w:instrText>
            </w:r>
            <w:r>
              <w:rPr>
                <w:noProof/>
              </w:rPr>
              <w:instrText>HYPERLINK \l "_Toc499024441"</w:instrText>
            </w:r>
            <w:r w:rsidRPr="00A94269">
              <w:rPr>
                <w:rStyle w:val="Hyperlink"/>
                <w:noProof/>
              </w:rPr>
              <w:instrText xml:space="preserve"> </w:instrText>
            </w:r>
            <w:r w:rsidRPr="00A94269">
              <w:rPr>
                <w:rStyle w:val="Hyperlink"/>
                <w:noProof/>
              </w:rPr>
              <w:fldChar w:fldCharType="separate"/>
            </w:r>
            <w:r w:rsidRPr="00A94269">
              <w:rPr>
                <w:rStyle w:val="Hyperlink"/>
                <w:noProof/>
              </w:rPr>
              <w:t>Call Note Tabs Details</w:t>
            </w:r>
            <w:r>
              <w:rPr>
                <w:noProof/>
                <w:webHidden/>
              </w:rPr>
              <w:tab/>
            </w:r>
            <w:r>
              <w:rPr>
                <w:noProof/>
                <w:webHidden/>
              </w:rPr>
              <w:fldChar w:fldCharType="begin"/>
            </w:r>
            <w:r>
              <w:rPr>
                <w:noProof/>
                <w:webHidden/>
              </w:rPr>
              <w:instrText xml:space="preserve"> PAGEREF _Toc499024441 \h </w:instrText>
            </w:r>
          </w:ins>
          <w:r>
            <w:rPr>
              <w:noProof/>
              <w:webHidden/>
            </w:rPr>
          </w:r>
          <w:r>
            <w:rPr>
              <w:noProof/>
              <w:webHidden/>
            </w:rPr>
            <w:fldChar w:fldCharType="separate"/>
          </w:r>
          <w:ins w:id="664" w:author="Alina Frey [2]" w:date="2017-11-21T10:58:00Z">
            <w:r w:rsidR="003B7B8C">
              <w:rPr>
                <w:noProof/>
                <w:webHidden/>
              </w:rPr>
              <w:t>94</w:t>
            </w:r>
          </w:ins>
          <w:ins w:id="665" w:author="Alina Frey" w:date="2017-11-21T10:43:00Z">
            <w:r>
              <w:rPr>
                <w:noProof/>
                <w:webHidden/>
              </w:rPr>
              <w:fldChar w:fldCharType="end"/>
            </w:r>
            <w:r w:rsidRPr="00A94269">
              <w:rPr>
                <w:rStyle w:val="Hyperlink"/>
                <w:noProof/>
              </w:rPr>
              <w:fldChar w:fldCharType="end"/>
            </w:r>
          </w:ins>
        </w:p>
        <w:p w14:paraId="72E7C656" w14:textId="086FDC9A" w:rsidR="00672E26" w:rsidRDefault="00672E26">
          <w:pPr>
            <w:pStyle w:val="TOC2"/>
            <w:tabs>
              <w:tab w:val="right" w:leader="dot" w:pos="9350"/>
            </w:tabs>
            <w:rPr>
              <w:ins w:id="666" w:author="Alina Frey" w:date="2017-11-21T10:43:00Z"/>
              <w:rFonts w:asciiTheme="minorHAnsi" w:eastAsiaTheme="minorEastAsia" w:hAnsiTheme="minorHAnsi" w:cstheme="minorBidi"/>
              <w:noProof/>
              <w:color w:val="auto"/>
            </w:rPr>
          </w:pPr>
          <w:ins w:id="667" w:author="Alina Frey" w:date="2017-11-21T10:43:00Z">
            <w:r w:rsidRPr="00A94269">
              <w:rPr>
                <w:rStyle w:val="Hyperlink"/>
                <w:noProof/>
              </w:rPr>
              <w:fldChar w:fldCharType="begin"/>
            </w:r>
            <w:r w:rsidRPr="00A94269">
              <w:rPr>
                <w:rStyle w:val="Hyperlink"/>
                <w:noProof/>
              </w:rPr>
              <w:instrText xml:space="preserve"> </w:instrText>
            </w:r>
            <w:r>
              <w:rPr>
                <w:noProof/>
              </w:rPr>
              <w:instrText>HYPERLINK \l "_Toc499024442"</w:instrText>
            </w:r>
            <w:r w:rsidRPr="00A94269">
              <w:rPr>
                <w:rStyle w:val="Hyperlink"/>
                <w:noProof/>
              </w:rPr>
              <w:instrText xml:space="preserve"> </w:instrText>
            </w:r>
            <w:r w:rsidRPr="00A94269">
              <w:rPr>
                <w:rStyle w:val="Hyperlink"/>
                <w:noProof/>
              </w:rPr>
              <w:fldChar w:fldCharType="separate"/>
            </w:r>
            <w:r w:rsidRPr="00A94269">
              <w:rPr>
                <w:rStyle w:val="Hyperlink"/>
                <w:noProof/>
              </w:rPr>
              <w:t>Education</w:t>
            </w:r>
            <w:r>
              <w:rPr>
                <w:noProof/>
                <w:webHidden/>
              </w:rPr>
              <w:tab/>
            </w:r>
            <w:r>
              <w:rPr>
                <w:noProof/>
                <w:webHidden/>
              </w:rPr>
              <w:fldChar w:fldCharType="begin"/>
            </w:r>
            <w:r>
              <w:rPr>
                <w:noProof/>
                <w:webHidden/>
              </w:rPr>
              <w:instrText xml:space="preserve"> PAGEREF _Toc499024442 \h </w:instrText>
            </w:r>
          </w:ins>
          <w:r>
            <w:rPr>
              <w:noProof/>
              <w:webHidden/>
            </w:rPr>
          </w:r>
          <w:r>
            <w:rPr>
              <w:noProof/>
              <w:webHidden/>
            </w:rPr>
            <w:fldChar w:fldCharType="separate"/>
          </w:r>
          <w:ins w:id="668" w:author="Alina Frey [2]" w:date="2017-11-21T10:58:00Z">
            <w:r w:rsidR="003B7B8C">
              <w:rPr>
                <w:noProof/>
                <w:webHidden/>
              </w:rPr>
              <w:t>109</w:t>
            </w:r>
          </w:ins>
          <w:ins w:id="669" w:author="Alina Frey" w:date="2017-11-21T10:43:00Z">
            <w:r>
              <w:rPr>
                <w:noProof/>
                <w:webHidden/>
              </w:rPr>
              <w:fldChar w:fldCharType="end"/>
            </w:r>
            <w:r w:rsidRPr="00A94269">
              <w:rPr>
                <w:rStyle w:val="Hyperlink"/>
                <w:noProof/>
              </w:rPr>
              <w:fldChar w:fldCharType="end"/>
            </w:r>
          </w:ins>
        </w:p>
        <w:p w14:paraId="40B0B62C" w14:textId="209B1FC3" w:rsidR="00672E26" w:rsidRDefault="00672E26">
          <w:pPr>
            <w:pStyle w:val="TOC3"/>
            <w:tabs>
              <w:tab w:val="right" w:leader="dot" w:pos="9350"/>
            </w:tabs>
            <w:rPr>
              <w:ins w:id="670" w:author="Alina Frey" w:date="2017-11-21T10:43:00Z"/>
              <w:rFonts w:asciiTheme="minorHAnsi" w:eastAsiaTheme="minorEastAsia" w:hAnsiTheme="minorHAnsi" w:cstheme="minorBidi"/>
              <w:i w:val="0"/>
              <w:noProof/>
              <w:color w:val="auto"/>
            </w:rPr>
          </w:pPr>
          <w:ins w:id="671" w:author="Alina Frey" w:date="2017-11-21T10:43:00Z">
            <w:r w:rsidRPr="00A94269">
              <w:rPr>
                <w:rStyle w:val="Hyperlink"/>
                <w:noProof/>
              </w:rPr>
              <w:fldChar w:fldCharType="begin"/>
            </w:r>
            <w:r w:rsidRPr="00A94269">
              <w:rPr>
                <w:rStyle w:val="Hyperlink"/>
                <w:noProof/>
              </w:rPr>
              <w:instrText xml:space="preserve"> </w:instrText>
            </w:r>
            <w:r>
              <w:rPr>
                <w:noProof/>
              </w:rPr>
              <w:instrText>HYPERLINK \l "_Toc499024443"</w:instrText>
            </w:r>
            <w:r w:rsidRPr="00A94269">
              <w:rPr>
                <w:rStyle w:val="Hyperlink"/>
                <w:noProof/>
              </w:rPr>
              <w:instrText xml:space="preserve"> </w:instrText>
            </w:r>
            <w:r w:rsidRPr="00A94269">
              <w:rPr>
                <w:rStyle w:val="Hyperlink"/>
                <w:noProof/>
              </w:rPr>
              <w:fldChar w:fldCharType="separate"/>
            </w:r>
            <w:r w:rsidRPr="00A94269">
              <w:rPr>
                <w:rStyle w:val="Hyperlink"/>
                <w:noProof/>
              </w:rPr>
              <w:t>Add Education Item</w:t>
            </w:r>
            <w:r>
              <w:rPr>
                <w:noProof/>
                <w:webHidden/>
              </w:rPr>
              <w:tab/>
            </w:r>
            <w:r>
              <w:rPr>
                <w:noProof/>
                <w:webHidden/>
              </w:rPr>
              <w:fldChar w:fldCharType="begin"/>
            </w:r>
            <w:r>
              <w:rPr>
                <w:noProof/>
                <w:webHidden/>
              </w:rPr>
              <w:instrText xml:space="preserve"> PAGEREF _Toc499024443 \h </w:instrText>
            </w:r>
          </w:ins>
          <w:r>
            <w:rPr>
              <w:noProof/>
              <w:webHidden/>
            </w:rPr>
          </w:r>
          <w:r>
            <w:rPr>
              <w:noProof/>
              <w:webHidden/>
            </w:rPr>
            <w:fldChar w:fldCharType="separate"/>
          </w:r>
          <w:ins w:id="672" w:author="Alina Frey [2]" w:date="2017-11-21T10:58:00Z">
            <w:r w:rsidR="003B7B8C">
              <w:rPr>
                <w:noProof/>
                <w:webHidden/>
              </w:rPr>
              <w:t>111</w:t>
            </w:r>
          </w:ins>
          <w:ins w:id="673" w:author="Alina Frey" w:date="2017-11-21T10:43:00Z">
            <w:r>
              <w:rPr>
                <w:noProof/>
                <w:webHidden/>
              </w:rPr>
              <w:fldChar w:fldCharType="end"/>
            </w:r>
            <w:r w:rsidRPr="00A94269">
              <w:rPr>
                <w:rStyle w:val="Hyperlink"/>
                <w:noProof/>
              </w:rPr>
              <w:fldChar w:fldCharType="end"/>
            </w:r>
          </w:ins>
        </w:p>
        <w:p w14:paraId="5649833C" w14:textId="744ED97B" w:rsidR="00672E26" w:rsidRDefault="00672E26">
          <w:pPr>
            <w:pStyle w:val="TOC2"/>
            <w:tabs>
              <w:tab w:val="right" w:leader="dot" w:pos="9350"/>
            </w:tabs>
            <w:rPr>
              <w:ins w:id="674" w:author="Alina Frey" w:date="2017-11-21T10:43:00Z"/>
              <w:rFonts w:asciiTheme="minorHAnsi" w:eastAsiaTheme="minorEastAsia" w:hAnsiTheme="minorHAnsi" w:cstheme="minorBidi"/>
              <w:noProof/>
              <w:color w:val="auto"/>
            </w:rPr>
          </w:pPr>
          <w:ins w:id="675" w:author="Alina Frey" w:date="2017-11-21T10:43:00Z">
            <w:r w:rsidRPr="00A94269">
              <w:rPr>
                <w:rStyle w:val="Hyperlink"/>
                <w:noProof/>
              </w:rPr>
              <w:fldChar w:fldCharType="begin"/>
            </w:r>
            <w:r w:rsidRPr="00A94269">
              <w:rPr>
                <w:rStyle w:val="Hyperlink"/>
                <w:noProof/>
              </w:rPr>
              <w:instrText xml:space="preserve"> </w:instrText>
            </w:r>
            <w:r>
              <w:rPr>
                <w:noProof/>
              </w:rPr>
              <w:instrText>HYPERLINK \l "_Toc499024444"</w:instrText>
            </w:r>
            <w:r w:rsidRPr="00A94269">
              <w:rPr>
                <w:rStyle w:val="Hyperlink"/>
                <w:noProof/>
              </w:rPr>
              <w:instrText xml:space="preserve"> </w:instrText>
            </w:r>
            <w:r w:rsidRPr="00A94269">
              <w:rPr>
                <w:rStyle w:val="Hyperlink"/>
                <w:noProof/>
              </w:rPr>
              <w:fldChar w:fldCharType="separate"/>
            </w:r>
            <w:r w:rsidRPr="00A94269">
              <w:rPr>
                <w:rStyle w:val="Hyperlink"/>
                <w:noProof/>
              </w:rPr>
              <w:t>Notes</w:t>
            </w:r>
            <w:r>
              <w:rPr>
                <w:noProof/>
                <w:webHidden/>
              </w:rPr>
              <w:tab/>
            </w:r>
            <w:r>
              <w:rPr>
                <w:noProof/>
                <w:webHidden/>
              </w:rPr>
              <w:fldChar w:fldCharType="begin"/>
            </w:r>
            <w:r>
              <w:rPr>
                <w:noProof/>
                <w:webHidden/>
              </w:rPr>
              <w:instrText xml:space="preserve"> PAGEREF _Toc499024444 \h </w:instrText>
            </w:r>
          </w:ins>
          <w:r>
            <w:rPr>
              <w:noProof/>
              <w:webHidden/>
            </w:rPr>
          </w:r>
          <w:r>
            <w:rPr>
              <w:noProof/>
              <w:webHidden/>
            </w:rPr>
            <w:fldChar w:fldCharType="separate"/>
          </w:r>
          <w:ins w:id="676" w:author="Alina Frey [2]" w:date="2017-11-21T10:58:00Z">
            <w:r w:rsidR="003B7B8C">
              <w:rPr>
                <w:noProof/>
                <w:webHidden/>
              </w:rPr>
              <w:t>113</w:t>
            </w:r>
          </w:ins>
          <w:ins w:id="677" w:author="Alina Frey" w:date="2017-11-21T10:43:00Z">
            <w:r>
              <w:rPr>
                <w:noProof/>
                <w:webHidden/>
              </w:rPr>
              <w:fldChar w:fldCharType="end"/>
            </w:r>
            <w:r w:rsidRPr="00A94269">
              <w:rPr>
                <w:rStyle w:val="Hyperlink"/>
                <w:noProof/>
              </w:rPr>
              <w:fldChar w:fldCharType="end"/>
            </w:r>
          </w:ins>
        </w:p>
        <w:p w14:paraId="5D3C790D" w14:textId="0E30B70B" w:rsidR="00672E26" w:rsidRDefault="00672E26">
          <w:pPr>
            <w:pStyle w:val="TOC3"/>
            <w:tabs>
              <w:tab w:val="right" w:leader="dot" w:pos="9350"/>
            </w:tabs>
            <w:rPr>
              <w:ins w:id="678" w:author="Alina Frey" w:date="2017-11-21T10:43:00Z"/>
              <w:rFonts w:asciiTheme="minorHAnsi" w:eastAsiaTheme="minorEastAsia" w:hAnsiTheme="minorHAnsi" w:cstheme="minorBidi"/>
              <w:i w:val="0"/>
              <w:noProof/>
              <w:color w:val="auto"/>
            </w:rPr>
          </w:pPr>
          <w:ins w:id="679" w:author="Alina Frey" w:date="2017-11-21T10:43:00Z">
            <w:r w:rsidRPr="00A94269">
              <w:rPr>
                <w:rStyle w:val="Hyperlink"/>
                <w:noProof/>
              </w:rPr>
              <w:fldChar w:fldCharType="begin"/>
            </w:r>
            <w:r w:rsidRPr="00A94269">
              <w:rPr>
                <w:rStyle w:val="Hyperlink"/>
                <w:noProof/>
              </w:rPr>
              <w:instrText xml:space="preserve"> </w:instrText>
            </w:r>
            <w:r>
              <w:rPr>
                <w:noProof/>
              </w:rPr>
              <w:instrText>HYPERLINK \l "_Toc499024445"</w:instrText>
            </w:r>
            <w:r w:rsidRPr="00A94269">
              <w:rPr>
                <w:rStyle w:val="Hyperlink"/>
                <w:noProof/>
              </w:rPr>
              <w:instrText xml:space="preserve"> </w:instrText>
            </w:r>
            <w:r w:rsidRPr="00A94269">
              <w:rPr>
                <w:rStyle w:val="Hyperlink"/>
                <w:noProof/>
              </w:rPr>
              <w:fldChar w:fldCharType="separate"/>
            </w:r>
            <w:r w:rsidRPr="00A94269">
              <w:rPr>
                <w:rStyle w:val="Hyperlink"/>
                <w:noProof/>
              </w:rPr>
              <w:t>Edit a Dashboard Note</w:t>
            </w:r>
            <w:r>
              <w:rPr>
                <w:noProof/>
                <w:webHidden/>
              </w:rPr>
              <w:tab/>
            </w:r>
            <w:r>
              <w:rPr>
                <w:noProof/>
                <w:webHidden/>
              </w:rPr>
              <w:fldChar w:fldCharType="begin"/>
            </w:r>
            <w:r>
              <w:rPr>
                <w:noProof/>
                <w:webHidden/>
              </w:rPr>
              <w:instrText xml:space="preserve"> PAGEREF _Toc499024445 \h </w:instrText>
            </w:r>
          </w:ins>
          <w:r>
            <w:rPr>
              <w:noProof/>
              <w:webHidden/>
            </w:rPr>
          </w:r>
          <w:r>
            <w:rPr>
              <w:noProof/>
              <w:webHidden/>
            </w:rPr>
            <w:fldChar w:fldCharType="separate"/>
          </w:r>
          <w:ins w:id="680" w:author="Alina Frey [2]" w:date="2017-11-21T10:58:00Z">
            <w:r w:rsidR="003B7B8C">
              <w:rPr>
                <w:noProof/>
                <w:webHidden/>
              </w:rPr>
              <w:t>115</w:t>
            </w:r>
          </w:ins>
          <w:ins w:id="681" w:author="Alina Frey" w:date="2017-11-21T10:43:00Z">
            <w:r>
              <w:rPr>
                <w:noProof/>
                <w:webHidden/>
              </w:rPr>
              <w:fldChar w:fldCharType="end"/>
            </w:r>
            <w:r w:rsidRPr="00A94269">
              <w:rPr>
                <w:rStyle w:val="Hyperlink"/>
                <w:noProof/>
              </w:rPr>
              <w:fldChar w:fldCharType="end"/>
            </w:r>
          </w:ins>
        </w:p>
        <w:p w14:paraId="73FCC2E8" w14:textId="36D18184" w:rsidR="00672E26" w:rsidRDefault="00672E26">
          <w:pPr>
            <w:pStyle w:val="TOC3"/>
            <w:tabs>
              <w:tab w:val="right" w:leader="dot" w:pos="9350"/>
            </w:tabs>
            <w:rPr>
              <w:ins w:id="682" w:author="Alina Frey" w:date="2017-11-21T10:43:00Z"/>
              <w:rFonts w:asciiTheme="minorHAnsi" w:eastAsiaTheme="minorEastAsia" w:hAnsiTheme="minorHAnsi" w:cstheme="minorBidi"/>
              <w:i w:val="0"/>
              <w:noProof/>
              <w:color w:val="auto"/>
            </w:rPr>
          </w:pPr>
          <w:ins w:id="683" w:author="Alina Frey" w:date="2017-11-21T10:43:00Z">
            <w:r w:rsidRPr="00A94269">
              <w:rPr>
                <w:rStyle w:val="Hyperlink"/>
                <w:noProof/>
              </w:rPr>
              <w:fldChar w:fldCharType="begin"/>
            </w:r>
            <w:r w:rsidRPr="00A94269">
              <w:rPr>
                <w:rStyle w:val="Hyperlink"/>
                <w:noProof/>
              </w:rPr>
              <w:instrText xml:space="preserve"> </w:instrText>
            </w:r>
            <w:r>
              <w:rPr>
                <w:noProof/>
              </w:rPr>
              <w:instrText>HYPERLINK \l "_Toc499024446"</w:instrText>
            </w:r>
            <w:r w:rsidRPr="00A94269">
              <w:rPr>
                <w:rStyle w:val="Hyperlink"/>
                <w:noProof/>
              </w:rPr>
              <w:instrText xml:space="preserve"> </w:instrText>
            </w:r>
            <w:r w:rsidRPr="00A94269">
              <w:rPr>
                <w:rStyle w:val="Hyperlink"/>
                <w:noProof/>
              </w:rPr>
              <w:fldChar w:fldCharType="separate"/>
            </w:r>
            <w:r w:rsidRPr="00A94269">
              <w:rPr>
                <w:rStyle w:val="Hyperlink"/>
                <w:noProof/>
              </w:rPr>
              <w:t>Sign a Dashboard Note</w:t>
            </w:r>
            <w:r>
              <w:rPr>
                <w:noProof/>
                <w:webHidden/>
              </w:rPr>
              <w:tab/>
            </w:r>
            <w:r>
              <w:rPr>
                <w:noProof/>
                <w:webHidden/>
              </w:rPr>
              <w:fldChar w:fldCharType="begin"/>
            </w:r>
            <w:r>
              <w:rPr>
                <w:noProof/>
                <w:webHidden/>
              </w:rPr>
              <w:instrText xml:space="preserve"> PAGEREF _Toc499024446 \h </w:instrText>
            </w:r>
          </w:ins>
          <w:r>
            <w:rPr>
              <w:noProof/>
              <w:webHidden/>
            </w:rPr>
          </w:r>
          <w:r>
            <w:rPr>
              <w:noProof/>
              <w:webHidden/>
            </w:rPr>
            <w:fldChar w:fldCharType="separate"/>
          </w:r>
          <w:ins w:id="684" w:author="Alina Frey [2]" w:date="2017-11-21T10:58:00Z">
            <w:r w:rsidR="003B7B8C">
              <w:rPr>
                <w:noProof/>
                <w:webHidden/>
              </w:rPr>
              <w:t>115</w:t>
            </w:r>
          </w:ins>
          <w:ins w:id="685" w:author="Alina Frey" w:date="2017-11-21T10:43:00Z">
            <w:r>
              <w:rPr>
                <w:noProof/>
                <w:webHidden/>
              </w:rPr>
              <w:fldChar w:fldCharType="end"/>
            </w:r>
            <w:r w:rsidRPr="00A94269">
              <w:rPr>
                <w:rStyle w:val="Hyperlink"/>
                <w:noProof/>
              </w:rPr>
              <w:fldChar w:fldCharType="end"/>
            </w:r>
          </w:ins>
        </w:p>
        <w:p w14:paraId="42CE40A8" w14:textId="41795C82" w:rsidR="00672E26" w:rsidRDefault="00672E26">
          <w:pPr>
            <w:pStyle w:val="TOC3"/>
            <w:tabs>
              <w:tab w:val="right" w:leader="dot" w:pos="9350"/>
            </w:tabs>
            <w:rPr>
              <w:ins w:id="686" w:author="Alina Frey" w:date="2017-11-21T10:43:00Z"/>
              <w:rFonts w:asciiTheme="minorHAnsi" w:eastAsiaTheme="minorEastAsia" w:hAnsiTheme="minorHAnsi" w:cstheme="minorBidi"/>
              <w:i w:val="0"/>
              <w:noProof/>
              <w:color w:val="auto"/>
            </w:rPr>
          </w:pPr>
          <w:ins w:id="687" w:author="Alina Frey" w:date="2017-11-21T10:43:00Z">
            <w:r w:rsidRPr="00A94269">
              <w:rPr>
                <w:rStyle w:val="Hyperlink"/>
                <w:noProof/>
              </w:rPr>
              <w:fldChar w:fldCharType="begin"/>
            </w:r>
            <w:r w:rsidRPr="00A94269">
              <w:rPr>
                <w:rStyle w:val="Hyperlink"/>
                <w:noProof/>
              </w:rPr>
              <w:instrText xml:space="preserve"> </w:instrText>
            </w:r>
            <w:r>
              <w:rPr>
                <w:noProof/>
              </w:rPr>
              <w:instrText>HYPERLINK \l "_Toc499024447"</w:instrText>
            </w:r>
            <w:r w:rsidRPr="00A94269">
              <w:rPr>
                <w:rStyle w:val="Hyperlink"/>
                <w:noProof/>
              </w:rPr>
              <w:instrText xml:space="preserve"> </w:instrText>
            </w:r>
            <w:r w:rsidRPr="00A94269">
              <w:rPr>
                <w:rStyle w:val="Hyperlink"/>
                <w:noProof/>
              </w:rPr>
              <w:fldChar w:fldCharType="separate"/>
            </w:r>
            <w:r w:rsidRPr="00A94269">
              <w:rPr>
                <w:rStyle w:val="Hyperlink"/>
                <w:noProof/>
              </w:rPr>
              <w:t>Add Addendums to a Dashboard Note</w:t>
            </w:r>
            <w:r>
              <w:rPr>
                <w:noProof/>
                <w:webHidden/>
              </w:rPr>
              <w:tab/>
            </w:r>
            <w:r>
              <w:rPr>
                <w:noProof/>
                <w:webHidden/>
              </w:rPr>
              <w:fldChar w:fldCharType="begin"/>
            </w:r>
            <w:r>
              <w:rPr>
                <w:noProof/>
                <w:webHidden/>
              </w:rPr>
              <w:instrText xml:space="preserve"> PAGEREF _Toc499024447 \h </w:instrText>
            </w:r>
          </w:ins>
          <w:r>
            <w:rPr>
              <w:noProof/>
              <w:webHidden/>
            </w:rPr>
          </w:r>
          <w:r>
            <w:rPr>
              <w:noProof/>
              <w:webHidden/>
            </w:rPr>
            <w:fldChar w:fldCharType="separate"/>
          </w:r>
          <w:ins w:id="688" w:author="Alina Frey [2]" w:date="2017-11-21T10:58:00Z">
            <w:r w:rsidR="003B7B8C">
              <w:rPr>
                <w:noProof/>
                <w:webHidden/>
              </w:rPr>
              <w:t>116</w:t>
            </w:r>
          </w:ins>
          <w:ins w:id="689" w:author="Alina Frey" w:date="2017-11-21T10:43:00Z">
            <w:r>
              <w:rPr>
                <w:noProof/>
                <w:webHidden/>
              </w:rPr>
              <w:fldChar w:fldCharType="end"/>
            </w:r>
            <w:r w:rsidRPr="00A94269">
              <w:rPr>
                <w:rStyle w:val="Hyperlink"/>
                <w:noProof/>
              </w:rPr>
              <w:fldChar w:fldCharType="end"/>
            </w:r>
          </w:ins>
        </w:p>
        <w:p w14:paraId="7D9348F7" w14:textId="66A4863A" w:rsidR="00672E26" w:rsidRDefault="00672E26">
          <w:pPr>
            <w:pStyle w:val="TOC3"/>
            <w:tabs>
              <w:tab w:val="right" w:leader="dot" w:pos="9350"/>
            </w:tabs>
            <w:rPr>
              <w:ins w:id="690" w:author="Alina Frey" w:date="2017-11-21T10:43:00Z"/>
              <w:rFonts w:asciiTheme="minorHAnsi" w:eastAsiaTheme="minorEastAsia" w:hAnsiTheme="minorHAnsi" w:cstheme="minorBidi"/>
              <w:i w:val="0"/>
              <w:noProof/>
              <w:color w:val="auto"/>
            </w:rPr>
          </w:pPr>
          <w:ins w:id="691" w:author="Alina Frey" w:date="2017-11-21T10:43:00Z">
            <w:r w:rsidRPr="00A94269">
              <w:rPr>
                <w:rStyle w:val="Hyperlink"/>
                <w:noProof/>
              </w:rPr>
              <w:fldChar w:fldCharType="begin"/>
            </w:r>
            <w:r w:rsidRPr="00A94269">
              <w:rPr>
                <w:rStyle w:val="Hyperlink"/>
                <w:noProof/>
              </w:rPr>
              <w:instrText xml:space="preserve"> </w:instrText>
            </w:r>
            <w:r>
              <w:rPr>
                <w:noProof/>
              </w:rPr>
              <w:instrText>HYPERLINK \l "_Toc499024448"</w:instrText>
            </w:r>
            <w:r w:rsidRPr="00A94269">
              <w:rPr>
                <w:rStyle w:val="Hyperlink"/>
                <w:noProof/>
              </w:rPr>
              <w:instrText xml:space="preserve"> </w:instrText>
            </w:r>
            <w:r w:rsidRPr="00A94269">
              <w:rPr>
                <w:rStyle w:val="Hyperlink"/>
                <w:noProof/>
              </w:rPr>
              <w:fldChar w:fldCharType="separate"/>
            </w:r>
            <w:r w:rsidRPr="00A94269">
              <w:rPr>
                <w:rStyle w:val="Hyperlink"/>
                <w:noProof/>
              </w:rPr>
              <w:t>View the details of a Note</w:t>
            </w:r>
            <w:r>
              <w:rPr>
                <w:noProof/>
                <w:webHidden/>
              </w:rPr>
              <w:tab/>
            </w:r>
            <w:r>
              <w:rPr>
                <w:noProof/>
                <w:webHidden/>
              </w:rPr>
              <w:fldChar w:fldCharType="begin"/>
            </w:r>
            <w:r>
              <w:rPr>
                <w:noProof/>
                <w:webHidden/>
              </w:rPr>
              <w:instrText xml:space="preserve"> PAGEREF _Toc499024448 \h </w:instrText>
            </w:r>
          </w:ins>
          <w:r>
            <w:rPr>
              <w:noProof/>
              <w:webHidden/>
            </w:rPr>
          </w:r>
          <w:r>
            <w:rPr>
              <w:noProof/>
              <w:webHidden/>
            </w:rPr>
            <w:fldChar w:fldCharType="separate"/>
          </w:r>
          <w:ins w:id="692" w:author="Alina Frey [2]" w:date="2017-11-21T10:58:00Z">
            <w:r w:rsidR="003B7B8C">
              <w:rPr>
                <w:noProof/>
                <w:webHidden/>
              </w:rPr>
              <w:t>119</w:t>
            </w:r>
          </w:ins>
          <w:ins w:id="693" w:author="Alina Frey" w:date="2017-11-21T10:43:00Z">
            <w:r>
              <w:rPr>
                <w:noProof/>
                <w:webHidden/>
              </w:rPr>
              <w:fldChar w:fldCharType="end"/>
            </w:r>
            <w:r w:rsidRPr="00A94269">
              <w:rPr>
                <w:rStyle w:val="Hyperlink"/>
                <w:noProof/>
              </w:rPr>
              <w:fldChar w:fldCharType="end"/>
            </w:r>
          </w:ins>
        </w:p>
        <w:p w14:paraId="16632711" w14:textId="2F23B717" w:rsidR="00672E26" w:rsidRDefault="00672E26">
          <w:pPr>
            <w:pStyle w:val="TOC3"/>
            <w:tabs>
              <w:tab w:val="right" w:leader="dot" w:pos="9350"/>
            </w:tabs>
            <w:rPr>
              <w:ins w:id="694" w:author="Alina Frey" w:date="2017-11-21T10:43:00Z"/>
              <w:rFonts w:asciiTheme="minorHAnsi" w:eastAsiaTheme="minorEastAsia" w:hAnsiTheme="minorHAnsi" w:cstheme="minorBidi"/>
              <w:i w:val="0"/>
              <w:noProof/>
              <w:color w:val="auto"/>
            </w:rPr>
          </w:pPr>
          <w:ins w:id="695" w:author="Alina Frey" w:date="2017-11-21T10:43:00Z">
            <w:r w:rsidRPr="00A94269">
              <w:rPr>
                <w:rStyle w:val="Hyperlink"/>
                <w:noProof/>
              </w:rPr>
              <w:fldChar w:fldCharType="begin"/>
            </w:r>
            <w:r w:rsidRPr="00A94269">
              <w:rPr>
                <w:rStyle w:val="Hyperlink"/>
                <w:noProof/>
              </w:rPr>
              <w:instrText xml:space="preserve"> </w:instrText>
            </w:r>
            <w:r>
              <w:rPr>
                <w:noProof/>
              </w:rPr>
              <w:instrText>HYPERLINK \l "_Toc499024449"</w:instrText>
            </w:r>
            <w:r w:rsidRPr="00A94269">
              <w:rPr>
                <w:rStyle w:val="Hyperlink"/>
                <w:noProof/>
              </w:rPr>
              <w:instrText xml:space="preserve"> </w:instrText>
            </w:r>
            <w:r w:rsidRPr="00A94269">
              <w:rPr>
                <w:rStyle w:val="Hyperlink"/>
                <w:noProof/>
              </w:rPr>
              <w:fldChar w:fldCharType="separate"/>
            </w:r>
            <w:r w:rsidRPr="00A94269">
              <w:rPr>
                <w:rStyle w:val="Hyperlink"/>
                <w:noProof/>
              </w:rPr>
              <w:t>Create a new note</w:t>
            </w:r>
            <w:r>
              <w:rPr>
                <w:noProof/>
                <w:webHidden/>
              </w:rPr>
              <w:tab/>
            </w:r>
            <w:r>
              <w:rPr>
                <w:noProof/>
                <w:webHidden/>
              </w:rPr>
              <w:fldChar w:fldCharType="begin"/>
            </w:r>
            <w:r>
              <w:rPr>
                <w:noProof/>
                <w:webHidden/>
              </w:rPr>
              <w:instrText xml:space="preserve"> PAGEREF _Toc499024449 \h </w:instrText>
            </w:r>
          </w:ins>
          <w:r>
            <w:rPr>
              <w:noProof/>
              <w:webHidden/>
            </w:rPr>
          </w:r>
          <w:r>
            <w:rPr>
              <w:noProof/>
              <w:webHidden/>
            </w:rPr>
            <w:fldChar w:fldCharType="separate"/>
          </w:r>
          <w:ins w:id="696" w:author="Alina Frey [2]" w:date="2017-11-21T10:58:00Z">
            <w:r w:rsidR="003B7B8C">
              <w:rPr>
                <w:noProof/>
                <w:webHidden/>
              </w:rPr>
              <w:t>120</w:t>
            </w:r>
          </w:ins>
          <w:ins w:id="697" w:author="Alina Frey" w:date="2017-11-21T10:43:00Z">
            <w:r>
              <w:rPr>
                <w:noProof/>
                <w:webHidden/>
              </w:rPr>
              <w:fldChar w:fldCharType="end"/>
            </w:r>
            <w:r w:rsidRPr="00A94269">
              <w:rPr>
                <w:rStyle w:val="Hyperlink"/>
                <w:noProof/>
              </w:rPr>
              <w:fldChar w:fldCharType="end"/>
            </w:r>
          </w:ins>
        </w:p>
        <w:p w14:paraId="74DE6A0D" w14:textId="43C42DFA" w:rsidR="00672E26" w:rsidRDefault="00672E26">
          <w:pPr>
            <w:pStyle w:val="TOC3"/>
            <w:tabs>
              <w:tab w:val="right" w:leader="dot" w:pos="9350"/>
            </w:tabs>
            <w:rPr>
              <w:ins w:id="698" w:author="Alina Frey" w:date="2017-11-21T10:43:00Z"/>
              <w:rFonts w:asciiTheme="minorHAnsi" w:eastAsiaTheme="minorEastAsia" w:hAnsiTheme="minorHAnsi" w:cstheme="minorBidi"/>
              <w:i w:val="0"/>
              <w:noProof/>
              <w:color w:val="auto"/>
            </w:rPr>
          </w:pPr>
          <w:ins w:id="699" w:author="Alina Frey" w:date="2017-11-21T10:43:00Z">
            <w:r w:rsidRPr="00A94269">
              <w:rPr>
                <w:rStyle w:val="Hyperlink"/>
                <w:noProof/>
              </w:rPr>
              <w:fldChar w:fldCharType="begin"/>
            </w:r>
            <w:r w:rsidRPr="00A94269">
              <w:rPr>
                <w:rStyle w:val="Hyperlink"/>
                <w:noProof/>
              </w:rPr>
              <w:instrText xml:space="preserve"> </w:instrText>
            </w:r>
            <w:r>
              <w:rPr>
                <w:noProof/>
              </w:rPr>
              <w:instrText>HYPERLINK \l "_Toc499024450"</w:instrText>
            </w:r>
            <w:r w:rsidRPr="00A94269">
              <w:rPr>
                <w:rStyle w:val="Hyperlink"/>
                <w:noProof/>
              </w:rPr>
              <w:instrText xml:space="preserve"> </w:instrText>
            </w:r>
            <w:r w:rsidRPr="00A94269">
              <w:rPr>
                <w:rStyle w:val="Hyperlink"/>
                <w:noProof/>
              </w:rPr>
              <w:fldChar w:fldCharType="separate"/>
            </w:r>
            <w:r w:rsidRPr="00A94269">
              <w:rPr>
                <w:rStyle w:val="Hyperlink"/>
                <w:noProof/>
              </w:rPr>
              <w:t>Delete</w:t>
            </w:r>
            <w:r>
              <w:rPr>
                <w:noProof/>
                <w:webHidden/>
              </w:rPr>
              <w:tab/>
            </w:r>
            <w:r>
              <w:rPr>
                <w:noProof/>
                <w:webHidden/>
              </w:rPr>
              <w:fldChar w:fldCharType="begin"/>
            </w:r>
            <w:r>
              <w:rPr>
                <w:noProof/>
                <w:webHidden/>
              </w:rPr>
              <w:instrText xml:space="preserve"> PAGEREF _Toc499024450 \h </w:instrText>
            </w:r>
          </w:ins>
          <w:r>
            <w:rPr>
              <w:noProof/>
              <w:webHidden/>
            </w:rPr>
          </w:r>
          <w:r>
            <w:rPr>
              <w:noProof/>
              <w:webHidden/>
            </w:rPr>
            <w:fldChar w:fldCharType="separate"/>
          </w:r>
          <w:ins w:id="700" w:author="Alina Frey [2]" w:date="2017-11-21T10:58:00Z">
            <w:r w:rsidR="003B7B8C">
              <w:rPr>
                <w:noProof/>
                <w:webHidden/>
              </w:rPr>
              <w:t>121</w:t>
            </w:r>
          </w:ins>
          <w:ins w:id="701" w:author="Alina Frey" w:date="2017-11-21T10:43:00Z">
            <w:r>
              <w:rPr>
                <w:noProof/>
                <w:webHidden/>
              </w:rPr>
              <w:fldChar w:fldCharType="end"/>
            </w:r>
            <w:r w:rsidRPr="00A94269">
              <w:rPr>
                <w:rStyle w:val="Hyperlink"/>
                <w:noProof/>
              </w:rPr>
              <w:fldChar w:fldCharType="end"/>
            </w:r>
          </w:ins>
        </w:p>
        <w:p w14:paraId="13975B61" w14:textId="10E6D192" w:rsidR="00672E26" w:rsidRDefault="00672E26">
          <w:pPr>
            <w:pStyle w:val="TOC2"/>
            <w:tabs>
              <w:tab w:val="right" w:leader="dot" w:pos="9350"/>
            </w:tabs>
            <w:rPr>
              <w:ins w:id="702" w:author="Alina Frey" w:date="2017-11-21T10:43:00Z"/>
              <w:rFonts w:asciiTheme="minorHAnsi" w:eastAsiaTheme="minorEastAsia" w:hAnsiTheme="minorHAnsi" w:cstheme="minorBidi"/>
              <w:noProof/>
              <w:color w:val="auto"/>
            </w:rPr>
          </w:pPr>
          <w:ins w:id="703" w:author="Alina Frey" w:date="2017-11-21T10:43:00Z">
            <w:r w:rsidRPr="00A94269">
              <w:rPr>
                <w:rStyle w:val="Hyperlink"/>
                <w:noProof/>
              </w:rPr>
              <w:fldChar w:fldCharType="begin"/>
            </w:r>
            <w:r w:rsidRPr="00A94269">
              <w:rPr>
                <w:rStyle w:val="Hyperlink"/>
                <w:noProof/>
              </w:rPr>
              <w:instrText xml:space="preserve"> </w:instrText>
            </w:r>
            <w:r>
              <w:rPr>
                <w:noProof/>
              </w:rPr>
              <w:instrText>HYPERLINK \l "_Toc499024451"</w:instrText>
            </w:r>
            <w:r w:rsidRPr="00A94269">
              <w:rPr>
                <w:rStyle w:val="Hyperlink"/>
                <w:noProof/>
              </w:rPr>
              <w:instrText xml:space="preserve"> </w:instrText>
            </w:r>
            <w:r w:rsidRPr="00A94269">
              <w:rPr>
                <w:rStyle w:val="Hyperlink"/>
                <w:noProof/>
              </w:rPr>
              <w:fldChar w:fldCharType="separate"/>
            </w:r>
            <w:r w:rsidRPr="00A94269">
              <w:rPr>
                <w:rStyle w:val="Hyperlink"/>
                <w:noProof/>
              </w:rPr>
              <w:t>Text4Baby Enrollment</w:t>
            </w:r>
            <w:r>
              <w:rPr>
                <w:noProof/>
                <w:webHidden/>
              </w:rPr>
              <w:tab/>
            </w:r>
            <w:r>
              <w:rPr>
                <w:noProof/>
                <w:webHidden/>
              </w:rPr>
              <w:fldChar w:fldCharType="begin"/>
            </w:r>
            <w:r>
              <w:rPr>
                <w:noProof/>
                <w:webHidden/>
              </w:rPr>
              <w:instrText xml:space="preserve"> PAGEREF _Toc499024451 \h </w:instrText>
            </w:r>
          </w:ins>
          <w:r>
            <w:rPr>
              <w:noProof/>
              <w:webHidden/>
            </w:rPr>
          </w:r>
          <w:r>
            <w:rPr>
              <w:noProof/>
              <w:webHidden/>
            </w:rPr>
            <w:fldChar w:fldCharType="separate"/>
          </w:r>
          <w:ins w:id="704" w:author="Alina Frey [2]" w:date="2017-11-21T10:58:00Z">
            <w:r w:rsidR="003B7B8C">
              <w:rPr>
                <w:noProof/>
                <w:webHidden/>
              </w:rPr>
              <w:t>121</w:t>
            </w:r>
          </w:ins>
          <w:ins w:id="705" w:author="Alina Frey" w:date="2017-11-21T10:43:00Z">
            <w:r>
              <w:rPr>
                <w:noProof/>
                <w:webHidden/>
              </w:rPr>
              <w:fldChar w:fldCharType="end"/>
            </w:r>
            <w:r w:rsidRPr="00A94269">
              <w:rPr>
                <w:rStyle w:val="Hyperlink"/>
                <w:noProof/>
              </w:rPr>
              <w:fldChar w:fldCharType="end"/>
            </w:r>
          </w:ins>
        </w:p>
        <w:p w14:paraId="30994605" w14:textId="36716824" w:rsidR="00672E26" w:rsidRDefault="00672E26">
          <w:pPr>
            <w:pStyle w:val="TOC2"/>
            <w:tabs>
              <w:tab w:val="right" w:leader="dot" w:pos="9350"/>
            </w:tabs>
            <w:rPr>
              <w:ins w:id="706" w:author="Alina Frey" w:date="2017-11-21T10:43:00Z"/>
              <w:rFonts w:asciiTheme="minorHAnsi" w:eastAsiaTheme="minorEastAsia" w:hAnsiTheme="minorHAnsi" w:cstheme="minorBidi"/>
              <w:noProof/>
              <w:color w:val="auto"/>
            </w:rPr>
          </w:pPr>
          <w:ins w:id="707" w:author="Alina Frey" w:date="2017-11-21T10:43:00Z">
            <w:r w:rsidRPr="00A94269">
              <w:rPr>
                <w:rStyle w:val="Hyperlink"/>
                <w:noProof/>
              </w:rPr>
              <w:fldChar w:fldCharType="begin"/>
            </w:r>
            <w:r w:rsidRPr="00A94269">
              <w:rPr>
                <w:rStyle w:val="Hyperlink"/>
                <w:noProof/>
              </w:rPr>
              <w:instrText xml:space="preserve"> </w:instrText>
            </w:r>
            <w:r>
              <w:rPr>
                <w:noProof/>
              </w:rPr>
              <w:instrText>HYPERLINK \l "_Toc499024452"</w:instrText>
            </w:r>
            <w:r w:rsidRPr="00A94269">
              <w:rPr>
                <w:rStyle w:val="Hyperlink"/>
                <w:noProof/>
              </w:rPr>
              <w:instrText xml:space="preserve"> </w:instrText>
            </w:r>
            <w:r w:rsidRPr="00A94269">
              <w:rPr>
                <w:rStyle w:val="Hyperlink"/>
                <w:noProof/>
              </w:rPr>
              <w:fldChar w:fldCharType="separate"/>
            </w:r>
            <w:r w:rsidRPr="00A94269">
              <w:rPr>
                <w:rStyle w:val="Hyperlink"/>
                <w:noProof/>
              </w:rPr>
              <w:t>Labs</w:t>
            </w:r>
            <w:r>
              <w:rPr>
                <w:noProof/>
                <w:webHidden/>
              </w:rPr>
              <w:tab/>
            </w:r>
            <w:r>
              <w:rPr>
                <w:noProof/>
                <w:webHidden/>
              </w:rPr>
              <w:fldChar w:fldCharType="begin"/>
            </w:r>
            <w:r>
              <w:rPr>
                <w:noProof/>
                <w:webHidden/>
              </w:rPr>
              <w:instrText xml:space="preserve"> PAGEREF _Toc499024452 \h </w:instrText>
            </w:r>
          </w:ins>
          <w:r>
            <w:rPr>
              <w:noProof/>
              <w:webHidden/>
            </w:rPr>
          </w:r>
          <w:r>
            <w:rPr>
              <w:noProof/>
              <w:webHidden/>
            </w:rPr>
            <w:fldChar w:fldCharType="separate"/>
          </w:r>
          <w:ins w:id="708" w:author="Alina Frey [2]" w:date="2017-11-21T10:58:00Z">
            <w:r w:rsidR="003B7B8C">
              <w:rPr>
                <w:noProof/>
                <w:webHidden/>
              </w:rPr>
              <w:t>124</w:t>
            </w:r>
          </w:ins>
          <w:ins w:id="709" w:author="Alina Frey" w:date="2017-11-21T10:43:00Z">
            <w:r>
              <w:rPr>
                <w:noProof/>
                <w:webHidden/>
              </w:rPr>
              <w:fldChar w:fldCharType="end"/>
            </w:r>
            <w:r w:rsidRPr="00A94269">
              <w:rPr>
                <w:rStyle w:val="Hyperlink"/>
                <w:noProof/>
              </w:rPr>
              <w:fldChar w:fldCharType="end"/>
            </w:r>
          </w:ins>
        </w:p>
        <w:p w14:paraId="032006FC" w14:textId="369810E4" w:rsidR="00672E26" w:rsidRDefault="00672E26">
          <w:pPr>
            <w:pStyle w:val="TOC2"/>
            <w:tabs>
              <w:tab w:val="right" w:leader="dot" w:pos="9350"/>
            </w:tabs>
            <w:rPr>
              <w:ins w:id="710" w:author="Alina Frey" w:date="2017-11-21T10:43:00Z"/>
              <w:rFonts w:asciiTheme="minorHAnsi" w:eastAsiaTheme="minorEastAsia" w:hAnsiTheme="minorHAnsi" w:cstheme="minorBidi"/>
              <w:noProof/>
              <w:color w:val="auto"/>
            </w:rPr>
          </w:pPr>
          <w:ins w:id="711" w:author="Alina Frey" w:date="2017-11-21T10:43:00Z">
            <w:r w:rsidRPr="00A94269">
              <w:rPr>
                <w:rStyle w:val="Hyperlink"/>
                <w:noProof/>
              </w:rPr>
              <w:fldChar w:fldCharType="begin"/>
            </w:r>
            <w:r w:rsidRPr="00A94269">
              <w:rPr>
                <w:rStyle w:val="Hyperlink"/>
                <w:noProof/>
              </w:rPr>
              <w:instrText xml:space="preserve"> </w:instrText>
            </w:r>
            <w:r>
              <w:rPr>
                <w:noProof/>
              </w:rPr>
              <w:instrText>HYPERLINK \l "_Toc499024453"</w:instrText>
            </w:r>
            <w:r w:rsidRPr="00A94269">
              <w:rPr>
                <w:rStyle w:val="Hyperlink"/>
                <w:noProof/>
              </w:rPr>
              <w:instrText xml:space="preserve"> </w:instrText>
            </w:r>
            <w:r w:rsidRPr="00A94269">
              <w:rPr>
                <w:rStyle w:val="Hyperlink"/>
                <w:noProof/>
              </w:rPr>
              <w:fldChar w:fldCharType="separate"/>
            </w:r>
            <w:r w:rsidRPr="00A94269">
              <w:rPr>
                <w:rStyle w:val="Hyperlink"/>
                <w:noProof/>
              </w:rPr>
              <w:t>Clinical Exchange Documents</w:t>
            </w:r>
            <w:r>
              <w:rPr>
                <w:noProof/>
                <w:webHidden/>
              </w:rPr>
              <w:tab/>
            </w:r>
            <w:r>
              <w:rPr>
                <w:noProof/>
                <w:webHidden/>
              </w:rPr>
              <w:fldChar w:fldCharType="begin"/>
            </w:r>
            <w:r>
              <w:rPr>
                <w:noProof/>
                <w:webHidden/>
              </w:rPr>
              <w:instrText xml:space="preserve"> PAGEREF _Toc499024453 \h </w:instrText>
            </w:r>
          </w:ins>
          <w:r>
            <w:rPr>
              <w:noProof/>
              <w:webHidden/>
            </w:rPr>
          </w:r>
          <w:r>
            <w:rPr>
              <w:noProof/>
              <w:webHidden/>
            </w:rPr>
            <w:fldChar w:fldCharType="separate"/>
          </w:r>
          <w:ins w:id="712" w:author="Alina Frey [2]" w:date="2017-11-21T10:58:00Z">
            <w:r w:rsidR="003B7B8C">
              <w:rPr>
                <w:noProof/>
                <w:webHidden/>
              </w:rPr>
              <w:t>126</w:t>
            </w:r>
          </w:ins>
          <w:ins w:id="713" w:author="Alina Frey" w:date="2017-11-21T10:43:00Z">
            <w:r>
              <w:rPr>
                <w:noProof/>
                <w:webHidden/>
              </w:rPr>
              <w:fldChar w:fldCharType="end"/>
            </w:r>
            <w:r w:rsidRPr="00A94269">
              <w:rPr>
                <w:rStyle w:val="Hyperlink"/>
                <w:noProof/>
              </w:rPr>
              <w:fldChar w:fldCharType="end"/>
            </w:r>
          </w:ins>
        </w:p>
        <w:p w14:paraId="7EB8AADD" w14:textId="07B10E2B" w:rsidR="00672E26" w:rsidRDefault="00672E26">
          <w:pPr>
            <w:pStyle w:val="TOC3"/>
            <w:tabs>
              <w:tab w:val="right" w:leader="dot" w:pos="9350"/>
            </w:tabs>
            <w:rPr>
              <w:ins w:id="714" w:author="Alina Frey" w:date="2017-11-21T10:43:00Z"/>
              <w:rFonts w:asciiTheme="minorHAnsi" w:eastAsiaTheme="minorEastAsia" w:hAnsiTheme="minorHAnsi" w:cstheme="minorBidi"/>
              <w:i w:val="0"/>
              <w:noProof/>
              <w:color w:val="auto"/>
            </w:rPr>
          </w:pPr>
          <w:ins w:id="715" w:author="Alina Frey" w:date="2017-11-21T10:43:00Z">
            <w:r w:rsidRPr="00A94269">
              <w:rPr>
                <w:rStyle w:val="Hyperlink"/>
                <w:noProof/>
              </w:rPr>
              <w:fldChar w:fldCharType="begin"/>
            </w:r>
            <w:r w:rsidRPr="00A94269">
              <w:rPr>
                <w:rStyle w:val="Hyperlink"/>
                <w:noProof/>
              </w:rPr>
              <w:instrText xml:space="preserve"> </w:instrText>
            </w:r>
            <w:r>
              <w:rPr>
                <w:noProof/>
              </w:rPr>
              <w:instrText>HYPERLINK \l "_Toc499024454"</w:instrText>
            </w:r>
            <w:r w:rsidRPr="00A94269">
              <w:rPr>
                <w:rStyle w:val="Hyperlink"/>
                <w:noProof/>
              </w:rPr>
              <w:instrText xml:space="preserve"> </w:instrText>
            </w:r>
            <w:r w:rsidRPr="00A94269">
              <w:rPr>
                <w:rStyle w:val="Hyperlink"/>
                <w:noProof/>
              </w:rPr>
              <w:fldChar w:fldCharType="separate"/>
            </w:r>
            <w:r w:rsidRPr="00A94269">
              <w:rPr>
                <w:rStyle w:val="Hyperlink"/>
                <w:noProof/>
              </w:rPr>
              <w:t>View a Clinical Exchange Document</w:t>
            </w:r>
            <w:r>
              <w:rPr>
                <w:noProof/>
                <w:webHidden/>
              </w:rPr>
              <w:tab/>
            </w:r>
            <w:r>
              <w:rPr>
                <w:noProof/>
                <w:webHidden/>
              </w:rPr>
              <w:fldChar w:fldCharType="begin"/>
            </w:r>
            <w:r>
              <w:rPr>
                <w:noProof/>
                <w:webHidden/>
              </w:rPr>
              <w:instrText xml:space="preserve"> PAGEREF _Toc499024454 \h </w:instrText>
            </w:r>
          </w:ins>
          <w:r>
            <w:rPr>
              <w:noProof/>
              <w:webHidden/>
            </w:rPr>
          </w:r>
          <w:r>
            <w:rPr>
              <w:noProof/>
              <w:webHidden/>
            </w:rPr>
            <w:fldChar w:fldCharType="separate"/>
          </w:r>
          <w:ins w:id="716" w:author="Alina Frey [2]" w:date="2017-11-21T10:58:00Z">
            <w:r w:rsidR="003B7B8C">
              <w:rPr>
                <w:noProof/>
                <w:webHidden/>
              </w:rPr>
              <w:t>128</w:t>
            </w:r>
          </w:ins>
          <w:ins w:id="717" w:author="Alina Frey" w:date="2017-11-21T10:43:00Z">
            <w:r>
              <w:rPr>
                <w:noProof/>
                <w:webHidden/>
              </w:rPr>
              <w:fldChar w:fldCharType="end"/>
            </w:r>
            <w:r w:rsidRPr="00A94269">
              <w:rPr>
                <w:rStyle w:val="Hyperlink"/>
                <w:noProof/>
              </w:rPr>
              <w:fldChar w:fldCharType="end"/>
            </w:r>
          </w:ins>
        </w:p>
        <w:p w14:paraId="0D7FDEC5" w14:textId="79DA8DE5" w:rsidR="00672E26" w:rsidRDefault="00672E26">
          <w:pPr>
            <w:pStyle w:val="TOC3"/>
            <w:tabs>
              <w:tab w:val="right" w:leader="dot" w:pos="9350"/>
            </w:tabs>
            <w:rPr>
              <w:ins w:id="718" w:author="Alina Frey" w:date="2017-11-21T10:43:00Z"/>
              <w:rFonts w:asciiTheme="minorHAnsi" w:eastAsiaTheme="minorEastAsia" w:hAnsiTheme="minorHAnsi" w:cstheme="minorBidi"/>
              <w:i w:val="0"/>
              <w:noProof/>
              <w:color w:val="auto"/>
            </w:rPr>
          </w:pPr>
          <w:ins w:id="719" w:author="Alina Frey" w:date="2017-11-21T10:43:00Z">
            <w:r w:rsidRPr="00A94269">
              <w:rPr>
                <w:rStyle w:val="Hyperlink"/>
                <w:noProof/>
              </w:rPr>
              <w:fldChar w:fldCharType="begin"/>
            </w:r>
            <w:r w:rsidRPr="00A94269">
              <w:rPr>
                <w:rStyle w:val="Hyperlink"/>
                <w:noProof/>
              </w:rPr>
              <w:instrText xml:space="preserve"> </w:instrText>
            </w:r>
            <w:r>
              <w:rPr>
                <w:noProof/>
              </w:rPr>
              <w:instrText>HYPERLINK \l "_Toc499024455"</w:instrText>
            </w:r>
            <w:r w:rsidRPr="00A94269">
              <w:rPr>
                <w:rStyle w:val="Hyperlink"/>
                <w:noProof/>
              </w:rPr>
              <w:instrText xml:space="preserve"> </w:instrText>
            </w:r>
            <w:r w:rsidRPr="00A94269">
              <w:rPr>
                <w:rStyle w:val="Hyperlink"/>
                <w:noProof/>
              </w:rPr>
              <w:fldChar w:fldCharType="separate"/>
            </w:r>
            <w:r w:rsidRPr="00A94269">
              <w:rPr>
                <w:rStyle w:val="Hyperlink"/>
                <w:noProof/>
              </w:rPr>
              <w:t>Receive a Clinical Exchange Document</w:t>
            </w:r>
            <w:r>
              <w:rPr>
                <w:noProof/>
                <w:webHidden/>
              </w:rPr>
              <w:tab/>
            </w:r>
            <w:r>
              <w:rPr>
                <w:noProof/>
                <w:webHidden/>
              </w:rPr>
              <w:fldChar w:fldCharType="begin"/>
            </w:r>
            <w:r>
              <w:rPr>
                <w:noProof/>
                <w:webHidden/>
              </w:rPr>
              <w:instrText xml:space="preserve"> PAGEREF _Toc499024455 \h </w:instrText>
            </w:r>
          </w:ins>
          <w:r>
            <w:rPr>
              <w:noProof/>
              <w:webHidden/>
            </w:rPr>
          </w:r>
          <w:r>
            <w:rPr>
              <w:noProof/>
              <w:webHidden/>
            </w:rPr>
            <w:fldChar w:fldCharType="separate"/>
          </w:r>
          <w:ins w:id="720" w:author="Alina Frey [2]" w:date="2017-11-21T10:58:00Z">
            <w:r w:rsidR="003B7B8C">
              <w:rPr>
                <w:noProof/>
                <w:webHidden/>
              </w:rPr>
              <w:t>129</w:t>
            </w:r>
          </w:ins>
          <w:ins w:id="721" w:author="Alina Frey" w:date="2017-11-21T10:43:00Z">
            <w:r>
              <w:rPr>
                <w:noProof/>
                <w:webHidden/>
              </w:rPr>
              <w:fldChar w:fldCharType="end"/>
            </w:r>
            <w:r w:rsidRPr="00A94269">
              <w:rPr>
                <w:rStyle w:val="Hyperlink"/>
                <w:noProof/>
              </w:rPr>
              <w:fldChar w:fldCharType="end"/>
            </w:r>
          </w:ins>
        </w:p>
        <w:p w14:paraId="7D91E722" w14:textId="389E6203" w:rsidR="00672E26" w:rsidRDefault="00672E26">
          <w:pPr>
            <w:pStyle w:val="TOC3"/>
            <w:tabs>
              <w:tab w:val="right" w:leader="dot" w:pos="9350"/>
            </w:tabs>
            <w:rPr>
              <w:ins w:id="722" w:author="Alina Frey" w:date="2017-11-21T10:43:00Z"/>
              <w:rFonts w:asciiTheme="minorHAnsi" w:eastAsiaTheme="minorEastAsia" w:hAnsiTheme="minorHAnsi" w:cstheme="minorBidi"/>
              <w:i w:val="0"/>
              <w:noProof/>
              <w:color w:val="auto"/>
            </w:rPr>
          </w:pPr>
          <w:ins w:id="723" w:author="Alina Frey" w:date="2017-11-21T10:43:00Z">
            <w:r w:rsidRPr="00A94269">
              <w:rPr>
                <w:rStyle w:val="Hyperlink"/>
                <w:noProof/>
              </w:rPr>
              <w:fldChar w:fldCharType="begin"/>
            </w:r>
            <w:r w:rsidRPr="00A94269">
              <w:rPr>
                <w:rStyle w:val="Hyperlink"/>
                <w:noProof/>
              </w:rPr>
              <w:instrText xml:space="preserve"> </w:instrText>
            </w:r>
            <w:r>
              <w:rPr>
                <w:noProof/>
              </w:rPr>
              <w:instrText>HYPERLINK \l "_Toc499024456"</w:instrText>
            </w:r>
            <w:r w:rsidRPr="00A94269">
              <w:rPr>
                <w:rStyle w:val="Hyperlink"/>
                <w:noProof/>
              </w:rPr>
              <w:instrText xml:space="preserve"> </w:instrText>
            </w:r>
            <w:r w:rsidRPr="00A94269">
              <w:rPr>
                <w:rStyle w:val="Hyperlink"/>
                <w:noProof/>
              </w:rPr>
              <w:fldChar w:fldCharType="separate"/>
            </w:r>
            <w:r w:rsidRPr="00A94269">
              <w:rPr>
                <w:rStyle w:val="Hyperlink"/>
                <w:noProof/>
              </w:rPr>
              <w:t>Send a Clinical Exchange Document</w:t>
            </w:r>
            <w:r>
              <w:rPr>
                <w:noProof/>
                <w:webHidden/>
              </w:rPr>
              <w:tab/>
            </w:r>
            <w:r>
              <w:rPr>
                <w:noProof/>
                <w:webHidden/>
              </w:rPr>
              <w:fldChar w:fldCharType="begin"/>
            </w:r>
            <w:r>
              <w:rPr>
                <w:noProof/>
                <w:webHidden/>
              </w:rPr>
              <w:instrText xml:space="preserve"> PAGEREF _Toc499024456 \h </w:instrText>
            </w:r>
          </w:ins>
          <w:r>
            <w:rPr>
              <w:noProof/>
              <w:webHidden/>
            </w:rPr>
          </w:r>
          <w:r>
            <w:rPr>
              <w:noProof/>
              <w:webHidden/>
            </w:rPr>
            <w:fldChar w:fldCharType="separate"/>
          </w:r>
          <w:ins w:id="724" w:author="Alina Frey [2]" w:date="2017-11-21T10:58:00Z">
            <w:r w:rsidR="003B7B8C">
              <w:rPr>
                <w:noProof/>
                <w:webHidden/>
              </w:rPr>
              <w:t>133</w:t>
            </w:r>
          </w:ins>
          <w:ins w:id="725" w:author="Alina Frey" w:date="2017-11-21T10:43:00Z">
            <w:r>
              <w:rPr>
                <w:noProof/>
                <w:webHidden/>
              </w:rPr>
              <w:fldChar w:fldCharType="end"/>
            </w:r>
            <w:r w:rsidRPr="00A94269">
              <w:rPr>
                <w:rStyle w:val="Hyperlink"/>
                <w:noProof/>
              </w:rPr>
              <w:fldChar w:fldCharType="end"/>
            </w:r>
          </w:ins>
        </w:p>
        <w:p w14:paraId="615CECB3" w14:textId="6916293A" w:rsidR="00672E26" w:rsidRDefault="00672E26">
          <w:pPr>
            <w:pStyle w:val="TOC2"/>
            <w:tabs>
              <w:tab w:val="right" w:leader="dot" w:pos="9350"/>
            </w:tabs>
            <w:rPr>
              <w:ins w:id="726" w:author="Alina Frey" w:date="2017-11-21T10:43:00Z"/>
              <w:rFonts w:asciiTheme="minorHAnsi" w:eastAsiaTheme="minorEastAsia" w:hAnsiTheme="minorHAnsi" w:cstheme="minorBidi"/>
              <w:noProof/>
              <w:color w:val="auto"/>
            </w:rPr>
          </w:pPr>
          <w:ins w:id="727" w:author="Alina Frey" w:date="2017-11-21T10:43:00Z">
            <w:r w:rsidRPr="00A94269">
              <w:rPr>
                <w:rStyle w:val="Hyperlink"/>
                <w:noProof/>
              </w:rPr>
              <w:fldChar w:fldCharType="begin"/>
            </w:r>
            <w:r w:rsidRPr="00A94269">
              <w:rPr>
                <w:rStyle w:val="Hyperlink"/>
                <w:noProof/>
              </w:rPr>
              <w:instrText xml:space="preserve"> </w:instrText>
            </w:r>
            <w:r>
              <w:rPr>
                <w:noProof/>
              </w:rPr>
              <w:instrText>HYPERLINK \l "_Toc499024457"</w:instrText>
            </w:r>
            <w:r w:rsidRPr="00A94269">
              <w:rPr>
                <w:rStyle w:val="Hyperlink"/>
                <w:noProof/>
              </w:rPr>
              <w:instrText xml:space="preserve"> </w:instrText>
            </w:r>
            <w:r w:rsidRPr="00A94269">
              <w:rPr>
                <w:rStyle w:val="Hyperlink"/>
                <w:noProof/>
              </w:rPr>
              <w:fldChar w:fldCharType="separate"/>
            </w:r>
            <w:r w:rsidRPr="00A94269">
              <w:rPr>
                <w:rStyle w:val="Hyperlink"/>
                <w:noProof/>
              </w:rPr>
              <w:t>Orders</w:t>
            </w:r>
            <w:r>
              <w:rPr>
                <w:noProof/>
                <w:webHidden/>
              </w:rPr>
              <w:tab/>
            </w:r>
            <w:r>
              <w:rPr>
                <w:noProof/>
                <w:webHidden/>
              </w:rPr>
              <w:fldChar w:fldCharType="begin"/>
            </w:r>
            <w:r>
              <w:rPr>
                <w:noProof/>
                <w:webHidden/>
              </w:rPr>
              <w:instrText xml:space="preserve"> PAGEREF _Toc499024457 \h </w:instrText>
            </w:r>
          </w:ins>
          <w:r>
            <w:rPr>
              <w:noProof/>
              <w:webHidden/>
            </w:rPr>
          </w:r>
          <w:r>
            <w:rPr>
              <w:noProof/>
              <w:webHidden/>
            </w:rPr>
            <w:fldChar w:fldCharType="separate"/>
          </w:r>
          <w:ins w:id="728" w:author="Alina Frey [2]" w:date="2017-11-21T10:58:00Z">
            <w:r w:rsidR="003B7B8C">
              <w:rPr>
                <w:noProof/>
                <w:webHidden/>
              </w:rPr>
              <w:t>141</w:t>
            </w:r>
          </w:ins>
          <w:ins w:id="729" w:author="Alina Frey" w:date="2017-11-21T10:43:00Z">
            <w:r>
              <w:rPr>
                <w:noProof/>
                <w:webHidden/>
              </w:rPr>
              <w:fldChar w:fldCharType="end"/>
            </w:r>
            <w:r w:rsidRPr="00A94269">
              <w:rPr>
                <w:rStyle w:val="Hyperlink"/>
                <w:noProof/>
              </w:rPr>
              <w:fldChar w:fldCharType="end"/>
            </w:r>
          </w:ins>
        </w:p>
        <w:p w14:paraId="44F177DA" w14:textId="1B85DFAC" w:rsidR="00672E26" w:rsidRDefault="00672E26">
          <w:pPr>
            <w:pStyle w:val="TOC2"/>
            <w:tabs>
              <w:tab w:val="right" w:leader="dot" w:pos="9350"/>
            </w:tabs>
            <w:rPr>
              <w:ins w:id="730" w:author="Alina Frey" w:date="2017-11-21T10:43:00Z"/>
              <w:rFonts w:asciiTheme="minorHAnsi" w:eastAsiaTheme="minorEastAsia" w:hAnsiTheme="minorHAnsi" w:cstheme="minorBidi"/>
              <w:noProof/>
              <w:color w:val="auto"/>
            </w:rPr>
          </w:pPr>
          <w:ins w:id="731" w:author="Alina Frey" w:date="2017-11-21T10:43:00Z">
            <w:r w:rsidRPr="00A94269">
              <w:rPr>
                <w:rStyle w:val="Hyperlink"/>
                <w:noProof/>
              </w:rPr>
              <w:fldChar w:fldCharType="begin"/>
            </w:r>
            <w:r w:rsidRPr="00A94269">
              <w:rPr>
                <w:rStyle w:val="Hyperlink"/>
                <w:noProof/>
              </w:rPr>
              <w:instrText xml:space="preserve"> </w:instrText>
            </w:r>
            <w:r>
              <w:rPr>
                <w:noProof/>
              </w:rPr>
              <w:instrText>HYPERLINK \l "_Toc499024458"</w:instrText>
            </w:r>
            <w:r w:rsidRPr="00A94269">
              <w:rPr>
                <w:rStyle w:val="Hyperlink"/>
                <w:noProof/>
              </w:rPr>
              <w:instrText xml:space="preserve"> </w:instrText>
            </w:r>
            <w:r w:rsidRPr="00A94269">
              <w:rPr>
                <w:rStyle w:val="Hyperlink"/>
                <w:noProof/>
              </w:rPr>
              <w:fldChar w:fldCharType="separate"/>
            </w:r>
            <w:r w:rsidRPr="00A94269">
              <w:rPr>
                <w:rStyle w:val="Hyperlink"/>
                <w:noProof/>
              </w:rPr>
              <w:t>Reminders</w:t>
            </w:r>
            <w:r>
              <w:rPr>
                <w:noProof/>
                <w:webHidden/>
              </w:rPr>
              <w:tab/>
            </w:r>
            <w:r>
              <w:rPr>
                <w:noProof/>
                <w:webHidden/>
              </w:rPr>
              <w:fldChar w:fldCharType="begin"/>
            </w:r>
            <w:r>
              <w:rPr>
                <w:noProof/>
                <w:webHidden/>
              </w:rPr>
              <w:instrText xml:space="preserve"> PAGEREF _Toc499024458 \h </w:instrText>
            </w:r>
          </w:ins>
          <w:r>
            <w:rPr>
              <w:noProof/>
              <w:webHidden/>
            </w:rPr>
          </w:r>
          <w:r>
            <w:rPr>
              <w:noProof/>
              <w:webHidden/>
            </w:rPr>
            <w:fldChar w:fldCharType="separate"/>
          </w:r>
          <w:ins w:id="732" w:author="Alina Frey [2]" w:date="2017-11-21T10:58:00Z">
            <w:r w:rsidR="003B7B8C">
              <w:rPr>
                <w:noProof/>
                <w:webHidden/>
              </w:rPr>
              <w:t>143</w:t>
            </w:r>
          </w:ins>
          <w:ins w:id="733" w:author="Alina Frey" w:date="2017-11-21T10:43:00Z">
            <w:r>
              <w:rPr>
                <w:noProof/>
                <w:webHidden/>
              </w:rPr>
              <w:fldChar w:fldCharType="end"/>
            </w:r>
            <w:r w:rsidRPr="00A94269">
              <w:rPr>
                <w:rStyle w:val="Hyperlink"/>
                <w:noProof/>
              </w:rPr>
              <w:fldChar w:fldCharType="end"/>
            </w:r>
          </w:ins>
        </w:p>
        <w:p w14:paraId="7E8FC474" w14:textId="00D25BB1" w:rsidR="00672E26" w:rsidRDefault="00672E26">
          <w:pPr>
            <w:pStyle w:val="TOC2"/>
            <w:tabs>
              <w:tab w:val="right" w:leader="dot" w:pos="9350"/>
            </w:tabs>
            <w:rPr>
              <w:ins w:id="734" w:author="Alina Frey" w:date="2017-11-21T10:43:00Z"/>
              <w:rFonts w:asciiTheme="minorHAnsi" w:eastAsiaTheme="minorEastAsia" w:hAnsiTheme="minorHAnsi" w:cstheme="minorBidi"/>
              <w:noProof/>
              <w:color w:val="auto"/>
            </w:rPr>
          </w:pPr>
          <w:ins w:id="735" w:author="Alina Frey" w:date="2017-11-21T10:43:00Z">
            <w:r w:rsidRPr="00A94269">
              <w:rPr>
                <w:rStyle w:val="Hyperlink"/>
                <w:noProof/>
              </w:rPr>
              <w:fldChar w:fldCharType="begin"/>
            </w:r>
            <w:r w:rsidRPr="00A94269">
              <w:rPr>
                <w:rStyle w:val="Hyperlink"/>
                <w:noProof/>
              </w:rPr>
              <w:instrText xml:space="preserve"> </w:instrText>
            </w:r>
            <w:r>
              <w:rPr>
                <w:noProof/>
              </w:rPr>
              <w:instrText>HYPERLINK \l "_Toc499024459"</w:instrText>
            </w:r>
            <w:r w:rsidRPr="00A94269">
              <w:rPr>
                <w:rStyle w:val="Hyperlink"/>
                <w:noProof/>
              </w:rPr>
              <w:instrText xml:space="preserve"> </w:instrText>
            </w:r>
            <w:r w:rsidRPr="00A94269">
              <w:rPr>
                <w:rStyle w:val="Hyperlink"/>
                <w:noProof/>
              </w:rPr>
              <w:fldChar w:fldCharType="separate"/>
            </w:r>
            <w:r w:rsidRPr="00A94269">
              <w:rPr>
                <w:rStyle w:val="Hyperlink"/>
                <w:noProof/>
              </w:rPr>
              <w:t>Consults</w:t>
            </w:r>
            <w:r>
              <w:rPr>
                <w:noProof/>
                <w:webHidden/>
              </w:rPr>
              <w:tab/>
            </w:r>
            <w:r>
              <w:rPr>
                <w:noProof/>
                <w:webHidden/>
              </w:rPr>
              <w:fldChar w:fldCharType="begin"/>
            </w:r>
            <w:r>
              <w:rPr>
                <w:noProof/>
                <w:webHidden/>
              </w:rPr>
              <w:instrText xml:space="preserve"> PAGEREF _Toc499024459 \h </w:instrText>
            </w:r>
          </w:ins>
          <w:r>
            <w:rPr>
              <w:noProof/>
              <w:webHidden/>
            </w:rPr>
          </w:r>
          <w:r>
            <w:rPr>
              <w:noProof/>
              <w:webHidden/>
            </w:rPr>
            <w:fldChar w:fldCharType="separate"/>
          </w:r>
          <w:ins w:id="736" w:author="Alina Frey [2]" w:date="2017-11-21T10:58:00Z">
            <w:r w:rsidR="003B7B8C">
              <w:rPr>
                <w:noProof/>
                <w:webHidden/>
              </w:rPr>
              <w:t>145</w:t>
            </w:r>
          </w:ins>
          <w:ins w:id="737" w:author="Alina Frey" w:date="2017-11-21T10:43:00Z">
            <w:r>
              <w:rPr>
                <w:noProof/>
                <w:webHidden/>
              </w:rPr>
              <w:fldChar w:fldCharType="end"/>
            </w:r>
            <w:r w:rsidRPr="00A94269">
              <w:rPr>
                <w:rStyle w:val="Hyperlink"/>
                <w:noProof/>
              </w:rPr>
              <w:fldChar w:fldCharType="end"/>
            </w:r>
          </w:ins>
        </w:p>
        <w:p w14:paraId="6C70834F" w14:textId="1F812B44" w:rsidR="00672E26" w:rsidRDefault="00672E26">
          <w:pPr>
            <w:pStyle w:val="TOC2"/>
            <w:tabs>
              <w:tab w:val="right" w:leader="dot" w:pos="9350"/>
            </w:tabs>
            <w:rPr>
              <w:ins w:id="738" w:author="Alina Frey" w:date="2017-11-21T10:43:00Z"/>
              <w:rFonts w:asciiTheme="minorHAnsi" w:eastAsiaTheme="minorEastAsia" w:hAnsiTheme="minorHAnsi" w:cstheme="minorBidi"/>
              <w:noProof/>
              <w:color w:val="auto"/>
            </w:rPr>
          </w:pPr>
          <w:ins w:id="739" w:author="Alina Frey" w:date="2017-11-21T10:43:00Z">
            <w:r w:rsidRPr="00A94269">
              <w:rPr>
                <w:rStyle w:val="Hyperlink"/>
                <w:noProof/>
              </w:rPr>
              <w:fldChar w:fldCharType="begin"/>
            </w:r>
            <w:r w:rsidRPr="00A94269">
              <w:rPr>
                <w:rStyle w:val="Hyperlink"/>
                <w:noProof/>
              </w:rPr>
              <w:instrText xml:space="preserve"> </w:instrText>
            </w:r>
            <w:r>
              <w:rPr>
                <w:noProof/>
              </w:rPr>
              <w:instrText>HYPERLINK \l "_Toc499024460"</w:instrText>
            </w:r>
            <w:r w:rsidRPr="00A94269">
              <w:rPr>
                <w:rStyle w:val="Hyperlink"/>
                <w:noProof/>
              </w:rPr>
              <w:instrText xml:space="preserve"> </w:instrText>
            </w:r>
            <w:r w:rsidRPr="00A94269">
              <w:rPr>
                <w:rStyle w:val="Hyperlink"/>
                <w:noProof/>
              </w:rPr>
              <w:fldChar w:fldCharType="separate"/>
            </w:r>
            <w:r w:rsidRPr="00A94269">
              <w:rPr>
                <w:rStyle w:val="Hyperlink"/>
                <w:noProof/>
              </w:rPr>
              <w:t>Radiology</w:t>
            </w:r>
            <w:r>
              <w:rPr>
                <w:noProof/>
                <w:webHidden/>
              </w:rPr>
              <w:tab/>
            </w:r>
            <w:r>
              <w:rPr>
                <w:noProof/>
                <w:webHidden/>
              </w:rPr>
              <w:fldChar w:fldCharType="begin"/>
            </w:r>
            <w:r>
              <w:rPr>
                <w:noProof/>
                <w:webHidden/>
              </w:rPr>
              <w:instrText xml:space="preserve"> PAGEREF _Toc499024460 \h </w:instrText>
            </w:r>
          </w:ins>
          <w:r>
            <w:rPr>
              <w:noProof/>
              <w:webHidden/>
            </w:rPr>
          </w:r>
          <w:r>
            <w:rPr>
              <w:noProof/>
              <w:webHidden/>
            </w:rPr>
            <w:fldChar w:fldCharType="separate"/>
          </w:r>
          <w:ins w:id="740" w:author="Alina Frey [2]" w:date="2017-11-21T10:58:00Z">
            <w:r w:rsidR="003B7B8C">
              <w:rPr>
                <w:noProof/>
                <w:webHidden/>
              </w:rPr>
              <w:t>147</w:t>
            </w:r>
          </w:ins>
          <w:ins w:id="741" w:author="Alina Frey" w:date="2017-11-21T10:43:00Z">
            <w:r>
              <w:rPr>
                <w:noProof/>
                <w:webHidden/>
              </w:rPr>
              <w:fldChar w:fldCharType="end"/>
            </w:r>
            <w:r w:rsidRPr="00A94269">
              <w:rPr>
                <w:rStyle w:val="Hyperlink"/>
                <w:noProof/>
              </w:rPr>
              <w:fldChar w:fldCharType="end"/>
            </w:r>
          </w:ins>
        </w:p>
        <w:p w14:paraId="336A6091" w14:textId="08088A92" w:rsidR="00672E26" w:rsidRDefault="00672E26">
          <w:pPr>
            <w:pStyle w:val="TOC2"/>
            <w:tabs>
              <w:tab w:val="right" w:leader="dot" w:pos="9350"/>
            </w:tabs>
            <w:rPr>
              <w:ins w:id="742" w:author="Alina Frey" w:date="2017-11-21T10:43:00Z"/>
              <w:rFonts w:asciiTheme="minorHAnsi" w:eastAsiaTheme="minorEastAsia" w:hAnsiTheme="minorHAnsi" w:cstheme="minorBidi"/>
              <w:noProof/>
              <w:color w:val="auto"/>
            </w:rPr>
          </w:pPr>
          <w:ins w:id="743" w:author="Alina Frey" w:date="2017-11-21T10:43:00Z">
            <w:r w:rsidRPr="00A94269">
              <w:rPr>
                <w:rStyle w:val="Hyperlink"/>
                <w:noProof/>
              </w:rPr>
              <w:fldChar w:fldCharType="begin"/>
            </w:r>
            <w:r w:rsidRPr="00A94269">
              <w:rPr>
                <w:rStyle w:val="Hyperlink"/>
                <w:noProof/>
              </w:rPr>
              <w:instrText xml:space="preserve"> </w:instrText>
            </w:r>
            <w:r>
              <w:rPr>
                <w:noProof/>
              </w:rPr>
              <w:instrText>HYPERLINK \l "_Toc499024461"</w:instrText>
            </w:r>
            <w:r w:rsidRPr="00A94269">
              <w:rPr>
                <w:rStyle w:val="Hyperlink"/>
                <w:noProof/>
              </w:rPr>
              <w:instrText xml:space="preserve"> </w:instrText>
            </w:r>
            <w:r w:rsidRPr="00A94269">
              <w:rPr>
                <w:rStyle w:val="Hyperlink"/>
                <w:noProof/>
              </w:rPr>
              <w:fldChar w:fldCharType="separate"/>
            </w:r>
            <w:r w:rsidRPr="00A94269">
              <w:rPr>
                <w:rStyle w:val="Hyperlink"/>
                <w:noProof/>
              </w:rPr>
              <w:t>Stop Tracking</w:t>
            </w:r>
            <w:r>
              <w:rPr>
                <w:noProof/>
                <w:webHidden/>
              </w:rPr>
              <w:tab/>
            </w:r>
            <w:r>
              <w:rPr>
                <w:noProof/>
                <w:webHidden/>
              </w:rPr>
              <w:fldChar w:fldCharType="begin"/>
            </w:r>
            <w:r>
              <w:rPr>
                <w:noProof/>
                <w:webHidden/>
              </w:rPr>
              <w:instrText xml:space="preserve"> PAGEREF _Toc499024461 \h </w:instrText>
            </w:r>
          </w:ins>
          <w:r>
            <w:rPr>
              <w:noProof/>
              <w:webHidden/>
            </w:rPr>
          </w:r>
          <w:r>
            <w:rPr>
              <w:noProof/>
              <w:webHidden/>
            </w:rPr>
            <w:fldChar w:fldCharType="separate"/>
          </w:r>
          <w:ins w:id="744" w:author="Alina Frey [2]" w:date="2017-11-21T10:58:00Z">
            <w:r w:rsidR="003B7B8C">
              <w:rPr>
                <w:noProof/>
                <w:webHidden/>
              </w:rPr>
              <w:t>149</w:t>
            </w:r>
          </w:ins>
          <w:ins w:id="745" w:author="Alina Frey" w:date="2017-11-21T10:43:00Z">
            <w:r>
              <w:rPr>
                <w:noProof/>
                <w:webHidden/>
              </w:rPr>
              <w:fldChar w:fldCharType="end"/>
            </w:r>
            <w:r w:rsidRPr="00A94269">
              <w:rPr>
                <w:rStyle w:val="Hyperlink"/>
                <w:noProof/>
              </w:rPr>
              <w:fldChar w:fldCharType="end"/>
            </w:r>
          </w:ins>
        </w:p>
        <w:p w14:paraId="13075FB0" w14:textId="2A6CE111" w:rsidR="00672E26" w:rsidRDefault="00672E26">
          <w:pPr>
            <w:pStyle w:val="TOC1"/>
            <w:tabs>
              <w:tab w:val="right" w:leader="dot" w:pos="9350"/>
            </w:tabs>
            <w:rPr>
              <w:ins w:id="746" w:author="Alina Frey" w:date="2017-11-21T10:43:00Z"/>
              <w:rFonts w:asciiTheme="minorHAnsi" w:eastAsiaTheme="minorEastAsia" w:hAnsiTheme="minorHAnsi" w:cstheme="minorBidi"/>
              <w:b w:val="0"/>
              <w:noProof/>
              <w:color w:val="auto"/>
              <w:sz w:val="22"/>
            </w:rPr>
          </w:pPr>
          <w:ins w:id="747" w:author="Alina Frey" w:date="2017-11-21T10:43:00Z">
            <w:r w:rsidRPr="00A94269">
              <w:rPr>
                <w:rStyle w:val="Hyperlink"/>
                <w:noProof/>
              </w:rPr>
              <w:fldChar w:fldCharType="begin"/>
            </w:r>
            <w:r w:rsidRPr="00A94269">
              <w:rPr>
                <w:rStyle w:val="Hyperlink"/>
                <w:noProof/>
              </w:rPr>
              <w:instrText xml:space="preserve"> </w:instrText>
            </w:r>
            <w:r>
              <w:rPr>
                <w:noProof/>
              </w:rPr>
              <w:instrText>HYPERLINK \l "_Toc499024462"</w:instrText>
            </w:r>
            <w:r w:rsidRPr="00A94269">
              <w:rPr>
                <w:rStyle w:val="Hyperlink"/>
                <w:noProof/>
              </w:rPr>
              <w:instrText xml:space="preserve"> </w:instrText>
            </w:r>
            <w:r w:rsidRPr="00A94269">
              <w:rPr>
                <w:rStyle w:val="Hyperlink"/>
                <w:noProof/>
              </w:rPr>
              <w:fldChar w:fldCharType="separate"/>
            </w:r>
            <w:r w:rsidRPr="00A94269">
              <w:rPr>
                <w:rStyle w:val="Hyperlink"/>
                <w:noProof/>
              </w:rPr>
              <w:t>Glossary</w:t>
            </w:r>
            <w:r>
              <w:rPr>
                <w:noProof/>
                <w:webHidden/>
              </w:rPr>
              <w:tab/>
            </w:r>
            <w:r>
              <w:rPr>
                <w:noProof/>
                <w:webHidden/>
              </w:rPr>
              <w:fldChar w:fldCharType="begin"/>
            </w:r>
            <w:r>
              <w:rPr>
                <w:noProof/>
                <w:webHidden/>
              </w:rPr>
              <w:instrText xml:space="preserve"> PAGEREF _Toc499024462 \h </w:instrText>
            </w:r>
          </w:ins>
          <w:r>
            <w:rPr>
              <w:noProof/>
              <w:webHidden/>
            </w:rPr>
          </w:r>
          <w:r>
            <w:rPr>
              <w:noProof/>
              <w:webHidden/>
            </w:rPr>
            <w:fldChar w:fldCharType="separate"/>
          </w:r>
          <w:ins w:id="748" w:author="Alina Frey [2]" w:date="2017-11-21T10:58:00Z">
            <w:r w:rsidR="003B7B8C">
              <w:rPr>
                <w:noProof/>
                <w:webHidden/>
              </w:rPr>
              <w:t>153</w:t>
            </w:r>
          </w:ins>
          <w:ins w:id="749" w:author="Alina Frey" w:date="2017-11-21T10:43:00Z">
            <w:r>
              <w:rPr>
                <w:noProof/>
                <w:webHidden/>
              </w:rPr>
              <w:fldChar w:fldCharType="end"/>
            </w:r>
            <w:r w:rsidRPr="00A94269">
              <w:rPr>
                <w:rStyle w:val="Hyperlink"/>
                <w:noProof/>
              </w:rPr>
              <w:fldChar w:fldCharType="end"/>
            </w:r>
          </w:ins>
        </w:p>
        <w:p w14:paraId="1CEEA194" w14:textId="48690D60" w:rsidR="00672E26" w:rsidRDefault="00672E26">
          <w:pPr>
            <w:pStyle w:val="TOC2"/>
            <w:tabs>
              <w:tab w:val="right" w:leader="dot" w:pos="9350"/>
            </w:tabs>
            <w:rPr>
              <w:ins w:id="750" w:author="Alina Frey" w:date="2017-11-21T10:43:00Z"/>
              <w:rFonts w:asciiTheme="minorHAnsi" w:eastAsiaTheme="minorEastAsia" w:hAnsiTheme="minorHAnsi" w:cstheme="minorBidi"/>
              <w:noProof/>
              <w:color w:val="auto"/>
            </w:rPr>
          </w:pPr>
          <w:ins w:id="751" w:author="Alina Frey" w:date="2017-11-21T10:43:00Z">
            <w:r w:rsidRPr="00A94269">
              <w:rPr>
                <w:rStyle w:val="Hyperlink"/>
                <w:noProof/>
              </w:rPr>
              <w:fldChar w:fldCharType="begin"/>
            </w:r>
            <w:r w:rsidRPr="00A94269">
              <w:rPr>
                <w:rStyle w:val="Hyperlink"/>
                <w:noProof/>
              </w:rPr>
              <w:instrText xml:space="preserve"> </w:instrText>
            </w:r>
            <w:r>
              <w:rPr>
                <w:noProof/>
              </w:rPr>
              <w:instrText>HYPERLINK \l "_Toc499024463"</w:instrText>
            </w:r>
            <w:r w:rsidRPr="00A94269">
              <w:rPr>
                <w:rStyle w:val="Hyperlink"/>
                <w:noProof/>
              </w:rPr>
              <w:instrText xml:space="preserve"> </w:instrText>
            </w:r>
            <w:r w:rsidRPr="00A94269">
              <w:rPr>
                <w:rStyle w:val="Hyperlink"/>
                <w:noProof/>
              </w:rPr>
              <w:fldChar w:fldCharType="separate"/>
            </w:r>
            <w:r w:rsidRPr="00A94269">
              <w:rPr>
                <w:rStyle w:val="Hyperlink"/>
                <w:noProof/>
              </w:rPr>
              <w:t>Glossary of Terms</w:t>
            </w:r>
            <w:r>
              <w:rPr>
                <w:noProof/>
                <w:webHidden/>
              </w:rPr>
              <w:tab/>
            </w:r>
            <w:r>
              <w:rPr>
                <w:noProof/>
                <w:webHidden/>
              </w:rPr>
              <w:fldChar w:fldCharType="begin"/>
            </w:r>
            <w:r>
              <w:rPr>
                <w:noProof/>
                <w:webHidden/>
              </w:rPr>
              <w:instrText xml:space="preserve"> PAGEREF _Toc499024463 \h </w:instrText>
            </w:r>
          </w:ins>
          <w:r>
            <w:rPr>
              <w:noProof/>
              <w:webHidden/>
            </w:rPr>
          </w:r>
          <w:r>
            <w:rPr>
              <w:noProof/>
              <w:webHidden/>
            </w:rPr>
            <w:fldChar w:fldCharType="separate"/>
          </w:r>
          <w:ins w:id="752" w:author="Alina Frey [2]" w:date="2017-11-21T10:58:00Z">
            <w:r w:rsidR="003B7B8C">
              <w:rPr>
                <w:noProof/>
                <w:webHidden/>
              </w:rPr>
              <w:t>153</w:t>
            </w:r>
          </w:ins>
          <w:ins w:id="753" w:author="Alina Frey" w:date="2017-11-21T10:43:00Z">
            <w:r>
              <w:rPr>
                <w:noProof/>
                <w:webHidden/>
              </w:rPr>
              <w:fldChar w:fldCharType="end"/>
            </w:r>
            <w:r w:rsidRPr="00A94269">
              <w:rPr>
                <w:rStyle w:val="Hyperlink"/>
                <w:noProof/>
              </w:rPr>
              <w:fldChar w:fldCharType="end"/>
            </w:r>
          </w:ins>
        </w:p>
        <w:p w14:paraId="09B97EEA" w14:textId="1CF4C90A" w:rsidR="00672E26" w:rsidRDefault="00672E26">
          <w:pPr>
            <w:pStyle w:val="TOC1"/>
            <w:tabs>
              <w:tab w:val="right" w:leader="dot" w:pos="9350"/>
            </w:tabs>
            <w:rPr>
              <w:ins w:id="754" w:author="Alina Frey" w:date="2017-11-21T10:43:00Z"/>
              <w:rFonts w:asciiTheme="minorHAnsi" w:eastAsiaTheme="minorEastAsia" w:hAnsiTheme="minorHAnsi" w:cstheme="minorBidi"/>
              <w:b w:val="0"/>
              <w:noProof/>
              <w:color w:val="auto"/>
              <w:sz w:val="22"/>
            </w:rPr>
          </w:pPr>
          <w:ins w:id="755" w:author="Alina Frey" w:date="2017-11-21T10:43:00Z">
            <w:r w:rsidRPr="00A94269">
              <w:rPr>
                <w:rStyle w:val="Hyperlink"/>
                <w:noProof/>
              </w:rPr>
              <w:fldChar w:fldCharType="begin"/>
            </w:r>
            <w:r w:rsidRPr="00A94269">
              <w:rPr>
                <w:rStyle w:val="Hyperlink"/>
                <w:noProof/>
              </w:rPr>
              <w:instrText xml:space="preserve"> </w:instrText>
            </w:r>
            <w:r>
              <w:rPr>
                <w:noProof/>
              </w:rPr>
              <w:instrText>HYPERLINK \l "_Toc499024464"</w:instrText>
            </w:r>
            <w:r w:rsidRPr="00A94269">
              <w:rPr>
                <w:rStyle w:val="Hyperlink"/>
                <w:noProof/>
              </w:rPr>
              <w:instrText xml:space="preserve"> </w:instrText>
            </w:r>
            <w:r w:rsidRPr="00A94269">
              <w:rPr>
                <w:rStyle w:val="Hyperlink"/>
                <w:noProof/>
              </w:rPr>
              <w:fldChar w:fldCharType="separate"/>
            </w:r>
            <w:r w:rsidRPr="00A94269">
              <w:rPr>
                <w:rStyle w:val="Hyperlink"/>
                <w:noProof/>
              </w:rPr>
              <w:t>Acronyms</w:t>
            </w:r>
            <w:r>
              <w:rPr>
                <w:noProof/>
                <w:webHidden/>
              </w:rPr>
              <w:tab/>
            </w:r>
            <w:r>
              <w:rPr>
                <w:noProof/>
                <w:webHidden/>
              </w:rPr>
              <w:fldChar w:fldCharType="begin"/>
            </w:r>
            <w:r>
              <w:rPr>
                <w:noProof/>
                <w:webHidden/>
              </w:rPr>
              <w:instrText xml:space="preserve"> PAGEREF _Toc499024464 \h </w:instrText>
            </w:r>
          </w:ins>
          <w:r>
            <w:rPr>
              <w:noProof/>
              <w:webHidden/>
            </w:rPr>
          </w:r>
          <w:r>
            <w:rPr>
              <w:noProof/>
              <w:webHidden/>
            </w:rPr>
            <w:fldChar w:fldCharType="separate"/>
          </w:r>
          <w:ins w:id="756" w:author="Alina Frey [2]" w:date="2017-11-21T10:58:00Z">
            <w:r w:rsidR="003B7B8C">
              <w:rPr>
                <w:noProof/>
                <w:webHidden/>
              </w:rPr>
              <w:t>154</w:t>
            </w:r>
          </w:ins>
          <w:ins w:id="757" w:author="Alina Frey" w:date="2017-11-21T10:43:00Z">
            <w:r>
              <w:rPr>
                <w:noProof/>
                <w:webHidden/>
              </w:rPr>
              <w:fldChar w:fldCharType="end"/>
            </w:r>
            <w:r w:rsidRPr="00A94269">
              <w:rPr>
                <w:rStyle w:val="Hyperlink"/>
                <w:noProof/>
              </w:rPr>
              <w:fldChar w:fldCharType="end"/>
            </w:r>
          </w:ins>
        </w:p>
        <w:p w14:paraId="7DE60327" w14:textId="74A1C2FB" w:rsidR="00920BEE" w:rsidDel="00D81261" w:rsidRDefault="00920BEE">
          <w:pPr>
            <w:pStyle w:val="TOC1"/>
            <w:tabs>
              <w:tab w:val="right" w:leader="dot" w:pos="9350"/>
            </w:tabs>
            <w:rPr>
              <w:del w:id="758" w:author="Alina Frey" w:date="2017-11-21T08:28:00Z"/>
              <w:rFonts w:asciiTheme="minorHAnsi" w:eastAsiaTheme="minorEastAsia" w:hAnsiTheme="minorHAnsi" w:cstheme="minorBidi"/>
              <w:b w:val="0"/>
              <w:noProof/>
              <w:color w:val="auto"/>
              <w:sz w:val="22"/>
            </w:rPr>
          </w:pPr>
          <w:del w:id="759" w:author="Alina Frey" w:date="2017-11-21T08:28:00Z">
            <w:r w:rsidRPr="00D03B94" w:rsidDel="00D81261">
              <w:rPr>
                <w:rStyle w:val="Hyperlink"/>
                <w:noProof/>
              </w:rPr>
              <w:delText>Revision History</w:delText>
            </w:r>
            <w:r w:rsidDel="00D81261">
              <w:rPr>
                <w:noProof/>
                <w:webHidden/>
              </w:rPr>
              <w:tab/>
              <w:delText>i</w:delText>
            </w:r>
          </w:del>
        </w:p>
        <w:p w14:paraId="7C13E88C" w14:textId="11F1083C" w:rsidR="00920BEE" w:rsidDel="00D81261" w:rsidRDefault="00920BEE">
          <w:pPr>
            <w:pStyle w:val="TOC1"/>
            <w:tabs>
              <w:tab w:val="right" w:leader="dot" w:pos="9350"/>
            </w:tabs>
            <w:rPr>
              <w:del w:id="760" w:author="Alina Frey" w:date="2017-11-21T08:28:00Z"/>
              <w:rFonts w:asciiTheme="minorHAnsi" w:eastAsiaTheme="minorEastAsia" w:hAnsiTheme="minorHAnsi" w:cstheme="minorBidi"/>
              <w:b w:val="0"/>
              <w:noProof/>
              <w:color w:val="auto"/>
              <w:sz w:val="22"/>
            </w:rPr>
          </w:pPr>
          <w:del w:id="761" w:author="Alina Frey" w:date="2017-11-21T08:28:00Z">
            <w:r w:rsidRPr="00D03B94" w:rsidDel="00D81261">
              <w:rPr>
                <w:rStyle w:val="Hyperlink"/>
                <w:noProof/>
              </w:rPr>
              <w:delText>Table of Contents</w:delText>
            </w:r>
            <w:r w:rsidDel="00D81261">
              <w:rPr>
                <w:noProof/>
                <w:webHidden/>
              </w:rPr>
              <w:tab/>
              <w:delText>iii</w:delText>
            </w:r>
          </w:del>
        </w:p>
        <w:p w14:paraId="22CD4CF4" w14:textId="277E5483" w:rsidR="00920BEE" w:rsidDel="00D81261" w:rsidRDefault="00920BEE">
          <w:pPr>
            <w:pStyle w:val="TOC1"/>
            <w:tabs>
              <w:tab w:val="right" w:leader="dot" w:pos="9350"/>
            </w:tabs>
            <w:rPr>
              <w:del w:id="762" w:author="Alina Frey" w:date="2017-11-21T08:28:00Z"/>
              <w:rFonts w:asciiTheme="minorHAnsi" w:eastAsiaTheme="minorEastAsia" w:hAnsiTheme="minorHAnsi" w:cstheme="minorBidi"/>
              <w:b w:val="0"/>
              <w:noProof/>
              <w:color w:val="auto"/>
              <w:sz w:val="22"/>
            </w:rPr>
          </w:pPr>
          <w:del w:id="763" w:author="Alina Frey" w:date="2017-11-21T08:28:00Z">
            <w:r w:rsidRPr="00D03B94" w:rsidDel="00D81261">
              <w:rPr>
                <w:rStyle w:val="Hyperlink"/>
                <w:noProof/>
              </w:rPr>
              <w:delText>List of Figures</w:delText>
            </w:r>
            <w:r w:rsidDel="00D81261">
              <w:rPr>
                <w:noProof/>
                <w:webHidden/>
              </w:rPr>
              <w:tab/>
              <w:delText>v</w:delText>
            </w:r>
          </w:del>
        </w:p>
        <w:p w14:paraId="390DFD7D" w14:textId="1DDAFCB5" w:rsidR="00920BEE" w:rsidDel="00D81261" w:rsidRDefault="00920BEE">
          <w:pPr>
            <w:pStyle w:val="TOC1"/>
            <w:tabs>
              <w:tab w:val="right" w:leader="dot" w:pos="9350"/>
            </w:tabs>
            <w:rPr>
              <w:del w:id="764" w:author="Alina Frey" w:date="2017-11-21T08:28:00Z"/>
              <w:rFonts w:asciiTheme="minorHAnsi" w:eastAsiaTheme="minorEastAsia" w:hAnsiTheme="minorHAnsi" w:cstheme="minorBidi"/>
              <w:b w:val="0"/>
              <w:noProof/>
              <w:color w:val="auto"/>
              <w:sz w:val="22"/>
            </w:rPr>
          </w:pPr>
          <w:del w:id="765" w:author="Alina Frey" w:date="2017-11-21T08:28:00Z">
            <w:r w:rsidRPr="00D03B94" w:rsidDel="00D81261">
              <w:rPr>
                <w:rStyle w:val="Hyperlink"/>
                <w:noProof/>
              </w:rPr>
              <w:delText>Introduction</w:delText>
            </w:r>
            <w:r w:rsidDel="00D81261">
              <w:rPr>
                <w:noProof/>
                <w:webHidden/>
              </w:rPr>
              <w:tab/>
              <w:delText>1</w:delText>
            </w:r>
          </w:del>
        </w:p>
        <w:p w14:paraId="68C27DDF" w14:textId="438E3B18" w:rsidR="00920BEE" w:rsidDel="00D81261" w:rsidRDefault="00920BEE">
          <w:pPr>
            <w:pStyle w:val="TOC2"/>
            <w:tabs>
              <w:tab w:val="right" w:leader="dot" w:pos="9350"/>
            </w:tabs>
            <w:rPr>
              <w:del w:id="766" w:author="Alina Frey" w:date="2017-11-21T08:28:00Z"/>
              <w:rFonts w:asciiTheme="minorHAnsi" w:eastAsiaTheme="minorEastAsia" w:hAnsiTheme="minorHAnsi" w:cstheme="minorBidi"/>
              <w:noProof/>
              <w:color w:val="auto"/>
            </w:rPr>
          </w:pPr>
          <w:del w:id="767" w:author="Alina Frey" w:date="2017-11-21T08:28:00Z">
            <w:r w:rsidRPr="00D03B94" w:rsidDel="00D81261">
              <w:rPr>
                <w:rStyle w:val="Hyperlink"/>
                <w:noProof/>
              </w:rPr>
              <w:delText>Product Description</w:delText>
            </w:r>
            <w:r w:rsidDel="00D81261">
              <w:rPr>
                <w:noProof/>
                <w:webHidden/>
              </w:rPr>
              <w:tab/>
              <w:delText>1</w:delText>
            </w:r>
          </w:del>
        </w:p>
        <w:p w14:paraId="0863CF92" w14:textId="3CF9E80A" w:rsidR="00920BEE" w:rsidDel="00D81261" w:rsidRDefault="00920BEE">
          <w:pPr>
            <w:pStyle w:val="TOC2"/>
            <w:tabs>
              <w:tab w:val="right" w:leader="dot" w:pos="9350"/>
            </w:tabs>
            <w:rPr>
              <w:del w:id="768" w:author="Alina Frey" w:date="2017-11-21T08:28:00Z"/>
              <w:rFonts w:asciiTheme="minorHAnsi" w:eastAsiaTheme="minorEastAsia" w:hAnsiTheme="minorHAnsi" w:cstheme="minorBidi"/>
              <w:noProof/>
              <w:color w:val="auto"/>
            </w:rPr>
          </w:pPr>
          <w:del w:id="769" w:author="Alina Frey" w:date="2017-11-21T08:28:00Z">
            <w:r w:rsidRPr="00D03B94" w:rsidDel="00D81261">
              <w:rPr>
                <w:rStyle w:val="Hyperlink"/>
                <w:noProof/>
              </w:rPr>
              <w:delText>Security Keys and Menu Options</w:delText>
            </w:r>
            <w:r w:rsidDel="00D81261">
              <w:rPr>
                <w:noProof/>
                <w:webHidden/>
              </w:rPr>
              <w:tab/>
              <w:delText>1</w:delText>
            </w:r>
          </w:del>
        </w:p>
        <w:p w14:paraId="781EDBAB" w14:textId="6AFA0909" w:rsidR="00920BEE" w:rsidDel="00D81261" w:rsidRDefault="00920BEE">
          <w:pPr>
            <w:pStyle w:val="TOC2"/>
            <w:tabs>
              <w:tab w:val="right" w:leader="dot" w:pos="9350"/>
            </w:tabs>
            <w:rPr>
              <w:del w:id="770" w:author="Alina Frey" w:date="2017-11-21T08:28:00Z"/>
              <w:rFonts w:asciiTheme="minorHAnsi" w:eastAsiaTheme="minorEastAsia" w:hAnsiTheme="minorHAnsi" w:cstheme="minorBidi"/>
              <w:noProof/>
              <w:color w:val="auto"/>
            </w:rPr>
          </w:pPr>
          <w:del w:id="771" w:author="Alina Frey" w:date="2017-11-21T08:28:00Z">
            <w:r w:rsidRPr="00D03B94" w:rsidDel="00D81261">
              <w:rPr>
                <w:rStyle w:val="Hyperlink"/>
                <w:noProof/>
              </w:rPr>
              <w:delText>Considerations</w:delText>
            </w:r>
            <w:r w:rsidDel="00D81261">
              <w:rPr>
                <w:noProof/>
                <w:webHidden/>
              </w:rPr>
              <w:tab/>
              <w:delText>1</w:delText>
            </w:r>
          </w:del>
        </w:p>
        <w:p w14:paraId="52DE21D6" w14:textId="2C6738DE" w:rsidR="00920BEE" w:rsidDel="00D81261" w:rsidRDefault="00920BEE">
          <w:pPr>
            <w:pStyle w:val="TOC1"/>
            <w:tabs>
              <w:tab w:val="right" w:leader="dot" w:pos="9350"/>
            </w:tabs>
            <w:rPr>
              <w:del w:id="772" w:author="Alina Frey" w:date="2017-11-21T08:28:00Z"/>
              <w:rFonts w:asciiTheme="minorHAnsi" w:eastAsiaTheme="minorEastAsia" w:hAnsiTheme="minorHAnsi" w:cstheme="minorBidi"/>
              <w:b w:val="0"/>
              <w:noProof/>
              <w:color w:val="auto"/>
              <w:sz w:val="22"/>
            </w:rPr>
          </w:pPr>
          <w:del w:id="773" w:author="Alina Frey" w:date="2017-11-21T08:28:00Z">
            <w:r w:rsidRPr="00D03B94" w:rsidDel="00D81261">
              <w:rPr>
                <w:rStyle w:val="Hyperlink"/>
                <w:noProof/>
              </w:rPr>
              <w:delText>Getting Started Using Maternity Tracker</w:delText>
            </w:r>
            <w:r w:rsidDel="00D81261">
              <w:rPr>
                <w:noProof/>
                <w:webHidden/>
              </w:rPr>
              <w:tab/>
              <w:delText>3</w:delText>
            </w:r>
          </w:del>
        </w:p>
        <w:p w14:paraId="2EC4EC2E" w14:textId="4801BD6C" w:rsidR="00920BEE" w:rsidDel="00D81261" w:rsidRDefault="00920BEE">
          <w:pPr>
            <w:pStyle w:val="TOC2"/>
            <w:tabs>
              <w:tab w:val="right" w:leader="dot" w:pos="9350"/>
            </w:tabs>
            <w:rPr>
              <w:del w:id="774" w:author="Alina Frey" w:date="2017-11-21T08:28:00Z"/>
              <w:rFonts w:asciiTheme="minorHAnsi" w:eastAsiaTheme="minorEastAsia" w:hAnsiTheme="minorHAnsi" w:cstheme="minorBidi"/>
              <w:noProof/>
              <w:color w:val="auto"/>
            </w:rPr>
          </w:pPr>
          <w:del w:id="775" w:author="Alina Frey" w:date="2017-11-21T08:28:00Z">
            <w:r w:rsidRPr="00D03B94" w:rsidDel="00D81261">
              <w:rPr>
                <w:rStyle w:val="Hyperlink"/>
                <w:noProof/>
              </w:rPr>
              <w:delText>Accessing Maternity Tracker</w:delText>
            </w:r>
            <w:r w:rsidDel="00D81261">
              <w:rPr>
                <w:noProof/>
                <w:webHidden/>
              </w:rPr>
              <w:tab/>
              <w:delText>3</w:delText>
            </w:r>
          </w:del>
        </w:p>
        <w:p w14:paraId="53A56798" w14:textId="5666BDBA" w:rsidR="00920BEE" w:rsidDel="00D81261" w:rsidRDefault="00920BEE">
          <w:pPr>
            <w:pStyle w:val="TOC2"/>
            <w:tabs>
              <w:tab w:val="right" w:leader="dot" w:pos="9350"/>
            </w:tabs>
            <w:rPr>
              <w:del w:id="776" w:author="Alina Frey" w:date="2017-11-21T08:28:00Z"/>
              <w:rFonts w:asciiTheme="minorHAnsi" w:eastAsiaTheme="minorEastAsia" w:hAnsiTheme="minorHAnsi" w:cstheme="minorBidi"/>
              <w:noProof/>
              <w:color w:val="auto"/>
            </w:rPr>
          </w:pPr>
          <w:del w:id="777" w:author="Alina Frey" w:date="2017-11-21T08:28:00Z">
            <w:r w:rsidRPr="00D03B94" w:rsidDel="00D81261">
              <w:rPr>
                <w:rStyle w:val="Hyperlink"/>
                <w:noProof/>
              </w:rPr>
              <w:delText>Sign In</w:delText>
            </w:r>
            <w:r w:rsidDel="00D81261">
              <w:rPr>
                <w:noProof/>
                <w:webHidden/>
              </w:rPr>
              <w:tab/>
              <w:delText>3</w:delText>
            </w:r>
          </w:del>
        </w:p>
        <w:p w14:paraId="0B84059E" w14:textId="421597EE" w:rsidR="00920BEE" w:rsidDel="00D81261" w:rsidRDefault="00920BEE">
          <w:pPr>
            <w:pStyle w:val="TOC2"/>
            <w:tabs>
              <w:tab w:val="right" w:leader="dot" w:pos="9350"/>
            </w:tabs>
            <w:rPr>
              <w:del w:id="778" w:author="Alina Frey" w:date="2017-11-21T08:28:00Z"/>
              <w:rFonts w:asciiTheme="minorHAnsi" w:eastAsiaTheme="minorEastAsia" w:hAnsiTheme="minorHAnsi" w:cstheme="minorBidi"/>
              <w:noProof/>
              <w:color w:val="auto"/>
            </w:rPr>
          </w:pPr>
          <w:del w:id="779" w:author="Alina Frey" w:date="2017-11-21T08:28:00Z">
            <w:r w:rsidRPr="00D03B94" w:rsidDel="00D81261">
              <w:rPr>
                <w:rStyle w:val="Hyperlink"/>
                <w:noProof/>
              </w:rPr>
              <w:delText>Alerts</w:delText>
            </w:r>
            <w:r w:rsidDel="00D81261">
              <w:rPr>
                <w:noProof/>
                <w:webHidden/>
              </w:rPr>
              <w:tab/>
              <w:delText>7</w:delText>
            </w:r>
          </w:del>
        </w:p>
        <w:p w14:paraId="62D8383E" w14:textId="7AAB574E" w:rsidR="00920BEE" w:rsidDel="00D81261" w:rsidRDefault="00920BEE">
          <w:pPr>
            <w:pStyle w:val="TOC2"/>
            <w:tabs>
              <w:tab w:val="right" w:leader="dot" w:pos="9350"/>
            </w:tabs>
            <w:rPr>
              <w:del w:id="780" w:author="Alina Frey" w:date="2017-11-21T08:28:00Z"/>
              <w:rFonts w:asciiTheme="minorHAnsi" w:eastAsiaTheme="minorEastAsia" w:hAnsiTheme="minorHAnsi" w:cstheme="minorBidi"/>
              <w:noProof/>
              <w:color w:val="auto"/>
            </w:rPr>
          </w:pPr>
          <w:del w:id="781" w:author="Alina Frey" w:date="2017-11-21T08:28:00Z">
            <w:r w:rsidRPr="00D03B94" w:rsidDel="00D81261">
              <w:rPr>
                <w:rStyle w:val="Hyperlink"/>
                <w:noProof/>
              </w:rPr>
              <w:delText>Sign Out</w:delText>
            </w:r>
            <w:r w:rsidDel="00D81261">
              <w:rPr>
                <w:noProof/>
                <w:webHidden/>
              </w:rPr>
              <w:tab/>
              <w:delText>8</w:delText>
            </w:r>
          </w:del>
        </w:p>
        <w:p w14:paraId="1BF2850F" w14:textId="759A4A41" w:rsidR="00920BEE" w:rsidDel="00D81261" w:rsidRDefault="00920BEE">
          <w:pPr>
            <w:pStyle w:val="TOC1"/>
            <w:tabs>
              <w:tab w:val="right" w:leader="dot" w:pos="9350"/>
            </w:tabs>
            <w:rPr>
              <w:del w:id="782" w:author="Alina Frey" w:date="2017-11-21T08:28:00Z"/>
              <w:rFonts w:asciiTheme="minorHAnsi" w:eastAsiaTheme="minorEastAsia" w:hAnsiTheme="minorHAnsi" w:cstheme="minorBidi"/>
              <w:b w:val="0"/>
              <w:noProof/>
              <w:color w:val="auto"/>
              <w:sz w:val="22"/>
            </w:rPr>
          </w:pPr>
          <w:del w:id="783" w:author="Alina Frey" w:date="2017-11-21T08:28:00Z">
            <w:r w:rsidRPr="00D03B94" w:rsidDel="00D81261">
              <w:rPr>
                <w:rStyle w:val="Hyperlink"/>
                <w:noProof/>
              </w:rPr>
              <w:delText>MCC Dashboard Elements and Functionality – Tracking / Configuration View</w:delText>
            </w:r>
            <w:r w:rsidDel="00D81261">
              <w:rPr>
                <w:noProof/>
                <w:webHidden/>
              </w:rPr>
              <w:tab/>
              <w:delText>9</w:delText>
            </w:r>
          </w:del>
        </w:p>
        <w:p w14:paraId="41E73E75" w14:textId="2BD5976B" w:rsidR="00920BEE" w:rsidDel="00D81261" w:rsidRDefault="00920BEE">
          <w:pPr>
            <w:pStyle w:val="TOC2"/>
            <w:tabs>
              <w:tab w:val="right" w:leader="dot" w:pos="9350"/>
            </w:tabs>
            <w:rPr>
              <w:del w:id="784" w:author="Alina Frey" w:date="2017-11-21T08:28:00Z"/>
              <w:rFonts w:asciiTheme="minorHAnsi" w:eastAsiaTheme="minorEastAsia" w:hAnsiTheme="minorHAnsi" w:cstheme="minorBidi"/>
              <w:noProof/>
              <w:color w:val="auto"/>
            </w:rPr>
          </w:pPr>
          <w:del w:id="785" w:author="Alina Frey" w:date="2017-11-21T08:28:00Z">
            <w:r w:rsidRPr="00D03B94" w:rsidDel="00D81261">
              <w:rPr>
                <w:rStyle w:val="Hyperlink"/>
                <w:noProof/>
              </w:rPr>
              <w:delText>Dashboard</w:delText>
            </w:r>
            <w:r w:rsidDel="00D81261">
              <w:rPr>
                <w:noProof/>
                <w:webHidden/>
              </w:rPr>
              <w:tab/>
              <w:delText>10</w:delText>
            </w:r>
          </w:del>
        </w:p>
        <w:p w14:paraId="5F53D635" w14:textId="08EF1381" w:rsidR="00920BEE" w:rsidDel="00D81261" w:rsidRDefault="00920BEE">
          <w:pPr>
            <w:pStyle w:val="TOC2"/>
            <w:tabs>
              <w:tab w:val="right" w:leader="dot" w:pos="9350"/>
            </w:tabs>
            <w:rPr>
              <w:del w:id="786" w:author="Alina Frey" w:date="2017-11-21T08:28:00Z"/>
              <w:rFonts w:asciiTheme="minorHAnsi" w:eastAsiaTheme="minorEastAsia" w:hAnsiTheme="minorHAnsi" w:cstheme="minorBidi"/>
              <w:noProof/>
              <w:color w:val="auto"/>
            </w:rPr>
          </w:pPr>
          <w:del w:id="787" w:author="Alina Frey" w:date="2017-11-21T08:28:00Z">
            <w:r w:rsidRPr="00D03B94" w:rsidDel="00D81261">
              <w:rPr>
                <w:rStyle w:val="Hyperlink"/>
                <w:noProof/>
              </w:rPr>
              <w:delText>Tracked Patients</w:delText>
            </w:r>
            <w:r w:rsidDel="00D81261">
              <w:rPr>
                <w:noProof/>
                <w:webHidden/>
              </w:rPr>
              <w:tab/>
              <w:delText>11</w:delText>
            </w:r>
          </w:del>
        </w:p>
        <w:p w14:paraId="2E4DA8F0" w14:textId="74AB88D2" w:rsidR="00920BEE" w:rsidDel="00D81261" w:rsidRDefault="00920BEE">
          <w:pPr>
            <w:pStyle w:val="TOC3"/>
            <w:tabs>
              <w:tab w:val="right" w:leader="dot" w:pos="9350"/>
            </w:tabs>
            <w:rPr>
              <w:del w:id="788" w:author="Alina Frey" w:date="2017-11-21T08:28:00Z"/>
              <w:rFonts w:asciiTheme="minorHAnsi" w:eastAsiaTheme="minorEastAsia" w:hAnsiTheme="minorHAnsi" w:cstheme="minorBidi"/>
              <w:i w:val="0"/>
              <w:noProof/>
              <w:color w:val="auto"/>
            </w:rPr>
          </w:pPr>
          <w:del w:id="789" w:author="Alina Frey" w:date="2017-11-21T08:28:00Z">
            <w:r w:rsidRPr="00D03B94" w:rsidDel="00D81261">
              <w:rPr>
                <w:rStyle w:val="Hyperlink"/>
                <w:noProof/>
              </w:rPr>
              <w:delText>Trimester Filters</w:delText>
            </w:r>
            <w:r w:rsidDel="00D81261">
              <w:rPr>
                <w:noProof/>
                <w:webHidden/>
              </w:rPr>
              <w:tab/>
              <w:delText>11</w:delText>
            </w:r>
          </w:del>
        </w:p>
        <w:p w14:paraId="7456D86D" w14:textId="4E887BD5" w:rsidR="00920BEE" w:rsidDel="00D81261" w:rsidRDefault="00920BEE">
          <w:pPr>
            <w:pStyle w:val="TOC2"/>
            <w:tabs>
              <w:tab w:val="right" w:leader="dot" w:pos="9350"/>
            </w:tabs>
            <w:rPr>
              <w:del w:id="790" w:author="Alina Frey" w:date="2017-11-21T08:28:00Z"/>
              <w:rFonts w:asciiTheme="minorHAnsi" w:eastAsiaTheme="minorEastAsia" w:hAnsiTheme="minorHAnsi" w:cstheme="minorBidi"/>
              <w:noProof/>
              <w:color w:val="auto"/>
            </w:rPr>
          </w:pPr>
          <w:del w:id="791" w:author="Alina Frey" w:date="2017-11-21T08:28:00Z">
            <w:r w:rsidRPr="00D03B94" w:rsidDel="00D81261">
              <w:rPr>
                <w:rStyle w:val="Hyperlink"/>
                <w:noProof/>
              </w:rPr>
              <w:delText>Flagged Patients</w:delText>
            </w:r>
            <w:r w:rsidDel="00D81261">
              <w:rPr>
                <w:noProof/>
                <w:webHidden/>
              </w:rPr>
              <w:tab/>
              <w:delText>12</w:delText>
            </w:r>
          </w:del>
        </w:p>
        <w:p w14:paraId="42B9B440" w14:textId="1D1674A3" w:rsidR="00920BEE" w:rsidDel="00D81261" w:rsidRDefault="00920BEE">
          <w:pPr>
            <w:pStyle w:val="TOC3"/>
            <w:tabs>
              <w:tab w:val="right" w:leader="dot" w:pos="9350"/>
            </w:tabs>
            <w:rPr>
              <w:del w:id="792" w:author="Alina Frey" w:date="2017-11-21T08:28:00Z"/>
              <w:rFonts w:asciiTheme="minorHAnsi" w:eastAsiaTheme="minorEastAsia" w:hAnsiTheme="minorHAnsi" w:cstheme="minorBidi"/>
              <w:i w:val="0"/>
              <w:noProof/>
              <w:color w:val="auto"/>
            </w:rPr>
          </w:pPr>
          <w:del w:id="793" w:author="Alina Frey" w:date="2017-11-21T08:28:00Z">
            <w:r w:rsidRPr="00D03B94" w:rsidDel="00D81261">
              <w:rPr>
                <w:rStyle w:val="Hyperlink"/>
                <w:noProof/>
              </w:rPr>
              <w:delText>Flagged Patient Details</w:delText>
            </w:r>
            <w:r w:rsidDel="00D81261">
              <w:rPr>
                <w:noProof/>
                <w:webHidden/>
              </w:rPr>
              <w:tab/>
              <w:delText>12</w:delText>
            </w:r>
          </w:del>
        </w:p>
        <w:p w14:paraId="6944CF64" w14:textId="42A849DE" w:rsidR="00920BEE" w:rsidDel="00D81261" w:rsidRDefault="00920BEE">
          <w:pPr>
            <w:pStyle w:val="TOC3"/>
            <w:tabs>
              <w:tab w:val="right" w:leader="dot" w:pos="9350"/>
            </w:tabs>
            <w:rPr>
              <w:del w:id="794" w:author="Alina Frey" w:date="2017-11-21T08:28:00Z"/>
              <w:rFonts w:asciiTheme="minorHAnsi" w:eastAsiaTheme="minorEastAsia" w:hAnsiTheme="minorHAnsi" w:cstheme="minorBidi"/>
              <w:i w:val="0"/>
              <w:noProof/>
              <w:color w:val="auto"/>
            </w:rPr>
          </w:pPr>
          <w:del w:id="795" w:author="Alina Frey" w:date="2017-11-21T08:28:00Z">
            <w:r w:rsidRPr="00D03B94" w:rsidDel="00D81261">
              <w:rPr>
                <w:rStyle w:val="Hyperlink"/>
                <w:noProof/>
              </w:rPr>
              <w:delText>Progress Notes</w:delText>
            </w:r>
            <w:r w:rsidDel="00D81261">
              <w:rPr>
                <w:noProof/>
                <w:webHidden/>
              </w:rPr>
              <w:tab/>
              <w:delText>13</w:delText>
            </w:r>
          </w:del>
        </w:p>
        <w:p w14:paraId="0FD52EDC" w14:textId="50E95DC0" w:rsidR="00920BEE" w:rsidDel="00D81261" w:rsidRDefault="00920BEE">
          <w:pPr>
            <w:pStyle w:val="TOC3"/>
            <w:tabs>
              <w:tab w:val="right" w:leader="dot" w:pos="9350"/>
            </w:tabs>
            <w:rPr>
              <w:del w:id="796" w:author="Alina Frey" w:date="2017-11-21T08:28:00Z"/>
              <w:rFonts w:asciiTheme="minorHAnsi" w:eastAsiaTheme="minorEastAsia" w:hAnsiTheme="minorHAnsi" w:cstheme="minorBidi"/>
              <w:i w:val="0"/>
              <w:noProof/>
              <w:color w:val="auto"/>
            </w:rPr>
          </w:pPr>
          <w:del w:id="797" w:author="Alina Frey" w:date="2017-11-21T08:28:00Z">
            <w:r w:rsidRPr="00D03B94" w:rsidDel="00D81261">
              <w:rPr>
                <w:rStyle w:val="Hyperlink"/>
                <w:noProof/>
              </w:rPr>
              <w:delText>Accept/Reject</w:delText>
            </w:r>
            <w:r w:rsidDel="00D81261">
              <w:rPr>
                <w:noProof/>
                <w:webHidden/>
              </w:rPr>
              <w:tab/>
              <w:delText>14</w:delText>
            </w:r>
          </w:del>
        </w:p>
        <w:p w14:paraId="0073673F" w14:textId="5E1C0826" w:rsidR="00920BEE" w:rsidDel="00D81261" w:rsidRDefault="00920BEE">
          <w:pPr>
            <w:pStyle w:val="TOC2"/>
            <w:tabs>
              <w:tab w:val="right" w:leader="dot" w:pos="9350"/>
            </w:tabs>
            <w:rPr>
              <w:del w:id="798" w:author="Alina Frey" w:date="2017-11-21T08:28:00Z"/>
              <w:rFonts w:asciiTheme="minorHAnsi" w:eastAsiaTheme="minorEastAsia" w:hAnsiTheme="minorHAnsi" w:cstheme="minorBidi"/>
              <w:noProof/>
              <w:color w:val="auto"/>
            </w:rPr>
          </w:pPr>
          <w:del w:id="799" w:author="Alina Frey" w:date="2017-11-21T08:28:00Z">
            <w:r w:rsidRPr="00D03B94" w:rsidDel="00D81261">
              <w:rPr>
                <w:rStyle w:val="Hyperlink"/>
                <w:noProof/>
              </w:rPr>
              <w:delText>Track A Patient</w:delText>
            </w:r>
            <w:r w:rsidDel="00D81261">
              <w:rPr>
                <w:noProof/>
                <w:webHidden/>
              </w:rPr>
              <w:tab/>
              <w:delText>15</w:delText>
            </w:r>
          </w:del>
        </w:p>
        <w:p w14:paraId="664C8DA3" w14:textId="105A5890" w:rsidR="00920BEE" w:rsidDel="00D81261" w:rsidRDefault="00920BEE">
          <w:pPr>
            <w:pStyle w:val="TOC3"/>
            <w:tabs>
              <w:tab w:val="right" w:leader="dot" w:pos="9350"/>
            </w:tabs>
            <w:rPr>
              <w:del w:id="800" w:author="Alina Frey" w:date="2017-11-21T08:28:00Z"/>
              <w:rFonts w:asciiTheme="minorHAnsi" w:eastAsiaTheme="minorEastAsia" w:hAnsiTheme="minorHAnsi" w:cstheme="minorBidi"/>
              <w:i w:val="0"/>
              <w:noProof/>
              <w:color w:val="auto"/>
            </w:rPr>
          </w:pPr>
          <w:del w:id="801" w:author="Alina Frey" w:date="2017-11-21T08:28:00Z">
            <w:r w:rsidRPr="00D03B94" w:rsidDel="00D81261">
              <w:rPr>
                <w:rStyle w:val="Hyperlink"/>
                <w:noProof/>
              </w:rPr>
              <w:delText>Search Patient</w:delText>
            </w:r>
            <w:r w:rsidDel="00D81261">
              <w:rPr>
                <w:noProof/>
                <w:webHidden/>
              </w:rPr>
              <w:tab/>
              <w:delText>16</w:delText>
            </w:r>
          </w:del>
        </w:p>
        <w:p w14:paraId="21E2976F" w14:textId="1E02241A" w:rsidR="00920BEE" w:rsidDel="00D81261" w:rsidRDefault="00920BEE">
          <w:pPr>
            <w:pStyle w:val="TOC3"/>
            <w:tabs>
              <w:tab w:val="right" w:leader="dot" w:pos="9350"/>
            </w:tabs>
            <w:rPr>
              <w:del w:id="802" w:author="Alina Frey" w:date="2017-11-21T08:28:00Z"/>
              <w:rFonts w:asciiTheme="minorHAnsi" w:eastAsiaTheme="minorEastAsia" w:hAnsiTheme="minorHAnsi" w:cstheme="minorBidi"/>
              <w:i w:val="0"/>
              <w:noProof/>
              <w:color w:val="auto"/>
            </w:rPr>
          </w:pPr>
          <w:del w:id="803" w:author="Alina Frey" w:date="2017-11-21T08:28:00Z">
            <w:r w:rsidRPr="00D03B94" w:rsidDel="00D81261">
              <w:rPr>
                <w:rStyle w:val="Hyperlink"/>
                <w:noProof/>
              </w:rPr>
              <w:delText>Start Tracking</w:delText>
            </w:r>
            <w:r w:rsidDel="00D81261">
              <w:rPr>
                <w:noProof/>
                <w:webHidden/>
              </w:rPr>
              <w:tab/>
              <w:delText>16</w:delText>
            </w:r>
          </w:del>
        </w:p>
        <w:p w14:paraId="0CD84DE0" w14:textId="3CD1B381" w:rsidR="00920BEE" w:rsidDel="00D81261" w:rsidRDefault="00920BEE">
          <w:pPr>
            <w:pStyle w:val="TOC2"/>
            <w:tabs>
              <w:tab w:val="right" w:leader="dot" w:pos="9350"/>
            </w:tabs>
            <w:rPr>
              <w:del w:id="804" w:author="Alina Frey" w:date="2017-11-21T08:28:00Z"/>
              <w:rFonts w:asciiTheme="minorHAnsi" w:eastAsiaTheme="minorEastAsia" w:hAnsiTheme="minorHAnsi" w:cstheme="minorBidi"/>
              <w:noProof/>
              <w:color w:val="auto"/>
            </w:rPr>
          </w:pPr>
          <w:del w:id="805" w:author="Alina Frey" w:date="2017-11-21T08:28:00Z">
            <w:r w:rsidRPr="00D03B94" w:rsidDel="00D81261">
              <w:rPr>
                <w:rStyle w:val="Hyperlink"/>
                <w:noProof/>
              </w:rPr>
              <w:delText>Tracking History</w:delText>
            </w:r>
            <w:r w:rsidDel="00D81261">
              <w:rPr>
                <w:noProof/>
                <w:webHidden/>
              </w:rPr>
              <w:tab/>
              <w:delText>17</w:delText>
            </w:r>
          </w:del>
        </w:p>
        <w:p w14:paraId="613047F7" w14:textId="03731127" w:rsidR="00920BEE" w:rsidDel="00D81261" w:rsidRDefault="00920BEE">
          <w:pPr>
            <w:pStyle w:val="TOC2"/>
            <w:tabs>
              <w:tab w:val="right" w:leader="dot" w:pos="9350"/>
            </w:tabs>
            <w:rPr>
              <w:del w:id="806" w:author="Alina Frey" w:date="2017-11-21T08:28:00Z"/>
              <w:rFonts w:asciiTheme="minorHAnsi" w:eastAsiaTheme="minorEastAsia" w:hAnsiTheme="minorHAnsi" w:cstheme="minorBidi"/>
              <w:noProof/>
              <w:color w:val="auto"/>
            </w:rPr>
          </w:pPr>
          <w:del w:id="807" w:author="Alina Frey" w:date="2017-11-21T08:28:00Z">
            <w:r w:rsidRPr="00D03B94" w:rsidDel="00D81261">
              <w:rPr>
                <w:rStyle w:val="Hyperlink"/>
                <w:noProof/>
              </w:rPr>
              <w:delText>Non-VA Care</w:delText>
            </w:r>
            <w:r w:rsidDel="00D81261">
              <w:rPr>
                <w:noProof/>
                <w:webHidden/>
              </w:rPr>
              <w:tab/>
              <w:delText>18</w:delText>
            </w:r>
          </w:del>
        </w:p>
        <w:p w14:paraId="1445B469" w14:textId="12D3F707" w:rsidR="00920BEE" w:rsidDel="00D81261" w:rsidRDefault="00920BEE">
          <w:pPr>
            <w:pStyle w:val="TOC2"/>
            <w:tabs>
              <w:tab w:val="right" w:leader="dot" w:pos="9350"/>
            </w:tabs>
            <w:rPr>
              <w:del w:id="808" w:author="Alina Frey" w:date="2017-11-21T08:28:00Z"/>
              <w:rFonts w:asciiTheme="minorHAnsi" w:eastAsiaTheme="minorEastAsia" w:hAnsiTheme="minorHAnsi" w:cstheme="minorBidi"/>
              <w:noProof/>
              <w:color w:val="auto"/>
            </w:rPr>
          </w:pPr>
          <w:del w:id="809" w:author="Alina Frey" w:date="2017-11-21T08:28:00Z">
            <w:r w:rsidRPr="00D03B94" w:rsidDel="00D81261">
              <w:rPr>
                <w:rStyle w:val="Hyperlink"/>
                <w:noProof/>
              </w:rPr>
              <w:delText>Education Items</w:delText>
            </w:r>
            <w:r w:rsidDel="00D81261">
              <w:rPr>
                <w:noProof/>
                <w:webHidden/>
              </w:rPr>
              <w:tab/>
              <w:delText>20</w:delText>
            </w:r>
          </w:del>
        </w:p>
        <w:p w14:paraId="5126E647" w14:textId="2FC7DB16" w:rsidR="00920BEE" w:rsidDel="00D81261" w:rsidRDefault="00920BEE">
          <w:pPr>
            <w:pStyle w:val="TOC3"/>
            <w:tabs>
              <w:tab w:val="right" w:leader="dot" w:pos="9350"/>
            </w:tabs>
            <w:rPr>
              <w:del w:id="810" w:author="Alina Frey" w:date="2017-11-21T08:28:00Z"/>
              <w:rFonts w:asciiTheme="minorHAnsi" w:eastAsiaTheme="minorEastAsia" w:hAnsiTheme="minorHAnsi" w:cstheme="minorBidi"/>
              <w:i w:val="0"/>
              <w:noProof/>
              <w:color w:val="auto"/>
            </w:rPr>
          </w:pPr>
          <w:del w:id="811" w:author="Alina Frey" w:date="2017-11-21T08:28:00Z">
            <w:r w:rsidRPr="00D03B94" w:rsidDel="00D81261">
              <w:rPr>
                <w:rStyle w:val="Hyperlink"/>
                <w:noProof/>
              </w:rPr>
              <w:delText>Add New</w:delText>
            </w:r>
            <w:r w:rsidDel="00D81261">
              <w:rPr>
                <w:noProof/>
                <w:webHidden/>
              </w:rPr>
              <w:tab/>
              <w:delText>20</w:delText>
            </w:r>
          </w:del>
        </w:p>
        <w:p w14:paraId="5C5D0C3B" w14:textId="1C1843F1" w:rsidR="00920BEE" w:rsidDel="00D81261" w:rsidRDefault="00920BEE">
          <w:pPr>
            <w:pStyle w:val="TOC3"/>
            <w:tabs>
              <w:tab w:val="right" w:leader="dot" w:pos="9350"/>
            </w:tabs>
            <w:rPr>
              <w:del w:id="812" w:author="Alina Frey" w:date="2017-11-21T08:28:00Z"/>
              <w:rFonts w:asciiTheme="minorHAnsi" w:eastAsiaTheme="minorEastAsia" w:hAnsiTheme="minorHAnsi" w:cstheme="minorBidi"/>
              <w:i w:val="0"/>
              <w:noProof/>
              <w:color w:val="auto"/>
            </w:rPr>
          </w:pPr>
          <w:del w:id="813" w:author="Alina Frey" w:date="2017-11-21T08:28:00Z">
            <w:r w:rsidRPr="00D03B94" w:rsidDel="00D81261">
              <w:rPr>
                <w:rStyle w:val="Hyperlink"/>
                <w:noProof/>
              </w:rPr>
              <w:delText>Edit Selected</w:delText>
            </w:r>
            <w:r w:rsidDel="00D81261">
              <w:rPr>
                <w:noProof/>
                <w:webHidden/>
              </w:rPr>
              <w:tab/>
              <w:delText>23</w:delText>
            </w:r>
          </w:del>
        </w:p>
        <w:p w14:paraId="78AB167C" w14:textId="638EF8EB" w:rsidR="00920BEE" w:rsidDel="00D81261" w:rsidRDefault="00920BEE">
          <w:pPr>
            <w:pStyle w:val="TOC3"/>
            <w:tabs>
              <w:tab w:val="right" w:leader="dot" w:pos="9350"/>
            </w:tabs>
            <w:rPr>
              <w:del w:id="814" w:author="Alina Frey" w:date="2017-11-21T08:28:00Z"/>
              <w:rFonts w:asciiTheme="minorHAnsi" w:eastAsiaTheme="minorEastAsia" w:hAnsiTheme="minorHAnsi" w:cstheme="minorBidi"/>
              <w:i w:val="0"/>
              <w:noProof/>
              <w:color w:val="auto"/>
            </w:rPr>
          </w:pPr>
          <w:del w:id="815" w:author="Alina Frey" w:date="2017-11-21T08:28:00Z">
            <w:r w:rsidRPr="00D03B94" w:rsidDel="00D81261">
              <w:rPr>
                <w:rStyle w:val="Hyperlink"/>
                <w:noProof/>
              </w:rPr>
              <w:delText>Delete Selected</w:delText>
            </w:r>
            <w:r w:rsidDel="00D81261">
              <w:rPr>
                <w:noProof/>
                <w:webHidden/>
              </w:rPr>
              <w:tab/>
              <w:delText>23</w:delText>
            </w:r>
          </w:del>
        </w:p>
        <w:p w14:paraId="568A9832" w14:textId="17B655CE" w:rsidR="00920BEE" w:rsidDel="00D81261" w:rsidRDefault="00920BEE">
          <w:pPr>
            <w:pStyle w:val="TOC2"/>
            <w:tabs>
              <w:tab w:val="right" w:leader="dot" w:pos="9350"/>
            </w:tabs>
            <w:rPr>
              <w:del w:id="816" w:author="Alina Frey" w:date="2017-11-21T08:28:00Z"/>
              <w:rFonts w:asciiTheme="minorHAnsi" w:eastAsiaTheme="minorEastAsia" w:hAnsiTheme="minorHAnsi" w:cstheme="minorBidi"/>
              <w:noProof/>
              <w:color w:val="auto"/>
            </w:rPr>
          </w:pPr>
          <w:del w:id="817" w:author="Alina Frey" w:date="2017-11-21T08:28:00Z">
            <w:r w:rsidRPr="00D03B94" w:rsidDel="00D81261">
              <w:rPr>
                <w:rStyle w:val="Hyperlink"/>
                <w:noProof/>
              </w:rPr>
              <w:delText>Checklist</w:delText>
            </w:r>
            <w:r w:rsidDel="00D81261">
              <w:rPr>
                <w:noProof/>
                <w:webHidden/>
              </w:rPr>
              <w:tab/>
              <w:delText>24</w:delText>
            </w:r>
          </w:del>
        </w:p>
        <w:p w14:paraId="1DFD8777" w14:textId="2E262E47" w:rsidR="00920BEE" w:rsidDel="00D81261" w:rsidRDefault="00920BEE">
          <w:pPr>
            <w:pStyle w:val="TOC3"/>
            <w:tabs>
              <w:tab w:val="right" w:leader="dot" w:pos="9350"/>
            </w:tabs>
            <w:rPr>
              <w:del w:id="818" w:author="Alina Frey" w:date="2017-11-21T08:28:00Z"/>
              <w:rFonts w:asciiTheme="minorHAnsi" w:eastAsiaTheme="minorEastAsia" w:hAnsiTheme="minorHAnsi" w:cstheme="minorBidi"/>
              <w:i w:val="0"/>
              <w:noProof/>
              <w:color w:val="auto"/>
            </w:rPr>
          </w:pPr>
          <w:del w:id="819" w:author="Alina Frey" w:date="2017-11-21T08:28:00Z">
            <w:r w:rsidRPr="00D03B94" w:rsidDel="00D81261">
              <w:rPr>
                <w:rStyle w:val="Hyperlink"/>
                <w:noProof/>
              </w:rPr>
              <w:delText>Add New Checklist Item</w:delText>
            </w:r>
            <w:r w:rsidDel="00D81261">
              <w:rPr>
                <w:noProof/>
                <w:webHidden/>
              </w:rPr>
              <w:tab/>
              <w:delText>24</w:delText>
            </w:r>
          </w:del>
        </w:p>
        <w:p w14:paraId="224296C8" w14:textId="763F15BF" w:rsidR="00920BEE" w:rsidDel="00D81261" w:rsidRDefault="00920BEE">
          <w:pPr>
            <w:pStyle w:val="TOC3"/>
            <w:tabs>
              <w:tab w:val="right" w:leader="dot" w:pos="9350"/>
            </w:tabs>
            <w:rPr>
              <w:del w:id="820" w:author="Alina Frey" w:date="2017-11-21T08:28:00Z"/>
              <w:rFonts w:asciiTheme="minorHAnsi" w:eastAsiaTheme="minorEastAsia" w:hAnsiTheme="minorHAnsi" w:cstheme="minorBidi"/>
              <w:i w:val="0"/>
              <w:noProof/>
              <w:color w:val="auto"/>
            </w:rPr>
          </w:pPr>
          <w:del w:id="821" w:author="Alina Frey" w:date="2017-11-21T08:28:00Z">
            <w:r w:rsidRPr="00D03B94" w:rsidDel="00D81261">
              <w:rPr>
                <w:rStyle w:val="Hyperlink"/>
                <w:noProof/>
              </w:rPr>
              <w:delText>Edit Selected Checklist Item</w:delText>
            </w:r>
            <w:r w:rsidDel="00D81261">
              <w:rPr>
                <w:noProof/>
                <w:webHidden/>
              </w:rPr>
              <w:tab/>
              <w:delText>28</w:delText>
            </w:r>
          </w:del>
        </w:p>
        <w:p w14:paraId="6F9F331F" w14:textId="452302E1" w:rsidR="00920BEE" w:rsidDel="00D81261" w:rsidRDefault="00920BEE">
          <w:pPr>
            <w:pStyle w:val="TOC3"/>
            <w:tabs>
              <w:tab w:val="right" w:leader="dot" w:pos="9350"/>
            </w:tabs>
            <w:rPr>
              <w:del w:id="822" w:author="Alina Frey" w:date="2017-11-21T08:28:00Z"/>
              <w:rFonts w:asciiTheme="minorHAnsi" w:eastAsiaTheme="minorEastAsia" w:hAnsiTheme="minorHAnsi" w:cstheme="minorBidi"/>
              <w:i w:val="0"/>
              <w:noProof/>
              <w:color w:val="auto"/>
            </w:rPr>
          </w:pPr>
          <w:del w:id="823" w:author="Alina Frey" w:date="2017-11-21T08:28:00Z">
            <w:r w:rsidRPr="00D03B94" w:rsidDel="00D81261">
              <w:rPr>
                <w:rStyle w:val="Hyperlink"/>
                <w:noProof/>
              </w:rPr>
              <w:delText>Delete Selected Checklist Item</w:delText>
            </w:r>
            <w:r w:rsidDel="00D81261">
              <w:rPr>
                <w:noProof/>
                <w:webHidden/>
              </w:rPr>
              <w:tab/>
              <w:delText>28</w:delText>
            </w:r>
          </w:del>
        </w:p>
        <w:p w14:paraId="49791C81" w14:textId="05659D0D" w:rsidR="00920BEE" w:rsidDel="00D81261" w:rsidRDefault="00920BEE">
          <w:pPr>
            <w:pStyle w:val="TOC1"/>
            <w:tabs>
              <w:tab w:val="right" w:leader="dot" w:pos="9350"/>
            </w:tabs>
            <w:rPr>
              <w:del w:id="824" w:author="Alina Frey" w:date="2017-11-21T08:28:00Z"/>
              <w:rFonts w:asciiTheme="minorHAnsi" w:eastAsiaTheme="minorEastAsia" w:hAnsiTheme="minorHAnsi" w:cstheme="minorBidi"/>
              <w:b w:val="0"/>
              <w:noProof/>
              <w:color w:val="auto"/>
              <w:sz w:val="22"/>
            </w:rPr>
          </w:pPr>
          <w:del w:id="825" w:author="Alina Frey" w:date="2017-11-21T08:28:00Z">
            <w:r w:rsidRPr="00D03B94" w:rsidDel="00D81261">
              <w:rPr>
                <w:rStyle w:val="Hyperlink"/>
                <w:noProof/>
              </w:rPr>
              <w:delText>MCC Dashboard Elements and Functionality – Patient View</w:delText>
            </w:r>
            <w:r w:rsidDel="00D81261">
              <w:rPr>
                <w:noProof/>
                <w:webHidden/>
              </w:rPr>
              <w:tab/>
              <w:delText>29</w:delText>
            </w:r>
          </w:del>
        </w:p>
        <w:p w14:paraId="46475E99" w14:textId="633A6DB1" w:rsidR="00920BEE" w:rsidDel="00D81261" w:rsidRDefault="00920BEE">
          <w:pPr>
            <w:pStyle w:val="TOC2"/>
            <w:tabs>
              <w:tab w:val="right" w:leader="dot" w:pos="9350"/>
            </w:tabs>
            <w:rPr>
              <w:del w:id="826" w:author="Alina Frey" w:date="2017-11-21T08:28:00Z"/>
              <w:rFonts w:asciiTheme="minorHAnsi" w:eastAsiaTheme="minorEastAsia" w:hAnsiTheme="minorHAnsi" w:cstheme="minorBidi"/>
              <w:noProof/>
              <w:color w:val="auto"/>
            </w:rPr>
          </w:pPr>
          <w:del w:id="827" w:author="Alina Frey" w:date="2017-11-21T08:28:00Z">
            <w:r w:rsidRPr="00D03B94" w:rsidDel="00D81261">
              <w:rPr>
                <w:rStyle w:val="Hyperlink"/>
                <w:noProof/>
              </w:rPr>
              <w:delText>Tracked Patients</w:delText>
            </w:r>
            <w:r w:rsidDel="00D81261">
              <w:rPr>
                <w:noProof/>
                <w:webHidden/>
              </w:rPr>
              <w:tab/>
              <w:delText>31</w:delText>
            </w:r>
          </w:del>
        </w:p>
        <w:p w14:paraId="3B04F657" w14:textId="6D032C71" w:rsidR="00920BEE" w:rsidDel="00D81261" w:rsidRDefault="00920BEE">
          <w:pPr>
            <w:pStyle w:val="TOC2"/>
            <w:tabs>
              <w:tab w:val="right" w:leader="dot" w:pos="9350"/>
            </w:tabs>
            <w:rPr>
              <w:del w:id="828" w:author="Alina Frey" w:date="2017-11-21T08:28:00Z"/>
              <w:rFonts w:asciiTheme="minorHAnsi" w:eastAsiaTheme="minorEastAsia" w:hAnsiTheme="minorHAnsi" w:cstheme="minorBidi"/>
              <w:noProof/>
              <w:color w:val="auto"/>
            </w:rPr>
          </w:pPr>
          <w:del w:id="829" w:author="Alina Frey" w:date="2017-11-21T08:28:00Z">
            <w:r w:rsidRPr="00D03B94" w:rsidDel="00D81261">
              <w:rPr>
                <w:rStyle w:val="Hyperlink"/>
                <w:noProof/>
              </w:rPr>
              <w:delText>Patient Summary</w:delText>
            </w:r>
            <w:r w:rsidDel="00D81261">
              <w:rPr>
                <w:noProof/>
                <w:webHidden/>
              </w:rPr>
              <w:tab/>
              <w:delText>31</w:delText>
            </w:r>
          </w:del>
        </w:p>
        <w:p w14:paraId="486B2A84" w14:textId="5413393E" w:rsidR="00920BEE" w:rsidDel="00D81261" w:rsidRDefault="00920BEE">
          <w:pPr>
            <w:pStyle w:val="TOC3"/>
            <w:tabs>
              <w:tab w:val="right" w:leader="dot" w:pos="9350"/>
            </w:tabs>
            <w:rPr>
              <w:del w:id="830" w:author="Alina Frey" w:date="2017-11-21T08:28:00Z"/>
              <w:rFonts w:asciiTheme="minorHAnsi" w:eastAsiaTheme="minorEastAsia" w:hAnsiTheme="minorHAnsi" w:cstheme="minorBidi"/>
              <w:i w:val="0"/>
              <w:noProof/>
              <w:color w:val="auto"/>
            </w:rPr>
          </w:pPr>
          <w:del w:id="831" w:author="Alina Frey" w:date="2017-11-21T08:28:00Z">
            <w:r w:rsidRPr="00D03B94" w:rsidDel="00D81261">
              <w:rPr>
                <w:rStyle w:val="Hyperlink"/>
                <w:noProof/>
              </w:rPr>
              <w:delText>Patient Details</w:delText>
            </w:r>
            <w:r w:rsidDel="00D81261">
              <w:rPr>
                <w:noProof/>
                <w:webHidden/>
              </w:rPr>
              <w:tab/>
              <w:delText>32</w:delText>
            </w:r>
          </w:del>
        </w:p>
        <w:p w14:paraId="524AEBA9" w14:textId="776A2B98" w:rsidR="00920BEE" w:rsidDel="00D81261" w:rsidRDefault="00920BEE">
          <w:pPr>
            <w:pStyle w:val="TOC3"/>
            <w:tabs>
              <w:tab w:val="right" w:leader="dot" w:pos="9350"/>
            </w:tabs>
            <w:rPr>
              <w:del w:id="832" w:author="Alina Frey" w:date="2017-11-21T08:28:00Z"/>
              <w:rFonts w:asciiTheme="minorHAnsi" w:eastAsiaTheme="minorEastAsia" w:hAnsiTheme="minorHAnsi" w:cstheme="minorBidi"/>
              <w:i w:val="0"/>
              <w:noProof/>
              <w:color w:val="auto"/>
            </w:rPr>
          </w:pPr>
          <w:del w:id="833" w:author="Alina Frey" w:date="2017-11-21T08:28:00Z">
            <w:r w:rsidRPr="00D03B94" w:rsidDel="00D81261">
              <w:rPr>
                <w:rStyle w:val="Hyperlink"/>
                <w:noProof/>
              </w:rPr>
              <w:delText>Current Pregnancy</w:delText>
            </w:r>
            <w:r w:rsidDel="00D81261">
              <w:rPr>
                <w:noProof/>
                <w:webHidden/>
              </w:rPr>
              <w:tab/>
              <w:delText>36</w:delText>
            </w:r>
          </w:del>
        </w:p>
        <w:p w14:paraId="1F3F86D7" w14:textId="20AED7B1" w:rsidR="00920BEE" w:rsidDel="00D81261" w:rsidRDefault="00920BEE">
          <w:pPr>
            <w:pStyle w:val="TOC3"/>
            <w:tabs>
              <w:tab w:val="right" w:leader="dot" w:pos="9350"/>
            </w:tabs>
            <w:rPr>
              <w:del w:id="834" w:author="Alina Frey" w:date="2017-11-21T08:28:00Z"/>
              <w:rFonts w:asciiTheme="minorHAnsi" w:eastAsiaTheme="minorEastAsia" w:hAnsiTheme="minorHAnsi" w:cstheme="minorBidi"/>
              <w:i w:val="0"/>
              <w:noProof/>
              <w:color w:val="auto"/>
            </w:rPr>
          </w:pPr>
          <w:del w:id="835" w:author="Alina Frey" w:date="2017-11-21T08:28:00Z">
            <w:r w:rsidRPr="00D03B94" w:rsidDel="00D81261">
              <w:rPr>
                <w:rStyle w:val="Hyperlink"/>
                <w:noProof/>
              </w:rPr>
              <w:delText>Gravida/Para Details</w:delText>
            </w:r>
            <w:r w:rsidDel="00D81261">
              <w:rPr>
                <w:noProof/>
                <w:webHidden/>
              </w:rPr>
              <w:tab/>
              <w:delText>47</w:delText>
            </w:r>
          </w:del>
        </w:p>
        <w:p w14:paraId="6324B4C7" w14:textId="0E498910" w:rsidR="00920BEE" w:rsidDel="00D81261" w:rsidRDefault="00920BEE">
          <w:pPr>
            <w:pStyle w:val="TOC3"/>
            <w:tabs>
              <w:tab w:val="right" w:leader="dot" w:pos="9350"/>
            </w:tabs>
            <w:rPr>
              <w:del w:id="836" w:author="Alina Frey" w:date="2017-11-21T08:28:00Z"/>
              <w:rFonts w:asciiTheme="minorHAnsi" w:eastAsiaTheme="minorEastAsia" w:hAnsiTheme="minorHAnsi" w:cstheme="minorBidi"/>
              <w:i w:val="0"/>
              <w:noProof/>
              <w:color w:val="auto"/>
            </w:rPr>
          </w:pPr>
          <w:del w:id="837" w:author="Alina Frey" w:date="2017-11-21T08:28:00Z">
            <w:r w:rsidRPr="00D03B94" w:rsidDel="00D81261">
              <w:rPr>
                <w:rStyle w:val="Hyperlink"/>
                <w:noProof/>
              </w:rPr>
              <w:delText>Contact</w:delText>
            </w:r>
            <w:r w:rsidDel="00D81261">
              <w:rPr>
                <w:noProof/>
                <w:webHidden/>
              </w:rPr>
              <w:tab/>
              <w:delText>49</w:delText>
            </w:r>
          </w:del>
        </w:p>
        <w:p w14:paraId="12382BDC" w14:textId="6A2AAC67" w:rsidR="00920BEE" w:rsidDel="00D81261" w:rsidRDefault="00920BEE">
          <w:pPr>
            <w:pStyle w:val="TOC3"/>
            <w:tabs>
              <w:tab w:val="right" w:leader="dot" w:pos="9350"/>
            </w:tabs>
            <w:rPr>
              <w:del w:id="838" w:author="Alina Frey" w:date="2017-11-21T08:28:00Z"/>
              <w:rFonts w:asciiTheme="minorHAnsi" w:eastAsiaTheme="minorEastAsia" w:hAnsiTheme="minorHAnsi" w:cstheme="minorBidi"/>
              <w:i w:val="0"/>
              <w:noProof/>
              <w:color w:val="auto"/>
            </w:rPr>
          </w:pPr>
          <w:del w:id="839" w:author="Alina Frey" w:date="2017-11-21T08:28:00Z">
            <w:r w:rsidRPr="00D03B94" w:rsidDel="00D81261">
              <w:rPr>
                <w:rStyle w:val="Hyperlink"/>
                <w:noProof/>
              </w:rPr>
              <w:delText>Pregnancy Checklist (Patient Summary View)</w:delText>
            </w:r>
            <w:r w:rsidDel="00D81261">
              <w:rPr>
                <w:noProof/>
                <w:webHidden/>
              </w:rPr>
              <w:tab/>
              <w:delText>49</w:delText>
            </w:r>
          </w:del>
        </w:p>
        <w:p w14:paraId="0FF74A2D" w14:textId="19C5F9CE" w:rsidR="00920BEE" w:rsidDel="00D81261" w:rsidRDefault="00920BEE">
          <w:pPr>
            <w:pStyle w:val="TOC2"/>
            <w:tabs>
              <w:tab w:val="right" w:leader="dot" w:pos="9350"/>
            </w:tabs>
            <w:rPr>
              <w:del w:id="840" w:author="Alina Frey" w:date="2017-11-21T08:28:00Z"/>
              <w:rFonts w:asciiTheme="minorHAnsi" w:eastAsiaTheme="minorEastAsia" w:hAnsiTheme="minorHAnsi" w:cstheme="minorBidi"/>
              <w:noProof/>
              <w:color w:val="auto"/>
            </w:rPr>
          </w:pPr>
          <w:del w:id="841" w:author="Alina Frey" w:date="2017-11-21T08:28:00Z">
            <w:r w:rsidRPr="00D03B94" w:rsidDel="00D81261">
              <w:rPr>
                <w:rStyle w:val="Hyperlink"/>
                <w:noProof/>
              </w:rPr>
              <w:delText>Pregnancy Checklist</w:delText>
            </w:r>
            <w:r w:rsidDel="00D81261">
              <w:rPr>
                <w:noProof/>
                <w:webHidden/>
              </w:rPr>
              <w:tab/>
              <w:delText>50</w:delText>
            </w:r>
          </w:del>
        </w:p>
        <w:p w14:paraId="1CE55D1E" w14:textId="16CF1C71" w:rsidR="00920BEE" w:rsidDel="00D81261" w:rsidRDefault="00920BEE">
          <w:pPr>
            <w:pStyle w:val="TOC3"/>
            <w:tabs>
              <w:tab w:val="right" w:leader="dot" w:pos="9350"/>
            </w:tabs>
            <w:rPr>
              <w:del w:id="842" w:author="Alina Frey" w:date="2017-11-21T08:28:00Z"/>
              <w:rFonts w:asciiTheme="minorHAnsi" w:eastAsiaTheme="minorEastAsia" w:hAnsiTheme="minorHAnsi" w:cstheme="minorBidi"/>
              <w:i w:val="0"/>
              <w:noProof/>
              <w:color w:val="auto"/>
            </w:rPr>
          </w:pPr>
          <w:del w:id="843" w:author="Alina Frey" w:date="2017-11-21T08:28:00Z">
            <w:r w:rsidRPr="00D03B94" w:rsidDel="00D81261">
              <w:rPr>
                <w:rStyle w:val="Hyperlink"/>
                <w:noProof/>
              </w:rPr>
              <w:delText>Edit Status</w:delText>
            </w:r>
            <w:r w:rsidDel="00D81261">
              <w:rPr>
                <w:noProof/>
                <w:webHidden/>
              </w:rPr>
              <w:tab/>
              <w:delText>52</w:delText>
            </w:r>
          </w:del>
        </w:p>
        <w:p w14:paraId="2632074A" w14:textId="55FA625F" w:rsidR="00920BEE" w:rsidDel="00D81261" w:rsidRDefault="00920BEE">
          <w:pPr>
            <w:pStyle w:val="TOC3"/>
            <w:tabs>
              <w:tab w:val="right" w:leader="dot" w:pos="9350"/>
            </w:tabs>
            <w:rPr>
              <w:del w:id="844" w:author="Alina Frey" w:date="2017-11-21T08:28:00Z"/>
              <w:rFonts w:asciiTheme="minorHAnsi" w:eastAsiaTheme="minorEastAsia" w:hAnsiTheme="minorHAnsi" w:cstheme="minorBidi"/>
              <w:i w:val="0"/>
              <w:noProof/>
              <w:color w:val="auto"/>
            </w:rPr>
          </w:pPr>
          <w:del w:id="845" w:author="Alina Frey" w:date="2017-11-21T08:28:00Z">
            <w:r w:rsidRPr="00D03B94" w:rsidDel="00D81261">
              <w:rPr>
                <w:rStyle w:val="Hyperlink"/>
                <w:noProof/>
              </w:rPr>
              <w:delText>Edit Item</w:delText>
            </w:r>
            <w:r w:rsidDel="00D81261">
              <w:rPr>
                <w:noProof/>
                <w:webHidden/>
              </w:rPr>
              <w:tab/>
              <w:delText>52</w:delText>
            </w:r>
          </w:del>
        </w:p>
        <w:p w14:paraId="684E6EFB" w14:textId="4C84127A" w:rsidR="00920BEE" w:rsidDel="00D81261" w:rsidRDefault="00920BEE">
          <w:pPr>
            <w:pStyle w:val="TOC3"/>
            <w:tabs>
              <w:tab w:val="right" w:leader="dot" w:pos="9350"/>
            </w:tabs>
            <w:rPr>
              <w:del w:id="846" w:author="Alina Frey" w:date="2017-11-21T08:28:00Z"/>
              <w:rFonts w:asciiTheme="minorHAnsi" w:eastAsiaTheme="minorEastAsia" w:hAnsiTheme="minorHAnsi" w:cstheme="minorBidi"/>
              <w:i w:val="0"/>
              <w:noProof/>
              <w:color w:val="auto"/>
            </w:rPr>
          </w:pPr>
          <w:del w:id="847" w:author="Alina Frey" w:date="2017-11-21T08:28:00Z">
            <w:r w:rsidRPr="00D03B94" w:rsidDel="00D81261">
              <w:rPr>
                <w:rStyle w:val="Hyperlink"/>
                <w:noProof/>
              </w:rPr>
              <w:delText>Delete Item</w:delText>
            </w:r>
            <w:r w:rsidDel="00D81261">
              <w:rPr>
                <w:noProof/>
                <w:webHidden/>
              </w:rPr>
              <w:tab/>
              <w:delText>55</w:delText>
            </w:r>
          </w:del>
        </w:p>
        <w:p w14:paraId="24048FDE" w14:textId="6C0C7F84" w:rsidR="00920BEE" w:rsidDel="00D81261" w:rsidRDefault="00920BEE">
          <w:pPr>
            <w:pStyle w:val="TOC3"/>
            <w:tabs>
              <w:tab w:val="right" w:leader="dot" w:pos="9350"/>
            </w:tabs>
            <w:rPr>
              <w:del w:id="848" w:author="Alina Frey" w:date="2017-11-21T08:28:00Z"/>
              <w:rFonts w:asciiTheme="minorHAnsi" w:eastAsiaTheme="minorEastAsia" w:hAnsiTheme="minorHAnsi" w:cstheme="minorBidi"/>
              <w:i w:val="0"/>
              <w:noProof/>
              <w:color w:val="auto"/>
            </w:rPr>
          </w:pPr>
          <w:del w:id="849" w:author="Alina Frey" w:date="2017-11-21T08:28:00Z">
            <w:r w:rsidRPr="00D03B94" w:rsidDel="00D81261">
              <w:rPr>
                <w:rStyle w:val="Hyperlink"/>
                <w:noProof/>
              </w:rPr>
              <w:delText>Add Item</w:delText>
            </w:r>
            <w:r w:rsidDel="00D81261">
              <w:rPr>
                <w:noProof/>
                <w:webHidden/>
              </w:rPr>
              <w:tab/>
              <w:delText>55</w:delText>
            </w:r>
          </w:del>
        </w:p>
        <w:p w14:paraId="5E0FF4B7" w14:textId="76BD6742" w:rsidR="00920BEE" w:rsidDel="00D81261" w:rsidRDefault="00920BEE">
          <w:pPr>
            <w:pStyle w:val="TOC3"/>
            <w:tabs>
              <w:tab w:val="right" w:leader="dot" w:pos="9350"/>
            </w:tabs>
            <w:rPr>
              <w:del w:id="850" w:author="Alina Frey" w:date="2017-11-21T08:28:00Z"/>
              <w:rFonts w:asciiTheme="minorHAnsi" w:eastAsiaTheme="minorEastAsia" w:hAnsiTheme="minorHAnsi" w:cstheme="minorBidi"/>
              <w:i w:val="0"/>
              <w:noProof/>
              <w:color w:val="auto"/>
            </w:rPr>
          </w:pPr>
          <w:del w:id="851" w:author="Alina Frey" w:date="2017-11-21T08:28:00Z">
            <w:r w:rsidRPr="00D03B94" w:rsidDel="00D81261">
              <w:rPr>
                <w:rStyle w:val="Hyperlink"/>
                <w:noProof/>
              </w:rPr>
              <w:delText>Add Default Items</w:delText>
            </w:r>
            <w:r w:rsidDel="00D81261">
              <w:rPr>
                <w:noProof/>
                <w:webHidden/>
              </w:rPr>
              <w:tab/>
              <w:delText>56</w:delText>
            </w:r>
          </w:del>
        </w:p>
        <w:p w14:paraId="252BEBBF" w14:textId="6BF13B04" w:rsidR="00920BEE" w:rsidDel="00D81261" w:rsidRDefault="00920BEE">
          <w:pPr>
            <w:pStyle w:val="TOC2"/>
            <w:tabs>
              <w:tab w:val="right" w:leader="dot" w:pos="9350"/>
            </w:tabs>
            <w:rPr>
              <w:del w:id="852" w:author="Alina Frey" w:date="2017-11-21T08:28:00Z"/>
              <w:rFonts w:asciiTheme="minorHAnsi" w:eastAsiaTheme="minorEastAsia" w:hAnsiTheme="minorHAnsi" w:cstheme="minorBidi"/>
              <w:noProof/>
              <w:color w:val="auto"/>
            </w:rPr>
          </w:pPr>
          <w:del w:id="853" w:author="Alina Frey" w:date="2017-11-21T08:28:00Z">
            <w:r w:rsidRPr="00D03B94" w:rsidDel="00D81261">
              <w:rPr>
                <w:rStyle w:val="Hyperlink"/>
                <w:noProof/>
              </w:rPr>
              <w:delText>Pregnancies</w:delText>
            </w:r>
            <w:r w:rsidDel="00D81261">
              <w:rPr>
                <w:noProof/>
                <w:webHidden/>
              </w:rPr>
              <w:tab/>
              <w:delText>57</w:delText>
            </w:r>
          </w:del>
        </w:p>
        <w:p w14:paraId="20FFBB02" w14:textId="33BCEF8A" w:rsidR="00920BEE" w:rsidDel="00D81261" w:rsidRDefault="00920BEE">
          <w:pPr>
            <w:pStyle w:val="TOC3"/>
            <w:tabs>
              <w:tab w:val="right" w:leader="dot" w:pos="9350"/>
            </w:tabs>
            <w:rPr>
              <w:del w:id="854" w:author="Alina Frey" w:date="2017-11-21T08:28:00Z"/>
              <w:rFonts w:asciiTheme="minorHAnsi" w:eastAsiaTheme="minorEastAsia" w:hAnsiTheme="minorHAnsi" w:cstheme="minorBidi"/>
              <w:i w:val="0"/>
              <w:noProof/>
              <w:color w:val="auto"/>
            </w:rPr>
          </w:pPr>
          <w:del w:id="855" w:author="Alina Frey" w:date="2017-11-21T08:28:00Z">
            <w:r w:rsidRPr="00D03B94" w:rsidDel="00D81261">
              <w:rPr>
                <w:rStyle w:val="Hyperlink"/>
                <w:noProof/>
              </w:rPr>
              <w:delText>View Current Pregnancy</w:delText>
            </w:r>
            <w:r w:rsidDel="00D81261">
              <w:rPr>
                <w:noProof/>
                <w:webHidden/>
              </w:rPr>
              <w:tab/>
              <w:delText>58</w:delText>
            </w:r>
          </w:del>
        </w:p>
        <w:p w14:paraId="0DB5ED2F" w14:textId="5A567D39" w:rsidR="00920BEE" w:rsidDel="00D81261" w:rsidRDefault="00920BEE">
          <w:pPr>
            <w:pStyle w:val="TOC3"/>
            <w:tabs>
              <w:tab w:val="right" w:leader="dot" w:pos="9350"/>
            </w:tabs>
            <w:rPr>
              <w:del w:id="856" w:author="Alina Frey" w:date="2017-11-21T08:28:00Z"/>
              <w:rFonts w:asciiTheme="minorHAnsi" w:eastAsiaTheme="minorEastAsia" w:hAnsiTheme="minorHAnsi" w:cstheme="minorBidi"/>
              <w:i w:val="0"/>
              <w:noProof/>
              <w:color w:val="auto"/>
            </w:rPr>
          </w:pPr>
          <w:del w:id="857" w:author="Alina Frey" w:date="2017-11-21T08:28:00Z">
            <w:r w:rsidRPr="00D03B94" w:rsidDel="00D81261">
              <w:rPr>
                <w:rStyle w:val="Hyperlink"/>
                <w:noProof/>
              </w:rPr>
              <w:delText>View Selected past pregnancy</w:delText>
            </w:r>
            <w:r w:rsidDel="00D81261">
              <w:rPr>
                <w:noProof/>
                <w:webHidden/>
              </w:rPr>
              <w:tab/>
              <w:delText>59</w:delText>
            </w:r>
          </w:del>
        </w:p>
        <w:p w14:paraId="1758D30F" w14:textId="6BBFA046" w:rsidR="00920BEE" w:rsidDel="00D81261" w:rsidRDefault="00920BEE">
          <w:pPr>
            <w:pStyle w:val="TOC3"/>
            <w:tabs>
              <w:tab w:val="right" w:leader="dot" w:pos="9350"/>
            </w:tabs>
            <w:rPr>
              <w:del w:id="858" w:author="Alina Frey" w:date="2017-11-21T08:28:00Z"/>
              <w:rFonts w:asciiTheme="minorHAnsi" w:eastAsiaTheme="minorEastAsia" w:hAnsiTheme="minorHAnsi" w:cstheme="minorBidi"/>
              <w:i w:val="0"/>
              <w:noProof/>
              <w:color w:val="auto"/>
            </w:rPr>
          </w:pPr>
          <w:del w:id="859" w:author="Alina Frey" w:date="2017-11-21T08:28:00Z">
            <w:r w:rsidRPr="00D03B94" w:rsidDel="00D81261">
              <w:rPr>
                <w:rStyle w:val="Hyperlink"/>
                <w:noProof/>
              </w:rPr>
              <w:delText>Delete Selected past pregnancy</w:delText>
            </w:r>
            <w:r w:rsidDel="00D81261">
              <w:rPr>
                <w:noProof/>
                <w:webHidden/>
              </w:rPr>
              <w:tab/>
              <w:delText>59</w:delText>
            </w:r>
          </w:del>
        </w:p>
        <w:p w14:paraId="45A595A7" w14:textId="1BAEB43B" w:rsidR="00920BEE" w:rsidDel="00D81261" w:rsidRDefault="00920BEE">
          <w:pPr>
            <w:pStyle w:val="TOC3"/>
            <w:tabs>
              <w:tab w:val="right" w:leader="dot" w:pos="9350"/>
            </w:tabs>
            <w:rPr>
              <w:del w:id="860" w:author="Alina Frey" w:date="2017-11-21T08:28:00Z"/>
              <w:rFonts w:asciiTheme="minorHAnsi" w:eastAsiaTheme="minorEastAsia" w:hAnsiTheme="minorHAnsi" w:cstheme="minorBidi"/>
              <w:i w:val="0"/>
              <w:noProof/>
              <w:color w:val="auto"/>
            </w:rPr>
          </w:pPr>
          <w:del w:id="861" w:author="Alina Frey" w:date="2017-11-21T08:28:00Z">
            <w:r w:rsidRPr="00D03B94" w:rsidDel="00D81261">
              <w:rPr>
                <w:rStyle w:val="Hyperlink"/>
                <w:noProof/>
              </w:rPr>
              <w:delText>Add Past Pregnancy</w:delText>
            </w:r>
            <w:r w:rsidDel="00D81261">
              <w:rPr>
                <w:noProof/>
                <w:webHidden/>
              </w:rPr>
              <w:tab/>
              <w:delText>60</w:delText>
            </w:r>
          </w:del>
        </w:p>
        <w:p w14:paraId="7C6B1223" w14:textId="57618145" w:rsidR="00920BEE" w:rsidDel="00D81261" w:rsidRDefault="00920BEE">
          <w:pPr>
            <w:pStyle w:val="TOC3"/>
            <w:tabs>
              <w:tab w:val="right" w:leader="dot" w:pos="9350"/>
            </w:tabs>
            <w:rPr>
              <w:del w:id="862" w:author="Alina Frey" w:date="2017-11-21T08:28:00Z"/>
              <w:rFonts w:asciiTheme="minorHAnsi" w:eastAsiaTheme="minorEastAsia" w:hAnsiTheme="minorHAnsi" w:cstheme="minorBidi"/>
              <w:i w:val="0"/>
              <w:noProof/>
              <w:color w:val="auto"/>
            </w:rPr>
          </w:pPr>
          <w:del w:id="863" w:author="Alina Frey" w:date="2017-11-21T08:28:00Z">
            <w:r w:rsidRPr="00D03B94" w:rsidDel="00D81261">
              <w:rPr>
                <w:rStyle w:val="Hyperlink"/>
                <w:noProof/>
              </w:rPr>
              <w:delText>Pregnancy Outcome Types</w:delText>
            </w:r>
            <w:r w:rsidDel="00D81261">
              <w:rPr>
                <w:noProof/>
                <w:webHidden/>
              </w:rPr>
              <w:tab/>
              <w:delText>64</w:delText>
            </w:r>
          </w:del>
        </w:p>
        <w:p w14:paraId="32A3CD30" w14:textId="502E29E4" w:rsidR="00920BEE" w:rsidDel="00D81261" w:rsidRDefault="00920BEE">
          <w:pPr>
            <w:pStyle w:val="TOC2"/>
            <w:tabs>
              <w:tab w:val="right" w:leader="dot" w:pos="9350"/>
            </w:tabs>
            <w:rPr>
              <w:del w:id="864" w:author="Alina Frey" w:date="2017-11-21T08:28:00Z"/>
              <w:rFonts w:asciiTheme="minorHAnsi" w:eastAsiaTheme="minorEastAsia" w:hAnsiTheme="minorHAnsi" w:cstheme="minorBidi"/>
              <w:noProof/>
              <w:color w:val="auto"/>
            </w:rPr>
          </w:pPr>
          <w:del w:id="865" w:author="Alina Frey" w:date="2017-11-21T08:28:00Z">
            <w:r w:rsidRPr="00D03B94" w:rsidDel="00D81261">
              <w:rPr>
                <w:rStyle w:val="Hyperlink"/>
                <w:noProof/>
              </w:rPr>
              <w:delText>Contact History</w:delText>
            </w:r>
            <w:r w:rsidDel="00D81261">
              <w:rPr>
                <w:noProof/>
                <w:webHidden/>
              </w:rPr>
              <w:tab/>
              <w:delText>76</w:delText>
            </w:r>
          </w:del>
        </w:p>
        <w:p w14:paraId="510389AC" w14:textId="6EF01280" w:rsidR="00920BEE" w:rsidDel="00D81261" w:rsidRDefault="00920BEE">
          <w:pPr>
            <w:pStyle w:val="TOC3"/>
            <w:tabs>
              <w:tab w:val="right" w:leader="dot" w:pos="9350"/>
            </w:tabs>
            <w:rPr>
              <w:del w:id="866" w:author="Alina Frey" w:date="2017-11-21T08:28:00Z"/>
              <w:rFonts w:asciiTheme="minorHAnsi" w:eastAsiaTheme="minorEastAsia" w:hAnsiTheme="minorHAnsi" w:cstheme="minorBidi"/>
              <w:i w:val="0"/>
              <w:noProof/>
              <w:color w:val="auto"/>
            </w:rPr>
          </w:pPr>
          <w:del w:id="867" w:author="Alina Frey" w:date="2017-11-21T08:28:00Z">
            <w:r w:rsidRPr="00D03B94" w:rsidDel="00D81261">
              <w:rPr>
                <w:rStyle w:val="Hyperlink"/>
                <w:noProof/>
              </w:rPr>
              <w:delText>Add a Call Note</w:delText>
            </w:r>
            <w:r w:rsidDel="00D81261">
              <w:rPr>
                <w:noProof/>
                <w:webHidden/>
              </w:rPr>
              <w:tab/>
              <w:delText>77</w:delText>
            </w:r>
          </w:del>
        </w:p>
        <w:p w14:paraId="0FC56028" w14:textId="05D29E31" w:rsidR="00920BEE" w:rsidDel="00D81261" w:rsidRDefault="00920BEE">
          <w:pPr>
            <w:pStyle w:val="TOC3"/>
            <w:tabs>
              <w:tab w:val="right" w:leader="dot" w:pos="9350"/>
            </w:tabs>
            <w:rPr>
              <w:del w:id="868" w:author="Alina Frey" w:date="2017-11-21T08:28:00Z"/>
              <w:rFonts w:asciiTheme="minorHAnsi" w:eastAsiaTheme="minorEastAsia" w:hAnsiTheme="minorHAnsi" w:cstheme="minorBidi"/>
              <w:i w:val="0"/>
              <w:noProof/>
              <w:color w:val="auto"/>
            </w:rPr>
          </w:pPr>
          <w:del w:id="869" w:author="Alina Frey" w:date="2017-11-21T08:28:00Z">
            <w:r w:rsidRPr="00D03B94" w:rsidDel="00D81261">
              <w:rPr>
                <w:rStyle w:val="Hyperlink"/>
                <w:noProof/>
              </w:rPr>
              <w:delText>Call Note Details</w:delText>
            </w:r>
            <w:r w:rsidDel="00D81261">
              <w:rPr>
                <w:noProof/>
                <w:webHidden/>
              </w:rPr>
              <w:tab/>
              <w:delText>78</w:delText>
            </w:r>
          </w:del>
        </w:p>
        <w:p w14:paraId="22069BC0" w14:textId="05BDBC6D" w:rsidR="00920BEE" w:rsidDel="00D81261" w:rsidRDefault="00920BEE">
          <w:pPr>
            <w:pStyle w:val="TOC3"/>
            <w:tabs>
              <w:tab w:val="right" w:leader="dot" w:pos="9350"/>
            </w:tabs>
            <w:rPr>
              <w:del w:id="870" w:author="Alina Frey" w:date="2017-11-21T08:28:00Z"/>
              <w:rFonts w:asciiTheme="minorHAnsi" w:eastAsiaTheme="minorEastAsia" w:hAnsiTheme="minorHAnsi" w:cstheme="minorBidi"/>
              <w:i w:val="0"/>
              <w:noProof/>
              <w:color w:val="auto"/>
            </w:rPr>
          </w:pPr>
          <w:del w:id="871" w:author="Alina Frey" w:date="2017-11-21T08:28:00Z">
            <w:r w:rsidRPr="00D03B94" w:rsidDel="00D81261">
              <w:rPr>
                <w:rStyle w:val="Hyperlink"/>
                <w:noProof/>
              </w:rPr>
              <w:delText>Call Note Tabs</w:delText>
            </w:r>
            <w:r w:rsidDel="00D81261">
              <w:rPr>
                <w:noProof/>
                <w:webHidden/>
              </w:rPr>
              <w:tab/>
              <w:delText>81</w:delText>
            </w:r>
          </w:del>
        </w:p>
        <w:p w14:paraId="7291D795" w14:textId="0FA5579D" w:rsidR="00920BEE" w:rsidDel="00D81261" w:rsidRDefault="00920BEE">
          <w:pPr>
            <w:pStyle w:val="TOC3"/>
            <w:tabs>
              <w:tab w:val="right" w:leader="dot" w:pos="9350"/>
            </w:tabs>
            <w:rPr>
              <w:del w:id="872" w:author="Alina Frey" w:date="2017-11-21T08:28:00Z"/>
              <w:rFonts w:asciiTheme="minorHAnsi" w:eastAsiaTheme="minorEastAsia" w:hAnsiTheme="minorHAnsi" w:cstheme="minorBidi"/>
              <w:i w:val="0"/>
              <w:noProof/>
              <w:color w:val="auto"/>
            </w:rPr>
          </w:pPr>
          <w:del w:id="873" w:author="Alina Frey" w:date="2017-11-21T08:28:00Z">
            <w:r w:rsidRPr="00D03B94" w:rsidDel="00D81261">
              <w:rPr>
                <w:rStyle w:val="Hyperlink"/>
                <w:noProof/>
              </w:rPr>
              <w:delText>Call Note Tabs Details</w:delText>
            </w:r>
            <w:r w:rsidDel="00D81261">
              <w:rPr>
                <w:noProof/>
                <w:webHidden/>
              </w:rPr>
              <w:tab/>
              <w:delText>89</w:delText>
            </w:r>
          </w:del>
        </w:p>
        <w:p w14:paraId="6008703B" w14:textId="0C972A19" w:rsidR="00920BEE" w:rsidDel="00D81261" w:rsidRDefault="00920BEE">
          <w:pPr>
            <w:pStyle w:val="TOC2"/>
            <w:tabs>
              <w:tab w:val="right" w:leader="dot" w:pos="9350"/>
            </w:tabs>
            <w:rPr>
              <w:del w:id="874" w:author="Alina Frey" w:date="2017-11-21T08:28:00Z"/>
              <w:rFonts w:asciiTheme="minorHAnsi" w:eastAsiaTheme="minorEastAsia" w:hAnsiTheme="minorHAnsi" w:cstheme="minorBidi"/>
              <w:noProof/>
              <w:color w:val="auto"/>
            </w:rPr>
          </w:pPr>
          <w:del w:id="875" w:author="Alina Frey" w:date="2017-11-21T08:28:00Z">
            <w:r w:rsidRPr="00D03B94" w:rsidDel="00D81261">
              <w:rPr>
                <w:rStyle w:val="Hyperlink"/>
                <w:noProof/>
              </w:rPr>
              <w:delText>Education</w:delText>
            </w:r>
            <w:r w:rsidDel="00D81261">
              <w:rPr>
                <w:noProof/>
                <w:webHidden/>
              </w:rPr>
              <w:tab/>
              <w:delText>104</w:delText>
            </w:r>
          </w:del>
        </w:p>
        <w:p w14:paraId="3EC66013" w14:textId="44349808" w:rsidR="00920BEE" w:rsidDel="00D81261" w:rsidRDefault="00920BEE">
          <w:pPr>
            <w:pStyle w:val="TOC3"/>
            <w:tabs>
              <w:tab w:val="right" w:leader="dot" w:pos="9350"/>
            </w:tabs>
            <w:rPr>
              <w:del w:id="876" w:author="Alina Frey" w:date="2017-11-21T08:28:00Z"/>
              <w:rFonts w:asciiTheme="minorHAnsi" w:eastAsiaTheme="minorEastAsia" w:hAnsiTheme="minorHAnsi" w:cstheme="minorBidi"/>
              <w:i w:val="0"/>
              <w:noProof/>
              <w:color w:val="auto"/>
            </w:rPr>
          </w:pPr>
          <w:del w:id="877" w:author="Alina Frey" w:date="2017-11-21T08:28:00Z">
            <w:r w:rsidRPr="00D03B94" w:rsidDel="00D81261">
              <w:rPr>
                <w:rStyle w:val="Hyperlink"/>
                <w:noProof/>
              </w:rPr>
              <w:delText>Add Education Item</w:delText>
            </w:r>
            <w:r w:rsidDel="00D81261">
              <w:rPr>
                <w:noProof/>
                <w:webHidden/>
              </w:rPr>
              <w:tab/>
              <w:delText>106</w:delText>
            </w:r>
          </w:del>
        </w:p>
        <w:p w14:paraId="5B608E2B" w14:textId="68539420" w:rsidR="00920BEE" w:rsidDel="00D81261" w:rsidRDefault="00920BEE">
          <w:pPr>
            <w:pStyle w:val="TOC2"/>
            <w:tabs>
              <w:tab w:val="right" w:leader="dot" w:pos="9350"/>
            </w:tabs>
            <w:rPr>
              <w:del w:id="878" w:author="Alina Frey" w:date="2017-11-21T08:28:00Z"/>
              <w:rFonts w:asciiTheme="minorHAnsi" w:eastAsiaTheme="minorEastAsia" w:hAnsiTheme="minorHAnsi" w:cstheme="minorBidi"/>
              <w:noProof/>
              <w:color w:val="auto"/>
            </w:rPr>
          </w:pPr>
          <w:del w:id="879" w:author="Alina Frey" w:date="2017-11-21T08:28:00Z">
            <w:r w:rsidRPr="00D03B94" w:rsidDel="00D81261">
              <w:rPr>
                <w:rStyle w:val="Hyperlink"/>
                <w:noProof/>
              </w:rPr>
              <w:delText>Notes</w:delText>
            </w:r>
            <w:r w:rsidDel="00D81261">
              <w:rPr>
                <w:noProof/>
                <w:webHidden/>
              </w:rPr>
              <w:tab/>
              <w:delText>108</w:delText>
            </w:r>
          </w:del>
        </w:p>
        <w:p w14:paraId="223AFC96" w14:textId="42D52938" w:rsidR="00920BEE" w:rsidDel="00D81261" w:rsidRDefault="00920BEE">
          <w:pPr>
            <w:pStyle w:val="TOC3"/>
            <w:tabs>
              <w:tab w:val="right" w:leader="dot" w:pos="9350"/>
            </w:tabs>
            <w:rPr>
              <w:del w:id="880" w:author="Alina Frey" w:date="2017-11-21T08:28:00Z"/>
              <w:rFonts w:asciiTheme="minorHAnsi" w:eastAsiaTheme="minorEastAsia" w:hAnsiTheme="minorHAnsi" w:cstheme="minorBidi"/>
              <w:i w:val="0"/>
              <w:noProof/>
              <w:color w:val="auto"/>
            </w:rPr>
          </w:pPr>
          <w:del w:id="881" w:author="Alina Frey" w:date="2017-11-21T08:28:00Z">
            <w:r w:rsidRPr="00D03B94" w:rsidDel="00D81261">
              <w:rPr>
                <w:rStyle w:val="Hyperlink"/>
                <w:noProof/>
              </w:rPr>
              <w:delText>Edit a Dashboard Note</w:delText>
            </w:r>
            <w:r w:rsidDel="00D81261">
              <w:rPr>
                <w:noProof/>
                <w:webHidden/>
              </w:rPr>
              <w:tab/>
              <w:delText>110</w:delText>
            </w:r>
          </w:del>
        </w:p>
        <w:p w14:paraId="4BF8CEB9" w14:textId="7F922F55" w:rsidR="00920BEE" w:rsidDel="00D81261" w:rsidRDefault="00920BEE">
          <w:pPr>
            <w:pStyle w:val="TOC3"/>
            <w:tabs>
              <w:tab w:val="right" w:leader="dot" w:pos="9350"/>
            </w:tabs>
            <w:rPr>
              <w:del w:id="882" w:author="Alina Frey" w:date="2017-11-21T08:28:00Z"/>
              <w:rFonts w:asciiTheme="minorHAnsi" w:eastAsiaTheme="minorEastAsia" w:hAnsiTheme="minorHAnsi" w:cstheme="minorBidi"/>
              <w:i w:val="0"/>
              <w:noProof/>
              <w:color w:val="auto"/>
            </w:rPr>
          </w:pPr>
          <w:del w:id="883" w:author="Alina Frey" w:date="2017-11-21T08:28:00Z">
            <w:r w:rsidRPr="00D03B94" w:rsidDel="00D81261">
              <w:rPr>
                <w:rStyle w:val="Hyperlink"/>
                <w:noProof/>
              </w:rPr>
              <w:delText>Sign a Dashboard Note</w:delText>
            </w:r>
            <w:r w:rsidDel="00D81261">
              <w:rPr>
                <w:noProof/>
                <w:webHidden/>
              </w:rPr>
              <w:tab/>
              <w:delText>110</w:delText>
            </w:r>
          </w:del>
        </w:p>
        <w:p w14:paraId="231F6CF2" w14:textId="10B780F1" w:rsidR="00920BEE" w:rsidDel="00D81261" w:rsidRDefault="00920BEE">
          <w:pPr>
            <w:pStyle w:val="TOC3"/>
            <w:tabs>
              <w:tab w:val="right" w:leader="dot" w:pos="9350"/>
            </w:tabs>
            <w:rPr>
              <w:del w:id="884" w:author="Alina Frey" w:date="2017-11-21T08:28:00Z"/>
              <w:rFonts w:asciiTheme="minorHAnsi" w:eastAsiaTheme="minorEastAsia" w:hAnsiTheme="minorHAnsi" w:cstheme="minorBidi"/>
              <w:i w:val="0"/>
              <w:noProof/>
              <w:color w:val="auto"/>
            </w:rPr>
          </w:pPr>
          <w:del w:id="885" w:author="Alina Frey" w:date="2017-11-21T08:28:00Z">
            <w:r w:rsidRPr="00D03B94" w:rsidDel="00D81261">
              <w:rPr>
                <w:rStyle w:val="Hyperlink"/>
                <w:noProof/>
              </w:rPr>
              <w:delText>Add Addendums to a Dashboard Note</w:delText>
            </w:r>
            <w:r w:rsidDel="00D81261">
              <w:rPr>
                <w:noProof/>
                <w:webHidden/>
              </w:rPr>
              <w:tab/>
              <w:delText>111</w:delText>
            </w:r>
          </w:del>
        </w:p>
        <w:p w14:paraId="07A33C4F" w14:textId="00B84430" w:rsidR="00920BEE" w:rsidDel="00D81261" w:rsidRDefault="00920BEE">
          <w:pPr>
            <w:pStyle w:val="TOC3"/>
            <w:tabs>
              <w:tab w:val="right" w:leader="dot" w:pos="9350"/>
            </w:tabs>
            <w:rPr>
              <w:del w:id="886" w:author="Alina Frey" w:date="2017-11-21T08:28:00Z"/>
              <w:rFonts w:asciiTheme="minorHAnsi" w:eastAsiaTheme="minorEastAsia" w:hAnsiTheme="minorHAnsi" w:cstheme="minorBidi"/>
              <w:i w:val="0"/>
              <w:noProof/>
              <w:color w:val="auto"/>
            </w:rPr>
          </w:pPr>
          <w:del w:id="887" w:author="Alina Frey" w:date="2017-11-21T08:28:00Z">
            <w:r w:rsidRPr="00D03B94" w:rsidDel="00D81261">
              <w:rPr>
                <w:rStyle w:val="Hyperlink"/>
                <w:noProof/>
              </w:rPr>
              <w:delText>View the details of a Note</w:delText>
            </w:r>
            <w:r w:rsidDel="00D81261">
              <w:rPr>
                <w:noProof/>
                <w:webHidden/>
              </w:rPr>
              <w:tab/>
              <w:delText>113</w:delText>
            </w:r>
          </w:del>
        </w:p>
        <w:p w14:paraId="1C4D659D" w14:textId="24974F60" w:rsidR="00920BEE" w:rsidDel="00D81261" w:rsidRDefault="00920BEE">
          <w:pPr>
            <w:pStyle w:val="TOC3"/>
            <w:tabs>
              <w:tab w:val="right" w:leader="dot" w:pos="9350"/>
            </w:tabs>
            <w:rPr>
              <w:del w:id="888" w:author="Alina Frey" w:date="2017-11-21T08:28:00Z"/>
              <w:rFonts w:asciiTheme="minorHAnsi" w:eastAsiaTheme="minorEastAsia" w:hAnsiTheme="minorHAnsi" w:cstheme="minorBidi"/>
              <w:i w:val="0"/>
              <w:noProof/>
              <w:color w:val="auto"/>
            </w:rPr>
          </w:pPr>
          <w:del w:id="889" w:author="Alina Frey" w:date="2017-11-21T08:28:00Z">
            <w:r w:rsidRPr="00D03B94" w:rsidDel="00D81261">
              <w:rPr>
                <w:rStyle w:val="Hyperlink"/>
                <w:noProof/>
              </w:rPr>
              <w:delText>Create a new note</w:delText>
            </w:r>
            <w:r w:rsidDel="00D81261">
              <w:rPr>
                <w:noProof/>
                <w:webHidden/>
              </w:rPr>
              <w:tab/>
              <w:delText>114</w:delText>
            </w:r>
          </w:del>
        </w:p>
        <w:p w14:paraId="603FF360" w14:textId="5D4B9E82" w:rsidR="00920BEE" w:rsidDel="00D81261" w:rsidRDefault="00920BEE">
          <w:pPr>
            <w:pStyle w:val="TOC3"/>
            <w:tabs>
              <w:tab w:val="right" w:leader="dot" w:pos="9350"/>
            </w:tabs>
            <w:rPr>
              <w:del w:id="890" w:author="Alina Frey" w:date="2017-11-21T08:28:00Z"/>
              <w:rFonts w:asciiTheme="minorHAnsi" w:eastAsiaTheme="minorEastAsia" w:hAnsiTheme="minorHAnsi" w:cstheme="minorBidi"/>
              <w:i w:val="0"/>
              <w:noProof/>
              <w:color w:val="auto"/>
            </w:rPr>
          </w:pPr>
          <w:del w:id="891" w:author="Alina Frey" w:date="2017-11-21T08:28:00Z">
            <w:r w:rsidRPr="00D03B94" w:rsidDel="00D81261">
              <w:rPr>
                <w:rStyle w:val="Hyperlink"/>
                <w:noProof/>
              </w:rPr>
              <w:delText>Delete</w:delText>
            </w:r>
            <w:r w:rsidDel="00D81261">
              <w:rPr>
                <w:noProof/>
                <w:webHidden/>
              </w:rPr>
              <w:tab/>
              <w:delText>115</w:delText>
            </w:r>
          </w:del>
        </w:p>
        <w:p w14:paraId="1068A4B0" w14:textId="6A4499EA" w:rsidR="00920BEE" w:rsidDel="00D81261" w:rsidRDefault="00920BEE">
          <w:pPr>
            <w:pStyle w:val="TOC2"/>
            <w:tabs>
              <w:tab w:val="right" w:leader="dot" w:pos="9350"/>
            </w:tabs>
            <w:rPr>
              <w:del w:id="892" w:author="Alina Frey" w:date="2017-11-21T08:28:00Z"/>
              <w:rFonts w:asciiTheme="minorHAnsi" w:eastAsiaTheme="minorEastAsia" w:hAnsiTheme="minorHAnsi" w:cstheme="minorBidi"/>
              <w:noProof/>
              <w:color w:val="auto"/>
            </w:rPr>
          </w:pPr>
          <w:del w:id="893" w:author="Alina Frey" w:date="2017-11-21T08:28:00Z">
            <w:r w:rsidRPr="00D03B94" w:rsidDel="00D81261">
              <w:rPr>
                <w:rStyle w:val="Hyperlink"/>
                <w:noProof/>
              </w:rPr>
              <w:delText>Text4Baby Enrollment</w:delText>
            </w:r>
            <w:r w:rsidDel="00D81261">
              <w:rPr>
                <w:noProof/>
                <w:webHidden/>
              </w:rPr>
              <w:tab/>
              <w:delText>115</w:delText>
            </w:r>
          </w:del>
        </w:p>
        <w:p w14:paraId="19829C40" w14:textId="3EDA7011" w:rsidR="00920BEE" w:rsidDel="00D81261" w:rsidRDefault="00920BEE">
          <w:pPr>
            <w:pStyle w:val="TOC2"/>
            <w:tabs>
              <w:tab w:val="right" w:leader="dot" w:pos="9350"/>
            </w:tabs>
            <w:rPr>
              <w:del w:id="894" w:author="Alina Frey" w:date="2017-11-21T08:28:00Z"/>
              <w:rFonts w:asciiTheme="minorHAnsi" w:eastAsiaTheme="minorEastAsia" w:hAnsiTheme="minorHAnsi" w:cstheme="minorBidi"/>
              <w:noProof/>
              <w:color w:val="auto"/>
            </w:rPr>
          </w:pPr>
          <w:del w:id="895" w:author="Alina Frey" w:date="2017-11-21T08:28:00Z">
            <w:r w:rsidRPr="00D03B94" w:rsidDel="00D81261">
              <w:rPr>
                <w:rStyle w:val="Hyperlink"/>
                <w:noProof/>
              </w:rPr>
              <w:delText>Labs</w:delText>
            </w:r>
            <w:r w:rsidDel="00D81261">
              <w:rPr>
                <w:noProof/>
                <w:webHidden/>
              </w:rPr>
              <w:tab/>
              <w:delText>118</w:delText>
            </w:r>
          </w:del>
        </w:p>
        <w:p w14:paraId="42B11273" w14:textId="57035B8A" w:rsidR="00920BEE" w:rsidDel="00D81261" w:rsidRDefault="00920BEE">
          <w:pPr>
            <w:pStyle w:val="TOC2"/>
            <w:tabs>
              <w:tab w:val="right" w:leader="dot" w:pos="9350"/>
            </w:tabs>
            <w:rPr>
              <w:del w:id="896" w:author="Alina Frey" w:date="2017-11-21T08:28:00Z"/>
              <w:rFonts w:asciiTheme="minorHAnsi" w:eastAsiaTheme="minorEastAsia" w:hAnsiTheme="minorHAnsi" w:cstheme="minorBidi"/>
              <w:noProof/>
              <w:color w:val="auto"/>
            </w:rPr>
          </w:pPr>
          <w:del w:id="897" w:author="Alina Frey" w:date="2017-11-21T08:28:00Z">
            <w:r w:rsidRPr="00D03B94" w:rsidDel="00D81261">
              <w:rPr>
                <w:rStyle w:val="Hyperlink"/>
                <w:noProof/>
              </w:rPr>
              <w:delText>Clinical Exchange Documents</w:delText>
            </w:r>
            <w:r w:rsidDel="00D81261">
              <w:rPr>
                <w:noProof/>
                <w:webHidden/>
              </w:rPr>
              <w:tab/>
              <w:delText>120</w:delText>
            </w:r>
          </w:del>
        </w:p>
        <w:p w14:paraId="1E1D9F65" w14:textId="1B2C090E" w:rsidR="00920BEE" w:rsidDel="00D81261" w:rsidRDefault="00920BEE">
          <w:pPr>
            <w:pStyle w:val="TOC3"/>
            <w:tabs>
              <w:tab w:val="right" w:leader="dot" w:pos="9350"/>
            </w:tabs>
            <w:rPr>
              <w:del w:id="898" w:author="Alina Frey" w:date="2017-11-21T08:28:00Z"/>
              <w:rFonts w:asciiTheme="minorHAnsi" w:eastAsiaTheme="minorEastAsia" w:hAnsiTheme="minorHAnsi" w:cstheme="minorBidi"/>
              <w:i w:val="0"/>
              <w:noProof/>
              <w:color w:val="auto"/>
            </w:rPr>
          </w:pPr>
          <w:del w:id="899" w:author="Alina Frey" w:date="2017-11-21T08:28:00Z">
            <w:r w:rsidRPr="00D03B94" w:rsidDel="00D81261">
              <w:rPr>
                <w:rStyle w:val="Hyperlink"/>
                <w:noProof/>
              </w:rPr>
              <w:delText>View a Clinical Exchange Document</w:delText>
            </w:r>
            <w:r w:rsidDel="00D81261">
              <w:rPr>
                <w:noProof/>
                <w:webHidden/>
              </w:rPr>
              <w:tab/>
              <w:delText>122</w:delText>
            </w:r>
          </w:del>
        </w:p>
        <w:p w14:paraId="7178A275" w14:textId="26E91D6F" w:rsidR="00920BEE" w:rsidDel="00D81261" w:rsidRDefault="00920BEE">
          <w:pPr>
            <w:pStyle w:val="TOC3"/>
            <w:tabs>
              <w:tab w:val="right" w:leader="dot" w:pos="9350"/>
            </w:tabs>
            <w:rPr>
              <w:del w:id="900" w:author="Alina Frey" w:date="2017-11-21T08:28:00Z"/>
              <w:rFonts w:asciiTheme="minorHAnsi" w:eastAsiaTheme="minorEastAsia" w:hAnsiTheme="minorHAnsi" w:cstheme="minorBidi"/>
              <w:i w:val="0"/>
              <w:noProof/>
              <w:color w:val="auto"/>
            </w:rPr>
          </w:pPr>
          <w:del w:id="901" w:author="Alina Frey" w:date="2017-11-21T08:28:00Z">
            <w:r w:rsidRPr="00D03B94" w:rsidDel="00D81261">
              <w:rPr>
                <w:rStyle w:val="Hyperlink"/>
                <w:noProof/>
              </w:rPr>
              <w:delText>Receive a Clinical Exchange Document</w:delText>
            </w:r>
            <w:r w:rsidDel="00D81261">
              <w:rPr>
                <w:noProof/>
                <w:webHidden/>
              </w:rPr>
              <w:tab/>
              <w:delText>123</w:delText>
            </w:r>
          </w:del>
        </w:p>
        <w:p w14:paraId="3BFD4842" w14:textId="358A5DE3" w:rsidR="00920BEE" w:rsidDel="00D81261" w:rsidRDefault="00920BEE">
          <w:pPr>
            <w:pStyle w:val="TOC3"/>
            <w:tabs>
              <w:tab w:val="right" w:leader="dot" w:pos="9350"/>
            </w:tabs>
            <w:rPr>
              <w:del w:id="902" w:author="Alina Frey" w:date="2017-11-21T08:28:00Z"/>
              <w:rFonts w:asciiTheme="minorHAnsi" w:eastAsiaTheme="minorEastAsia" w:hAnsiTheme="minorHAnsi" w:cstheme="minorBidi"/>
              <w:i w:val="0"/>
              <w:noProof/>
              <w:color w:val="auto"/>
            </w:rPr>
          </w:pPr>
          <w:del w:id="903" w:author="Alina Frey" w:date="2017-11-21T08:28:00Z">
            <w:r w:rsidRPr="00D03B94" w:rsidDel="00D81261">
              <w:rPr>
                <w:rStyle w:val="Hyperlink"/>
                <w:noProof/>
              </w:rPr>
              <w:delText>Send a Clinical Exchange Document</w:delText>
            </w:r>
            <w:r w:rsidDel="00D81261">
              <w:rPr>
                <w:noProof/>
                <w:webHidden/>
              </w:rPr>
              <w:tab/>
              <w:delText>126</w:delText>
            </w:r>
          </w:del>
        </w:p>
        <w:p w14:paraId="7EC9D939" w14:textId="62B29EEA" w:rsidR="00920BEE" w:rsidDel="00D81261" w:rsidRDefault="00920BEE">
          <w:pPr>
            <w:pStyle w:val="TOC2"/>
            <w:tabs>
              <w:tab w:val="right" w:leader="dot" w:pos="9350"/>
            </w:tabs>
            <w:rPr>
              <w:del w:id="904" w:author="Alina Frey" w:date="2017-11-21T08:28:00Z"/>
              <w:rFonts w:asciiTheme="minorHAnsi" w:eastAsiaTheme="minorEastAsia" w:hAnsiTheme="minorHAnsi" w:cstheme="minorBidi"/>
              <w:noProof/>
              <w:color w:val="auto"/>
            </w:rPr>
          </w:pPr>
          <w:del w:id="905" w:author="Alina Frey" w:date="2017-11-21T08:28:00Z">
            <w:r w:rsidRPr="00D03B94" w:rsidDel="00D81261">
              <w:rPr>
                <w:rStyle w:val="Hyperlink"/>
                <w:noProof/>
              </w:rPr>
              <w:delText>Orders</w:delText>
            </w:r>
            <w:r w:rsidDel="00D81261">
              <w:rPr>
                <w:noProof/>
                <w:webHidden/>
              </w:rPr>
              <w:tab/>
              <w:delText>134</w:delText>
            </w:r>
          </w:del>
        </w:p>
        <w:p w14:paraId="209F6A54" w14:textId="3D48B542" w:rsidR="00920BEE" w:rsidDel="00D81261" w:rsidRDefault="00920BEE">
          <w:pPr>
            <w:pStyle w:val="TOC2"/>
            <w:tabs>
              <w:tab w:val="right" w:leader="dot" w:pos="9350"/>
            </w:tabs>
            <w:rPr>
              <w:del w:id="906" w:author="Alina Frey" w:date="2017-11-21T08:28:00Z"/>
              <w:rFonts w:asciiTheme="minorHAnsi" w:eastAsiaTheme="minorEastAsia" w:hAnsiTheme="minorHAnsi" w:cstheme="minorBidi"/>
              <w:noProof/>
              <w:color w:val="auto"/>
            </w:rPr>
          </w:pPr>
          <w:del w:id="907" w:author="Alina Frey" w:date="2017-11-21T08:28:00Z">
            <w:r w:rsidRPr="00D03B94" w:rsidDel="00D81261">
              <w:rPr>
                <w:rStyle w:val="Hyperlink"/>
                <w:noProof/>
              </w:rPr>
              <w:delText>Reminders</w:delText>
            </w:r>
            <w:r w:rsidDel="00D81261">
              <w:rPr>
                <w:noProof/>
                <w:webHidden/>
              </w:rPr>
              <w:tab/>
              <w:delText>136</w:delText>
            </w:r>
          </w:del>
        </w:p>
        <w:p w14:paraId="1EBECD7E" w14:textId="6E46AF40" w:rsidR="00920BEE" w:rsidDel="00D81261" w:rsidRDefault="00920BEE">
          <w:pPr>
            <w:pStyle w:val="TOC2"/>
            <w:tabs>
              <w:tab w:val="right" w:leader="dot" w:pos="9350"/>
            </w:tabs>
            <w:rPr>
              <w:del w:id="908" w:author="Alina Frey" w:date="2017-11-21T08:28:00Z"/>
              <w:rFonts w:asciiTheme="minorHAnsi" w:eastAsiaTheme="minorEastAsia" w:hAnsiTheme="minorHAnsi" w:cstheme="minorBidi"/>
              <w:noProof/>
              <w:color w:val="auto"/>
            </w:rPr>
          </w:pPr>
          <w:del w:id="909" w:author="Alina Frey" w:date="2017-11-21T08:28:00Z">
            <w:r w:rsidRPr="00D03B94" w:rsidDel="00D81261">
              <w:rPr>
                <w:rStyle w:val="Hyperlink"/>
                <w:noProof/>
              </w:rPr>
              <w:delText>Consults</w:delText>
            </w:r>
            <w:r w:rsidDel="00D81261">
              <w:rPr>
                <w:noProof/>
                <w:webHidden/>
              </w:rPr>
              <w:tab/>
              <w:delText>138</w:delText>
            </w:r>
          </w:del>
        </w:p>
        <w:p w14:paraId="18DE1E5D" w14:textId="6A1DF178" w:rsidR="00920BEE" w:rsidDel="00D81261" w:rsidRDefault="00920BEE">
          <w:pPr>
            <w:pStyle w:val="TOC2"/>
            <w:tabs>
              <w:tab w:val="right" w:leader="dot" w:pos="9350"/>
            </w:tabs>
            <w:rPr>
              <w:del w:id="910" w:author="Alina Frey" w:date="2017-11-21T08:28:00Z"/>
              <w:rFonts w:asciiTheme="minorHAnsi" w:eastAsiaTheme="minorEastAsia" w:hAnsiTheme="minorHAnsi" w:cstheme="minorBidi"/>
              <w:noProof/>
              <w:color w:val="auto"/>
            </w:rPr>
          </w:pPr>
          <w:del w:id="911" w:author="Alina Frey" w:date="2017-11-21T08:28:00Z">
            <w:r w:rsidRPr="00D03B94" w:rsidDel="00D81261">
              <w:rPr>
                <w:rStyle w:val="Hyperlink"/>
                <w:noProof/>
              </w:rPr>
              <w:delText>Radiology</w:delText>
            </w:r>
            <w:r w:rsidDel="00D81261">
              <w:rPr>
                <w:noProof/>
                <w:webHidden/>
              </w:rPr>
              <w:tab/>
              <w:delText>140</w:delText>
            </w:r>
          </w:del>
        </w:p>
        <w:p w14:paraId="1C3F831F" w14:textId="270BB9B5" w:rsidR="00920BEE" w:rsidDel="00D81261" w:rsidRDefault="00920BEE">
          <w:pPr>
            <w:pStyle w:val="TOC2"/>
            <w:tabs>
              <w:tab w:val="right" w:leader="dot" w:pos="9350"/>
            </w:tabs>
            <w:rPr>
              <w:del w:id="912" w:author="Alina Frey" w:date="2017-11-21T08:28:00Z"/>
              <w:rFonts w:asciiTheme="minorHAnsi" w:eastAsiaTheme="minorEastAsia" w:hAnsiTheme="minorHAnsi" w:cstheme="minorBidi"/>
              <w:noProof/>
              <w:color w:val="auto"/>
            </w:rPr>
          </w:pPr>
          <w:del w:id="913" w:author="Alina Frey" w:date="2017-11-21T08:28:00Z">
            <w:r w:rsidRPr="00D03B94" w:rsidDel="00D81261">
              <w:rPr>
                <w:rStyle w:val="Hyperlink"/>
                <w:noProof/>
              </w:rPr>
              <w:delText>Stop Tracking</w:delText>
            </w:r>
            <w:r w:rsidDel="00D81261">
              <w:rPr>
                <w:noProof/>
                <w:webHidden/>
              </w:rPr>
              <w:tab/>
              <w:delText>142</w:delText>
            </w:r>
          </w:del>
        </w:p>
        <w:p w14:paraId="4B95EB9E" w14:textId="2F5B2E42" w:rsidR="00920BEE" w:rsidDel="00D81261" w:rsidRDefault="00920BEE">
          <w:pPr>
            <w:pStyle w:val="TOC1"/>
            <w:tabs>
              <w:tab w:val="right" w:leader="dot" w:pos="9350"/>
            </w:tabs>
            <w:rPr>
              <w:del w:id="914" w:author="Alina Frey" w:date="2017-11-21T08:28:00Z"/>
              <w:rFonts w:asciiTheme="minorHAnsi" w:eastAsiaTheme="minorEastAsia" w:hAnsiTheme="minorHAnsi" w:cstheme="minorBidi"/>
              <w:b w:val="0"/>
              <w:noProof/>
              <w:color w:val="auto"/>
              <w:sz w:val="22"/>
            </w:rPr>
          </w:pPr>
          <w:del w:id="915" w:author="Alina Frey" w:date="2017-11-21T08:28:00Z">
            <w:r w:rsidRPr="00D03B94" w:rsidDel="00D81261">
              <w:rPr>
                <w:rStyle w:val="Hyperlink"/>
                <w:noProof/>
              </w:rPr>
              <w:delText>Glossary</w:delText>
            </w:r>
            <w:r w:rsidDel="00D81261">
              <w:rPr>
                <w:noProof/>
                <w:webHidden/>
              </w:rPr>
              <w:tab/>
              <w:delText>146</w:delText>
            </w:r>
          </w:del>
        </w:p>
        <w:p w14:paraId="517CDE72" w14:textId="1908AF85" w:rsidR="00920BEE" w:rsidDel="00D81261" w:rsidRDefault="00920BEE">
          <w:pPr>
            <w:pStyle w:val="TOC2"/>
            <w:tabs>
              <w:tab w:val="right" w:leader="dot" w:pos="9350"/>
            </w:tabs>
            <w:rPr>
              <w:del w:id="916" w:author="Alina Frey" w:date="2017-11-21T08:28:00Z"/>
              <w:rFonts w:asciiTheme="minorHAnsi" w:eastAsiaTheme="minorEastAsia" w:hAnsiTheme="minorHAnsi" w:cstheme="minorBidi"/>
              <w:noProof/>
              <w:color w:val="auto"/>
            </w:rPr>
          </w:pPr>
          <w:del w:id="917" w:author="Alina Frey" w:date="2017-11-21T08:28:00Z">
            <w:r w:rsidRPr="00D03B94" w:rsidDel="00D81261">
              <w:rPr>
                <w:rStyle w:val="Hyperlink"/>
                <w:noProof/>
              </w:rPr>
              <w:delText>Glossary of Terms</w:delText>
            </w:r>
            <w:r w:rsidDel="00D81261">
              <w:rPr>
                <w:noProof/>
                <w:webHidden/>
              </w:rPr>
              <w:tab/>
              <w:delText>146</w:delText>
            </w:r>
          </w:del>
        </w:p>
        <w:p w14:paraId="3E6E9148" w14:textId="77F460E9" w:rsidR="00920BEE" w:rsidDel="00D81261" w:rsidRDefault="00920BEE">
          <w:pPr>
            <w:pStyle w:val="TOC1"/>
            <w:tabs>
              <w:tab w:val="right" w:leader="dot" w:pos="9350"/>
            </w:tabs>
            <w:rPr>
              <w:del w:id="918" w:author="Alina Frey" w:date="2017-11-21T08:28:00Z"/>
              <w:rFonts w:asciiTheme="minorHAnsi" w:eastAsiaTheme="minorEastAsia" w:hAnsiTheme="minorHAnsi" w:cstheme="minorBidi"/>
              <w:b w:val="0"/>
              <w:noProof/>
              <w:color w:val="auto"/>
              <w:sz w:val="22"/>
            </w:rPr>
          </w:pPr>
          <w:del w:id="919" w:author="Alina Frey" w:date="2017-11-21T08:28:00Z">
            <w:r w:rsidRPr="00D03B94" w:rsidDel="00D81261">
              <w:rPr>
                <w:rStyle w:val="Hyperlink"/>
                <w:noProof/>
              </w:rPr>
              <w:delText>Acronyms</w:delText>
            </w:r>
            <w:r w:rsidDel="00D81261">
              <w:rPr>
                <w:noProof/>
                <w:webHidden/>
              </w:rPr>
              <w:tab/>
              <w:delText>147</w:delText>
            </w:r>
          </w:del>
        </w:p>
        <w:p w14:paraId="0FE602DC" w14:textId="1EA36853" w:rsidR="00FE5759" w:rsidRPr="007F739A" w:rsidRDefault="000459FE" w:rsidP="00FA615B">
          <w:pPr>
            <w:pStyle w:val="TOC1"/>
            <w:rPr>
              <w:ins w:id="920" w:author="Alina Frey" w:date="2017-11-09T17:45:00Z"/>
              <w:rFonts w:eastAsia="Times New Roman" w:cs="Times New Roman"/>
              <w:b w:val="0"/>
              <w:color w:val="auto"/>
              <w:rPrChange w:id="921" w:author="Alina Frey" w:date="2017-11-20T10:06:00Z">
                <w:rPr>
                  <w:ins w:id="922" w:author="Alina Frey" w:date="2017-11-09T17:45:00Z"/>
                  <w:rFonts w:eastAsia="Times New Roman" w:cs="Times New Roman"/>
                  <w:b w:val="0"/>
                </w:rPr>
              </w:rPrChange>
            </w:rPr>
          </w:pPr>
          <w:ins w:id="923" w:author="Alina Frey" w:date="2017-11-08T14:09:00Z">
            <w:r w:rsidRPr="007F739A">
              <w:rPr>
                <w:rFonts w:eastAsia="Times New Roman" w:cs="Times New Roman"/>
                <w:b w:val="0"/>
                <w:color w:val="auto"/>
                <w:rPrChange w:id="924" w:author="Alina Frey" w:date="2017-11-20T10:06:00Z">
                  <w:rPr>
                    <w:rFonts w:eastAsia="Times New Roman" w:cs="Times New Roman"/>
                    <w:b w:val="0"/>
                  </w:rPr>
                </w:rPrChange>
              </w:rPr>
              <w:fldChar w:fldCharType="end"/>
            </w:r>
          </w:ins>
        </w:p>
        <w:p w14:paraId="0CF2B70A" w14:textId="77777777" w:rsidR="00FE5759" w:rsidRPr="007F739A" w:rsidRDefault="00FE5759" w:rsidP="00DF02D7">
          <w:pPr>
            <w:spacing w:before="0" w:after="160"/>
            <w:rPr>
              <w:ins w:id="925" w:author="Alina Frey" w:date="2017-11-09T17:45:00Z"/>
              <w:rFonts w:eastAsia="Times New Roman" w:cs="Times New Roman"/>
              <w:color w:val="auto"/>
              <w:rPrChange w:id="926" w:author="Alina Frey" w:date="2017-11-20T10:06:00Z">
                <w:rPr>
                  <w:ins w:id="927" w:author="Alina Frey" w:date="2017-11-09T17:45:00Z"/>
                  <w:rFonts w:eastAsia="Times New Roman" w:cs="Times New Roman"/>
                </w:rPr>
              </w:rPrChange>
            </w:rPr>
          </w:pPr>
          <w:ins w:id="928" w:author="Alina Frey" w:date="2017-11-09T17:45:00Z">
            <w:r w:rsidRPr="007F739A">
              <w:rPr>
                <w:rFonts w:eastAsia="Times New Roman" w:cs="Times New Roman"/>
                <w:b/>
                <w:color w:val="auto"/>
                <w:rPrChange w:id="929" w:author="Alina Frey" w:date="2017-11-20T10:06:00Z">
                  <w:rPr>
                    <w:rFonts w:eastAsia="Times New Roman" w:cs="Times New Roman"/>
                    <w:b/>
                  </w:rPr>
                </w:rPrChange>
              </w:rPr>
              <w:br w:type="page"/>
            </w:r>
          </w:ins>
        </w:p>
        <w:p w14:paraId="31876D7A" w14:textId="06087164" w:rsidR="006C0619" w:rsidRPr="007F739A" w:rsidDel="008C1433" w:rsidRDefault="005F159C">
          <w:pPr>
            <w:pStyle w:val="Heading1"/>
            <w:rPr>
              <w:del w:id="930" w:author="Alina Frey" w:date="2017-11-07T09:05:00Z"/>
              <w:color w:val="auto"/>
              <w:rPrChange w:id="931" w:author="Alina Frey" w:date="2017-11-20T10:06:00Z">
                <w:rPr>
                  <w:del w:id="932" w:author="Alina Frey" w:date="2017-11-07T09:05:00Z"/>
                </w:rPr>
              </w:rPrChange>
            </w:rPr>
            <w:pPrChange w:id="933" w:author="Alina Frey" w:date="2017-11-10T14:16:00Z">
              <w:pPr>
                <w:tabs>
                  <w:tab w:val="right" w:leader="dot" w:pos="9360"/>
                </w:tabs>
              </w:pPr>
            </w:pPrChange>
          </w:pPr>
          <w:del w:id="934" w:author="Alina Frey" w:date="2017-11-08T14:09:00Z">
            <w:r w:rsidRPr="007F739A" w:rsidDel="000459FE">
              <w:rPr>
                <w:rFonts w:eastAsia="Times New Roman" w:cs="Times New Roman"/>
                <w:b w:val="0"/>
                <w:color w:val="auto"/>
                <w:rPrChange w:id="935" w:author="Alina Frey" w:date="2017-11-20T10:06:00Z">
                  <w:rPr>
                    <w:rFonts w:ascii="Arial" w:eastAsia="Times New Roman" w:hAnsi="Arial" w:cs="Times New Roman"/>
                    <w:b/>
                    <w:color w:val="FFFFFF"/>
                    <w:sz w:val="36"/>
                  </w:rPr>
                </w:rPrChange>
              </w:rPr>
              <w:lastRenderedPageBreak/>
              <w:fldChar w:fldCharType="begin"/>
            </w:r>
            <w:r w:rsidRPr="007F739A" w:rsidDel="000459FE">
              <w:rPr>
                <w:color w:val="auto"/>
                <w:rPrChange w:id="936" w:author="Alina Frey" w:date="2017-11-20T10:06:00Z">
                  <w:rPr/>
                </w:rPrChange>
              </w:rPr>
              <w:delInstrText xml:space="preserve"> TOC \o "1-3" \h \z \u </w:delInstrText>
            </w:r>
            <w:r w:rsidRPr="007F739A" w:rsidDel="000459FE">
              <w:rPr>
                <w:rFonts w:eastAsia="Times New Roman" w:cs="Times New Roman"/>
                <w:b w:val="0"/>
                <w:color w:val="auto"/>
                <w:rPrChange w:id="937" w:author="Alina Frey" w:date="2017-11-20T10:06:00Z">
                  <w:rPr>
                    <w:rFonts w:ascii="Arial" w:eastAsia="Arial" w:hAnsi="Arial" w:cs="Arial"/>
                    <w:b/>
                    <w:color w:val="FFFFFF"/>
                    <w:sz w:val="36"/>
                  </w:rPr>
                </w:rPrChange>
              </w:rPr>
              <w:fldChar w:fldCharType="separate"/>
            </w:r>
          </w:del>
          <w:del w:id="938" w:author="Alina Frey" w:date="2017-11-07T09:05:00Z">
            <w:r w:rsidRPr="007F739A" w:rsidDel="008C1433">
              <w:rPr>
                <w:noProof/>
                <w:color w:val="auto"/>
                <w:rPrChange w:id="939" w:author="Alina Frey" w:date="2017-11-20T10:06:00Z">
                  <w:rPr>
                    <w:noProof/>
                  </w:rPr>
                </w:rPrChange>
              </w:rPr>
              <w:delText>Revision History</w:delText>
            </w:r>
            <w:r w:rsidRPr="007F739A" w:rsidDel="008C1433">
              <w:rPr>
                <w:noProof/>
                <w:color w:val="auto"/>
                <w:rPrChange w:id="940" w:author="Alina Frey" w:date="2017-11-20T10:06:00Z">
                  <w:rPr>
                    <w:noProof/>
                  </w:rPr>
                </w:rPrChange>
              </w:rPr>
              <w:tab/>
              <w:delText>i</w:delText>
            </w:r>
          </w:del>
        </w:p>
        <w:p w14:paraId="31876D7B" w14:textId="71395168" w:rsidR="006C0619" w:rsidRPr="007F739A" w:rsidDel="008C1433" w:rsidRDefault="005F159C">
          <w:pPr>
            <w:pStyle w:val="Heading1"/>
            <w:rPr>
              <w:del w:id="941" w:author="Alina Frey" w:date="2017-11-07T09:05:00Z"/>
              <w:noProof/>
              <w:color w:val="auto"/>
              <w:rPrChange w:id="942" w:author="Alina Frey" w:date="2017-11-20T10:06:00Z">
                <w:rPr>
                  <w:del w:id="943" w:author="Alina Frey" w:date="2017-11-07T09:05:00Z"/>
                  <w:noProof/>
                </w:rPr>
              </w:rPrChange>
            </w:rPr>
            <w:pPrChange w:id="944" w:author="Alina Frey" w:date="2017-11-10T14:16:00Z">
              <w:pPr>
                <w:tabs>
                  <w:tab w:val="right" w:leader="dot" w:pos="9360"/>
                </w:tabs>
              </w:pPr>
            </w:pPrChange>
          </w:pPr>
          <w:del w:id="945" w:author="Alina Frey" w:date="2017-11-07T09:05:00Z">
            <w:r w:rsidRPr="007F739A" w:rsidDel="008C1433">
              <w:rPr>
                <w:noProof/>
                <w:color w:val="auto"/>
                <w:rPrChange w:id="946" w:author="Alina Frey" w:date="2017-11-20T10:06:00Z">
                  <w:rPr>
                    <w:noProof/>
                  </w:rPr>
                </w:rPrChange>
              </w:rPr>
              <w:delText>Table of Contents</w:delText>
            </w:r>
            <w:r w:rsidRPr="007F739A" w:rsidDel="008C1433">
              <w:rPr>
                <w:noProof/>
                <w:color w:val="auto"/>
                <w:rPrChange w:id="947" w:author="Alina Frey" w:date="2017-11-20T10:06:00Z">
                  <w:rPr>
                    <w:noProof/>
                  </w:rPr>
                </w:rPrChange>
              </w:rPr>
              <w:tab/>
              <w:delText>iii</w:delText>
            </w:r>
          </w:del>
        </w:p>
        <w:p w14:paraId="31876D7C" w14:textId="3C7406A5" w:rsidR="006C0619" w:rsidRPr="007F739A" w:rsidDel="008C1433" w:rsidRDefault="005F159C">
          <w:pPr>
            <w:pStyle w:val="Heading1"/>
            <w:rPr>
              <w:del w:id="948" w:author="Alina Frey" w:date="2017-11-07T09:05:00Z"/>
              <w:noProof/>
              <w:color w:val="auto"/>
              <w:rPrChange w:id="949" w:author="Alina Frey" w:date="2017-11-20T10:06:00Z">
                <w:rPr>
                  <w:del w:id="950" w:author="Alina Frey" w:date="2017-11-07T09:05:00Z"/>
                  <w:noProof/>
                </w:rPr>
              </w:rPrChange>
            </w:rPr>
            <w:pPrChange w:id="951" w:author="Alina Frey" w:date="2017-11-10T14:16:00Z">
              <w:pPr>
                <w:tabs>
                  <w:tab w:val="right" w:leader="dot" w:pos="9360"/>
                </w:tabs>
              </w:pPr>
            </w:pPrChange>
          </w:pPr>
          <w:del w:id="952" w:author="Alina Frey" w:date="2017-11-07T09:05:00Z">
            <w:r w:rsidRPr="007F739A" w:rsidDel="008C1433">
              <w:rPr>
                <w:noProof/>
                <w:color w:val="auto"/>
                <w:rPrChange w:id="953" w:author="Alina Frey" w:date="2017-11-20T10:06:00Z">
                  <w:rPr>
                    <w:noProof/>
                  </w:rPr>
                </w:rPrChange>
              </w:rPr>
              <w:delText>List of Figures</w:delText>
            </w:r>
            <w:r w:rsidRPr="007F739A" w:rsidDel="008C1433">
              <w:rPr>
                <w:noProof/>
                <w:color w:val="auto"/>
                <w:rPrChange w:id="954" w:author="Alina Frey" w:date="2017-11-20T10:06:00Z">
                  <w:rPr>
                    <w:noProof/>
                  </w:rPr>
                </w:rPrChange>
              </w:rPr>
              <w:tab/>
              <w:delText>v</w:delText>
            </w:r>
          </w:del>
        </w:p>
        <w:p w14:paraId="31876D7D" w14:textId="1F79D832" w:rsidR="006C0619" w:rsidRPr="007F739A" w:rsidDel="008C1433" w:rsidRDefault="005F159C">
          <w:pPr>
            <w:pStyle w:val="Heading1"/>
            <w:rPr>
              <w:del w:id="955" w:author="Alina Frey" w:date="2017-11-07T09:05:00Z"/>
              <w:noProof/>
              <w:color w:val="auto"/>
              <w:rPrChange w:id="956" w:author="Alina Frey" w:date="2017-11-20T10:06:00Z">
                <w:rPr>
                  <w:del w:id="957" w:author="Alina Frey" w:date="2017-11-07T09:05:00Z"/>
                  <w:noProof/>
                </w:rPr>
              </w:rPrChange>
            </w:rPr>
            <w:pPrChange w:id="958" w:author="Alina Frey" w:date="2017-11-10T14:16:00Z">
              <w:pPr>
                <w:tabs>
                  <w:tab w:val="right" w:leader="dot" w:pos="9360"/>
                </w:tabs>
              </w:pPr>
            </w:pPrChange>
          </w:pPr>
          <w:del w:id="959" w:author="Alina Frey" w:date="2017-11-07T09:05:00Z">
            <w:r w:rsidRPr="007F739A" w:rsidDel="008C1433">
              <w:rPr>
                <w:noProof/>
                <w:color w:val="auto"/>
                <w:rPrChange w:id="960" w:author="Alina Frey" w:date="2017-11-20T10:06:00Z">
                  <w:rPr>
                    <w:noProof/>
                  </w:rPr>
                </w:rPrChange>
              </w:rPr>
              <w:delText>Introduction</w:delText>
            </w:r>
            <w:r w:rsidRPr="007F739A" w:rsidDel="008C1433">
              <w:rPr>
                <w:noProof/>
                <w:color w:val="auto"/>
                <w:rPrChange w:id="961" w:author="Alina Frey" w:date="2017-11-20T10:06:00Z">
                  <w:rPr>
                    <w:noProof/>
                  </w:rPr>
                </w:rPrChange>
              </w:rPr>
              <w:tab/>
              <w:delText>1</w:delText>
            </w:r>
          </w:del>
        </w:p>
        <w:p w14:paraId="31876D7E" w14:textId="2E6A4757" w:rsidR="006C0619" w:rsidRPr="007F739A" w:rsidDel="008C1433" w:rsidRDefault="005F159C">
          <w:pPr>
            <w:pStyle w:val="Heading1"/>
            <w:rPr>
              <w:del w:id="962" w:author="Alina Frey" w:date="2017-11-07T09:05:00Z"/>
              <w:noProof/>
              <w:color w:val="auto"/>
              <w:rPrChange w:id="963" w:author="Alina Frey" w:date="2017-11-20T10:06:00Z">
                <w:rPr>
                  <w:del w:id="964" w:author="Alina Frey" w:date="2017-11-07T09:05:00Z"/>
                  <w:noProof/>
                </w:rPr>
              </w:rPrChange>
            </w:rPr>
            <w:pPrChange w:id="965" w:author="Alina Frey" w:date="2017-11-10T14:16:00Z">
              <w:pPr>
                <w:pStyle w:val="TOC2"/>
                <w:tabs>
                  <w:tab w:val="right" w:leader="dot" w:pos="9360"/>
                </w:tabs>
              </w:pPr>
            </w:pPrChange>
          </w:pPr>
          <w:del w:id="966" w:author="Alina Frey" w:date="2017-11-07T09:05:00Z">
            <w:r w:rsidRPr="007F739A" w:rsidDel="008C1433">
              <w:rPr>
                <w:noProof/>
                <w:color w:val="auto"/>
                <w:rPrChange w:id="967" w:author="Alina Frey" w:date="2017-11-20T10:06:00Z">
                  <w:rPr>
                    <w:noProof/>
                  </w:rPr>
                </w:rPrChange>
              </w:rPr>
              <w:delText>Product Description</w:delText>
            </w:r>
            <w:r w:rsidRPr="007F739A" w:rsidDel="008C1433">
              <w:rPr>
                <w:noProof/>
                <w:color w:val="auto"/>
                <w:rPrChange w:id="968" w:author="Alina Frey" w:date="2017-11-20T10:06:00Z">
                  <w:rPr>
                    <w:noProof/>
                  </w:rPr>
                </w:rPrChange>
              </w:rPr>
              <w:tab/>
              <w:delText>1</w:delText>
            </w:r>
          </w:del>
        </w:p>
        <w:p w14:paraId="31876D7F" w14:textId="056D4395" w:rsidR="006C0619" w:rsidRPr="007F739A" w:rsidDel="008C1433" w:rsidRDefault="005F159C">
          <w:pPr>
            <w:pStyle w:val="Heading1"/>
            <w:rPr>
              <w:del w:id="969" w:author="Alina Frey" w:date="2017-11-07T09:05:00Z"/>
              <w:noProof/>
              <w:color w:val="auto"/>
              <w:rPrChange w:id="970" w:author="Alina Frey" w:date="2017-11-20T10:06:00Z">
                <w:rPr>
                  <w:del w:id="971" w:author="Alina Frey" w:date="2017-11-07T09:05:00Z"/>
                  <w:noProof/>
                </w:rPr>
              </w:rPrChange>
            </w:rPr>
            <w:pPrChange w:id="972" w:author="Alina Frey" w:date="2017-11-10T14:16:00Z">
              <w:pPr>
                <w:pStyle w:val="TOC2"/>
                <w:tabs>
                  <w:tab w:val="right" w:leader="dot" w:pos="9360"/>
                </w:tabs>
              </w:pPr>
            </w:pPrChange>
          </w:pPr>
          <w:del w:id="973" w:author="Alina Frey" w:date="2017-11-07T09:05:00Z">
            <w:r w:rsidRPr="007F739A" w:rsidDel="008C1433">
              <w:rPr>
                <w:noProof/>
                <w:color w:val="auto"/>
                <w:rPrChange w:id="974" w:author="Alina Frey" w:date="2017-11-20T10:06:00Z">
                  <w:rPr>
                    <w:noProof/>
                  </w:rPr>
                </w:rPrChange>
              </w:rPr>
              <w:delText>Security Keys and Menu Options</w:delText>
            </w:r>
            <w:r w:rsidRPr="007F739A" w:rsidDel="008C1433">
              <w:rPr>
                <w:noProof/>
                <w:color w:val="auto"/>
                <w:rPrChange w:id="975" w:author="Alina Frey" w:date="2017-11-20T10:06:00Z">
                  <w:rPr>
                    <w:noProof/>
                  </w:rPr>
                </w:rPrChange>
              </w:rPr>
              <w:tab/>
              <w:delText>1</w:delText>
            </w:r>
          </w:del>
        </w:p>
        <w:p w14:paraId="31876D80" w14:textId="670D94C0" w:rsidR="006C0619" w:rsidRPr="007F739A" w:rsidDel="008C1433" w:rsidRDefault="005F159C">
          <w:pPr>
            <w:pStyle w:val="Heading1"/>
            <w:rPr>
              <w:del w:id="976" w:author="Alina Frey" w:date="2017-11-07T09:05:00Z"/>
              <w:noProof/>
              <w:color w:val="auto"/>
              <w:rPrChange w:id="977" w:author="Alina Frey" w:date="2017-11-20T10:06:00Z">
                <w:rPr>
                  <w:del w:id="978" w:author="Alina Frey" w:date="2017-11-07T09:05:00Z"/>
                  <w:noProof/>
                </w:rPr>
              </w:rPrChange>
            </w:rPr>
            <w:pPrChange w:id="979" w:author="Alina Frey" w:date="2017-11-10T14:16:00Z">
              <w:pPr>
                <w:tabs>
                  <w:tab w:val="right" w:leader="dot" w:pos="9360"/>
                </w:tabs>
              </w:pPr>
            </w:pPrChange>
          </w:pPr>
          <w:del w:id="980" w:author="Alina Frey" w:date="2017-11-07T09:05:00Z">
            <w:r w:rsidRPr="007F739A" w:rsidDel="008C1433">
              <w:rPr>
                <w:noProof/>
                <w:color w:val="auto"/>
                <w:rPrChange w:id="981" w:author="Alina Frey" w:date="2017-11-20T10:06:00Z">
                  <w:rPr>
                    <w:noProof/>
                  </w:rPr>
                </w:rPrChange>
              </w:rPr>
              <w:delText>Getting Started Using Maternity Tracker</w:delText>
            </w:r>
            <w:r w:rsidRPr="007F739A" w:rsidDel="008C1433">
              <w:rPr>
                <w:noProof/>
                <w:color w:val="auto"/>
                <w:rPrChange w:id="982" w:author="Alina Frey" w:date="2017-11-20T10:06:00Z">
                  <w:rPr>
                    <w:noProof/>
                  </w:rPr>
                </w:rPrChange>
              </w:rPr>
              <w:tab/>
              <w:delText>3</w:delText>
            </w:r>
          </w:del>
        </w:p>
        <w:p w14:paraId="31876D81" w14:textId="269830D3" w:rsidR="006C0619" w:rsidRPr="007F739A" w:rsidDel="008C1433" w:rsidRDefault="005F159C">
          <w:pPr>
            <w:pStyle w:val="Heading1"/>
            <w:rPr>
              <w:del w:id="983" w:author="Alina Frey" w:date="2017-11-07T09:05:00Z"/>
              <w:noProof/>
              <w:color w:val="auto"/>
              <w:rPrChange w:id="984" w:author="Alina Frey" w:date="2017-11-20T10:06:00Z">
                <w:rPr>
                  <w:del w:id="985" w:author="Alina Frey" w:date="2017-11-07T09:05:00Z"/>
                  <w:noProof/>
                </w:rPr>
              </w:rPrChange>
            </w:rPr>
            <w:pPrChange w:id="986" w:author="Alina Frey" w:date="2017-11-10T14:16:00Z">
              <w:pPr>
                <w:pStyle w:val="TOC2"/>
                <w:tabs>
                  <w:tab w:val="right" w:leader="dot" w:pos="9360"/>
                </w:tabs>
              </w:pPr>
            </w:pPrChange>
          </w:pPr>
          <w:del w:id="987" w:author="Alina Frey" w:date="2017-11-07T09:05:00Z">
            <w:r w:rsidRPr="007F739A" w:rsidDel="008C1433">
              <w:rPr>
                <w:noProof/>
                <w:color w:val="auto"/>
                <w:rPrChange w:id="988" w:author="Alina Frey" w:date="2017-11-20T10:06:00Z">
                  <w:rPr>
                    <w:noProof/>
                  </w:rPr>
                </w:rPrChange>
              </w:rPr>
              <w:delText>Accessing Maternity Tracker</w:delText>
            </w:r>
            <w:r w:rsidRPr="007F739A" w:rsidDel="008C1433">
              <w:rPr>
                <w:noProof/>
                <w:color w:val="auto"/>
                <w:rPrChange w:id="989" w:author="Alina Frey" w:date="2017-11-20T10:06:00Z">
                  <w:rPr>
                    <w:noProof/>
                  </w:rPr>
                </w:rPrChange>
              </w:rPr>
              <w:tab/>
              <w:delText>3</w:delText>
            </w:r>
          </w:del>
        </w:p>
        <w:p w14:paraId="31876D82" w14:textId="62EB925E" w:rsidR="006C0619" w:rsidRPr="007F739A" w:rsidDel="008C1433" w:rsidRDefault="005F159C">
          <w:pPr>
            <w:pStyle w:val="Heading1"/>
            <w:rPr>
              <w:del w:id="990" w:author="Alina Frey" w:date="2017-11-07T09:05:00Z"/>
              <w:noProof/>
              <w:color w:val="auto"/>
              <w:rPrChange w:id="991" w:author="Alina Frey" w:date="2017-11-20T10:06:00Z">
                <w:rPr>
                  <w:del w:id="992" w:author="Alina Frey" w:date="2017-11-07T09:05:00Z"/>
                  <w:noProof/>
                </w:rPr>
              </w:rPrChange>
            </w:rPr>
            <w:pPrChange w:id="993" w:author="Alina Frey" w:date="2017-11-10T14:16:00Z">
              <w:pPr>
                <w:pStyle w:val="TOC2"/>
                <w:tabs>
                  <w:tab w:val="right" w:leader="dot" w:pos="9360"/>
                </w:tabs>
              </w:pPr>
            </w:pPrChange>
          </w:pPr>
          <w:del w:id="994" w:author="Alina Frey" w:date="2017-11-07T09:05:00Z">
            <w:r w:rsidRPr="007F739A" w:rsidDel="008C1433">
              <w:rPr>
                <w:noProof/>
                <w:color w:val="auto"/>
                <w:rPrChange w:id="995" w:author="Alina Frey" w:date="2017-11-20T10:06:00Z">
                  <w:rPr>
                    <w:noProof/>
                  </w:rPr>
                </w:rPrChange>
              </w:rPr>
              <w:delText>Sign In</w:delText>
            </w:r>
            <w:r w:rsidRPr="007F739A" w:rsidDel="008C1433">
              <w:rPr>
                <w:noProof/>
                <w:color w:val="auto"/>
                <w:rPrChange w:id="996" w:author="Alina Frey" w:date="2017-11-20T10:06:00Z">
                  <w:rPr>
                    <w:noProof/>
                  </w:rPr>
                </w:rPrChange>
              </w:rPr>
              <w:tab/>
              <w:delText>3</w:delText>
            </w:r>
          </w:del>
        </w:p>
        <w:p w14:paraId="31876D83" w14:textId="5C6E676C" w:rsidR="006C0619" w:rsidRPr="007F739A" w:rsidDel="008C1433" w:rsidRDefault="005F159C">
          <w:pPr>
            <w:pStyle w:val="Heading1"/>
            <w:rPr>
              <w:del w:id="997" w:author="Alina Frey" w:date="2017-11-07T09:05:00Z"/>
              <w:noProof/>
              <w:color w:val="auto"/>
              <w:rPrChange w:id="998" w:author="Alina Frey" w:date="2017-11-20T10:06:00Z">
                <w:rPr>
                  <w:del w:id="999" w:author="Alina Frey" w:date="2017-11-07T09:05:00Z"/>
                  <w:noProof/>
                </w:rPr>
              </w:rPrChange>
            </w:rPr>
            <w:pPrChange w:id="1000" w:author="Alina Frey" w:date="2017-11-10T14:16:00Z">
              <w:pPr>
                <w:pStyle w:val="TOC2"/>
                <w:tabs>
                  <w:tab w:val="right" w:leader="dot" w:pos="9360"/>
                </w:tabs>
              </w:pPr>
            </w:pPrChange>
          </w:pPr>
          <w:del w:id="1001" w:author="Alina Frey" w:date="2017-11-07T09:05:00Z">
            <w:r w:rsidRPr="007F739A" w:rsidDel="008C1433">
              <w:rPr>
                <w:noProof/>
                <w:color w:val="auto"/>
                <w:rPrChange w:id="1002" w:author="Alina Frey" w:date="2017-11-20T10:06:00Z">
                  <w:rPr>
                    <w:noProof/>
                  </w:rPr>
                </w:rPrChange>
              </w:rPr>
              <w:delText>Alerts</w:delText>
            </w:r>
            <w:r w:rsidRPr="007F739A" w:rsidDel="008C1433">
              <w:rPr>
                <w:noProof/>
                <w:color w:val="auto"/>
                <w:rPrChange w:id="1003" w:author="Alina Frey" w:date="2017-11-20T10:06:00Z">
                  <w:rPr>
                    <w:noProof/>
                  </w:rPr>
                </w:rPrChange>
              </w:rPr>
              <w:tab/>
              <w:delText>4</w:delText>
            </w:r>
          </w:del>
        </w:p>
        <w:p w14:paraId="31876D84" w14:textId="3F6BD4EB" w:rsidR="006C0619" w:rsidRPr="007F739A" w:rsidDel="008C1433" w:rsidRDefault="005F159C">
          <w:pPr>
            <w:pStyle w:val="Heading1"/>
            <w:rPr>
              <w:del w:id="1004" w:author="Alina Frey" w:date="2017-11-07T09:05:00Z"/>
              <w:noProof/>
              <w:color w:val="auto"/>
              <w:rPrChange w:id="1005" w:author="Alina Frey" w:date="2017-11-20T10:06:00Z">
                <w:rPr>
                  <w:del w:id="1006" w:author="Alina Frey" w:date="2017-11-07T09:05:00Z"/>
                  <w:noProof/>
                </w:rPr>
              </w:rPrChange>
            </w:rPr>
            <w:pPrChange w:id="1007" w:author="Alina Frey" w:date="2017-11-10T14:16:00Z">
              <w:pPr>
                <w:pStyle w:val="TOC2"/>
                <w:tabs>
                  <w:tab w:val="right" w:leader="dot" w:pos="9360"/>
                </w:tabs>
              </w:pPr>
            </w:pPrChange>
          </w:pPr>
          <w:del w:id="1008" w:author="Alina Frey" w:date="2017-11-07T09:05:00Z">
            <w:r w:rsidRPr="007F739A" w:rsidDel="008C1433">
              <w:rPr>
                <w:noProof/>
                <w:color w:val="auto"/>
                <w:rPrChange w:id="1009" w:author="Alina Frey" w:date="2017-11-20T10:06:00Z">
                  <w:rPr>
                    <w:noProof/>
                  </w:rPr>
                </w:rPrChange>
              </w:rPr>
              <w:delText>Sign Out</w:delText>
            </w:r>
            <w:r w:rsidRPr="007F739A" w:rsidDel="008C1433">
              <w:rPr>
                <w:noProof/>
                <w:color w:val="auto"/>
                <w:rPrChange w:id="1010" w:author="Alina Frey" w:date="2017-11-20T10:06:00Z">
                  <w:rPr>
                    <w:noProof/>
                  </w:rPr>
                </w:rPrChange>
              </w:rPr>
              <w:tab/>
              <w:delText>4</w:delText>
            </w:r>
          </w:del>
        </w:p>
        <w:p w14:paraId="31876D85" w14:textId="098A1FBF" w:rsidR="006C0619" w:rsidRPr="007F739A" w:rsidDel="008C1433" w:rsidRDefault="005F159C">
          <w:pPr>
            <w:pStyle w:val="Heading1"/>
            <w:rPr>
              <w:del w:id="1011" w:author="Alina Frey" w:date="2017-11-07T09:05:00Z"/>
              <w:noProof/>
              <w:color w:val="auto"/>
              <w:rPrChange w:id="1012" w:author="Alina Frey" w:date="2017-11-20T10:06:00Z">
                <w:rPr>
                  <w:del w:id="1013" w:author="Alina Frey" w:date="2017-11-07T09:05:00Z"/>
                  <w:noProof/>
                </w:rPr>
              </w:rPrChange>
            </w:rPr>
            <w:pPrChange w:id="1014" w:author="Alina Frey" w:date="2017-11-10T14:16:00Z">
              <w:pPr>
                <w:tabs>
                  <w:tab w:val="right" w:leader="dot" w:pos="9360"/>
                </w:tabs>
              </w:pPr>
            </w:pPrChange>
          </w:pPr>
          <w:del w:id="1015" w:author="Alina Frey" w:date="2017-11-07T09:05:00Z">
            <w:r w:rsidRPr="007F739A" w:rsidDel="008C1433">
              <w:rPr>
                <w:noProof/>
                <w:color w:val="auto"/>
                <w:rPrChange w:id="1016" w:author="Alina Frey" w:date="2017-11-20T10:06:00Z">
                  <w:rPr>
                    <w:noProof/>
                  </w:rPr>
                </w:rPrChange>
              </w:rPr>
              <w:delText>MCC Dashboard Elements and Functionality – Tracking / Configuration</w:delText>
            </w:r>
            <w:r w:rsidRPr="007F739A" w:rsidDel="008C1433">
              <w:rPr>
                <w:noProof/>
                <w:color w:val="auto"/>
                <w:rPrChange w:id="1017" w:author="Alina Frey" w:date="2017-11-20T10:06:00Z">
                  <w:rPr>
                    <w:noProof/>
                  </w:rPr>
                </w:rPrChange>
              </w:rPr>
              <w:tab/>
              <w:delText>5</w:delText>
            </w:r>
          </w:del>
        </w:p>
        <w:p w14:paraId="31876D86" w14:textId="75585818" w:rsidR="006C0619" w:rsidRPr="007F739A" w:rsidDel="008C1433" w:rsidRDefault="005F159C">
          <w:pPr>
            <w:pStyle w:val="Heading1"/>
            <w:rPr>
              <w:del w:id="1018" w:author="Alina Frey" w:date="2017-11-07T09:05:00Z"/>
              <w:noProof/>
              <w:color w:val="auto"/>
              <w:rPrChange w:id="1019" w:author="Alina Frey" w:date="2017-11-20T10:06:00Z">
                <w:rPr>
                  <w:del w:id="1020" w:author="Alina Frey" w:date="2017-11-07T09:05:00Z"/>
                  <w:noProof/>
                </w:rPr>
              </w:rPrChange>
            </w:rPr>
            <w:pPrChange w:id="1021" w:author="Alina Frey" w:date="2017-11-10T14:16:00Z">
              <w:pPr>
                <w:pStyle w:val="TOC2"/>
                <w:tabs>
                  <w:tab w:val="right" w:leader="dot" w:pos="9360"/>
                </w:tabs>
              </w:pPr>
            </w:pPrChange>
          </w:pPr>
          <w:del w:id="1022" w:author="Alina Frey" w:date="2017-11-07T09:05:00Z">
            <w:r w:rsidRPr="007F739A" w:rsidDel="008C1433">
              <w:rPr>
                <w:noProof/>
                <w:color w:val="auto"/>
                <w:rPrChange w:id="1023" w:author="Alina Frey" w:date="2017-11-20T10:06:00Z">
                  <w:rPr>
                    <w:noProof/>
                  </w:rPr>
                </w:rPrChange>
              </w:rPr>
              <w:delText>Dashboard</w:delText>
            </w:r>
            <w:r w:rsidRPr="007F739A" w:rsidDel="008C1433">
              <w:rPr>
                <w:noProof/>
                <w:color w:val="auto"/>
                <w:rPrChange w:id="1024" w:author="Alina Frey" w:date="2017-11-20T10:06:00Z">
                  <w:rPr>
                    <w:noProof/>
                  </w:rPr>
                </w:rPrChange>
              </w:rPr>
              <w:tab/>
              <w:delText>6</w:delText>
            </w:r>
          </w:del>
        </w:p>
        <w:p w14:paraId="31876D87" w14:textId="720C6C15" w:rsidR="006C0619" w:rsidRPr="007F739A" w:rsidDel="008C1433" w:rsidRDefault="005F159C">
          <w:pPr>
            <w:pStyle w:val="Heading1"/>
            <w:rPr>
              <w:del w:id="1025" w:author="Alina Frey" w:date="2017-11-07T09:05:00Z"/>
              <w:noProof/>
              <w:color w:val="auto"/>
              <w:rPrChange w:id="1026" w:author="Alina Frey" w:date="2017-11-20T10:06:00Z">
                <w:rPr>
                  <w:del w:id="1027" w:author="Alina Frey" w:date="2017-11-07T09:05:00Z"/>
                  <w:noProof/>
                </w:rPr>
              </w:rPrChange>
            </w:rPr>
            <w:pPrChange w:id="1028" w:author="Alina Frey" w:date="2017-11-10T14:16:00Z">
              <w:pPr>
                <w:pStyle w:val="TOC2"/>
                <w:tabs>
                  <w:tab w:val="right" w:leader="dot" w:pos="9360"/>
                </w:tabs>
              </w:pPr>
            </w:pPrChange>
          </w:pPr>
          <w:del w:id="1029" w:author="Alina Frey" w:date="2017-11-07T09:05:00Z">
            <w:r w:rsidRPr="007F739A" w:rsidDel="008C1433">
              <w:rPr>
                <w:noProof/>
                <w:color w:val="auto"/>
                <w:rPrChange w:id="1030" w:author="Alina Frey" w:date="2017-11-20T10:06:00Z">
                  <w:rPr>
                    <w:noProof/>
                  </w:rPr>
                </w:rPrChange>
              </w:rPr>
              <w:delText>Tracked Patients</w:delText>
            </w:r>
            <w:r w:rsidRPr="007F739A" w:rsidDel="008C1433">
              <w:rPr>
                <w:noProof/>
                <w:color w:val="auto"/>
                <w:rPrChange w:id="1031" w:author="Alina Frey" w:date="2017-11-20T10:06:00Z">
                  <w:rPr>
                    <w:noProof/>
                  </w:rPr>
                </w:rPrChange>
              </w:rPr>
              <w:tab/>
              <w:delText>7</w:delText>
            </w:r>
          </w:del>
        </w:p>
        <w:p w14:paraId="31876D88" w14:textId="4C16DEC1" w:rsidR="006C0619" w:rsidRPr="007F739A" w:rsidDel="008C1433" w:rsidRDefault="005F159C">
          <w:pPr>
            <w:pStyle w:val="Heading1"/>
            <w:rPr>
              <w:del w:id="1032" w:author="Alina Frey" w:date="2017-11-07T09:05:00Z"/>
              <w:noProof/>
              <w:color w:val="auto"/>
              <w:rPrChange w:id="1033" w:author="Alina Frey" w:date="2017-11-20T10:06:00Z">
                <w:rPr>
                  <w:del w:id="1034" w:author="Alina Frey" w:date="2017-11-07T09:05:00Z"/>
                  <w:noProof/>
                </w:rPr>
              </w:rPrChange>
            </w:rPr>
            <w:pPrChange w:id="1035" w:author="Alina Frey" w:date="2017-11-10T14:16:00Z">
              <w:pPr>
                <w:pStyle w:val="TOC3"/>
                <w:tabs>
                  <w:tab w:val="right" w:leader="dot" w:pos="9360"/>
                </w:tabs>
              </w:pPr>
            </w:pPrChange>
          </w:pPr>
          <w:del w:id="1036" w:author="Alina Frey" w:date="2017-11-07T09:05:00Z">
            <w:r w:rsidRPr="007F739A" w:rsidDel="008C1433">
              <w:rPr>
                <w:noProof/>
                <w:color w:val="auto"/>
                <w:rPrChange w:id="1037" w:author="Alina Frey" w:date="2017-11-20T10:06:00Z">
                  <w:rPr>
                    <w:i w:val="0"/>
                    <w:noProof/>
                  </w:rPr>
                </w:rPrChange>
              </w:rPr>
              <w:delText>Trimester Filters</w:delText>
            </w:r>
            <w:r w:rsidRPr="007F739A" w:rsidDel="008C1433">
              <w:rPr>
                <w:noProof/>
                <w:color w:val="auto"/>
                <w:rPrChange w:id="1038" w:author="Alina Frey" w:date="2017-11-20T10:06:00Z">
                  <w:rPr>
                    <w:i w:val="0"/>
                    <w:noProof/>
                  </w:rPr>
                </w:rPrChange>
              </w:rPr>
              <w:tab/>
              <w:delText>7</w:delText>
            </w:r>
          </w:del>
        </w:p>
        <w:p w14:paraId="31876D89" w14:textId="5ABD56A2" w:rsidR="006C0619" w:rsidRPr="007F739A" w:rsidDel="008C1433" w:rsidRDefault="005F159C">
          <w:pPr>
            <w:pStyle w:val="Heading1"/>
            <w:rPr>
              <w:del w:id="1039" w:author="Alina Frey" w:date="2017-11-07T09:05:00Z"/>
              <w:noProof/>
              <w:color w:val="auto"/>
              <w:rPrChange w:id="1040" w:author="Alina Frey" w:date="2017-11-20T10:06:00Z">
                <w:rPr>
                  <w:del w:id="1041" w:author="Alina Frey" w:date="2017-11-07T09:05:00Z"/>
                  <w:noProof/>
                </w:rPr>
              </w:rPrChange>
            </w:rPr>
            <w:pPrChange w:id="1042" w:author="Alina Frey" w:date="2017-11-10T14:16:00Z">
              <w:pPr>
                <w:pStyle w:val="TOC2"/>
                <w:tabs>
                  <w:tab w:val="right" w:leader="dot" w:pos="9360"/>
                </w:tabs>
              </w:pPr>
            </w:pPrChange>
          </w:pPr>
          <w:del w:id="1043" w:author="Alina Frey" w:date="2017-11-07T09:05:00Z">
            <w:r w:rsidRPr="007F739A" w:rsidDel="008C1433">
              <w:rPr>
                <w:noProof/>
                <w:color w:val="auto"/>
                <w:rPrChange w:id="1044" w:author="Alina Frey" w:date="2017-11-20T10:06:00Z">
                  <w:rPr>
                    <w:noProof/>
                  </w:rPr>
                </w:rPrChange>
              </w:rPr>
              <w:delText>Flagged Patients</w:delText>
            </w:r>
            <w:r w:rsidRPr="007F739A" w:rsidDel="008C1433">
              <w:rPr>
                <w:noProof/>
                <w:color w:val="auto"/>
                <w:rPrChange w:id="1045" w:author="Alina Frey" w:date="2017-11-20T10:06:00Z">
                  <w:rPr>
                    <w:noProof/>
                  </w:rPr>
                </w:rPrChange>
              </w:rPr>
              <w:tab/>
              <w:delText>8</w:delText>
            </w:r>
          </w:del>
        </w:p>
        <w:p w14:paraId="31876D8A" w14:textId="2BEBEFF6" w:rsidR="006C0619" w:rsidRPr="007F739A" w:rsidDel="008C1433" w:rsidRDefault="005F159C">
          <w:pPr>
            <w:pStyle w:val="Heading1"/>
            <w:rPr>
              <w:del w:id="1046" w:author="Alina Frey" w:date="2017-11-07T09:05:00Z"/>
              <w:noProof/>
              <w:color w:val="auto"/>
              <w:rPrChange w:id="1047" w:author="Alina Frey" w:date="2017-11-20T10:06:00Z">
                <w:rPr>
                  <w:del w:id="1048" w:author="Alina Frey" w:date="2017-11-07T09:05:00Z"/>
                  <w:noProof/>
                </w:rPr>
              </w:rPrChange>
            </w:rPr>
            <w:pPrChange w:id="1049" w:author="Alina Frey" w:date="2017-11-10T14:16:00Z">
              <w:pPr>
                <w:pStyle w:val="TOC3"/>
                <w:tabs>
                  <w:tab w:val="right" w:leader="dot" w:pos="9360"/>
                </w:tabs>
              </w:pPr>
            </w:pPrChange>
          </w:pPr>
          <w:del w:id="1050" w:author="Alina Frey" w:date="2017-11-07T09:05:00Z">
            <w:r w:rsidRPr="007F739A" w:rsidDel="008C1433">
              <w:rPr>
                <w:noProof/>
                <w:color w:val="auto"/>
                <w:rPrChange w:id="1051" w:author="Alina Frey" w:date="2017-11-20T10:06:00Z">
                  <w:rPr>
                    <w:i w:val="0"/>
                    <w:noProof/>
                  </w:rPr>
                </w:rPrChange>
              </w:rPr>
              <w:delText>Flagged Patient Details</w:delText>
            </w:r>
            <w:r w:rsidRPr="007F739A" w:rsidDel="008C1433">
              <w:rPr>
                <w:noProof/>
                <w:color w:val="auto"/>
                <w:rPrChange w:id="1052" w:author="Alina Frey" w:date="2017-11-20T10:06:00Z">
                  <w:rPr>
                    <w:i w:val="0"/>
                    <w:noProof/>
                  </w:rPr>
                </w:rPrChange>
              </w:rPr>
              <w:tab/>
              <w:delText>9</w:delText>
            </w:r>
          </w:del>
        </w:p>
        <w:p w14:paraId="31876D8B" w14:textId="02501EDF" w:rsidR="006C0619" w:rsidRPr="007F739A" w:rsidDel="008C1433" w:rsidRDefault="005F159C">
          <w:pPr>
            <w:pStyle w:val="Heading1"/>
            <w:rPr>
              <w:del w:id="1053" w:author="Alina Frey" w:date="2017-11-07T09:05:00Z"/>
              <w:noProof/>
              <w:color w:val="auto"/>
              <w:rPrChange w:id="1054" w:author="Alina Frey" w:date="2017-11-20T10:06:00Z">
                <w:rPr>
                  <w:del w:id="1055" w:author="Alina Frey" w:date="2017-11-07T09:05:00Z"/>
                  <w:noProof/>
                </w:rPr>
              </w:rPrChange>
            </w:rPr>
            <w:pPrChange w:id="1056" w:author="Alina Frey" w:date="2017-11-10T14:16:00Z">
              <w:pPr>
                <w:pStyle w:val="TOC3"/>
                <w:tabs>
                  <w:tab w:val="right" w:leader="dot" w:pos="9360"/>
                </w:tabs>
              </w:pPr>
            </w:pPrChange>
          </w:pPr>
          <w:del w:id="1057" w:author="Alina Frey" w:date="2017-11-07T09:05:00Z">
            <w:r w:rsidRPr="007F739A" w:rsidDel="008C1433">
              <w:rPr>
                <w:noProof/>
                <w:color w:val="auto"/>
                <w:rPrChange w:id="1058" w:author="Alina Frey" w:date="2017-11-20T10:06:00Z">
                  <w:rPr>
                    <w:i w:val="0"/>
                    <w:noProof/>
                  </w:rPr>
                </w:rPrChange>
              </w:rPr>
              <w:delText>Progress Notes</w:delText>
            </w:r>
            <w:r w:rsidRPr="007F739A" w:rsidDel="008C1433">
              <w:rPr>
                <w:noProof/>
                <w:color w:val="auto"/>
                <w:rPrChange w:id="1059" w:author="Alina Frey" w:date="2017-11-20T10:06:00Z">
                  <w:rPr>
                    <w:i w:val="0"/>
                    <w:noProof/>
                  </w:rPr>
                </w:rPrChange>
              </w:rPr>
              <w:tab/>
              <w:delText>10</w:delText>
            </w:r>
          </w:del>
        </w:p>
        <w:p w14:paraId="31876D8C" w14:textId="4F611B3F" w:rsidR="006C0619" w:rsidRPr="007F739A" w:rsidDel="008C1433" w:rsidRDefault="005F159C">
          <w:pPr>
            <w:pStyle w:val="Heading1"/>
            <w:rPr>
              <w:del w:id="1060" w:author="Alina Frey" w:date="2017-11-07T09:05:00Z"/>
              <w:noProof/>
              <w:color w:val="auto"/>
              <w:rPrChange w:id="1061" w:author="Alina Frey" w:date="2017-11-20T10:06:00Z">
                <w:rPr>
                  <w:del w:id="1062" w:author="Alina Frey" w:date="2017-11-07T09:05:00Z"/>
                  <w:noProof/>
                </w:rPr>
              </w:rPrChange>
            </w:rPr>
            <w:pPrChange w:id="1063" w:author="Alina Frey" w:date="2017-11-10T14:16:00Z">
              <w:pPr>
                <w:pStyle w:val="TOC3"/>
                <w:tabs>
                  <w:tab w:val="right" w:leader="dot" w:pos="9360"/>
                </w:tabs>
              </w:pPr>
            </w:pPrChange>
          </w:pPr>
          <w:del w:id="1064" w:author="Alina Frey" w:date="2017-11-07T09:05:00Z">
            <w:r w:rsidRPr="007F739A" w:rsidDel="008C1433">
              <w:rPr>
                <w:noProof/>
                <w:color w:val="auto"/>
                <w:rPrChange w:id="1065" w:author="Alina Frey" w:date="2017-11-20T10:06:00Z">
                  <w:rPr>
                    <w:i w:val="0"/>
                    <w:noProof/>
                  </w:rPr>
                </w:rPrChange>
              </w:rPr>
              <w:delText>Accept/Reject</w:delText>
            </w:r>
            <w:r w:rsidRPr="007F739A" w:rsidDel="008C1433">
              <w:rPr>
                <w:noProof/>
                <w:color w:val="auto"/>
                <w:rPrChange w:id="1066" w:author="Alina Frey" w:date="2017-11-20T10:06:00Z">
                  <w:rPr>
                    <w:i w:val="0"/>
                    <w:noProof/>
                  </w:rPr>
                </w:rPrChange>
              </w:rPr>
              <w:tab/>
              <w:delText>11</w:delText>
            </w:r>
          </w:del>
        </w:p>
        <w:p w14:paraId="31876D8D" w14:textId="6B33BB31" w:rsidR="006C0619" w:rsidRPr="007F739A" w:rsidDel="008C1433" w:rsidRDefault="005F159C">
          <w:pPr>
            <w:pStyle w:val="Heading1"/>
            <w:rPr>
              <w:del w:id="1067" w:author="Alina Frey" w:date="2017-11-07T09:05:00Z"/>
              <w:noProof/>
              <w:color w:val="auto"/>
              <w:rPrChange w:id="1068" w:author="Alina Frey" w:date="2017-11-20T10:06:00Z">
                <w:rPr>
                  <w:del w:id="1069" w:author="Alina Frey" w:date="2017-11-07T09:05:00Z"/>
                  <w:noProof/>
                </w:rPr>
              </w:rPrChange>
            </w:rPr>
            <w:pPrChange w:id="1070" w:author="Alina Frey" w:date="2017-11-10T14:16:00Z">
              <w:pPr>
                <w:pStyle w:val="TOC2"/>
                <w:tabs>
                  <w:tab w:val="right" w:leader="dot" w:pos="9360"/>
                </w:tabs>
              </w:pPr>
            </w:pPrChange>
          </w:pPr>
          <w:del w:id="1071" w:author="Alina Frey" w:date="2017-11-07T09:05:00Z">
            <w:r w:rsidRPr="007F739A" w:rsidDel="008C1433">
              <w:rPr>
                <w:noProof/>
                <w:color w:val="auto"/>
                <w:rPrChange w:id="1072" w:author="Alina Frey" w:date="2017-11-20T10:06:00Z">
                  <w:rPr>
                    <w:noProof/>
                  </w:rPr>
                </w:rPrChange>
              </w:rPr>
              <w:delText>Track A Patient</w:delText>
            </w:r>
            <w:r w:rsidRPr="007F739A" w:rsidDel="008C1433">
              <w:rPr>
                <w:noProof/>
                <w:color w:val="auto"/>
                <w:rPrChange w:id="1073" w:author="Alina Frey" w:date="2017-11-20T10:06:00Z">
                  <w:rPr>
                    <w:noProof/>
                  </w:rPr>
                </w:rPrChange>
              </w:rPr>
              <w:tab/>
              <w:delText>12</w:delText>
            </w:r>
          </w:del>
        </w:p>
        <w:p w14:paraId="31876D8E" w14:textId="7BAE463C" w:rsidR="006C0619" w:rsidRPr="007F739A" w:rsidDel="008C1433" w:rsidRDefault="005F159C">
          <w:pPr>
            <w:pStyle w:val="Heading1"/>
            <w:rPr>
              <w:del w:id="1074" w:author="Alina Frey" w:date="2017-11-07T09:05:00Z"/>
              <w:noProof/>
              <w:color w:val="auto"/>
              <w:rPrChange w:id="1075" w:author="Alina Frey" w:date="2017-11-20T10:06:00Z">
                <w:rPr>
                  <w:del w:id="1076" w:author="Alina Frey" w:date="2017-11-07T09:05:00Z"/>
                  <w:noProof/>
                </w:rPr>
              </w:rPrChange>
            </w:rPr>
            <w:pPrChange w:id="1077" w:author="Alina Frey" w:date="2017-11-10T14:16:00Z">
              <w:pPr>
                <w:pStyle w:val="TOC3"/>
                <w:tabs>
                  <w:tab w:val="right" w:leader="dot" w:pos="9360"/>
                </w:tabs>
              </w:pPr>
            </w:pPrChange>
          </w:pPr>
          <w:del w:id="1078" w:author="Alina Frey" w:date="2017-11-07T09:05:00Z">
            <w:r w:rsidRPr="007F739A" w:rsidDel="008C1433">
              <w:rPr>
                <w:noProof/>
                <w:color w:val="auto"/>
                <w:rPrChange w:id="1079" w:author="Alina Frey" w:date="2017-11-20T10:06:00Z">
                  <w:rPr>
                    <w:i w:val="0"/>
                    <w:noProof/>
                  </w:rPr>
                </w:rPrChange>
              </w:rPr>
              <w:delText>Search Patient</w:delText>
            </w:r>
            <w:r w:rsidRPr="007F739A" w:rsidDel="008C1433">
              <w:rPr>
                <w:noProof/>
                <w:color w:val="auto"/>
                <w:rPrChange w:id="1080" w:author="Alina Frey" w:date="2017-11-20T10:06:00Z">
                  <w:rPr>
                    <w:i w:val="0"/>
                    <w:noProof/>
                  </w:rPr>
                </w:rPrChange>
              </w:rPr>
              <w:tab/>
              <w:delText>12</w:delText>
            </w:r>
          </w:del>
        </w:p>
        <w:p w14:paraId="31876D8F" w14:textId="7B17D305" w:rsidR="006C0619" w:rsidRPr="007F739A" w:rsidDel="008C1433" w:rsidRDefault="005F159C">
          <w:pPr>
            <w:pStyle w:val="Heading1"/>
            <w:rPr>
              <w:del w:id="1081" w:author="Alina Frey" w:date="2017-11-07T09:05:00Z"/>
              <w:noProof/>
              <w:color w:val="auto"/>
              <w:rPrChange w:id="1082" w:author="Alina Frey" w:date="2017-11-20T10:06:00Z">
                <w:rPr>
                  <w:del w:id="1083" w:author="Alina Frey" w:date="2017-11-07T09:05:00Z"/>
                  <w:noProof/>
                </w:rPr>
              </w:rPrChange>
            </w:rPr>
            <w:pPrChange w:id="1084" w:author="Alina Frey" w:date="2017-11-10T14:16:00Z">
              <w:pPr>
                <w:pStyle w:val="TOC3"/>
                <w:tabs>
                  <w:tab w:val="right" w:leader="dot" w:pos="9360"/>
                </w:tabs>
              </w:pPr>
            </w:pPrChange>
          </w:pPr>
          <w:del w:id="1085" w:author="Alina Frey" w:date="2017-11-07T09:05:00Z">
            <w:r w:rsidRPr="007F739A" w:rsidDel="008C1433">
              <w:rPr>
                <w:noProof/>
                <w:color w:val="auto"/>
                <w:rPrChange w:id="1086" w:author="Alina Frey" w:date="2017-11-20T10:06:00Z">
                  <w:rPr>
                    <w:i w:val="0"/>
                    <w:noProof/>
                  </w:rPr>
                </w:rPrChange>
              </w:rPr>
              <w:delText>Start Tracking</w:delText>
            </w:r>
            <w:r w:rsidRPr="007F739A" w:rsidDel="008C1433">
              <w:rPr>
                <w:noProof/>
                <w:color w:val="auto"/>
                <w:rPrChange w:id="1087" w:author="Alina Frey" w:date="2017-11-20T10:06:00Z">
                  <w:rPr>
                    <w:i w:val="0"/>
                    <w:noProof/>
                  </w:rPr>
                </w:rPrChange>
              </w:rPr>
              <w:tab/>
              <w:delText>13</w:delText>
            </w:r>
          </w:del>
        </w:p>
        <w:p w14:paraId="31876D90" w14:textId="72D45B74" w:rsidR="006C0619" w:rsidRPr="007F739A" w:rsidDel="008C1433" w:rsidRDefault="005F159C">
          <w:pPr>
            <w:pStyle w:val="Heading1"/>
            <w:rPr>
              <w:del w:id="1088" w:author="Alina Frey" w:date="2017-11-07T09:05:00Z"/>
              <w:noProof/>
              <w:color w:val="auto"/>
              <w:rPrChange w:id="1089" w:author="Alina Frey" w:date="2017-11-20T10:06:00Z">
                <w:rPr>
                  <w:del w:id="1090" w:author="Alina Frey" w:date="2017-11-07T09:05:00Z"/>
                  <w:noProof/>
                </w:rPr>
              </w:rPrChange>
            </w:rPr>
            <w:pPrChange w:id="1091" w:author="Alina Frey" w:date="2017-11-10T14:16:00Z">
              <w:pPr>
                <w:pStyle w:val="TOC2"/>
                <w:tabs>
                  <w:tab w:val="right" w:leader="dot" w:pos="9360"/>
                </w:tabs>
              </w:pPr>
            </w:pPrChange>
          </w:pPr>
          <w:del w:id="1092" w:author="Alina Frey" w:date="2017-11-07T09:05:00Z">
            <w:r w:rsidRPr="007F739A" w:rsidDel="008C1433">
              <w:rPr>
                <w:noProof/>
                <w:color w:val="auto"/>
                <w:rPrChange w:id="1093" w:author="Alina Frey" w:date="2017-11-20T10:06:00Z">
                  <w:rPr>
                    <w:noProof/>
                  </w:rPr>
                </w:rPrChange>
              </w:rPr>
              <w:delText>Tracking History</w:delText>
            </w:r>
            <w:r w:rsidRPr="007F739A" w:rsidDel="008C1433">
              <w:rPr>
                <w:noProof/>
                <w:color w:val="auto"/>
                <w:rPrChange w:id="1094" w:author="Alina Frey" w:date="2017-11-20T10:06:00Z">
                  <w:rPr>
                    <w:noProof/>
                  </w:rPr>
                </w:rPrChange>
              </w:rPr>
              <w:tab/>
              <w:delText>14</w:delText>
            </w:r>
          </w:del>
        </w:p>
        <w:p w14:paraId="31876D91" w14:textId="4EE9C626" w:rsidR="006C0619" w:rsidRPr="007F739A" w:rsidDel="008C1433" w:rsidRDefault="005F159C">
          <w:pPr>
            <w:pStyle w:val="Heading1"/>
            <w:rPr>
              <w:del w:id="1095" w:author="Alina Frey" w:date="2017-11-07T09:05:00Z"/>
              <w:noProof/>
              <w:color w:val="auto"/>
              <w:rPrChange w:id="1096" w:author="Alina Frey" w:date="2017-11-20T10:06:00Z">
                <w:rPr>
                  <w:del w:id="1097" w:author="Alina Frey" w:date="2017-11-07T09:05:00Z"/>
                  <w:noProof/>
                </w:rPr>
              </w:rPrChange>
            </w:rPr>
            <w:pPrChange w:id="1098" w:author="Alina Frey" w:date="2017-11-10T14:16:00Z">
              <w:pPr>
                <w:pStyle w:val="TOC2"/>
                <w:tabs>
                  <w:tab w:val="right" w:leader="dot" w:pos="9360"/>
                </w:tabs>
              </w:pPr>
            </w:pPrChange>
          </w:pPr>
          <w:del w:id="1099" w:author="Alina Frey" w:date="2017-11-07T09:05:00Z">
            <w:r w:rsidRPr="007F739A" w:rsidDel="008C1433">
              <w:rPr>
                <w:noProof/>
                <w:color w:val="auto"/>
                <w:rPrChange w:id="1100" w:author="Alina Frey" w:date="2017-11-20T10:06:00Z">
                  <w:rPr>
                    <w:noProof/>
                  </w:rPr>
                </w:rPrChange>
              </w:rPr>
              <w:delText>Non-VA Care</w:delText>
            </w:r>
            <w:r w:rsidRPr="007F739A" w:rsidDel="008C1433">
              <w:rPr>
                <w:noProof/>
                <w:color w:val="auto"/>
                <w:rPrChange w:id="1101" w:author="Alina Frey" w:date="2017-11-20T10:06:00Z">
                  <w:rPr>
                    <w:noProof/>
                  </w:rPr>
                </w:rPrChange>
              </w:rPr>
              <w:tab/>
              <w:delText>15</w:delText>
            </w:r>
          </w:del>
        </w:p>
        <w:p w14:paraId="31876D92" w14:textId="1928B94D" w:rsidR="006C0619" w:rsidRPr="007F739A" w:rsidDel="008C1433" w:rsidRDefault="005F159C">
          <w:pPr>
            <w:pStyle w:val="Heading1"/>
            <w:rPr>
              <w:del w:id="1102" w:author="Alina Frey" w:date="2017-11-07T09:05:00Z"/>
              <w:noProof/>
              <w:color w:val="auto"/>
              <w:rPrChange w:id="1103" w:author="Alina Frey" w:date="2017-11-20T10:06:00Z">
                <w:rPr>
                  <w:del w:id="1104" w:author="Alina Frey" w:date="2017-11-07T09:05:00Z"/>
                  <w:noProof/>
                </w:rPr>
              </w:rPrChange>
            </w:rPr>
            <w:pPrChange w:id="1105" w:author="Alina Frey" w:date="2017-11-10T14:16:00Z">
              <w:pPr>
                <w:pStyle w:val="TOC2"/>
                <w:tabs>
                  <w:tab w:val="right" w:leader="dot" w:pos="9360"/>
                </w:tabs>
              </w:pPr>
            </w:pPrChange>
          </w:pPr>
          <w:del w:id="1106" w:author="Alina Frey" w:date="2017-11-07T09:05:00Z">
            <w:r w:rsidRPr="007F739A" w:rsidDel="008C1433">
              <w:rPr>
                <w:noProof/>
                <w:color w:val="auto"/>
                <w:rPrChange w:id="1107" w:author="Alina Frey" w:date="2017-11-20T10:06:00Z">
                  <w:rPr>
                    <w:noProof/>
                  </w:rPr>
                </w:rPrChange>
              </w:rPr>
              <w:delText>Education Items</w:delText>
            </w:r>
            <w:r w:rsidRPr="007F739A" w:rsidDel="008C1433">
              <w:rPr>
                <w:noProof/>
                <w:color w:val="auto"/>
                <w:rPrChange w:id="1108" w:author="Alina Frey" w:date="2017-11-20T10:06:00Z">
                  <w:rPr>
                    <w:noProof/>
                  </w:rPr>
                </w:rPrChange>
              </w:rPr>
              <w:tab/>
              <w:delText>17</w:delText>
            </w:r>
          </w:del>
        </w:p>
        <w:p w14:paraId="31876D93" w14:textId="37433991" w:rsidR="006C0619" w:rsidRPr="007F739A" w:rsidDel="008C1433" w:rsidRDefault="005F159C">
          <w:pPr>
            <w:pStyle w:val="Heading1"/>
            <w:rPr>
              <w:del w:id="1109" w:author="Alina Frey" w:date="2017-11-07T09:05:00Z"/>
              <w:noProof/>
              <w:color w:val="auto"/>
              <w:rPrChange w:id="1110" w:author="Alina Frey" w:date="2017-11-20T10:06:00Z">
                <w:rPr>
                  <w:del w:id="1111" w:author="Alina Frey" w:date="2017-11-07T09:05:00Z"/>
                  <w:noProof/>
                </w:rPr>
              </w:rPrChange>
            </w:rPr>
            <w:pPrChange w:id="1112" w:author="Alina Frey" w:date="2017-11-10T14:16:00Z">
              <w:pPr>
                <w:pStyle w:val="TOC3"/>
                <w:tabs>
                  <w:tab w:val="right" w:leader="dot" w:pos="9360"/>
                </w:tabs>
              </w:pPr>
            </w:pPrChange>
          </w:pPr>
          <w:del w:id="1113" w:author="Alina Frey" w:date="2017-11-07T09:05:00Z">
            <w:r w:rsidRPr="007F739A" w:rsidDel="008C1433">
              <w:rPr>
                <w:noProof/>
                <w:color w:val="auto"/>
                <w:rPrChange w:id="1114" w:author="Alina Frey" w:date="2017-11-20T10:06:00Z">
                  <w:rPr>
                    <w:i w:val="0"/>
                    <w:noProof/>
                  </w:rPr>
                </w:rPrChange>
              </w:rPr>
              <w:delText>Add New</w:delText>
            </w:r>
            <w:r w:rsidRPr="007F739A" w:rsidDel="008C1433">
              <w:rPr>
                <w:noProof/>
                <w:color w:val="auto"/>
                <w:rPrChange w:id="1115" w:author="Alina Frey" w:date="2017-11-20T10:06:00Z">
                  <w:rPr>
                    <w:i w:val="0"/>
                    <w:noProof/>
                  </w:rPr>
                </w:rPrChange>
              </w:rPr>
              <w:tab/>
              <w:delText>18</w:delText>
            </w:r>
          </w:del>
        </w:p>
        <w:p w14:paraId="31876D94" w14:textId="40064D52" w:rsidR="006C0619" w:rsidRPr="007F739A" w:rsidDel="008C1433" w:rsidRDefault="005F159C">
          <w:pPr>
            <w:pStyle w:val="Heading1"/>
            <w:rPr>
              <w:del w:id="1116" w:author="Alina Frey" w:date="2017-11-07T09:05:00Z"/>
              <w:noProof/>
              <w:color w:val="auto"/>
              <w:rPrChange w:id="1117" w:author="Alina Frey" w:date="2017-11-20T10:06:00Z">
                <w:rPr>
                  <w:del w:id="1118" w:author="Alina Frey" w:date="2017-11-07T09:05:00Z"/>
                  <w:noProof/>
                </w:rPr>
              </w:rPrChange>
            </w:rPr>
            <w:pPrChange w:id="1119" w:author="Alina Frey" w:date="2017-11-10T14:16:00Z">
              <w:pPr>
                <w:pStyle w:val="TOC3"/>
                <w:tabs>
                  <w:tab w:val="right" w:leader="dot" w:pos="9360"/>
                </w:tabs>
              </w:pPr>
            </w:pPrChange>
          </w:pPr>
          <w:del w:id="1120" w:author="Alina Frey" w:date="2017-11-07T09:05:00Z">
            <w:r w:rsidRPr="007F739A" w:rsidDel="008C1433">
              <w:rPr>
                <w:noProof/>
                <w:color w:val="auto"/>
                <w:rPrChange w:id="1121" w:author="Alina Frey" w:date="2017-11-20T10:06:00Z">
                  <w:rPr>
                    <w:i w:val="0"/>
                    <w:noProof/>
                  </w:rPr>
                </w:rPrChange>
              </w:rPr>
              <w:delText>Edit Selected</w:delText>
            </w:r>
            <w:r w:rsidRPr="007F739A" w:rsidDel="008C1433">
              <w:rPr>
                <w:noProof/>
                <w:color w:val="auto"/>
                <w:rPrChange w:id="1122" w:author="Alina Frey" w:date="2017-11-20T10:06:00Z">
                  <w:rPr>
                    <w:i w:val="0"/>
                    <w:noProof/>
                  </w:rPr>
                </w:rPrChange>
              </w:rPr>
              <w:tab/>
              <w:delText>19</w:delText>
            </w:r>
          </w:del>
        </w:p>
        <w:p w14:paraId="31876D95" w14:textId="60CDEA8D" w:rsidR="006C0619" w:rsidRPr="007F739A" w:rsidDel="008C1433" w:rsidRDefault="005F159C">
          <w:pPr>
            <w:pStyle w:val="Heading1"/>
            <w:rPr>
              <w:del w:id="1123" w:author="Alina Frey" w:date="2017-11-07T09:05:00Z"/>
              <w:noProof/>
              <w:color w:val="auto"/>
              <w:rPrChange w:id="1124" w:author="Alina Frey" w:date="2017-11-20T10:06:00Z">
                <w:rPr>
                  <w:del w:id="1125" w:author="Alina Frey" w:date="2017-11-07T09:05:00Z"/>
                  <w:noProof/>
                </w:rPr>
              </w:rPrChange>
            </w:rPr>
            <w:pPrChange w:id="1126" w:author="Alina Frey" w:date="2017-11-10T14:16:00Z">
              <w:pPr>
                <w:pStyle w:val="TOC3"/>
                <w:tabs>
                  <w:tab w:val="right" w:leader="dot" w:pos="9360"/>
                </w:tabs>
              </w:pPr>
            </w:pPrChange>
          </w:pPr>
          <w:del w:id="1127" w:author="Alina Frey" w:date="2017-11-07T09:05:00Z">
            <w:r w:rsidRPr="007F739A" w:rsidDel="008C1433">
              <w:rPr>
                <w:noProof/>
                <w:color w:val="auto"/>
                <w:rPrChange w:id="1128" w:author="Alina Frey" w:date="2017-11-20T10:06:00Z">
                  <w:rPr>
                    <w:i w:val="0"/>
                    <w:noProof/>
                  </w:rPr>
                </w:rPrChange>
              </w:rPr>
              <w:delText>Delete Selected</w:delText>
            </w:r>
            <w:r w:rsidRPr="007F739A" w:rsidDel="008C1433">
              <w:rPr>
                <w:noProof/>
                <w:color w:val="auto"/>
                <w:rPrChange w:id="1129" w:author="Alina Frey" w:date="2017-11-20T10:06:00Z">
                  <w:rPr>
                    <w:i w:val="0"/>
                    <w:noProof/>
                  </w:rPr>
                </w:rPrChange>
              </w:rPr>
              <w:tab/>
              <w:delText>19</w:delText>
            </w:r>
          </w:del>
        </w:p>
        <w:p w14:paraId="31876D96" w14:textId="103C69F6" w:rsidR="006C0619" w:rsidRPr="007F739A" w:rsidDel="008C1433" w:rsidRDefault="005F159C">
          <w:pPr>
            <w:pStyle w:val="Heading1"/>
            <w:rPr>
              <w:del w:id="1130" w:author="Alina Frey" w:date="2017-11-07T09:05:00Z"/>
              <w:noProof/>
              <w:color w:val="auto"/>
              <w:rPrChange w:id="1131" w:author="Alina Frey" w:date="2017-11-20T10:06:00Z">
                <w:rPr>
                  <w:del w:id="1132" w:author="Alina Frey" w:date="2017-11-07T09:05:00Z"/>
                  <w:noProof/>
                </w:rPr>
              </w:rPrChange>
            </w:rPr>
            <w:pPrChange w:id="1133" w:author="Alina Frey" w:date="2017-11-10T14:16:00Z">
              <w:pPr>
                <w:pStyle w:val="TOC2"/>
                <w:tabs>
                  <w:tab w:val="right" w:leader="dot" w:pos="9360"/>
                </w:tabs>
              </w:pPr>
            </w:pPrChange>
          </w:pPr>
          <w:del w:id="1134" w:author="Alina Frey" w:date="2017-11-07T09:05:00Z">
            <w:r w:rsidRPr="007F739A" w:rsidDel="008C1433">
              <w:rPr>
                <w:noProof/>
                <w:color w:val="auto"/>
                <w:rPrChange w:id="1135" w:author="Alina Frey" w:date="2017-11-20T10:06:00Z">
                  <w:rPr>
                    <w:noProof/>
                  </w:rPr>
                </w:rPrChange>
              </w:rPr>
              <w:delText>Checklist</w:delText>
            </w:r>
            <w:r w:rsidRPr="007F739A" w:rsidDel="008C1433">
              <w:rPr>
                <w:noProof/>
                <w:color w:val="auto"/>
                <w:rPrChange w:id="1136" w:author="Alina Frey" w:date="2017-11-20T10:06:00Z">
                  <w:rPr>
                    <w:noProof/>
                  </w:rPr>
                </w:rPrChange>
              </w:rPr>
              <w:tab/>
              <w:delText>20</w:delText>
            </w:r>
          </w:del>
        </w:p>
        <w:p w14:paraId="31876D97" w14:textId="4564D3AF" w:rsidR="006C0619" w:rsidRPr="007F739A" w:rsidDel="008C1433" w:rsidRDefault="005F159C">
          <w:pPr>
            <w:pStyle w:val="Heading1"/>
            <w:rPr>
              <w:del w:id="1137" w:author="Alina Frey" w:date="2017-11-07T09:05:00Z"/>
              <w:noProof/>
              <w:color w:val="auto"/>
              <w:rPrChange w:id="1138" w:author="Alina Frey" w:date="2017-11-20T10:06:00Z">
                <w:rPr>
                  <w:del w:id="1139" w:author="Alina Frey" w:date="2017-11-07T09:05:00Z"/>
                  <w:noProof/>
                </w:rPr>
              </w:rPrChange>
            </w:rPr>
            <w:pPrChange w:id="1140" w:author="Alina Frey" w:date="2017-11-10T14:16:00Z">
              <w:pPr>
                <w:pStyle w:val="TOC3"/>
                <w:tabs>
                  <w:tab w:val="right" w:leader="dot" w:pos="9360"/>
                </w:tabs>
              </w:pPr>
            </w:pPrChange>
          </w:pPr>
          <w:del w:id="1141" w:author="Alina Frey" w:date="2017-11-07T09:05:00Z">
            <w:r w:rsidRPr="007F739A" w:rsidDel="008C1433">
              <w:rPr>
                <w:noProof/>
                <w:color w:val="auto"/>
                <w:rPrChange w:id="1142" w:author="Alina Frey" w:date="2017-11-20T10:06:00Z">
                  <w:rPr>
                    <w:i w:val="0"/>
                    <w:noProof/>
                  </w:rPr>
                </w:rPrChange>
              </w:rPr>
              <w:delText>Add New</w:delText>
            </w:r>
            <w:r w:rsidRPr="007F739A" w:rsidDel="008C1433">
              <w:rPr>
                <w:noProof/>
                <w:color w:val="auto"/>
                <w:rPrChange w:id="1143" w:author="Alina Frey" w:date="2017-11-20T10:06:00Z">
                  <w:rPr>
                    <w:i w:val="0"/>
                    <w:noProof/>
                  </w:rPr>
                </w:rPrChange>
              </w:rPr>
              <w:tab/>
              <w:delText>21</w:delText>
            </w:r>
          </w:del>
        </w:p>
        <w:p w14:paraId="31876D98" w14:textId="3FE993A7" w:rsidR="006C0619" w:rsidRPr="007F739A" w:rsidDel="008C1433" w:rsidRDefault="005F159C">
          <w:pPr>
            <w:pStyle w:val="Heading1"/>
            <w:rPr>
              <w:del w:id="1144" w:author="Alina Frey" w:date="2017-11-07T09:05:00Z"/>
              <w:noProof/>
              <w:color w:val="auto"/>
              <w:rPrChange w:id="1145" w:author="Alina Frey" w:date="2017-11-20T10:06:00Z">
                <w:rPr>
                  <w:del w:id="1146" w:author="Alina Frey" w:date="2017-11-07T09:05:00Z"/>
                  <w:noProof/>
                </w:rPr>
              </w:rPrChange>
            </w:rPr>
            <w:pPrChange w:id="1147" w:author="Alina Frey" w:date="2017-11-10T14:16:00Z">
              <w:pPr>
                <w:pStyle w:val="TOC3"/>
                <w:tabs>
                  <w:tab w:val="right" w:leader="dot" w:pos="9360"/>
                </w:tabs>
              </w:pPr>
            </w:pPrChange>
          </w:pPr>
          <w:del w:id="1148" w:author="Alina Frey" w:date="2017-11-07T09:05:00Z">
            <w:r w:rsidRPr="007F739A" w:rsidDel="008C1433">
              <w:rPr>
                <w:noProof/>
                <w:color w:val="auto"/>
                <w:rPrChange w:id="1149" w:author="Alina Frey" w:date="2017-11-20T10:06:00Z">
                  <w:rPr>
                    <w:i w:val="0"/>
                    <w:noProof/>
                  </w:rPr>
                </w:rPrChange>
              </w:rPr>
              <w:delText>Edit Selected Item</w:delText>
            </w:r>
            <w:r w:rsidRPr="007F739A" w:rsidDel="008C1433">
              <w:rPr>
                <w:noProof/>
                <w:color w:val="auto"/>
                <w:rPrChange w:id="1150" w:author="Alina Frey" w:date="2017-11-20T10:06:00Z">
                  <w:rPr>
                    <w:i w:val="0"/>
                    <w:noProof/>
                  </w:rPr>
                </w:rPrChange>
              </w:rPr>
              <w:tab/>
              <w:delText>22</w:delText>
            </w:r>
          </w:del>
        </w:p>
        <w:p w14:paraId="31876D99" w14:textId="786F99EC" w:rsidR="006C0619" w:rsidRPr="007F739A" w:rsidDel="008C1433" w:rsidRDefault="005F159C">
          <w:pPr>
            <w:pStyle w:val="Heading1"/>
            <w:rPr>
              <w:del w:id="1151" w:author="Alina Frey" w:date="2017-11-07T09:05:00Z"/>
              <w:noProof/>
              <w:color w:val="auto"/>
              <w:rPrChange w:id="1152" w:author="Alina Frey" w:date="2017-11-20T10:06:00Z">
                <w:rPr>
                  <w:del w:id="1153" w:author="Alina Frey" w:date="2017-11-07T09:05:00Z"/>
                  <w:noProof/>
                </w:rPr>
              </w:rPrChange>
            </w:rPr>
            <w:pPrChange w:id="1154" w:author="Alina Frey" w:date="2017-11-10T14:16:00Z">
              <w:pPr>
                <w:tabs>
                  <w:tab w:val="right" w:leader="dot" w:pos="9360"/>
                </w:tabs>
              </w:pPr>
            </w:pPrChange>
          </w:pPr>
          <w:del w:id="1155" w:author="Alina Frey" w:date="2017-11-07T09:05:00Z">
            <w:r w:rsidRPr="007F739A" w:rsidDel="008C1433">
              <w:rPr>
                <w:noProof/>
                <w:color w:val="auto"/>
                <w:rPrChange w:id="1156" w:author="Alina Frey" w:date="2017-11-20T10:06:00Z">
                  <w:rPr>
                    <w:noProof/>
                  </w:rPr>
                </w:rPrChange>
              </w:rPr>
              <w:delText>MCC Dashboard Elements and Functionality – Patient</w:delText>
            </w:r>
            <w:r w:rsidRPr="007F739A" w:rsidDel="008C1433">
              <w:rPr>
                <w:noProof/>
                <w:color w:val="auto"/>
                <w:rPrChange w:id="1157" w:author="Alina Frey" w:date="2017-11-20T10:06:00Z">
                  <w:rPr>
                    <w:noProof/>
                  </w:rPr>
                </w:rPrChange>
              </w:rPr>
              <w:tab/>
              <w:delText>23</w:delText>
            </w:r>
          </w:del>
        </w:p>
        <w:p w14:paraId="31876D9A" w14:textId="78DA3AD5" w:rsidR="006C0619" w:rsidRPr="007F739A" w:rsidDel="008C1433" w:rsidRDefault="005F159C">
          <w:pPr>
            <w:pStyle w:val="Heading1"/>
            <w:rPr>
              <w:del w:id="1158" w:author="Alina Frey" w:date="2017-11-07T09:05:00Z"/>
              <w:noProof/>
              <w:color w:val="auto"/>
              <w:rPrChange w:id="1159" w:author="Alina Frey" w:date="2017-11-20T10:06:00Z">
                <w:rPr>
                  <w:del w:id="1160" w:author="Alina Frey" w:date="2017-11-07T09:05:00Z"/>
                  <w:noProof/>
                </w:rPr>
              </w:rPrChange>
            </w:rPr>
            <w:pPrChange w:id="1161" w:author="Alina Frey" w:date="2017-11-10T14:16:00Z">
              <w:pPr>
                <w:pStyle w:val="TOC2"/>
                <w:tabs>
                  <w:tab w:val="right" w:leader="dot" w:pos="9360"/>
                </w:tabs>
              </w:pPr>
            </w:pPrChange>
          </w:pPr>
          <w:del w:id="1162" w:author="Alina Frey" w:date="2017-11-07T09:05:00Z">
            <w:r w:rsidRPr="007F739A" w:rsidDel="008C1433">
              <w:rPr>
                <w:noProof/>
                <w:color w:val="auto"/>
                <w:rPrChange w:id="1163" w:author="Alina Frey" w:date="2017-11-20T10:06:00Z">
                  <w:rPr>
                    <w:noProof/>
                  </w:rPr>
                </w:rPrChange>
              </w:rPr>
              <w:delText>Tracked Patients</w:delText>
            </w:r>
            <w:r w:rsidRPr="007F739A" w:rsidDel="008C1433">
              <w:rPr>
                <w:noProof/>
                <w:color w:val="auto"/>
                <w:rPrChange w:id="1164" w:author="Alina Frey" w:date="2017-11-20T10:06:00Z">
                  <w:rPr>
                    <w:noProof/>
                  </w:rPr>
                </w:rPrChange>
              </w:rPr>
              <w:tab/>
              <w:delText>24</w:delText>
            </w:r>
          </w:del>
        </w:p>
        <w:p w14:paraId="31876D9B" w14:textId="3E0FE887" w:rsidR="006C0619" w:rsidRPr="007F739A" w:rsidDel="008C1433" w:rsidRDefault="005F159C">
          <w:pPr>
            <w:pStyle w:val="Heading1"/>
            <w:rPr>
              <w:del w:id="1165" w:author="Alina Frey" w:date="2017-11-07T09:05:00Z"/>
              <w:noProof/>
              <w:color w:val="auto"/>
              <w:rPrChange w:id="1166" w:author="Alina Frey" w:date="2017-11-20T10:06:00Z">
                <w:rPr>
                  <w:del w:id="1167" w:author="Alina Frey" w:date="2017-11-07T09:05:00Z"/>
                  <w:noProof/>
                </w:rPr>
              </w:rPrChange>
            </w:rPr>
            <w:pPrChange w:id="1168" w:author="Alina Frey" w:date="2017-11-10T14:16:00Z">
              <w:pPr>
                <w:pStyle w:val="TOC2"/>
                <w:tabs>
                  <w:tab w:val="right" w:leader="dot" w:pos="9360"/>
                </w:tabs>
              </w:pPr>
            </w:pPrChange>
          </w:pPr>
          <w:del w:id="1169" w:author="Alina Frey" w:date="2017-11-07T09:05:00Z">
            <w:r w:rsidRPr="007F739A" w:rsidDel="008C1433">
              <w:rPr>
                <w:noProof/>
                <w:color w:val="auto"/>
                <w:rPrChange w:id="1170" w:author="Alina Frey" w:date="2017-11-20T10:06:00Z">
                  <w:rPr>
                    <w:noProof/>
                  </w:rPr>
                </w:rPrChange>
              </w:rPr>
              <w:delText>Summary</w:delText>
            </w:r>
            <w:r w:rsidRPr="007F739A" w:rsidDel="008C1433">
              <w:rPr>
                <w:noProof/>
                <w:color w:val="auto"/>
                <w:rPrChange w:id="1171" w:author="Alina Frey" w:date="2017-11-20T10:06:00Z">
                  <w:rPr>
                    <w:noProof/>
                  </w:rPr>
                </w:rPrChange>
              </w:rPr>
              <w:tab/>
              <w:delText>24</w:delText>
            </w:r>
          </w:del>
        </w:p>
        <w:p w14:paraId="31876D9C" w14:textId="149B2869" w:rsidR="006C0619" w:rsidRPr="007F739A" w:rsidDel="008C1433" w:rsidRDefault="005F159C">
          <w:pPr>
            <w:pStyle w:val="Heading1"/>
            <w:rPr>
              <w:del w:id="1172" w:author="Alina Frey" w:date="2017-11-07T09:05:00Z"/>
              <w:noProof/>
              <w:color w:val="auto"/>
              <w:rPrChange w:id="1173" w:author="Alina Frey" w:date="2017-11-20T10:06:00Z">
                <w:rPr>
                  <w:del w:id="1174" w:author="Alina Frey" w:date="2017-11-07T09:05:00Z"/>
                  <w:noProof/>
                </w:rPr>
              </w:rPrChange>
            </w:rPr>
            <w:pPrChange w:id="1175" w:author="Alina Frey" w:date="2017-11-10T14:16:00Z">
              <w:pPr>
                <w:pStyle w:val="TOC3"/>
                <w:tabs>
                  <w:tab w:val="right" w:leader="dot" w:pos="9360"/>
                </w:tabs>
              </w:pPr>
            </w:pPrChange>
          </w:pPr>
          <w:del w:id="1176" w:author="Alina Frey" w:date="2017-11-07T09:05:00Z">
            <w:r w:rsidRPr="007F739A" w:rsidDel="008C1433">
              <w:rPr>
                <w:noProof/>
                <w:color w:val="auto"/>
                <w:rPrChange w:id="1177" w:author="Alina Frey" w:date="2017-11-20T10:06:00Z">
                  <w:rPr>
                    <w:i w:val="0"/>
                    <w:noProof/>
                  </w:rPr>
                </w:rPrChange>
              </w:rPr>
              <w:delText>Patient Details</w:delText>
            </w:r>
            <w:r w:rsidRPr="007F739A" w:rsidDel="008C1433">
              <w:rPr>
                <w:noProof/>
                <w:color w:val="auto"/>
                <w:rPrChange w:id="1178" w:author="Alina Frey" w:date="2017-11-20T10:06:00Z">
                  <w:rPr>
                    <w:i w:val="0"/>
                    <w:noProof/>
                  </w:rPr>
                </w:rPrChange>
              </w:rPr>
              <w:tab/>
              <w:delText>25</w:delText>
            </w:r>
          </w:del>
        </w:p>
        <w:p w14:paraId="31876D9D" w14:textId="43BB9F96" w:rsidR="006C0619" w:rsidRPr="007F739A" w:rsidDel="008C1433" w:rsidRDefault="005F159C">
          <w:pPr>
            <w:pStyle w:val="Heading1"/>
            <w:rPr>
              <w:del w:id="1179" w:author="Alina Frey" w:date="2017-11-07T09:05:00Z"/>
              <w:noProof/>
              <w:color w:val="auto"/>
              <w:rPrChange w:id="1180" w:author="Alina Frey" w:date="2017-11-20T10:06:00Z">
                <w:rPr>
                  <w:del w:id="1181" w:author="Alina Frey" w:date="2017-11-07T09:05:00Z"/>
                  <w:noProof/>
                </w:rPr>
              </w:rPrChange>
            </w:rPr>
            <w:pPrChange w:id="1182" w:author="Alina Frey" w:date="2017-11-10T14:16:00Z">
              <w:pPr>
                <w:pStyle w:val="TOC3"/>
                <w:tabs>
                  <w:tab w:val="right" w:leader="dot" w:pos="9360"/>
                </w:tabs>
              </w:pPr>
            </w:pPrChange>
          </w:pPr>
          <w:del w:id="1183" w:author="Alina Frey" w:date="2017-11-07T09:05:00Z">
            <w:r w:rsidRPr="007F739A" w:rsidDel="008C1433">
              <w:rPr>
                <w:noProof/>
                <w:color w:val="auto"/>
                <w:rPrChange w:id="1184" w:author="Alina Frey" w:date="2017-11-20T10:06:00Z">
                  <w:rPr>
                    <w:i w:val="0"/>
                    <w:noProof/>
                  </w:rPr>
                </w:rPrChange>
              </w:rPr>
              <w:delText>Current Pregnancy</w:delText>
            </w:r>
            <w:r w:rsidRPr="007F739A" w:rsidDel="008C1433">
              <w:rPr>
                <w:noProof/>
                <w:color w:val="auto"/>
                <w:rPrChange w:id="1185" w:author="Alina Frey" w:date="2017-11-20T10:06:00Z">
                  <w:rPr>
                    <w:i w:val="0"/>
                    <w:noProof/>
                  </w:rPr>
                </w:rPrChange>
              </w:rPr>
              <w:tab/>
              <w:delText>28</w:delText>
            </w:r>
          </w:del>
        </w:p>
        <w:p w14:paraId="31876D9E" w14:textId="42ECF834" w:rsidR="006C0619" w:rsidRPr="007F739A" w:rsidDel="008C1433" w:rsidRDefault="005F159C">
          <w:pPr>
            <w:pStyle w:val="Heading1"/>
            <w:rPr>
              <w:del w:id="1186" w:author="Alina Frey" w:date="2017-11-07T09:05:00Z"/>
              <w:noProof/>
              <w:color w:val="auto"/>
              <w:rPrChange w:id="1187" w:author="Alina Frey" w:date="2017-11-20T10:06:00Z">
                <w:rPr>
                  <w:del w:id="1188" w:author="Alina Frey" w:date="2017-11-07T09:05:00Z"/>
                  <w:noProof/>
                </w:rPr>
              </w:rPrChange>
            </w:rPr>
            <w:pPrChange w:id="1189" w:author="Alina Frey" w:date="2017-11-10T14:16:00Z">
              <w:pPr>
                <w:pStyle w:val="TOC3"/>
                <w:tabs>
                  <w:tab w:val="right" w:leader="dot" w:pos="9360"/>
                </w:tabs>
              </w:pPr>
            </w:pPrChange>
          </w:pPr>
          <w:del w:id="1190" w:author="Alina Frey" w:date="2017-11-07T09:05:00Z">
            <w:r w:rsidRPr="007F739A" w:rsidDel="008C1433">
              <w:rPr>
                <w:noProof/>
                <w:color w:val="auto"/>
                <w:rPrChange w:id="1191" w:author="Alina Frey" w:date="2017-11-20T10:06:00Z">
                  <w:rPr>
                    <w:i w:val="0"/>
                    <w:noProof/>
                  </w:rPr>
                </w:rPrChange>
              </w:rPr>
              <w:delText>Gravida/Para Details</w:delText>
            </w:r>
            <w:r w:rsidRPr="007F739A" w:rsidDel="008C1433">
              <w:rPr>
                <w:noProof/>
                <w:color w:val="auto"/>
                <w:rPrChange w:id="1192" w:author="Alina Frey" w:date="2017-11-20T10:06:00Z">
                  <w:rPr>
                    <w:i w:val="0"/>
                    <w:noProof/>
                  </w:rPr>
                </w:rPrChange>
              </w:rPr>
              <w:tab/>
              <w:delText>34</w:delText>
            </w:r>
          </w:del>
        </w:p>
        <w:p w14:paraId="31876D9F" w14:textId="3689D4A5" w:rsidR="006C0619" w:rsidRPr="007F739A" w:rsidDel="008C1433" w:rsidRDefault="005F159C">
          <w:pPr>
            <w:pStyle w:val="Heading1"/>
            <w:rPr>
              <w:del w:id="1193" w:author="Alina Frey" w:date="2017-11-07T09:05:00Z"/>
              <w:noProof/>
              <w:color w:val="auto"/>
              <w:rPrChange w:id="1194" w:author="Alina Frey" w:date="2017-11-20T10:06:00Z">
                <w:rPr>
                  <w:del w:id="1195" w:author="Alina Frey" w:date="2017-11-07T09:05:00Z"/>
                  <w:noProof/>
                </w:rPr>
              </w:rPrChange>
            </w:rPr>
            <w:pPrChange w:id="1196" w:author="Alina Frey" w:date="2017-11-10T14:16:00Z">
              <w:pPr>
                <w:pStyle w:val="TOC3"/>
                <w:tabs>
                  <w:tab w:val="right" w:leader="dot" w:pos="9360"/>
                </w:tabs>
              </w:pPr>
            </w:pPrChange>
          </w:pPr>
          <w:del w:id="1197" w:author="Alina Frey" w:date="2017-11-07T09:05:00Z">
            <w:r w:rsidRPr="007F739A" w:rsidDel="008C1433">
              <w:rPr>
                <w:noProof/>
                <w:color w:val="auto"/>
                <w:rPrChange w:id="1198" w:author="Alina Frey" w:date="2017-11-20T10:06:00Z">
                  <w:rPr>
                    <w:i w:val="0"/>
                    <w:noProof/>
                  </w:rPr>
                </w:rPrChange>
              </w:rPr>
              <w:delText>Contact</w:delText>
            </w:r>
            <w:r w:rsidRPr="007F739A" w:rsidDel="008C1433">
              <w:rPr>
                <w:noProof/>
                <w:color w:val="auto"/>
                <w:rPrChange w:id="1199" w:author="Alina Frey" w:date="2017-11-20T10:06:00Z">
                  <w:rPr>
                    <w:i w:val="0"/>
                    <w:noProof/>
                  </w:rPr>
                </w:rPrChange>
              </w:rPr>
              <w:tab/>
              <w:delText>35</w:delText>
            </w:r>
          </w:del>
        </w:p>
        <w:p w14:paraId="31876DA0" w14:textId="7A2DD7DA" w:rsidR="006C0619" w:rsidRPr="007F739A" w:rsidDel="008C1433" w:rsidRDefault="005F159C">
          <w:pPr>
            <w:pStyle w:val="Heading1"/>
            <w:rPr>
              <w:del w:id="1200" w:author="Alina Frey" w:date="2017-11-07T09:05:00Z"/>
              <w:noProof/>
              <w:color w:val="auto"/>
              <w:rPrChange w:id="1201" w:author="Alina Frey" w:date="2017-11-20T10:06:00Z">
                <w:rPr>
                  <w:del w:id="1202" w:author="Alina Frey" w:date="2017-11-07T09:05:00Z"/>
                  <w:noProof/>
                </w:rPr>
              </w:rPrChange>
            </w:rPr>
            <w:pPrChange w:id="1203" w:author="Alina Frey" w:date="2017-11-10T14:16:00Z">
              <w:pPr>
                <w:pStyle w:val="TOC3"/>
                <w:tabs>
                  <w:tab w:val="right" w:leader="dot" w:pos="9360"/>
                </w:tabs>
              </w:pPr>
            </w:pPrChange>
          </w:pPr>
          <w:del w:id="1204" w:author="Alina Frey" w:date="2017-11-07T09:05:00Z">
            <w:r w:rsidRPr="007F739A" w:rsidDel="008C1433">
              <w:rPr>
                <w:noProof/>
                <w:color w:val="auto"/>
                <w:rPrChange w:id="1205" w:author="Alina Frey" w:date="2017-11-20T10:06:00Z">
                  <w:rPr>
                    <w:i w:val="0"/>
                    <w:noProof/>
                  </w:rPr>
                </w:rPrChange>
              </w:rPr>
              <w:delText>Pregnancy Checklist (Patient Summary View)</w:delText>
            </w:r>
            <w:r w:rsidRPr="007F739A" w:rsidDel="008C1433">
              <w:rPr>
                <w:noProof/>
                <w:color w:val="auto"/>
                <w:rPrChange w:id="1206" w:author="Alina Frey" w:date="2017-11-20T10:06:00Z">
                  <w:rPr>
                    <w:i w:val="0"/>
                    <w:noProof/>
                  </w:rPr>
                </w:rPrChange>
              </w:rPr>
              <w:tab/>
              <w:delText>35</w:delText>
            </w:r>
          </w:del>
        </w:p>
        <w:p w14:paraId="31876DA1" w14:textId="5DCCE171" w:rsidR="006C0619" w:rsidRPr="007F739A" w:rsidDel="008C1433" w:rsidRDefault="005F159C">
          <w:pPr>
            <w:pStyle w:val="Heading1"/>
            <w:rPr>
              <w:del w:id="1207" w:author="Alina Frey" w:date="2017-11-07T09:05:00Z"/>
              <w:noProof/>
              <w:color w:val="auto"/>
              <w:rPrChange w:id="1208" w:author="Alina Frey" w:date="2017-11-20T10:06:00Z">
                <w:rPr>
                  <w:del w:id="1209" w:author="Alina Frey" w:date="2017-11-07T09:05:00Z"/>
                  <w:noProof/>
                </w:rPr>
              </w:rPrChange>
            </w:rPr>
            <w:pPrChange w:id="1210" w:author="Alina Frey" w:date="2017-11-10T14:16:00Z">
              <w:pPr>
                <w:pStyle w:val="TOC2"/>
                <w:tabs>
                  <w:tab w:val="right" w:leader="dot" w:pos="9360"/>
                </w:tabs>
              </w:pPr>
            </w:pPrChange>
          </w:pPr>
          <w:del w:id="1211" w:author="Alina Frey" w:date="2017-11-07T09:05:00Z">
            <w:r w:rsidRPr="007F739A" w:rsidDel="008C1433">
              <w:rPr>
                <w:noProof/>
                <w:color w:val="auto"/>
                <w:rPrChange w:id="1212" w:author="Alina Frey" w:date="2017-11-20T10:06:00Z">
                  <w:rPr>
                    <w:noProof/>
                  </w:rPr>
                </w:rPrChange>
              </w:rPr>
              <w:delText>Pregnancy Checklist (Dashboard Menu)</w:delText>
            </w:r>
            <w:r w:rsidRPr="007F739A" w:rsidDel="008C1433">
              <w:rPr>
                <w:noProof/>
                <w:color w:val="auto"/>
                <w:rPrChange w:id="1213" w:author="Alina Frey" w:date="2017-11-20T10:06:00Z">
                  <w:rPr>
                    <w:noProof/>
                  </w:rPr>
                </w:rPrChange>
              </w:rPr>
              <w:tab/>
              <w:delText>36</w:delText>
            </w:r>
          </w:del>
        </w:p>
        <w:p w14:paraId="31876DA2" w14:textId="3A3EE048" w:rsidR="006C0619" w:rsidRPr="007F739A" w:rsidDel="008C1433" w:rsidRDefault="005F159C">
          <w:pPr>
            <w:pStyle w:val="Heading1"/>
            <w:rPr>
              <w:del w:id="1214" w:author="Alina Frey" w:date="2017-11-07T09:05:00Z"/>
              <w:noProof/>
              <w:color w:val="auto"/>
              <w:rPrChange w:id="1215" w:author="Alina Frey" w:date="2017-11-20T10:06:00Z">
                <w:rPr>
                  <w:del w:id="1216" w:author="Alina Frey" w:date="2017-11-07T09:05:00Z"/>
                  <w:noProof/>
                </w:rPr>
              </w:rPrChange>
            </w:rPr>
            <w:pPrChange w:id="1217" w:author="Alina Frey" w:date="2017-11-10T14:16:00Z">
              <w:pPr>
                <w:pStyle w:val="TOC3"/>
                <w:tabs>
                  <w:tab w:val="right" w:leader="dot" w:pos="9360"/>
                </w:tabs>
              </w:pPr>
            </w:pPrChange>
          </w:pPr>
          <w:del w:id="1218" w:author="Alina Frey" w:date="2017-11-07T09:05:00Z">
            <w:r w:rsidRPr="007F739A" w:rsidDel="008C1433">
              <w:rPr>
                <w:noProof/>
                <w:color w:val="auto"/>
                <w:rPrChange w:id="1219" w:author="Alina Frey" w:date="2017-11-20T10:06:00Z">
                  <w:rPr>
                    <w:i w:val="0"/>
                    <w:noProof/>
                  </w:rPr>
                </w:rPrChange>
              </w:rPr>
              <w:delText>Add Item</w:delText>
            </w:r>
            <w:r w:rsidRPr="007F739A" w:rsidDel="008C1433">
              <w:rPr>
                <w:noProof/>
                <w:color w:val="auto"/>
                <w:rPrChange w:id="1220" w:author="Alina Frey" w:date="2017-11-20T10:06:00Z">
                  <w:rPr>
                    <w:i w:val="0"/>
                    <w:noProof/>
                  </w:rPr>
                </w:rPrChange>
              </w:rPr>
              <w:tab/>
              <w:delText>37</w:delText>
            </w:r>
          </w:del>
        </w:p>
        <w:p w14:paraId="31876DA3" w14:textId="389D59A2" w:rsidR="006C0619" w:rsidRPr="007F739A" w:rsidDel="008C1433" w:rsidRDefault="005F159C">
          <w:pPr>
            <w:pStyle w:val="Heading1"/>
            <w:rPr>
              <w:del w:id="1221" w:author="Alina Frey" w:date="2017-11-07T09:05:00Z"/>
              <w:noProof/>
              <w:color w:val="auto"/>
              <w:rPrChange w:id="1222" w:author="Alina Frey" w:date="2017-11-20T10:06:00Z">
                <w:rPr>
                  <w:del w:id="1223" w:author="Alina Frey" w:date="2017-11-07T09:05:00Z"/>
                  <w:noProof/>
                </w:rPr>
              </w:rPrChange>
            </w:rPr>
            <w:pPrChange w:id="1224" w:author="Alina Frey" w:date="2017-11-10T14:16:00Z">
              <w:pPr>
                <w:pStyle w:val="TOC3"/>
                <w:tabs>
                  <w:tab w:val="right" w:leader="dot" w:pos="9360"/>
                </w:tabs>
              </w:pPr>
            </w:pPrChange>
          </w:pPr>
          <w:del w:id="1225" w:author="Alina Frey" w:date="2017-11-07T09:05:00Z">
            <w:r w:rsidRPr="007F739A" w:rsidDel="008C1433">
              <w:rPr>
                <w:noProof/>
                <w:color w:val="auto"/>
                <w:rPrChange w:id="1226" w:author="Alina Frey" w:date="2017-11-20T10:06:00Z">
                  <w:rPr>
                    <w:i w:val="0"/>
                    <w:noProof/>
                  </w:rPr>
                </w:rPrChange>
              </w:rPr>
              <w:delText>Add Default Items</w:delText>
            </w:r>
            <w:r w:rsidRPr="007F739A" w:rsidDel="008C1433">
              <w:rPr>
                <w:noProof/>
                <w:color w:val="auto"/>
                <w:rPrChange w:id="1227" w:author="Alina Frey" w:date="2017-11-20T10:06:00Z">
                  <w:rPr>
                    <w:i w:val="0"/>
                    <w:noProof/>
                  </w:rPr>
                </w:rPrChange>
              </w:rPr>
              <w:tab/>
              <w:delText>37</w:delText>
            </w:r>
          </w:del>
        </w:p>
        <w:p w14:paraId="31876DA4" w14:textId="34A3E229" w:rsidR="006C0619" w:rsidRPr="007F739A" w:rsidDel="008C1433" w:rsidRDefault="005F159C">
          <w:pPr>
            <w:pStyle w:val="Heading1"/>
            <w:rPr>
              <w:del w:id="1228" w:author="Alina Frey" w:date="2017-11-07T09:05:00Z"/>
              <w:noProof/>
              <w:color w:val="auto"/>
              <w:rPrChange w:id="1229" w:author="Alina Frey" w:date="2017-11-20T10:06:00Z">
                <w:rPr>
                  <w:del w:id="1230" w:author="Alina Frey" w:date="2017-11-07T09:05:00Z"/>
                  <w:noProof/>
                </w:rPr>
              </w:rPrChange>
            </w:rPr>
            <w:pPrChange w:id="1231" w:author="Alina Frey" w:date="2017-11-10T14:16:00Z">
              <w:pPr>
                <w:pStyle w:val="TOC3"/>
                <w:tabs>
                  <w:tab w:val="right" w:leader="dot" w:pos="9360"/>
                </w:tabs>
              </w:pPr>
            </w:pPrChange>
          </w:pPr>
          <w:del w:id="1232" w:author="Alina Frey" w:date="2017-11-07T09:05:00Z">
            <w:r w:rsidRPr="007F739A" w:rsidDel="008C1433">
              <w:rPr>
                <w:noProof/>
                <w:color w:val="auto"/>
                <w:rPrChange w:id="1233" w:author="Alina Frey" w:date="2017-11-20T10:06:00Z">
                  <w:rPr>
                    <w:i w:val="0"/>
                    <w:noProof/>
                  </w:rPr>
                </w:rPrChange>
              </w:rPr>
              <w:delText>Edit Status</w:delText>
            </w:r>
            <w:r w:rsidRPr="007F739A" w:rsidDel="008C1433">
              <w:rPr>
                <w:noProof/>
                <w:color w:val="auto"/>
                <w:rPrChange w:id="1234" w:author="Alina Frey" w:date="2017-11-20T10:06:00Z">
                  <w:rPr>
                    <w:i w:val="0"/>
                    <w:noProof/>
                  </w:rPr>
                </w:rPrChange>
              </w:rPr>
              <w:tab/>
              <w:delText>38</w:delText>
            </w:r>
          </w:del>
        </w:p>
        <w:p w14:paraId="31876DA5" w14:textId="51894A37" w:rsidR="006C0619" w:rsidRPr="007F739A" w:rsidDel="008C1433" w:rsidRDefault="005F159C">
          <w:pPr>
            <w:pStyle w:val="Heading1"/>
            <w:rPr>
              <w:del w:id="1235" w:author="Alina Frey" w:date="2017-11-07T09:05:00Z"/>
              <w:noProof/>
              <w:color w:val="auto"/>
              <w:rPrChange w:id="1236" w:author="Alina Frey" w:date="2017-11-20T10:06:00Z">
                <w:rPr>
                  <w:del w:id="1237" w:author="Alina Frey" w:date="2017-11-07T09:05:00Z"/>
                  <w:noProof/>
                </w:rPr>
              </w:rPrChange>
            </w:rPr>
            <w:pPrChange w:id="1238" w:author="Alina Frey" w:date="2017-11-10T14:16:00Z">
              <w:pPr>
                <w:pStyle w:val="TOC2"/>
                <w:tabs>
                  <w:tab w:val="right" w:leader="dot" w:pos="9360"/>
                </w:tabs>
              </w:pPr>
            </w:pPrChange>
          </w:pPr>
          <w:del w:id="1239" w:author="Alina Frey" w:date="2017-11-07T09:05:00Z">
            <w:r w:rsidRPr="007F739A" w:rsidDel="008C1433">
              <w:rPr>
                <w:noProof/>
                <w:color w:val="auto"/>
                <w:rPrChange w:id="1240" w:author="Alina Frey" w:date="2017-11-20T10:06:00Z">
                  <w:rPr>
                    <w:noProof/>
                  </w:rPr>
                </w:rPrChange>
              </w:rPr>
              <w:delText>Pregnancies</w:delText>
            </w:r>
            <w:r w:rsidRPr="007F739A" w:rsidDel="008C1433">
              <w:rPr>
                <w:noProof/>
                <w:color w:val="auto"/>
                <w:rPrChange w:id="1241" w:author="Alina Frey" w:date="2017-11-20T10:06:00Z">
                  <w:rPr>
                    <w:noProof/>
                  </w:rPr>
                </w:rPrChange>
              </w:rPr>
              <w:tab/>
              <w:delText>39</w:delText>
            </w:r>
          </w:del>
        </w:p>
        <w:p w14:paraId="31876DA6" w14:textId="040844DC" w:rsidR="006C0619" w:rsidRPr="007F739A" w:rsidDel="008C1433" w:rsidRDefault="005F159C">
          <w:pPr>
            <w:pStyle w:val="Heading1"/>
            <w:rPr>
              <w:del w:id="1242" w:author="Alina Frey" w:date="2017-11-07T09:05:00Z"/>
              <w:noProof/>
              <w:color w:val="auto"/>
              <w:rPrChange w:id="1243" w:author="Alina Frey" w:date="2017-11-20T10:06:00Z">
                <w:rPr>
                  <w:del w:id="1244" w:author="Alina Frey" w:date="2017-11-07T09:05:00Z"/>
                  <w:noProof/>
                </w:rPr>
              </w:rPrChange>
            </w:rPr>
            <w:pPrChange w:id="1245" w:author="Alina Frey" w:date="2017-11-10T14:16:00Z">
              <w:pPr>
                <w:pStyle w:val="TOC2"/>
                <w:tabs>
                  <w:tab w:val="right" w:leader="dot" w:pos="9360"/>
                </w:tabs>
              </w:pPr>
            </w:pPrChange>
          </w:pPr>
          <w:del w:id="1246" w:author="Alina Frey" w:date="2017-11-07T09:05:00Z">
            <w:r w:rsidRPr="007F739A" w:rsidDel="008C1433">
              <w:rPr>
                <w:noProof/>
                <w:color w:val="auto"/>
                <w:rPrChange w:id="1247" w:author="Alina Frey" w:date="2017-11-20T10:06:00Z">
                  <w:rPr>
                    <w:noProof/>
                  </w:rPr>
                </w:rPrChange>
              </w:rPr>
              <w:delText>Contact History</w:delText>
            </w:r>
            <w:r w:rsidRPr="007F739A" w:rsidDel="008C1433">
              <w:rPr>
                <w:noProof/>
                <w:color w:val="auto"/>
                <w:rPrChange w:id="1248" w:author="Alina Frey" w:date="2017-11-20T10:06:00Z">
                  <w:rPr>
                    <w:noProof/>
                  </w:rPr>
                </w:rPrChange>
              </w:rPr>
              <w:tab/>
              <w:delText>44</w:delText>
            </w:r>
          </w:del>
        </w:p>
        <w:p w14:paraId="31876DA7" w14:textId="5DAE85C2" w:rsidR="006C0619" w:rsidRPr="007F739A" w:rsidDel="008C1433" w:rsidRDefault="005F159C">
          <w:pPr>
            <w:pStyle w:val="Heading1"/>
            <w:rPr>
              <w:del w:id="1249" w:author="Alina Frey" w:date="2017-11-07T09:05:00Z"/>
              <w:noProof/>
              <w:color w:val="auto"/>
              <w:rPrChange w:id="1250" w:author="Alina Frey" w:date="2017-11-20T10:06:00Z">
                <w:rPr>
                  <w:del w:id="1251" w:author="Alina Frey" w:date="2017-11-07T09:05:00Z"/>
                  <w:noProof/>
                </w:rPr>
              </w:rPrChange>
            </w:rPr>
            <w:pPrChange w:id="1252" w:author="Alina Frey" w:date="2017-11-10T14:16:00Z">
              <w:pPr>
                <w:pStyle w:val="TOC3"/>
                <w:tabs>
                  <w:tab w:val="right" w:leader="dot" w:pos="9360"/>
                </w:tabs>
              </w:pPr>
            </w:pPrChange>
          </w:pPr>
          <w:del w:id="1253" w:author="Alina Frey" w:date="2017-11-07T09:05:00Z">
            <w:r w:rsidRPr="007F739A" w:rsidDel="008C1433">
              <w:rPr>
                <w:noProof/>
                <w:color w:val="auto"/>
                <w:rPrChange w:id="1254" w:author="Alina Frey" w:date="2017-11-20T10:06:00Z">
                  <w:rPr>
                    <w:i w:val="0"/>
                    <w:noProof/>
                  </w:rPr>
                </w:rPrChange>
              </w:rPr>
              <w:delText>Add Pregnancy Checklist Item - MCC Call</w:delText>
            </w:r>
            <w:r w:rsidRPr="007F739A" w:rsidDel="008C1433">
              <w:rPr>
                <w:noProof/>
                <w:color w:val="auto"/>
                <w:rPrChange w:id="1255" w:author="Alina Frey" w:date="2017-11-20T10:06:00Z">
                  <w:rPr>
                    <w:i w:val="0"/>
                    <w:noProof/>
                  </w:rPr>
                </w:rPrChange>
              </w:rPr>
              <w:tab/>
              <w:delText>45</w:delText>
            </w:r>
          </w:del>
        </w:p>
        <w:p w14:paraId="31876DA8" w14:textId="597F7F3C" w:rsidR="006C0619" w:rsidRPr="007F739A" w:rsidDel="008C1433" w:rsidRDefault="005F159C">
          <w:pPr>
            <w:pStyle w:val="Heading1"/>
            <w:rPr>
              <w:del w:id="1256" w:author="Alina Frey" w:date="2017-11-07T09:05:00Z"/>
              <w:noProof/>
              <w:color w:val="auto"/>
              <w:rPrChange w:id="1257" w:author="Alina Frey" w:date="2017-11-20T10:06:00Z">
                <w:rPr>
                  <w:del w:id="1258" w:author="Alina Frey" w:date="2017-11-07T09:05:00Z"/>
                  <w:noProof/>
                </w:rPr>
              </w:rPrChange>
            </w:rPr>
            <w:pPrChange w:id="1259" w:author="Alina Frey" w:date="2017-11-10T14:16:00Z">
              <w:pPr>
                <w:pStyle w:val="TOC3"/>
                <w:tabs>
                  <w:tab w:val="right" w:leader="dot" w:pos="9360"/>
                </w:tabs>
              </w:pPr>
            </w:pPrChange>
          </w:pPr>
          <w:del w:id="1260" w:author="Alina Frey" w:date="2017-11-07T09:05:00Z">
            <w:r w:rsidRPr="007F739A" w:rsidDel="008C1433">
              <w:rPr>
                <w:noProof/>
                <w:color w:val="auto"/>
                <w:rPrChange w:id="1261" w:author="Alina Frey" w:date="2017-11-20T10:06:00Z">
                  <w:rPr>
                    <w:i w:val="0"/>
                    <w:noProof/>
                  </w:rPr>
                </w:rPrChange>
              </w:rPr>
              <w:delText>Call Now - Phone Call Tabs</w:delText>
            </w:r>
            <w:r w:rsidRPr="007F739A" w:rsidDel="008C1433">
              <w:rPr>
                <w:noProof/>
                <w:color w:val="auto"/>
                <w:rPrChange w:id="1262" w:author="Alina Frey" w:date="2017-11-20T10:06:00Z">
                  <w:rPr>
                    <w:i w:val="0"/>
                    <w:noProof/>
                  </w:rPr>
                </w:rPrChange>
              </w:rPr>
              <w:tab/>
              <w:delText>46</w:delText>
            </w:r>
          </w:del>
        </w:p>
        <w:p w14:paraId="31876DA9" w14:textId="56DBFCC7" w:rsidR="006C0619" w:rsidRPr="007F739A" w:rsidDel="008C1433" w:rsidRDefault="005F159C">
          <w:pPr>
            <w:pStyle w:val="Heading1"/>
            <w:rPr>
              <w:del w:id="1263" w:author="Alina Frey" w:date="2017-11-07T09:05:00Z"/>
              <w:noProof/>
              <w:color w:val="auto"/>
              <w:rPrChange w:id="1264" w:author="Alina Frey" w:date="2017-11-20T10:06:00Z">
                <w:rPr>
                  <w:del w:id="1265" w:author="Alina Frey" w:date="2017-11-07T09:05:00Z"/>
                  <w:noProof/>
                </w:rPr>
              </w:rPrChange>
            </w:rPr>
            <w:pPrChange w:id="1266" w:author="Alina Frey" w:date="2017-11-10T14:16:00Z">
              <w:pPr>
                <w:pStyle w:val="TOC2"/>
                <w:tabs>
                  <w:tab w:val="right" w:leader="dot" w:pos="9360"/>
                </w:tabs>
              </w:pPr>
            </w:pPrChange>
          </w:pPr>
          <w:del w:id="1267" w:author="Alina Frey" w:date="2017-11-07T09:05:00Z">
            <w:r w:rsidRPr="007F739A" w:rsidDel="008C1433">
              <w:rPr>
                <w:noProof/>
                <w:color w:val="auto"/>
                <w:rPrChange w:id="1268" w:author="Alina Frey" w:date="2017-11-20T10:06:00Z">
                  <w:rPr>
                    <w:noProof/>
                  </w:rPr>
                </w:rPrChange>
              </w:rPr>
              <w:delText>Education</w:delText>
            </w:r>
            <w:r w:rsidRPr="007F739A" w:rsidDel="008C1433">
              <w:rPr>
                <w:noProof/>
                <w:color w:val="auto"/>
                <w:rPrChange w:id="1269" w:author="Alina Frey" w:date="2017-11-20T10:06:00Z">
                  <w:rPr>
                    <w:noProof/>
                  </w:rPr>
                </w:rPrChange>
              </w:rPr>
              <w:tab/>
              <w:delText>60</w:delText>
            </w:r>
          </w:del>
        </w:p>
        <w:p w14:paraId="31876DAA" w14:textId="4A613CAE" w:rsidR="006C0619" w:rsidRPr="007F739A" w:rsidDel="008C1433" w:rsidRDefault="005F159C">
          <w:pPr>
            <w:pStyle w:val="Heading1"/>
            <w:rPr>
              <w:del w:id="1270" w:author="Alina Frey" w:date="2017-11-07T09:05:00Z"/>
              <w:noProof/>
              <w:color w:val="auto"/>
              <w:rPrChange w:id="1271" w:author="Alina Frey" w:date="2017-11-20T10:06:00Z">
                <w:rPr>
                  <w:del w:id="1272" w:author="Alina Frey" w:date="2017-11-07T09:05:00Z"/>
                  <w:noProof/>
                </w:rPr>
              </w:rPrChange>
            </w:rPr>
            <w:pPrChange w:id="1273" w:author="Alina Frey" w:date="2017-11-10T14:16:00Z">
              <w:pPr>
                <w:pStyle w:val="TOC3"/>
                <w:tabs>
                  <w:tab w:val="right" w:leader="dot" w:pos="9360"/>
                </w:tabs>
              </w:pPr>
            </w:pPrChange>
          </w:pPr>
          <w:del w:id="1274" w:author="Alina Frey" w:date="2017-11-07T09:05:00Z">
            <w:r w:rsidRPr="007F739A" w:rsidDel="008C1433">
              <w:rPr>
                <w:noProof/>
                <w:color w:val="auto"/>
                <w:rPrChange w:id="1275" w:author="Alina Frey" w:date="2017-11-20T10:06:00Z">
                  <w:rPr>
                    <w:i w:val="0"/>
                    <w:noProof/>
                  </w:rPr>
                </w:rPrChange>
              </w:rPr>
              <w:delText>Select Education Item</w:delText>
            </w:r>
            <w:r w:rsidRPr="007F739A" w:rsidDel="008C1433">
              <w:rPr>
                <w:noProof/>
                <w:color w:val="auto"/>
                <w:rPrChange w:id="1276" w:author="Alina Frey" w:date="2017-11-20T10:06:00Z">
                  <w:rPr>
                    <w:i w:val="0"/>
                    <w:noProof/>
                  </w:rPr>
                </w:rPrChange>
              </w:rPr>
              <w:tab/>
              <w:delText>61</w:delText>
            </w:r>
          </w:del>
        </w:p>
        <w:p w14:paraId="31876DAB" w14:textId="5BE286AE" w:rsidR="006C0619" w:rsidRPr="007F739A" w:rsidDel="008C1433" w:rsidRDefault="005F159C">
          <w:pPr>
            <w:pStyle w:val="Heading1"/>
            <w:rPr>
              <w:del w:id="1277" w:author="Alina Frey" w:date="2017-11-07T09:05:00Z"/>
              <w:noProof/>
              <w:color w:val="auto"/>
              <w:rPrChange w:id="1278" w:author="Alina Frey" w:date="2017-11-20T10:06:00Z">
                <w:rPr>
                  <w:del w:id="1279" w:author="Alina Frey" w:date="2017-11-07T09:05:00Z"/>
                  <w:noProof/>
                </w:rPr>
              </w:rPrChange>
            </w:rPr>
            <w:pPrChange w:id="1280" w:author="Alina Frey" w:date="2017-11-10T14:16:00Z">
              <w:pPr>
                <w:pStyle w:val="TOC3"/>
                <w:tabs>
                  <w:tab w:val="right" w:leader="dot" w:pos="9360"/>
                </w:tabs>
              </w:pPr>
            </w:pPrChange>
          </w:pPr>
          <w:del w:id="1281" w:author="Alina Frey" w:date="2017-11-07T09:05:00Z">
            <w:r w:rsidRPr="007F739A" w:rsidDel="008C1433">
              <w:rPr>
                <w:noProof/>
                <w:color w:val="auto"/>
                <w:rPrChange w:id="1282" w:author="Alina Frey" w:date="2017-11-20T10:06:00Z">
                  <w:rPr>
                    <w:i w:val="0"/>
                    <w:noProof/>
                  </w:rPr>
                </w:rPrChange>
              </w:rPr>
              <w:delText>View Details</w:delText>
            </w:r>
            <w:r w:rsidRPr="007F739A" w:rsidDel="008C1433">
              <w:rPr>
                <w:noProof/>
                <w:color w:val="auto"/>
                <w:rPrChange w:id="1283" w:author="Alina Frey" w:date="2017-11-20T10:06:00Z">
                  <w:rPr>
                    <w:i w:val="0"/>
                    <w:noProof/>
                  </w:rPr>
                </w:rPrChange>
              </w:rPr>
              <w:tab/>
              <w:delText>63</w:delText>
            </w:r>
          </w:del>
        </w:p>
        <w:p w14:paraId="31876DAC" w14:textId="7BEE81F0" w:rsidR="006C0619" w:rsidRPr="007F739A" w:rsidDel="008C1433" w:rsidRDefault="005F159C">
          <w:pPr>
            <w:pStyle w:val="Heading1"/>
            <w:rPr>
              <w:del w:id="1284" w:author="Alina Frey" w:date="2017-11-07T09:05:00Z"/>
              <w:noProof/>
              <w:color w:val="auto"/>
              <w:rPrChange w:id="1285" w:author="Alina Frey" w:date="2017-11-20T10:06:00Z">
                <w:rPr>
                  <w:del w:id="1286" w:author="Alina Frey" w:date="2017-11-07T09:05:00Z"/>
                  <w:noProof/>
                </w:rPr>
              </w:rPrChange>
            </w:rPr>
            <w:pPrChange w:id="1287" w:author="Alina Frey" w:date="2017-11-10T14:16:00Z">
              <w:pPr>
                <w:pStyle w:val="TOC2"/>
                <w:tabs>
                  <w:tab w:val="right" w:leader="dot" w:pos="9360"/>
                </w:tabs>
              </w:pPr>
            </w:pPrChange>
          </w:pPr>
          <w:del w:id="1288" w:author="Alina Frey" w:date="2017-11-07T09:05:00Z">
            <w:r w:rsidRPr="007F739A" w:rsidDel="008C1433">
              <w:rPr>
                <w:noProof/>
                <w:color w:val="auto"/>
                <w:rPrChange w:id="1289" w:author="Alina Frey" w:date="2017-11-20T10:06:00Z">
                  <w:rPr>
                    <w:noProof/>
                  </w:rPr>
                </w:rPrChange>
              </w:rPr>
              <w:delText>Notes</w:delText>
            </w:r>
            <w:r w:rsidRPr="007F739A" w:rsidDel="008C1433">
              <w:rPr>
                <w:noProof/>
                <w:color w:val="auto"/>
                <w:rPrChange w:id="1290" w:author="Alina Frey" w:date="2017-11-20T10:06:00Z">
                  <w:rPr>
                    <w:noProof/>
                  </w:rPr>
                </w:rPrChange>
              </w:rPr>
              <w:tab/>
              <w:delText>63</w:delText>
            </w:r>
          </w:del>
        </w:p>
        <w:p w14:paraId="31876DAD" w14:textId="790BAE44" w:rsidR="006C0619" w:rsidRPr="007F739A" w:rsidDel="008C1433" w:rsidRDefault="005F159C">
          <w:pPr>
            <w:pStyle w:val="Heading1"/>
            <w:rPr>
              <w:del w:id="1291" w:author="Alina Frey" w:date="2017-11-07T09:05:00Z"/>
              <w:noProof/>
              <w:color w:val="auto"/>
              <w:rPrChange w:id="1292" w:author="Alina Frey" w:date="2017-11-20T10:06:00Z">
                <w:rPr>
                  <w:del w:id="1293" w:author="Alina Frey" w:date="2017-11-07T09:05:00Z"/>
                  <w:noProof/>
                </w:rPr>
              </w:rPrChange>
            </w:rPr>
            <w:pPrChange w:id="1294" w:author="Alina Frey" w:date="2017-11-10T14:16:00Z">
              <w:pPr>
                <w:pStyle w:val="TOC3"/>
                <w:tabs>
                  <w:tab w:val="right" w:leader="dot" w:pos="9360"/>
                </w:tabs>
              </w:pPr>
            </w:pPrChange>
          </w:pPr>
          <w:del w:id="1295" w:author="Alina Frey" w:date="2017-11-07T09:05:00Z">
            <w:r w:rsidRPr="007F739A" w:rsidDel="008C1433">
              <w:rPr>
                <w:noProof/>
                <w:color w:val="auto"/>
                <w:rPrChange w:id="1296" w:author="Alina Frey" w:date="2017-11-20T10:06:00Z">
                  <w:rPr>
                    <w:i w:val="0"/>
                    <w:noProof/>
                  </w:rPr>
                </w:rPrChange>
              </w:rPr>
              <w:delText>Addendum</w:delText>
            </w:r>
            <w:r w:rsidRPr="007F739A" w:rsidDel="008C1433">
              <w:rPr>
                <w:noProof/>
                <w:color w:val="auto"/>
                <w:rPrChange w:id="1297" w:author="Alina Frey" w:date="2017-11-20T10:06:00Z">
                  <w:rPr>
                    <w:i w:val="0"/>
                    <w:noProof/>
                  </w:rPr>
                </w:rPrChange>
              </w:rPr>
              <w:tab/>
              <w:delText>64</w:delText>
            </w:r>
          </w:del>
        </w:p>
        <w:p w14:paraId="31876DAE" w14:textId="62DAFE06" w:rsidR="006C0619" w:rsidRPr="007F739A" w:rsidDel="008C1433" w:rsidRDefault="005F159C">
          <w:pPr>
            <w:pStyle w:val="Heading1"/>
            <w:rPr>
              <w:del w:id="1298" w:author="Alina Frey" w:date="2017-11-07T09:05:00Z"/>
              <w:noProof/>
              <w:color w:val="auto"/>
              <w:rPrChange w:id="1299" w:author="Alina Frey" w:date="2017-11-20T10:06:00Z">
                <w:rPr>
                  <w:del w:id="1300" w:author="Alina Frey" w:date="2017-11-07T09:05:00Z"/>
                  <w:noProof/>
                </w:rPr>
              </w:rPrChange>
            </w:rPr>
            <w:pPrChange w:id="1301" w:author="Alina Frey" w:date="2017-11-10T14:16:00Z">
              <w:pPr>
                <w:pStyle w:val="TOC3"/>
                <w:tabs>
                  <w:tab w:val="right" w:leader="dot" w:pos="9360"/>
                </w:tabs>
              </w:pPr>
            </w:pPrChange>
          </w:pPr>
          <w:del w:id="1302" w:author="Alina Frey" w:date="2017-11-07T09:05:00Z">
            <w:r w:rsidRPr="007F739A" w:rsidDel="008C1433">
              <w:rPr>
                <w:noProof/>
                <w:color w:val="auto"/>
                <w:rPrChange w:id="1303" w:author="Alina Frey" w:date="2017-11-20T10:06:00Z">
                  <w:rPr>
                    <w:i w:val="0"/>
                    <w:noProof/>
                  </w:rPr>
                </w:rPrChange>
              </w:rPr>
              <w:delText>Edit</w:delText>
            </w:r>
            <w:r w:rsidRPr="007F739A" w:rsidDel="008C1433">
              <w:rPr>
                <w:noProof/>
                <w:color w:val="auto"/>
                <w:rPrChange w:id="1304" w:author="Alina Frey" w:date="2017-11-20T10:06:00Z">
                  <w:rPr>
                    <w:i w:val="0"/>
                    <w:noProof/>
                  </w:rPr>
                </w:rPrChange>
              </w:rPr>
              <w:tab/>
              <w:delText>64</w:delText>
            </w:r>
          </w:del>
        </w:p>
        <w:p w14:paraId="31876DAF" w14:textId="6A36EB8D" w:rsidR="006C0619" w:rsidRPr="007F739A" w:rsidDel="008C1433" w:rsidRDefault="005F159C">
          <w:pPr>
            <w:pStyle w:val="Heading1"/>
            <w:rPr>
              <w:del w:id="1305" w:author="Alina Frey" w:date="2017-11-07T09:05:00Z"/>
              <w:noProof/>
              <w:color w:val="auto"/>
              <w:rPrChange w:id="1306" w:author="Alina Frey" w:date="2017-11-20T10:06:00Z">
                <w:rPr>
                  <w:del w:id="1307" w:author="Alina Frey" w:date="2017-11-07T09:05:00Z"/>
                  <w:noProof/>
                </w:rPr>
              </w:rPrChange>
            </w:rPr>
            <w:pPrChange w:id="1308" w:author="Alina Frey" w:date="2017-11-10T14:16:00Z">
              <w:pPr>
                <w:pStyle w:val="TOC3"/>
                <w:tabs>
                  <w:tab w:val="right" w:leader="dot" w:pos="9360"/>
                </w:tabs>
              </w:pPr>
            </w:pPrChange>
          </w:pPr>
          <w:del w:id="1309" w:author="Alina Frey" w:date="2017-11-07T09:05:00Z">
            <w:r w:rsidRPr="007F739A" w:rsidDel="008C1433">
              <w:rPr>
                <w:noProof/>
                <w:color w:val="auto"/>
                <w:rPrChange w:id="1310" w:author="Alina Frey" w:date="2017-11-20T10:06:00Z">
                  <w:rPr>
                    <w:i w:val="0"/>
                    <w:noProof/>
                  </w:rPr>
                </w:rPrChange>
              </w:rPr>
              <w:delText>Sign</w:delText>
            </w:r>
            <w:r w:rsidRPr="007F739A" w:rsidDel="008C1433">
              <w:rPr>
                <w:noProof/>
                <w:color w:val="auto"/>
                <w:rPrChange w:id="1311" w:author="Alina Frey" w:date="2017-11-20T10:06:00Z">
                  <w:rPr>
                    <w:i w:val="0"/>
                    <w:noProof/>
                  </w:rPr>
                </w:rPrChange>
              </w:rPr>
              <w:tab/>
              <w:delText>65</w:delText>
            </w:r>
          </w:del>
        </w:p>
        <w:p w14:paraId="31876DB0" w14:textId="78A55565" w:rsidR="006C0619" w:rsidRPr="007F739A" w:rsidDel="008C1433" w:rsidRDefault="005F159C">
          <w:pPr>
            <w:pStyle w:val="Heading1"/>
            <w:rPr>
              <w:del w:id="1312" w:author="Alina Frey" w:date="2017-11-07T09:05:00Z"/>
              <w:noProof/>
              <w:color w:val="auto"/>
              <w:rPrChange w:id="1313" w:author="Alina Frey" w:date="2017-11-20T10:06:00Z">
                <w:rPr>
                  <w:del w:id="1314" w:author="Alina Frey" w:date="2017-11-07T09:05:00Z"/>
                  <w:noProof/>
                </w:rPr>
              </w:rPrChange>
            </w:rPr>
            <w:pPrChange w:id="1315" w:author="Alina Frey" w:date="2017-11-10T14:16:00Z">
              <w:pPr>
                <w:pStyle w:val="TOC3"/>
                <w:tabs>
                  <w:tab w:val="right" w:leader="dot" w:pos="9360"/>
                </w:tabs>
              </w:pPr>
            </w:pPrChange>
          </w:pPr>
          <w:del w:id="1316" w:author="Alina Frey" w:date="2017-11-07T09:05:00Z">
            <w:r w:rsidRPr="007F739A" w:rsidDel="008C1433">
              <w:rPr>
                <w:noProof/>
                <w:color w:val="auto"/>
                <w:rPrChange w:id="1317" w:author="Alina Frey" w:date="2017-11-20T10:06:00Z">
                  <w:rPr>
                    <w:i w:val="0"/>
                    <w:noProof/>
                  </w:rPr>
                </w:rPrChange>
              </w:rPr>
              <w:delText>Delete</w:delText>
            </w:r>
            <w:r w:rsidRPr="007F739A" w:rsidDel="008C1433">
              <w:rPr>
                <w:noProof/>
                <w:color w:val="auto"/>
                <w:rPrChange w:id="1318" w:author="Alina Frey" w:date="2017-11-20T10:06:00Z">
                  <w:rPr>
                    <w:i w:val="0"/>
                    <w:noProof/>
                  </w:rPr>
                </w:rPrChange>
              </w:rPr>
              <w:tab/>
              <w:delText>65</w:delText>
            </w:r>
          </w:del>
        </w:p>
        <w:p w14:paraId="31876DB1" w14:textId="6A5386DF" w:rsidR="006C0619" w:rsidRPr="007F739A" w:rsidDel="008C1433" w:rsidRDefault="005F159C">
          <w:pPr>
            <w:pStyle w:val="Heading1"/>
            <w:rPr>
              <w:del w:id="1319" w:author="Alina Frey" w:date="2017-11-07T09:05:00Z"/>
              <w:noProof/>
              <w:color w:val="auto"/>
              <w:rPrChange w:id="1320" w:author="Alina Frey" w:date="2017-11-20T10:06:00Z">
                <w:rPr>
                  <w:del w:id="1321" w:author="Alina Frey" w:date="2017-11-07T09:05:00Z"/>
                  <w:noProof/>
                </w:rPr>
              </w:rPrChange>
            </w:rPr>
            <w:pPrChange w:id="1322" w:author="Alina Frey" w:date="2017-11-10T14:16:00Z">
              <w:pPr>
                <w:pStyle w:val="TOC3"/>
                <w:tabs>
                  <w:tab w:val="right" w:leader="dot" w:pos="9360"/>
                </w:tabs>
              </w:pPr>
            </w:pPrChange>
          </w:pPr>
          <w:del w:id="1323" w:author="Alina Frey" w:date="2017-11-07T09:05:00Z">
            <w:r w:rsidRPr="007F739A" w:rsidDel="008C1433">
              <w:rPr>
                <w:noProof/>
                <w:color w:val="auto"/>
                <w:rPrChange w:id="1324" w:author="Alina Frey" w:date="2017-11-20T10:06:00Z">
                  <w:rPr>
                    <w:i w:val="0"/>
                    <w:noProof/>
                  </w:rPr>
                </w:rPrChange>
              </w:rPr>
              <w:delText>View</w:delText>
            </w:r>
            <w:r w:rsidRPr="007F739A" w:rsidDel="008C1433">
              <w:rPr>
                <w:noProof/>
                <w:color w:val="auto"/>
                <w:rPrChange w:id="1325" w:author="Alina Frey" w:date="2017-11-20T10:06:00Z">
                  <w:rPr>
                    <w:i w:val="0"/>
                    <w:noProof/>
                  </w:rPr>
                </w:rPrChange>
              </w:rPr>
              <w:tab/>
              <w:delText>66</w:delText>
            </w:r>
          </w:del>
        </w:p>
        <w:p w14:paraId="31876DB2" w14:textId="31AA40D8" w:rsidR="006C0619" w:rsidRPr="007F739A" w:rsidDel="008C1433" w:rsidRDefault="005F159C">
          <w:pPr>
            <w:pStyle w:val="Heading1"/>
            <w:rPr>
              <w:del w:id="1326" w:author="Alina Frey" w:date="2017-11-07T09:05:00Z"/>
              <w:noProof/>
              <w:color w:val="auto"/>
              <w:rPrChange w:id="1327" w:author="Alina Frey" w:date="2017-11-20T10:06:00Z">
                <w:rPr>
                  <w:del w:id="1328" w:author="Alina Frey" w:date="2017-11-07T09:05:00Z"/>
                  <w:noProof/>
                </w:rPr>
              </w:rPrChange>
            </w:rPr>
            <w:pPrChange w:id="1329" w:author="Alina Frey" w:date="2017-11-10T14:16:00Z">
              <w:pPr>
                <w:pStyle w:val="TOC3"/>
                <w:tabs>
                  <w:tab w:val="right" w:leader="dot" w:pos="9360"/>
                </w:tabs>
              </w:pPr>
            </w:pPrChange>
          </w:pPr>
          <w:del w:id="1330" w:author="Alina Frey" w:date="2017-11-07T09:05:00Z">
            <w:r w:rsidRPr="007F739A" w:rsidDel="008C1433">
              <w:rPr>
                <w:noProof/>
                <w:color w:val="auto"/>
                <w:rPrChange w:id="1331" w:author="Alina Frey" w:date="2017-11-20T10:06:00Z">
                  <w:rPr>
                    <w:i w:val="0"/>
                    <w:noProof/>
                  </w:rPr>
                </w:rPrChange>
              </w:rPr>
              <w:delText>New Note</w:delText>
            </w:r>
            <w:r w:rsidRPr="007F739A" w:rsidDel="008C1433">
              <w:rPr>
                <w:noProof/>
                <w:color w:val="auto"/>
                <w:rPrChange w:id="1332" w:author="Alina Frey" w:date="2017-11-20T10:06:00Z">
                  <w:rPr>
                    <w:i w:val="0"/>
                    <w:noProof/>
                  </w:rPr>
                </w:rPrChange>
              </w:rPr>
              <w:tab/>
              <w:delText>66</w:delText>
            </w:r>
          </w:del>
        </w:p>
        <w:p w14:paraId="31876DB3" w14:textId="3D568614" w:rsidR="006C0619" w:rsidRPr="007F739A" w:rsidDel="008C1433" w:rsidRDefault="005F159C">
          <w:pPr>
            <w:pStyle w:val="Heading1"/>
            <w:rPr>
              <w:del w:id="1333" w:author="Alina Frey" w:date="2017-11-07T09:05:00Z"/>
              <w:noProof/>
              <w:color w:val="auto"/>
              <w:rPrChange w:id="1334" w:author="Alina Frey" w:date="2017-11-20T10:06:00Z">
                <w:rPr>
                  <w:del w:id="1335" w:author="Alina Frey" w:date="2017-11-07T09:05:00Z"/>
                  <w:noProof/>
                </w:rPr>
              </w:rPrChange>
            </w:rPr>
            <w:pPrChange w:id="1336" w:author="Alina Frey" w:date="2017-11-10T14:16:00Z">
              <w:pPr>
                <w:pStyle w:val="TOC2"/>
                <w:tabs>
                  <w:tab w:val="right" w:leader="dot" w:pos="9360"/>
                </w:tabs>
              </w:pPr>
            </w:pPrChange>
          </w:pPr>
          <w:del w:id="1337" w:author="Alina Frey" w:date="2017-11-07T09:05:00Z">
            <w:r w:rsidRPr="007F739A" w:rsidDel="008C1433">
              <w:rPr>
                <w:noProof/>
                <w:color w:val="auto"/>
                <w:rPrChange w:id="1338" w:author="Alina Frey" w:date="2017-11-20T10:06:00Z">
                  <w:rPr>
                    <w:noProof/>
                  </w:rPr>
                </w:rPrChange>
              </w:rPr>
              <w:delText>Text4Baby Enrollment</w:delText>
            </w:r>
            <w:r w:rsidRPr="007F739A" w:rsidDel="008C1433">
              <w:rPr>
                <w:noProof/>
                <w:color w:val="auto"/>
                <w:rPrChange w:id="1339" w:author="Alina Frey" w:date="2017-11-20T10:06:00Z">
                  <w:rPr>
                    <w:noProof/>
                  </w:rPr>
                </w:rPrChange>
              </w:rPr>
              <w:tab/>
              <w:delText>67</w:delText>
            </w:r>
          </w:del>
        </w:p>
        <w:p w14:paraId="31876DB4" w14:textId="0D6349FD" w:rsidR="006C0619" w:rsidRPr="007F739A" w:rsidDel="008C1433" w:rsidRDefault="005F159C">
          <w:pPr>
            <w:pStyle w:val="Heading1"/>
            <w:rPr>
              <w:del w:id="1340" w:author="Alina Frey" w:date="2017-11-07T09:05:00Z"/>
              <w:noProof/>
              <w:color w:val="auto"/>
              <w:rPrChange w:id="1341" w:author="Alina Frey" w:date="2017-11-20T10:06:00Z">
                <w:rPr>
                  <w:del w:id="1342" w:author="Alina Frey" w:date="2017-11-07T09:05:00Z"/>
                  <w:noProof/>
                </w:rPr>
              </w:rPrChange>
            </w:rPr>
            <w:pPrChange w:id="1343" w:author="Alina Frey" w:date="2017-11-10T14:16:00Z">
              <w:pPr>
                <w:pStyle w:val="TOC2"/>
                <w:tabs>
                  <w:tab w:val="right" w:leader="dot" w:pos="9360"/>
                </w:tabs>
              </w:pPr>
            </w:pPrChange>
          </w:pPr>
          <w:del w:id="1344" w:author="Alina Frey" w:date="2017-11-07T09:05:00Z">
            <w:r w:rsidRPr="007F739A" w:rsidDel="008C1433">
              <w:rPr>
                <w:noProof/>
                <w:color w:val="auto"/>
                <w:rPrChange w:id="1345" w:author="Alina Frey" w:date="2017-11-20T10:06:00Z">
                  <w:rPr>
                    <w:noProof/>
                  </w:rPr>
                </w:rPrChange>
              </w:rPr>
              <w:delText>Labs</w:delText>
            </w:r>
            <w:r w:rsidRPr="007F739A" w:rsidDel="008C1433">
              <w:rPr>
                <w:noProof/>
                <w:color w:val="auto"/>
                <w:rPrChange w:id="1346" w:author="Alina Frey" w:date="2017-11-20T10:06:00Z">
                  <w:rPr>
                    <w:noProof/>
                  </w:rPr>
                </w:rPrChange>
              </w:rPr>
              <w:tab/>
              <w:delText>67</w:delText>
            </w:r>
          </w:del>
        </w:p>
        <w:p w14:paraId="31876DB5" w14:textId="7DCD4118" w:rsidR="006C0619" w:rsidRPr="007F739A" w:rsidDel="008C1433" w:rsidRDefault="005F159C">
          <w:pPr>
            <w:pStyle w:val="Heading1"/>
            <w:rPr>
              <w:del w:id="1347" w:author="Alina Frey" w:date="2017-11-07T09:05:00Z"/>
              <w:noProof/>
              <w:color w:val="auto"/>
              <w:rPrChange w:id="1348" w:author="Alina Frey" w:date="2017-11-20T10:06:00Z">
                <w:rPr>
                  <w:del w:id="1349" w:author="Alina Frey" w:date="2017-11-07T09:05:00Z"/>
                  <w:noProof/>
                </w:rPr>
              </w:rPrChange>
            </w:rPr>
            <w:pPrChange w:id="1350" w:author="Alina Frey" w:date="2017-11-10T14:16:00Z">
              <w:pPr>
                <w:pStyle w:val="TOC2"/>
                <w:tabs>
                  <w:tab w:val="right" w:leader="dot" w:pos="9360"/>
                </w:tabs>
              </w:pPr>
            </w:pPrChange>
          </w:pPr>
          <w:del w:id="1351" w:author="Alina Frey" w:date="2017-11-07T09:05:00Z">
            <w:r w:rsidRPr="007F739A" w:rsidDel="008C1433">
              <w:rPr>
                <w:noProof/>
                <w:color w:val="auto"/>
                <w:rPrChange w:id="1352" w:author="Alina Frey" w:date="2017-11-20T10:06:00Z">
                  <w:rPr>
                    <w:noProof/>
                  </w:rPr>
                </w:rPrChange>
              </w:rPr>
              <w:delText>Clinical Exchange Documents</w:delText>
            </w:r>
            <w:r w:rsidRPr="007F739A" w:rsidDel="008C1433">
              <w:rPr>
                <w:noProof/>
                <w:color w:val="auto"/>
                <w:rPrChange w:id="1353" w:author="Alina Frey" w:date="2017-11-20T10:06:00Z">
                  <w:rPr>
                    <w:noProof/>
                  </w:rPr>
                </w:rPrChange>
              </w:rPr>
              <w:tab/>
              <w:delText>68</w:delText>
            </w:r>
          </w:del>
        </w:p>
        <w:p w14:paraId="31876DB6" w14:textId="6AB0CB89" w:rsidR="006C0619" w:rsidRPr="007F739A" w:rsidDel="008C1433" w:rsidRDefault="005F159C">
          <w:pPr>
            <w:pStyle w:val="Heading1"/>
            <w:rPr>
              <w:del w:id="1354" w:author="Alina Frey" w:date="2017-11-07T09:05:00Z"/>
              <w:noProof/>
              <w:color w:val="auto"/>
              <w:rPrChange w:id="1355" w:author="Alina Frey" w:date="2017-11-20T10:06:00Z">
                <w:rPr>
                  <w:del w:id="1356" w:author="Alina Frey" w:date="2017-11-07T09:05:00Z"/>
                  <w:noProof/>
                </w:rPr>
              </w:rPrChange>
            </w:rPr>
            <w:pPrChange w:id="1357" w:author="Alina Frey" w:date="2017-11-10T14:16:00Z">
              <w:pPr>
                <w:pStyle w:val="TOC3"/>
                <w:tabs>
                  <w:tab w:val="right" w:leader="dot" w:pos="9360"/>
                </w:tabs>
              </w:pPr>
            </w:pPrChange>
          </w:pPr>
          <w:del w:id="1358" w:author="Alina Frey" w:date="2017-11-07T09:05:00Z">
            <w:r w:rsidRPr="007F739A" w:rsidDel="008C1433">
              <w:rPr>
                <w:noProof/>
                <w:color w:val="auto"/>
                <w:rPrChange w:id="1359" w:author="Alina Frey" w:date="2017-11-20T10:06:00Z">
                  <w:rPr>
                    <w:i w:val="0"/>
                    <w:noProof/>
                  </w:rPr>
                </w:rPrChange>
              </w:rPr>
              <w:delText>View Selected</w:delText>
            </w:r>
            <w:r w:rsidRPr="007F739A" w:rsidDel="008C1433">
              <w:rPr>
                <w:noProof/>
                <w:color w:val="auto"/>
                <w:rPrChange w:id="1360" w:author="Alina Frey" w:date="2017-11-20T10:06:00Z">
                  <w:rPr>
                    <w:i w:val="0"/>
                    <w:noProof/>
                  </w:rPr>
                </w:rPrChange>
              </w:rPr>
              <w:tab/>
              <w:delText>69</w:delText>
            </w:r>
          </w:del>
        </w:p>
        <w:p w14:paraId="31876DB7" w14:textId="485343D8" w:rsidR="006C0619" w:rsidRPr="007F739A" w:rsidDel="008C1433" w:rsidRDefault="005F159C">
          <w:pPr>
            <w:pStyle w:val="Heading1"/>
            <w:rPr>
              <w:del w:id="1361" w:author="Alina Frey" w:date="2017-11-07T09:05:00Z"/>
              <w:noProof/>
              <w:color w:val="auto"/>
              <w:rPrChange w:id="1362" w:author="Alina Frey" w:date="2017-11-20T10:06:00Z">
                <w:rPr>
                  <w:del w:id="1363" w:author="Alina Frey" w:date="2017-11-07T09:05:00Z"/>
                  <w:noProof/>
                </w:rPr>
              </w:rPrChange>
            </w:rPr>
            <w:pPrChange w:id="1364" w:author="Alina Frey" w:date="2017-11-10T14:16:00Z">
              <w:pPr>
                <w:pStyle w:val="TOC2"/>
                <w:tabs>
                  <w:tab w:val="right" w:leader="dot" w:pos="9360"/>
                </w:tabs>
              </w:pPr>
            </w:pPrChange>
          </w:pPr>
          <w:del w:id="1365" w:author="Alina Frey" w:date="2017-11-07T09:05:00Z">
            <w:r w:rsidRPr="007F739A" w:rsidDel="008C1433">
              <w:rPr>
                <w:noProof/>
                <w:color w:val="auto"/>
                <w:rPrChange w:id="1366" w:author="Alina Frey" w:date="2017-11-20T10:06:00Z">
                  <w:rPr>
                    <w:noProof/>
                  </w:rPr>
                </w:rPrChange>
              </w:rPr>
              <w:delText>Receive Document</w:delText>
            </w:r>
            <w:r w:rsidRPr="007F739A" w:rsidDel="008C1433">
              <w:rPr>
                <w:noProof/>
                <w:color w:val="auto"/>
                <w:rPrChange w:id="1367" w:author="Alina Frey" w:date="2017-11-20T10:06:00Z">
                  <w:rPr>
                    <w:noProof/>
                  </w:rPr>
                </w:rPrChange>
              </w:rPr>
              <w:tab/>
              <w:delText>70</w:delText>
            </w:r>
          </w:del>
        </w:p>
        <w:p w14:paraId="31876DB8" w14:textId="0576AABF" w:rsidR="006C0619" w:rsidRPr="007F739A" w:rsidDel="008C1433" w:rsidRDefault="005F159C">
          <w:pPr>
            <w:pStyle w:val="Heading1"/>
            <w:rPr>
              <w:del w:id="1368" w:author="Alina Frey" w:date="2017-11-07T09:05:00Z"/>
              <w:noProof/>
              <w:color w:val="auto"/>
              <w:rPrChange w:id="1369" w:author="Alina Frey" w:date="2017-11-20T10:06:00Z">
                <w:rPr>
                  <w:del w:id="1370" w:author="Alina Frey" w:date="2017-11-07T09:05:00Z"/>
                  <w:noProof/>
                </w:rPr>
              </w:rPrChange>
            </w:rPr>
            <w:pPrChange w:id="1371" w:author="Alina Frey" w:date="2017-11-10T14:16:00Z">
              <w:pPr>
                <w:pStyle w:val="TOC3"/>
                <w:tabs>
                  <w:tab w:val="right" w:leader="dot" w:pos="9360"/>
                </w:tabs>
              </w:pPr>
            </w:pPrChange>
          </w:pPr>
          <w:del w:id="1372" w:author="Alina Frey" w:date="2017-11-07T09:05:00Z">
            <w:r w:rsidRPr="007F739A" w:rsidDel="008C1433">
              <w:rPr>
                <w:noProof/>
                <w:color w:val="auto"/>
                <w:rPrChange w:id="1373" w:author="Alina Frey" w:date="2017-11-20T10:06:00Z">
                  <w:rPr>
                    <w:i w:val="0"/>
                    <w:noProof/>
                  </w:rPr>
                </w:rPrChange>
              </w:rPr>
              <w:delText>Send Document</w:delText>
            </w:r>
            <w:r w:rsidRPr="007F739A" w:rsidDel="008C1433">
              <w:rPr>
                <w:noProof/>
                <w:color w:val="auto"/>
                <w:rPrChange w:id="1374" w:author="Alina Frey" w:date="2017-11-20T10:06:00Z">
                  <w:rPr>
                    <w:i w:val="0"/>
                    <w:noProof/>
                  </w:rPr>
                </w:rPrChange>
              </w:rPr>
              <w:tab/>
              <w:delText>72</w:delText>
            </w:r>
          </w:del>
        </w:p>
        <w:p w14:paraId="31876DB9" w14:textId="152674BC" w:rsidR="006C0619" w:rsidRPr="007F739A" w:rsidDel="008C1433" w:rsidRDefault="005F159C">
          <w:pPr>
            <w:pStyle w:val="Heading1"/>
            <w:rPr>
              <w:del w:id="1375" w:author="Alina Frey" w:date="2017-11-07T09:05:00Z"/>
              <w:noProof/>
              <w:color w:val="auto"/>
              <w:rPrChange w:id="1376" w:author="Alina Frey" w:date="2017-11-20T10:06:00Z">
                <w:rPr>
                  <w:del w:id="1377" w:author="Alina Frey" w:date="2017-11-07T09:05:00Z"/>
                  <w:noProof/>
                </w:rPr>
              </w:rPrChange>
            </w:rPr>
            <w:pPrChange w:id="1378" w:author="Alina Frey" w:date="2017-11-10T14:16:00Z">
              <w:pPr>
                <w:pStyle w:val="TOC3"/>
                <w:tabs>
                  <w:tab w:val="right" w:leader="dot" w:pos="9360"/>
                </w:tabs>
              </w:pPr>
            </w:pPrChange>
          </w:pPr>
          <w:del w:id="1379" w:author="Alina Frey" w:date="2017-11-07T09:05:00Z">
            <w:r w:rsidRPr="007F739A" w:rsidDel="008C1433">
              <w:rPr>
                <w:noProof/>
                <w:color w:val="auto"/>
                <w:rPrChange w:id="1380" w:author="Alina Frey" w:date="2017-11-20T10:06:00Z">
                  <w:rPr>
                    <w:i w:val="0"/>
                    <w:noProof/>
                  </w:rPr>
                </w:rPrChange>
              </w:rPr>
              <w:delText>Antepartum History &amp; Physical (APHP) - Source</w:delText>
            </w:r>
            <w:r w:rsidRPr="007F739A" w:rsidDel="008C1433">
              <w:rPr>
                <w:noProof/>
                <w:color w:val="auto"/>
                <w:rPrChange w:id="1381" w:author="Alina Frey" w:date="2017-11-20T10:06:00Z">
                  <w:rPr>
                    <w:i w:val="0"/>
                    <w:noProof/>
                  </w:rPr>
                </w:rPrChange>
              </w:rPr>
              <w:tab/>
              <w:delText>73</w:delText>
            </w:r>
          </w:del>
        </w:p>
        <w:p w14:paraId="31876DBA" w14:textId="0D06E326" w:rsidR="006C0619" w:rsidRPr="007F739A" w:rsidDel="008C1433" w:rsidRDefault="005F159C">
          <w:pPr>
            <w:pStyle w:val="Heading1"/>
            <w:rPr>
              <w:del w:id="1382" w:author="Alina Frey" w:date="2017-11-07T09:05:00Z"/>
              <w:noProof/>
              <w:color w:val="auto"/>
              <w:rPrChange w:id="1383" w:author="Alina Frey" w:date="2017-11-20T10:06:00Z">
                <w:rPr>
                  <w:del w:id="1384" w:author="Alina Frey" w:date="2017-11-07T09:05:00Z"/>
                  <w:noProof/>
                </w:rPr>
              </w:rPrChange>
            </w:rPr>
            <w:pPrChange w:id="1385" w:author="Alina Frey" w:date="2017-11-10T14:16:00Z">
              <w:pPr>
                <w:pStyle w:val="TOC3"/>
                <w:tabs>
                  <w:tab w:val="right" w:leader="dot" w:pos="9360"/>
                </w:tabs>
              </w:pPr>
            </w:pPrChange>
          </w:pPr>
          <w:del w:id="1386" w:author="Alina Frey" w:date="2017-11-07T09:05:00Z">
            <w:r w:rsidRPr="007F739A" w:rsidDel="008C1433">
              <w:rPr>
                <w:noProof/>
                <w:color w:val="auto"/>
                <w:rPrChange w:id="1387" w:author="Alina Frey" w:date="2017-11-20T10:06:00Z">
                  <w:rPr>
                    <w:i w:val="0"/>
                    <w:noProof/>
                  </w:rPr>
                </w:rPrChange>
              </w:rPr>
              <w:delText>Antepartum History Summary (APS) - Source</w:delText>
            </w:r>
            <w:r w:rsidRPr="007F739A" w:rsidDel="008C1433">
              <w:rPr>
                <w:noProof/>
                <w:color w:val="auto"/>
                <w:rPrChange w:id="1388" w:author="Alina Frey" w:date="2017-11-20T10:06:00Z">
                  <w:rPr>
                    <w:i w:val="0"/>
                    <w:noProof/>
                  </w:rPr>
                </w:rPrChange>
              </w:rPr>
              <w:tab/>
              <w:delText>73</w:delText>
            </w:r>
          </w:del>
        </w:p>
        <w:p w14:paraId="31876DBB" w14:textId="757D1634" w:rsidR="006C0619" w:rsidRPr="007F739A" w:rsidDel="008C1433" w:rsidRDefault="005F159C">
          <w:pPr>
            <w:pStyle w:val="Heading1"/>
            <w:rPr>
              <w:del w:id="1389" w:author="Alina Frey" w:date="2017-11-07T09:05:00Z"/>
              <w:noProof/>
              <w:color w:val="auto"/>
              <w:rPrChange w:id="1390" w:author="Alina Frey" w:date="2017-11-20T10:06:00Z">
                <w:rPr>
                  <w:del w:id="1391" w:author="Alina Frey" w:date="2017-11-07T09:05:00Z"/>
                  <w:noProof/>
                </w:rPr>
              </w:rPrChange>
            </w:rPr>
            <w:pPrChange w:id="1392" w:author="Alina Frey" w:date="2017-11-10T14:16:00Z">
              <w:pPr>
                <w:pStyle w:val="TOC3"/>
                <w:tabs>
                  <w:tab w:val="right" w:leader="dot" w:pos="9360"/>
                </w:tabs>
              </w:pPr>
            </w:pPrChange>
          </w:pPr>
          <w:del w:id="1393" w:author="Alina Frey" w:date="2017-11-07T09:05:00Z">
            <w:r w:rsidRPr="007F739A" w:rsidDel="008C1433">
              <w:rPr>
                <w:noProof/>
                <w:color w:val="auto"/>
                <w:rPrChange w:id="1394" w:author="Alina Frey" w:date="2017-11-20T10:06:00Z">
                  <w:rPr>
                    <w:i w:val="0"/>
                    <w:noProof/>
                  </w:rPr>
                </w:rPrChange>
              </w:rPr>
              <w:delText>Antepartum Laboratory (APL) and Antepartum Education (APE) - Source</w:delText>
            </w:r>
            <w:r w:rsidRPr="007F739A" w:rsidDel="008C1433">
              <w:rPr>
                <w:noProof/>
                <w:color w:val="auto"/>
                <w:rPrChange w:id="1395" w:author="Alina Frey" w:date="2017-11-20T10:06:00Z">
                  <w:rPr>
                    <w:i w:val="0"/>
                    <w:noProof/>
                  </w:rPr>
                </w:rPrChange>
              </w:rPr>
              <w:tab/>
              <w:delText>74</w:delText>
            </w:r>
          </w:del>
        </w:p>
        <w:p w14:paraId="31876DBC" w14:textId="662A8359" w:rsidR="006C0619" w:rsidRPr="007F739A" w:rsidDel="008C1433" w:rsidRDefault="005F159C">
          <w:pPr>
            <w:pStyle w:val="Heading1"/>
            <w:rPr>
              <w:del w:id="1396" w:author="Alina Frey" w:date="2017-11-07T09:05:00Z"/>
              <w:noProof/>
              <w:color w:val="auto"/>
              <w:rPrChange w:id="1397" w:author="Alina Frey" w:date="2017-11-20T10:06:00Z">
                <w:rPr>
                  <w:del w:id="1398" w:author="Alina Frey" w:date="2017-11-07T09:05:00Z"/>
                  <w:noProof/>
                </w:rPr>
              </w:rPrChange>
            </w:rPr>
            <w:pPrChange w:id="1399" w:author="Alina Frey" w:date="2017-11-10T14:16:00Z">
              <w:pPr>
                <w:pStyle w:val="TOC3"/>
                <w:tabs>
                  <w:tab w:val="right" w:leader="dot" w:pos="9360"/>
                </w:tabs>
              </w:pPr>
            </w:pPrChange>
          </w:pPr>
          <w:del w:id="1400" w:author="Alina Frey" w:date="2017-11-07T09:05:00Z">
            <w:r w:rsidRPr="007F739A" w:rsidDel="008C1433">
              <w:rPr>
                <w:noProof/>
                <w:color w:val="auto"/>
                <w:rPrChange w:id="1401" w:author="Alina Frey" w:date="2017-11-20T10:06:00Z">
                  <w:rPr>
                    <w:i w:val="0"/>
                    <w:noProof/>
                  </w:rPr>
                </w:rPrChange>
              </w:rPr>
              <w:delText>Postpartum Visit Summary (PPVS) - Source</w:delText>
            </w:r>
            <w:r w:rsidRPr="007F739A" w:rsidDel="008C1433">
              <w:rPr>
                <w:noProof/>
                <w:color w:val="auto"/>
                <w:rPrChange w:id="1402" w:author="Alina Frey" w:date="2017-11-20T10:06:00Z">
                  <w:rPr>
                    <w:i w:val="0"/>
                    <w:noProof/>
                  </w:rPr>
                </w:rPrChange>
              </w:rPr>
              <w:tab/>
              <w:delText>74</w:delText>
            </w:r>
          </w:del>
        </w:p>
        <w:p w14:paraId="31876DBD" w14:textId="41010C6D" w:rsidR="006C0619" w:rsidRPr="007F739A" w:rsidDel="008C1433" w:rsidRDefault="005F159C">
          <w:pPr>
            <w:pStyle w:val="Heading1"/>
            <w:rPr>
              <w:del w:id="1403" w:author="Alina Frey" w:date="2017-11-07T09:05:00Z"/>
              <w:noProof/>
              <w:color w:val="auto"/>
              <w:rPrChange w:id="1404" w:author="Alina Frey" w:date="2017-11-20T10:06:00Z">
                <w:rPr>
                  <w:del w:id="1405" w:author="Alina Frey" w:date="2017-11-07T09:05:00Z"/>
                  <w:noProof/>
                </w:rPr>
              </w:rPrChange>
            </w:rPr>
            <w:pPrChange w:id="1406" w:author="Alina Frey" w:date="2017-11-10T14:16:00Z">
              <w:pPr>
                <w:pStyle w:val="TOC3"/>
                <w:tabs>
                  <w:tab w:val="right" w:leader="dot" w:pos="9360"/>
                </w:tabs>
              </w:pPr>
            </w:pPrChange>
          </w:pPr>
          <w:del w:id="1407" w:author="Alina Frey" w:date="2017-11-07T09:05:00Z">
            <w:r w:rsidRPr="007F739A" w:rsidDel="008C1433">
              <w:rPr>
                <w:noProof/>
                <w:color w:val="auto"/>
                <w:rPrChange w:id="1408" w:author="Alina Frey" w:date="2017-11-20T10:06:00Z">
                  <w:rPr>
                    <w:i w:val="0"/>
                    <w:noProof/>
                  </w:rPr>
                </w:rPrChange>
              </w:rPr>
              <w:delText>Imaging Report (XDR-I) - Source</w:delText>
            </w:r>
            <w:r w:rsidRPr="007F739A" w:rsidDel="008C1433">
              <w:rPr>
                <w:noProof/>
                <w:color w:val="auto"/>
                <w:rPrChange w:id="1409" w:author="Alina Frey" w:date="2017-11-20T10:06:00Z">
                  <w:rPr>
                    <w:i w:val="0"/>
                    <w:noProof/>
                  </w:rPr>
                </w:rPrChange>
              </w:rPr>
              <w:tab/>
              <w:delText>75</w:delText>
            </w:r>
          </w:del>
        </w:p>
        <w:p w14:paraId="31876DBE" w14:textId="213133E1" w:rsidR="006C0619" w:rsidRPr="007F739A" w:rsidDel="008C1433" w:rsidRDefault="005F159C">
          <w:pPr>
            <w:pStyle w:val="Heading1"/>
            <w:rPr>
              <w:del w:id="1410" w:author="Alina Frey" w:date="2017-11-07T09:05:00Z"/>
              <w:noProof/>
              <w:color w:val="auto"/>
              <w:rPrChange w:id="1411" w:author="Alina Frey" w:date="2017-11-20T10:06:00Z">
                <w:rPr>
                  <w:del w:id="1412" w:author="Alina Frey" w:date="2017-11-07T09:05:00Z"/>
                  <w:noProof/>
                </w:rPr>
              </w:rPrChange>
            </w:rPr>
            <w:pPrChange w:id="1413" w:author="Alina Frey" w:date="2017-11-10T14:16:00Z">
              <w:pPr>
                <w:pStyle w:val="TOC2"/>
                <w:tabs>
                  <w:tab w:val="right" w:leader="dot" w:pos="9360"/>
                </w:tabs>
              </w:pPr>
            </w:pPrChange>
          </w:pPr>
          <w:del w:id="1414" w:author="Alina Frey" w:date="2017-11-07T09:05:00Z">
            <w:r w:rsidRPr="007F739A" w:rsidDel="008C1433">
              <w:rPr>
                <w:noProof/>
                <w:color w:val="auto"/>
                <w:rPrChange w:id="1415" w:author="Alina Frey" w:date="2017-11-20T10:06:00Z">
                  <w:rPr>
                    <w:noProof/>
                  </w:rPr>
                </w:rPrChange>
              </w:rPr>
              <w:delText>Orders</w:delText>
            </w:r>
            <w:r w:rsidRPr="007F739A" w:rsidDel="008C1433">
              <w:rPr>
                <w:noProof/>
                <w:color w:val="auto"/>
                <w:rPrChange w:id="1416" w:author="Alina Frey" w:date="2017-11-20T10:06:00Z">
                  <w:rPr>
                    <w:noProof/>
                  </w:rPr>
                </w:rPrChange>
              </w:rPr>
              <w:tab/>
              <w:delText>76</w:delText>
            </w:r>
          </w:del>
        </w:p>
        <w:p w14:paraId="31876DBF" w14:textId="21FA4143" w:rsidR="006C0619" w:rsidRPr="007F739A" w:rsidDel="008C1433" w:rsidRDefault="005F159C">
          <w:pPr>
            <w:pStyle w:val="Heading1"/>
            <w:rPr>
              <w:del w:id="1417" w:author="Alina Frey" w:date="2017-11-07T09:05:00Z"/>
              <w:noProof/>
              <w:color w:val="auto"/>
              <w:rPrChange w:id="1418" w:author="Alina Frey" w:date="2017-11-20T10:06:00Z">
                <w:rPr>
                  <w:del w:id="1419" w:author="Alina Frey" w:date="2017-11-07T09:05:00Z"/>
                  <w:noProof/>
                </w:rPr>
              </w:rPrChange>
            </w:rPr>
            <w:pPrChange w:id="1420" w:author="Alina Frey" w:date="2017-11-10T14:16:00Z">
              <w:pPr>
                <w:pStyle w:val="TOC2"/>
                <w:tabs>
                  <w:tab w:val="right" w:leader="dot" w:pos="9360"/>
                </w:tabs>
              </w:pPr>
            </w:pPrChange>
          </w:pPr>
          <w:del w:id="1421" w:author="Alina Frey" w:date="2017-11-07T09:05:00Z">
            <w:r w:rsidRPr="007F739A" w:rsidDel="008C1433">
              <w:rPr>
                <w:noProof/>
                <w:color w:val="auto"/>
                <w:rPrChange w:id="1422" w:author="Alina Frey" w:date="2017-11-20T10:06:00Z">
                  <w:rPr>
                    <w:noProof/>
                  </w:rPr>
                </w:rPrChange>
              </w:rPr>
              <w:delText>Reminders</w:delText>
            </w:r>
            <w:r w:rsidRPr="007F739A" w:rsidDel="008C1433">
              <w:rPr>
                <w:noProof/>
                <w:color w:val="auto"/>
                <w:rPrChange w:id="1423" w:author="Alina Frey" w:date="2017-11-20T10:06:00Z">
                  <w:rPr>
                    <w:noProof/>
                  </w:rPr>
                </w:rPrChange>
              </w:rPr>
              <w:tab/>
              <w:delText>77</w:delText>
            </w:r>
          </w:del>
        </w:p>
        <w:p w14:paraId="31876DC0" w14:textId="461EBB38" w:rsidR="006C0619" w:rsidRPr="007F739A" w:rsidDel="008C1433" w:rsidRDefault="005F159C">
          <w:pPr>
            <w:pStyle w:val="Heading1"/>
            <w:rPr>
              <w:del w:id="1424" w:author="Alina Frey" w:date="2017-11-07T09:05:00Z"/>
              <w:noProof/>
              <w:color w:val="auto"/>
              <w:rPrChange w:id="1425" w:author="Alina Frey" w:date="2017-11-20T10:06:00Z">
                <w:rPr>
                  <w:del w:id="1426" w:author="Alina Frey" w:date="2017-11-07T09:05:00Z"/>
                  <w:noProof/>
                </w:rPr>
              </w:rPrChange>
            </w:rPr>
            <w:pPrChange w:id="1427" w:author="Alina Frey" w:date="2017-11-10T14:16:00Z">
              <w:pPr>
                <w:pStyle w:val="TOC2"/>
                <w:tabs>
                  <w:tab w:val="right" w:leader="dot" w:pos="9360"/>
                </w:tabs>
              </w:pPr>
            </w:pPrChange>
          </w:pPr>
          <w:del w:id="1428" w:author="Alina Frey" w:date="2017-11-07T09:05:00Z">
            <w:r w:rsidRPr="007F739A" w:rsidDel="008C1433">
              <w:rPr>
                <w:noProof/>
                <w:color w:val="auto"/>
                <w:rPrChange w:id="1429" w:author="Alina Frey" w:date="2017-11-20T10:06:00Z">
                  <w:rPr>
                    <w:noProof/>
                  </w:rPr>
                </w:rPrChange>
              </w:rPr>
              <w:delText>Consults</w:delText>
            </w:r>
            <w:r w:rsidRPr="007F739A" w:rsidDel="008C1433">
              <w:rPr>
                <w:noProof/>
                <w:color w:val="auto"/>
                <w:rPrChange w:id="1430" w:author="Alina Frey" w:date="2017-11-20T10:06:00Z">
                  <w:rPr>
                    <w:noProof/>
                  </w:rPr>
                </w:rPrChange>
              </w:rPr>
              <w:tab/>
              <w:delText>78</w:delText>
            </w:r>
          </w:del>
        </w:p>
        <w:p w14:paraId="31876DC1" w14:textId="01775ECD" w:rsidR="006C0619" w:rsidRPr="007F739A" w:rsidDel="008C1433" w:rsidRDefault="005F159C">
          <w:pPr>
            <w:pStyle w:val="Heading1"/>
            <w:rPr>
              <w:del w:id="1431" w:author="Alina Frey" w:date="2017-11-07T09:05:00Z"/>
              <w:noProof/>
              <w:color w:val="auto"/>
              <w:rPrChange w:id="1432" w:author="Alina Frey" w:date="2017-11-20T10:06:00Z">
                <w:rPr>
                  <w:del w:id="1433" w:author="Alina Frey" w:date="2017-11-07T09:05:00Z"/>
                  <w:noProof/>
                </w:rPr>
              </w:rPrChange>
            </w:rPr>
            <w:pPrChange w:id="1434" w:author="Alina Frey" w:date="2017-11-10T14:16:00Z">
              <w:pPr>
                <w:pStyle w:val="TOC2"/>
                <w:tabs>
                  <w:tab w:val="right" w:leader="dot" w:pos="9360"/>
                </w:tabs>
              </w:pPr>
            </w:pPrChange>
          </w:pPr>
          <w:del w:id="1435" w:author="Alina Frey" w:date="2017-11-07T09:05:00Z">
            <w:r w:rsidRPr="007F739A" w:rsidDel="008C1433">
              <w:rPr>
                <w:noProof/>
                <w:color w:val="auto"/>
                <w:rPrChange w:id="1436" w:author="Alina Frey" w:date="2017-11-20T10:06:00Z">
                  <w:rPr>
                    <w:noProof/>
                  </w:rPr>
                </w:rPrChange>
              </w:rPr>
              <w:delText>Radiology</w:delText>
            </w:r>
            <w:r w:rsidRPr="007F739A" w:rsidDel="008C1433">
              <w:rPr>
                <w:noProof/>
                <w:color w:val="auto"/>
                <w:rPrChange w:id="1437" w:author="Alina Frey" w:date="2017-11-20T10:06:00Z">
                  <w:rPr>
                    <w:noProof/>
                  </w:rPr>
                </w:rPrChange>
              </w:rPr>
              <w:tab/>
              <w:delText>80</w:delText>
            </w:r>
          </w:del>
        </w:p>
        <w:p w14:paraId="31876DC2" w14:textId="3D4AC3F2" w:rsidR="006C0619" w:rsidRPr="007F739A" w:rsidDel="008C1433" w:rsidRDefault="005F159C">
          <w:pPr>
            <w:pStyle w:val="Heading1"/>
            <w:rPr>
              <w:del w:id="1438" w:author="Alina Frey" w:date="2017-11-07T09:05:00Z"/>
              <w:noProof/>
              <w:color w:val="auto"/>
              <w:rPrChange w:id="1439" w:author="Alina Frey" w:date="2017-11-20T10:06:00Z">
                <w:rPr>
                  <w:del w:id="1440" w:author="Alina Frey" w:date="2017-11-07T09:05:00Z"/>
                  <w:noProof/>
                </w:rPr>
              </w:rPrChange>
            </w:rPr>
            <w:pPrChange w:id="1441" w:author="Alina Frey" w:date="2017-11-10T14:16:00Z">
              <w:pPr>
                <w:pStyle w:val="TOC2"/>
                <w:tabs>
                  <w:tab w:val="right" w:leader="dot" w:pos="9360"/>
                </w:tabs>
              </w:pPr>
            </w:pPrChange>
          </w:pPr>
          <w:del w:id="1442" w:author="Alina Frey" w:date="2017-11-07T09:05:00Z">
            <w:r w:rsidRPr="007F739A" w:rsidDel="008C1433">
              <w:rPr>
                <w:noProof/>
                <w:color w:val="auto"/>
                <w:rPrChange w:id="1443" w:author="Alina Frey" w:date="2017-11-20T10:06:00Z">
                  <w:rPr>
                    <w:noProof/>
                  </w:rPr>
                </w:rPrChange>
              </w:rPr>
              <w:delText>Stop Tracking</w:delText>
            </w:r>
            <w:r w:rsidRPr="007F739A" w:rsidDel="008C1433">
              <w:rPr>
                <w:noProof/>
                <w:color w:val="auto"/>
                <w:rPrChange w:id="1444" w:author="Alina Frey" w:date="2017-11-20T10:06:00Z">
                  <w:rPr>
                    <w:noProof/>
                  </w:rPr>
                </w:rPrChange>
              </w:rPr>
              <w:tab/>
              <w:delText>81</w:delText>
            </w:r>
          </w:del>
        </w:p>
        <w:p w14:paraId="31876DC3" w14:textId="46C0AC10" w:rsidR="006C0619" w:rsidRPr="007F739A" w:rsidDel="008C1433" w:rsidRDefault="005F159C">
          <w:pPr>
            <w:pStyle w:val="Heading1"/>
            <w:rPr>
              <w:del w:id="1445" w:author="Alina Frey" w:date="2017-11-07T09:05:00Z"/>
              <w:noProof/>
              <w:color w:val="auto"/>
              <w:rPrChange w:id="1446" w:author="Alina Frey" w:date="2017-11-20T10:06:00Z">
                <w:rPr>
                  <w:del w:id="1447" w:author="Alina Frey" w:date="2017-11-07T09:05:00Z"/>
                  <w:noProof/>
                </w:rPr>
              </w:rPrChange>
            </w:rPr>
            <w:pPrChange w:id="1448" w:author="Alina Frey" w:date="2017-11-10T14:16:00Z">
              <w:pPr>
                <w:tabs>
                  <w:tab w:val="right" w:leader="dot" w:pos="9360"/>
                </w:tabs>
              </w:pPr>
            </w:pPrChange>
          </w:pPr>
          <w:del w:id="1449" w:author="Alina Frey" w:date="2017-11-07T09:05:00Z">
            <w:r w:rsidRPr="007F739A" w:rsidDel="008C1433">
              <w:rPr>
                <w:noProof/>
                <w:color w:val="auto"/>
                <w:rPrChange w:id="1450" w:author="Alina Frey" w:date="2017-11-20T10:06:00Z">
                  <w:rPr>
                    <w:noProof/>
                  </w:rPr>
                </w:rPrChange>
              </w:rPr>
              <w:delText>Glossary</w:delText>
            </w:r>
            <w:r w:rsidRPr="007F739A" w:rsidDel="008C1433">
              <w:rPr>
                <w:noProof/>
                <w:color w:val="auto"/>
                <w:rPrChange w:id="1451" w:author="Alina Frey" w:date="2017-11-20T10:06:00Z">
                  <w:rPr>
                    <w:noProof/>
                  </w:rPr>
                </w:rPrChange>
              </w:rPr>
              <w:tab/>
              <w:delText>83</w:delText>
            </w:r>
          </w:del>
        </w:p>
        <w:p w14:paraId="31876DC4" w14:textId="394C3065" w:rsidR="006C0619" w:rsidRPr="007F739A" w:rsidDel="008C1433" w:rsidRDefault="005F159C">
          <w:pPr>
            <w:pStyle w:val="Heading1"/>
            <w:rPr>
              <w:del w:id="1452" w:author="Alina Frey" w:date="2017-11-07T09:05:00Z"/>
              <w:noProof/>
              <w:color w:val="auto"/>
              <w:rPrChange w:id="1453" w:author="Alina Frey" w:date="2017-11-20T10:06:00Z">
                <w:rPr>
                  <w:del w:id="1454" w:author="Alina Frey" w:date="2017-11-07T09:05:00Z"/>
                  <w:noProof/>
                </w:rPr>
              </w:rPrChange>
            </w:rPr>
            <w:pPrChange w:id="1455" w:author="Alina Frey" w:date="2017-11-10T14:16:00Z">
              <w:pPr>
                <w:pStyle w:val="TOC2"/>
                <w:tabs>
                  <w:tab w:val="right" w:leader="dot" w:pos="9360"/>
                </w:tabs>
              </w:pPr>
            </w:pPrChange>
          </w:pPr>
          <w:del w:id="1456" w:author="Alina Frey" w:date="2017-11-07T09:05:00Z">
            <w:r w:rsidRPr="007F739A" w:rsidDel="008C1433">
              <w:rPr>
                <w:noProof/>
                <w:color w:val="auto"/>
                <w:rPrChange w:id="1457" w:author="Alina Frey" w:date="2017-11-20T10:06:00Z">
                  <w:rPr>
                    <w:noProof/>
                  </w:rPr>
                </w:rPrChange>
              </w:rPr>
              <w:delText>Glossary of Terms</w:delText>
            </w:r>
            <w:r w:rsidRPr="007F739A" w:rsidDel="008C1433">
              <w:rPr>
                <w:noProof/>
                <w:color w:val="auto"/>
                <w:rPrChange w:id="1458" w:author="Alina Frey" w:date="2017-11-20T10:06:00Z">
                  <w:rPr>
                    <w:noProof/>
                  </w:rPr>
                </w:rPrChange>
              </w:rPr>
              <w:tab/>
              <w:delText>83</w:delText>
            </w:r>
          </w:del>
        </w:p>
        <w:p w14:paraId="31876DC5" w14:textId="19E4A8E3" w:rsidR="006C0619" w:rsidRPr="007F739A" w:rsidDel="008C1433" w:rsidRDefault="005F159C">
          <w:pPr>
            <w:pStyle w:val="Heading1"/>
            <w:rPr>
              <w:del w:id="1459" w:author="Alina Frey" w:date="2017-11-07T09:05:00Z"/>
              <w:noProof/>
              <w:color w:val="auto"/>
              <w:rPrChange w:id="1460" w:author="Alina Frey" w:date="2017-11-20T10:06:00Z">
                <w:rPr>
                  <w:del w:id="1461" w:author="Alina Frey" w:date="2017-11-07T09:05:00Z"/>
                  <w:noProof/>
                </w:rPr>
              </w:rPrChange>
            </w:rPr>
            <w:pPrChange w:id="1462" w:author="Alina Frey" w:date="2017-11-10T14:16:00Z">
              <w:pPr>
                <w:pStyle w:val="TOC2"/>
                <w:tabs>
                  <w:tab w:val="right" w:leader="dot" w:pos="9360"/>
                </w:tabs>
              </w:pPr>
            </w:pPrChange>
          </w:pPr>
          <w:del w:id="1463" w:author="Alina Frey" w:date="2017-11-07T09:05:00Z">
            <w:r w:rsidRPr="007F739A" w:rsidDel="008C1433">
              <w:rPr>
                <w:noProof/>
                <w:color w:val="auto"/>
                <w:rPrChange w:id="1464" w:author="Alina Frey" w:date="2017-11-20T10:06:00Z">
                  <w:rPr>
                    <w:noProof/>
                  </w:rPr>
                </w:rPrChange>
              </w:rPr>
              <w:delText>Acronyms</w:delText>
            </w:r>
            <w:r w:rsidRPr="007F739A" w:rsidDel="008C1433">
              <w:rPr>
                <w:noProof/>
                <w:color w:val="auto"/>
                <w:rPrChange w:id="1465" w:author="Alina Frey" w:date="2017-11-20T10:06:00Z">
                  <w:rPr>
                    <w:noProof/>
                  </w:rPr>
                </w:rPrChange>
              </w:rPr>
              <w:tab/>
              <w:delText>84</w:delText>
            </w:r>
          </w:del>
        </w:p>
        <w:p w14:paraId="31876DC6" w14:textId="21C91A0F" w:rsidR="006C0619" w:rsidRPr="007F739A" w:rsidDel="008563BE" w:rsidRDefault="005F159C">
          <w:pPr>
            <w:pStyle w:val="Heading1"/>
            <w:rPr>
              <w:del w:id="1466" w:author="Alina Frey" w:date="2017-11-09T17:17:00Z"/>
              <w:color w:val="auto"/>
              <w:rPrChange w:id="1467" w:author="Alina Frey" w:date="2017-11-20T10:06:00Z">
                <w:rPr>
                  <w:del w:id="1468" w:author="Alina Frey" w:date="2017-11-09T17:17:00Z"/>
                </w:rPr>
              </w:rPrChange>
            </w:rPr>
            <w:pPrChange w:id="1469" w:author="Alina Frey" w:date="2017-11-10T14:16:00Z">
              <w:pPr/>
            </w:pPrChange>
          </w:pPr>
          <w:del w:id="1470" w:author="Alina Frey" w:date="2017-11-08T14:09:00Z">
            <w:r w:rsidRPr="007F739A" w:rsidDel="000459FE">
              <w:rPr>
                <w:b w:val="0"/>
                <w:color w:val="auto"/>
                <w:rPrChange w:id="1471" w:author="Alina Frey" w:date="2017-11-20T10:06:00Z">
                  <w:rPr>
                    <w:rFonts w:ascii="Arial" w:eastAsia="Arial" w:hAnsi="Arial" w:cs="Arial"/>
                    <w:b/>
                    <w:color w:val="FFFFFF"/>
                    <w:sz w:val="36"/>
                  </w:rPr>
                </w:rPrChange>
              </w:rPr>
              <w:fldChar w:fldCharType="end"/>
            </w:r>
          </w:del>
        </w:p>
        <w:customXmlDelRangeStart w:id="1472" w:author="Alina Frey" w:date="2017-11-09T17:17:00Z"/>
      </w:sdtContent>
    </w:sdt>
    <w:customXmlDelRangeEnd w:id="1472"/>
    <w:p w14:paraId="31876DC7" w14:textId="082AB3EF" w:rsidR="00000000" w:rsidRDefault="00675D54">
      <w:pPr>
        <w:pStyle w:val="Heading1"/>
        <w:rPr>
          <w:del w:id="1473" w:author="Alina Frey" w:date="2017-11-09T17:17:00Z"/>
          <w:b w:val="0"/>
          <w:color w:val="auto"/>
          <w:rPrChange w:id="1474" w:author="Alina Frey" w:date="2017-11-20T10:06:00Z">
            <w:rPr>
              <w:del w:id="1475" w:author="Alina Frey" w:date="2017-11-09T17:17:00Z"/>
              <w:rFonts w:ascii="Arial" w:eastAsia="Arial" w:hAnsi="Arial" w:cs="Arial"/>
              <w:b/>
              <w:color w:val="FFFFFF"/>
              <w:sz w:val="36"/>
            </w:rPr>
          </w:rPrChange>
        </w:rPr>
        <w:sectPr w:rsidR="00000000" w:rsidSect="00E540C5">
          <w:headerReference w:type="default" r:id="rId16"/>
          <w:footerReference w:type="even" r:id="rId17"/>
          <w:footerReference w:type="default" r:id="rId18"/>
          <w:footerReference w:type="first" r:id="rId19"/>
          <w:pgSz w:w="12240" w:h="15840"/>
          <w:pgMar w:top="1440" w:right="1440" w:bottom="1440" w:left="1440" w:header="720" w:footer="677" w:gutter="0"/>
          <w:pgNumType w:fmt="lowerRoman" w:start="1"/>
          <w:cols w:space="720"/>
          <w:docGrid w:linePitch="299"/>
          <w:sectPrChange w:id="1483" w:author="Alina Frey" w:date="2017-11-09T17:44:00Z">
            <w:sectPr w:rsidR="00000000" w:rsidSect="00E540C5">
              <w:pgMar w:top="1439" w:right="1440" w:bottom="677" w:left="1440" w:header="720" w:footer="720" w:gutter="0"/>
              <w:docGrid w:linePitch="0"/>
            </w:sectPr>
          </w:sectPrChange>
        </w:sectPr>
        <w:pPrChange w:id="1484" w:author="Alina Frey" w:date="2017-11-10T14:16:00Z">
          <w:pPr/>
        </w:pPrChange>
      </w:pPr>
    </w:p>
    <w:p w14:paraId="31876DC8" w14:textId="1F3BB7C4" w:rsidR="006C0619" w:rsidRPr="007F739A" w:rsidDel="0018705C" w:rsidRDefault="005F159C">
      <w:pPr>
        <w:pStyle w:val="Heading1"/>
        <w:rPr>
          <w:del w:id="1485" w:author="Alina Frey" w:date="2017-11-09T15:48:00Z"/>
          <w:color w:val="auto"/>
          <w:rPrChange w:id="1486" w:author="Alina Frey" w:date="2017-11-20T10:06:00Z">
            <w:rPr>
              <w:del w:id="1487" w:author="Alina Frey" w:date="2017-11-09T15:48:00Z"/>
            </w:rPr>
          </w:rPrChange>
        </w:rPr>
        <w:pPrChange w:id="1488" w:author="Alina Frey" w:date="2017-11-10T14:16:00Z">
          <w:pPr>
            <w:tabs>
              <w:tab w:val="right" w:pos="9362"/>
            </w:tabs>
            <w:spacing w:after="80"/>
            <w:ind w:left="-15" w:right="-14"/>
          </w:pPr>
        </w:pPrChange>
      </w:pPr>
      <w:del w:id="1489" w:author="Alina Frey" w:date="2017-11-09T15:48:00Z">
        <w:r w:rsidRPr="007F739A" w:rsidDel="0018705C">
          <w:rPr>
            <w:color w:val="auto"/>
            <w:rPrChange w:id="1490" w:author="Alina Frey" w:date="2017-11-20T10:06:00Z">
              <w:rPr>
                <w:rFonts w:eastAsia="Times New Roman" w:cs="Times New Roman"/>
                <w:sz w:val="20"/>
              </w:rPr>
            </w:rPrChange>
          </w:rPr>
          <w:delText>iv</w:delText>
        </w:r>
        <w:r w:rsidRPr="007F739A" w:rsidDel="0018705C">
          <w:rPr>
            <w:color w:val="auto"/>
            <w:rPrChange w:id="1491" w:author="Alina Frey" w:date="2017-11-20T10:06:00Z">
              <w:rPr>
                <w:rFonts w:eastAsia="Times New Roman" w:cs="Times New Roman"/>
                <w:sz w:val="20"/>
              </w:rPr>
            </w:rPrChange>
          </w:rPr>
          <w:tab/>
        </w:r>
      </w:del>
      <w:del w:id="1492" w:author="Alina Frey" w:date="2017-11-08T15:48:00Z">
        <w:r w:rsidRPr="007F739A" w:rsidDel="004F40C0">
          <w:rPr>
            <w:color w:val="auto"/>
            <w:rPrChange w:id="1493" w:author="Alina Frey" w:date="2017-11-20T10:06:00Z">
              <w:rPr>
                <w:rFonts w:eastAsia="Times New Roman" w:cs="Times New Roman"/>
                <w:sz w:val="20"/>
              </w:rPr>
            </w:rPrChange>
          </w:rPr>
          <w:delText xml:space="preserve">February </w:delText>
        </w:r>
      </w:del>
      <w:del w:id="1494" w:author="Alina Frey" w:date="2017-11-09T15:48:00Z">
        <w:r w:rsidRPr="007F739A" w:rsidDel="0018705C">
          <w:rPr>
            <w:color w:val="auto"/>
            <w:rPrChange w:id="1495" w:author="Alina Frey" w:date="2017-11-20T10:06:00Z">
              <w:rPr>
                <w:rFonts w:eastAsia="Times New Roman" w:cs="Times New Roman"/>
                <w:sz w:val="20"/>
              </w:rPr>
            </w:rPrChange>
          </w:rPr>
          <w:delText>2017</w:delText>
        </w:r>
      </w:del>
    </w:p>
    <w:p w14:paraId="31876DC9" w14:textId="0ECC6FD9" w:rsidR="006C0619" w:rsidRPr="007F739A" w:rsidRDefault="005F159C">
      <w:pPr>
        <w:pStyle w:val="Heading1"/>
        <w:rPr>
          <w:ins w:id="1496" w:author="Alina Frey" w:date="2017-11-09T17:46:00Z"/>
          <w:color w:val="auto"/>
          <w:rPrChange w:id="1497" w:author="Alina Frey" w:date="2017-11-20T10:06:00Z">
            <w:rPr>
              <w:ins w:id="1498" w:author="Alina Frey" w:date="2017-11-09T17:46:00Z"/>
            </w:rPr>
          </w:rPrChange>
        </w:rPr>
        <w:pPrChange w:id="1499" w:author="Alina Frey" w:date="2017-11-10T14:16:00Z">
          <w:pPr>
            <w:pStyle w:val="TOC1"/>
          </w:pPr>
        </w:pPrChange>
      </w:pPr>
      <w:bookmarkStart w:id="1500" w:name="_Toc497914038"/>
      <w:bookmarkStart w:id="1501" w:name="_Toc498937603"/>
      <w:bookmarkStart w:id="1502" w:name="_Toc498942451"/>
      <w:bookmarkStart w:id="1503" w:name="_Toc498939118"/>
      <w:bookmarkStart w:id="1504" w:name="_Toc499024387"/>
      <w:r w:rsidRPr="007F739A">
        <w:rPr>
          <w:color w:val="auto"/>
          <w:rPrChange w:id="1505" w:author="Alina Frey" w:date="2017-11-20T10:06:00Z">
            <w:rPr/>
          </w:rPrChange>
        </w:rPr>
        <w:t>List of Figures</w:t>
      </w:r>
      <w:bookmarkEnd w:id="1500"/>
      <w:bookmarkEnd w:id="1501"/>
      <w:bookmarkEnd w:id="1502"/>
      <w:bookmarkEnd w:id="1503"/>
      <w:bookmarkEnd w:id="1504"/>
    </w:p>
    <w:p w14:paraId="107293CD" w14:textId="50FEFFC3" w:rsidR="00672E26" w:rsidRDefault="00230843">
      <w:pPr>
        <w:pStyle w:val="TableofFigures"/>
        <w:tabs>
          <w:tab w:val="right" w:leader="dot" w:pos="9350"/>
        </w:tabs>
        <w:rPr>
          <w:ins w:id="1506" w:author="Alina Frey" w:date="2017-11-21T10:43:00Z"/>
          <w:rFonts w:asciiTheme="minorHAnsi" w:eastAsiaTheme="minorEastAsia" w:hAnsiTheme="minorHAnsi" w:cstheme="minorBidi"/>
          <w:noProof/>
          <w:color w:val="auto"/>
          <w:sz w:val="22"/>
        </w:rPr>
      </w:pPr>
      <w:ins w:id="1507" w:author="Alina Frey" w:date="2017-11-08T16:58:00Z">
        <w:r w:rsidRPr="007F739A">
          <w:rPr>
            <w:color w:val="auto"/>
            <w:rPrChange w:id="1508" w:author="Alina Frey" w:date="2017-11-20T10:06:00Z">
              <w:rPr/>
            </w:rPrChange>
          </w:rPr>
          <w:fldChar w:fldCharType="begin"/>
        </w:r>
        <w:r w:rsidRPr="007F739A">
          <w:rPr>
            <w:color w:val="auto"/>
            <w:rPrChange w:id="1509" w:author="Alina Frey" w:date="2017-11-20T10:06:00Z">
              <w:rPr/>
            </w:rPrChange>
          </w:rPr>
          <w:instrText xml:space="preserve"> TOC \h \z \c "Figure" </w:instrText>
        </w:r>
      </w:ins>
      <w:r w:rsidRPr="007F739A">
        <w:rPr>
          <w:color w:val="auto"/>
          <w:rPrChange w:id="1510" w:author="Alina Frey" w:date="2017-11-20T10:06:00Z">
            <w:rPr/>
          </w:rPrChange>
        </w:rPr>
        <w:fldChar w:fldCharType="separate"/>
      </w:r>
      <w:ins w:id="1511" w:author="Alina Frey" w:date="2017-11-21T10:43:00Z">
        <w:r w:rsidR="00672E26" w:rsidRPr="00DA2368">
          <w:rPr>
            <w:rStyle w:val="Hyperlink"/>
            <w:noProof/>
          </w:rPr>
          <w:fldChar w:fldCharType="begin"/>
        </w:r>
        <w:r w:rsidR="00672E26" w:rsidRPr="00DA2368">
          <w:rPr>
            <w:rStyle w:val="Hyperlink"/>
            <w:noProof/>
          </w:rPr>
          <w:instrText xml:space="preserve"> </w:instrText>
        </w:r>
        <w:r w:rsidR="00672E26">
          <w:rPr>
            <w:noProof/>
          </w:rPr>
          <w:instrText>HYPERLINK \l "_Toc499024465"</w:instrText>
        </w:r>
        <w:r w:rsidR="00672E26" w:rsidRPr="00DA2368">
          <w:rPr>
            <w:rStyle w:val="Hyperlink"/>
            <w:noProof/>
          </w:rPr>
          <w:instrText xml:space="preserve"> </w:instrText>
        </w:r>
        <w:r w:rsidR="00672E26" w:rsidRPr="00DA2368">
          <w:rPr>
            <w:rStyle w:val="Hyperlink"/>
            <w:noProof/>
          </w:rPr>
          <w:fldChar w:fldCharType="separate"/>
        </w:r>
        <w:r w:rsidR="00672E26" w:rsidRPr="00DA2368">
          <w:rPr>
            <w:rStyle w:val="Hyperlink"/>
            <w:noProof/>
          </w:rPr>
          <w:t>Figure 1: Welcome to the Maternity Tracker Dashboard</w:t>
        </w:r>
        <w:r w:rsidR="00672E26">
          <w:rPr>
            <w:noProof/>
            <w:webHidden/>
          </w:rPr>
          <w:tab/>
        </w:r>
        <w:r w:rsidR="00672E26">
          <w:rPr>
            <w:noProof/>
            <w:webHidden/>
          </w:rPr>
          <w:fldChar w:fldCharType="begin"/>
        </w:r>
        <w:r w:rsidR="00672E26">
          <w:rPr>
            <w:noProof/>
            <w:webHidden/>
          </w:rPr>
          <w:instrText xml:space="preserve"> PAGEREF _Toc499024465 \h </w:instrText>
        </w:r>
      </w:ins>
      <w:r w:rsidR="00672E26">
        <w:rPr>
          <w:noProof/>
          <w:webHidden/>
        </w:rPr>
      </w:r>
      <w:r w:rsidR="00672E26">
        <w:rPr>
          <w:noProof/>
          <w:webHidden/>
        </w:rPr>
        <w:fldChar w:fldCharType="separate"/>
      </w:r>
      <w:ins w:id="1512" w:author="Alina Frey [2]" w:date="2017-11-21T10:58:00Z">
        <w:r w:rsidR="003B7B8C">
          <w:rPr>
            <w:noProof/>
            <w:webHidden/>
          </w:rPr>
          <w:t>3</w:t>
        </w:r>
      </w:ins>
      <w:ins w:id="1513" w:author="Alina Frey" w:date="2017-11-21T10:43:00Z">
        <w:r w:rsidR="00672E26">
          <w:rPr>
            <w:noProof/>
            <w:webHidden/>
          </w:rPr>
          <w:fldChar w:fldCharType="end"/>
        </w:r>
        <w:r w:rsidR="00672E26" w:rsidRPr="00DA2368">
          <w:rPr>
            <w:rStyle w:val="Hyperlink"/>
            <w:noProof/>
          </w:rPr>
          <w:fldChar w:fldCharType="end"/>
        </w:r>
      </w:ins>
    </w:p>
    <w:p w14:paraId="169CD0C7" w14:textId="5757A606" w:rsidR="00672E26" w:rsidRDefault="00672E26">
      <w:pPr>
        <w:pStyle w:val="TableofFigures"/>
        <w:tabs>
          <w:tab w:val="right" w:leader="dot" w:pos="9350"/>
        </w:tabs>
        <w:rPr>
          <w:ins w:id="1514" w:author="Alina Frey" w:date="2017-11-21T10:43:00Z"/>
          <w:rFonts w:asciiTheme="minorHAnsi" w:eastAsiaTheme="minorEastAsia" w:hAnsiTheme="minorHAnsi" w:cstheme="minorBidi"/>
          <w:noProof/>
          <w:color w:val="auto"/>
          <w:sz w:val="22"/>
        </w:rPr>
      </w:pPr>
      <w:ins w:id="1515" w:author="Alina Frey" w:date="2017-11-21T10:43:00Z">
        <w:r w:rsidRPr="00DA2368">
          <w:rPr>
            <w:rStyle w:val="Hyperlink"/>
            <w:noProof/>
          </w:rPr>
          <w:fldChar w:fldCharType="begin"/>
        </w:r>
        <w:r w:rsidRPr="00DA2368">
          <w:rPr>
            <w:rStyle w:val="Hyperlink"/>
            <w:noProof/>
          </w:rPr>
          <w:instrText xml:space="preserve"> </w:instrText>
        </w:r>
        <w:r>
          <w:rPr>
            <w:noProof/>
          </w:rPr>
          <w:instrText>HYPERLINK \l "_Toc499024466"</w:instrText>
        </w:r>
        <w:r w:rsidRPr="00DA2368">
          <w:rPr>
            <w:rStyle w:val="Hyperlink"/>
            <w:noProof/>
          </w:rPr>
          <w:instrText xml:space="preserve"> </w:instrText>
        </w:r>
        <w:r w:rsidRPr="00DA2368">
          <w:rPr>
            <w:rStyle w:val="Hyperlink"/>
            <w:noProof/>
          </w:rPr>
          <w:fldChar w:fldCharType="separate"/>
        </w:r>
        <w:r w:rsidRPr="00DA2368">
          <w:rPr>
            <w:rStyle w:val="Hyperlink"/>
            <w:noProof/>
          </w:rPr>
          <w:t>Figure 2: Login screen</w:t>
        </w:r>
        <w:r>
          <w:rPr>
            <w:noProof/>
            <w:webHidden/>
          </w:rPr>
          <w:tab/>
        </w:r>
        <w:r>
          <w:rPr>
            <w:noProof/>
            <w:webHidden/>
          </w:rPr>
          <w:fldChar w:fldCharType="begin"/>
        </w:r>
        <w:r>
          <w:rPr>
            <w:noProof/>
            <w:webHidden/>
          </w:rPr>
          <w:instrText xml:space="preserve"> PAGEREF _Toc499024466 \h </w:instrText>
        </w:r>
      </w:ins>
      <w:r>
        <w:rPr>
          <w:noProof/>
          <w:webHidden/>
        </w:rPr>
      </w:r>
      <w:r>
        <w:rPr>
          <w:noProof/>
          <w:webHidden/>
        </w:rPr>
        <w:fldChar w:fldCharType="separate"/>
      </w:r>
      <w:ins w:id="1516" w:author="Alina Frey [2]" w:date="2017-11-21T10:58:00Z">
        <w:r w:rsidR="003B7B8C">
          <w:rPr>
            <w:noProof/>
            <w:webHidden/>
          </w:rPr>
          <w:t>3</w:t>
        </w:r>
      </w:ins>
      <w:ins w:id="1517" w:author="Alina Frey" w:date="2017-11-21T10:43:00Z">
        <w:r>
          <w:rPr>
            <w:noProof/>
            <w:webHidden/>
          </w:rPr>
          <w:fldChar w:fldCharType="end"/>
        </w:r>
        <w:r w:rsidRPr="00DA2368">
          <w:rPr>
            <w:rStyle w:val="Hyperlink"/>
            <w:noProof/>
          </w:rPr>
          <w:fldChar w:fldCharType="end"/>
        </w:r>
      </w:ins>
    </w:p>
    <w:p w14:paraId="190229B4" w14:textId="1BBAF533" w:rsidR="00672E26" w:rsidRDefault="00672E26">
      <w:pPr>
        <w:pStyle w:val="TableofFigures"/>
        <w:tabs>
          <w:tab w:val="right" w:leader="dot" w:pos="9350"/>
        </w:tabs>
        <w:rPr>
          <w:ins w:id="1518" w:author="Alina Frey" w:date="2017-11-21T10:43:00Z"/>
          <w:rFonts w:asciiTheme="minorHAnsi" w:eastAsiaTheme="minorEastAsia" w:hAnsiTheme="minorHAnsi" w:cstheme="minorBidi"/>
          <w:noProof/>
          <w:color w:val="auto"/>
          <w:sz w:val="22"/>
        </w:rPr>
      </w:pPr>
      <w:ins w:id="1519" w:author="Alina Frey" w:date="2017-11-21T10:43:00Z">
        <w:r w:rsidRPr="00DA2368">
          <w:rPr>
            <w:rStyle w:val="Hyperlink"/>
            <w:noProof/>
          </w:rPr>
          <w:fldChar w:fldCharType="begin"/>
        </w:r>
        <w:r w:rsidRPr="00DA2368">
          <w:rPr>
            <w:rStyle w:val="Hyperlink"/>
            <w:noProof/>
          </w:rPr>
          <w:instrText xml:space="preserve"> </w:instrText>
        </w:r>
        <w:r>
          <w:rPr>
            <w:noProof/>
          </w:rPr>
          <w:instrText>HYPERLINK \l "_Toc499024467"</w:instrText>
        </w:r>
        <w:r w:rsidRPr="00DA2368">
          <w:rPr>
            <w:rStyle w:val="Hyperlink"/>
            <w:noProof/>
          </w:rPr>
          <w:instrText xml:space="preserve"> </w:instrText>
        </w:r>
        <w:r w:rsidRPr="00DA2368">
          <w:rPr>
            <w:rStyle w:val="Hyperlink"/>
            <w:noProof/>
          </w:rPr>
          <w:fldChar w:fldCharType="separate"/>
        </w:r>
        <w:r w:rsidRPr="00DA2368">
          <w:rPr>
            <w:rStyle w:val="Hyperlink"/>
            <w:noProof/>
          </w:rPr>
          <w:t>Figure 3: Sign In</w:t>
        </w:r>
        <w:r>
          <w:rPr>
            <w:noProof/>
            <w:webHidden/>
          </w:rPr>
          <w:tab/>
        </w:r>
        <w:r>
          <w:rPr>
            <w:noProof/>
            <w:webHidden/>
          </w:rPr>
          <w:fldChar w:fldCharType="begin"/>
        </w:r>
        <w:r>
          <w:rPr>
            <w:noProof/>
            <w:webHidden/>
          </w:rPr>
          <w:instrText xml:space="preserve"> PAGEREF _Toc499024467 \h </w:instrText>
        </w:r>
      </w:ins>
      <w:r>
        <w:rPr>
          <w:noProof/>
          <w:webHidden/>
        </w:rPr>
      </w:r>
      <w:r>
        <w:rPr>
          <w:noProof/>
          <w:webHidden/>
        </w:rPr>
        <w:fldChar w:fldCharType="separate"/>
      </w:r>
      <w:ins w:id="1520" w:author="Alina Frey [2]" w:date="2017-11-21T10:58:00Z">
        <w:r w:rsidR="003B7B8C">
          <w:rPr>
            <w:noProof/>
            <w:webHidden/>
          </w:rPr>
          <w:t>4</w:t>
        </w:r>
      </w:ins>
      <w:ins w:id="1521" w:author="Alina Frey" w:date="2017-11-21T10:43:00Z">
        <w:r>
          <w:rPr>
            <w:noProof/>
            <w:webHidden/>
          </w:rPr>
          <w:fldChar w:fldCharType="end"/>
        </w:r>
        <w:r w:rsidRPr="00DA2368">
          <w:rPr>
            <w:rStyle w:val="Hyperlink"/>
            <w:noProof/>
          </w:rPr>
          <w:fldChar w:fldCharType="end"/>
        </w:r>
      </w:ins>
    </w:p>
    <w:p w14:paraId="030695D7" w14:textId="10543435" w:rsidR="00672E26" w:rsidRDefault="00672E26">
      <w:pPr>
        <w:pStyle w:val="TableofFigures"/>
        <w:tabs>
          <w:tab w:val="right" w:leader="dot" w:pos="9350"/>
        </w:tabs>
        <w:rPr>
          <w:ins w:id="1522" w:author="Alina Frey" w:date="2017-11-21T10:43:00Z"/>
          <w:rFonts w:asciiTheme="minorHAnsi" w:eastAsiaTheme="minorEastAsia" w:hAnsiTheme="minorHAnsi" w:cstheme="minorBidi"/>
          <w:noProof/>
          <w:color w:val="auto"/>
          <w:sz w:val="22"/>
        </w:rPr>
      </w:pPr>
      <w:ins w:id="1523" w:author="Alina Frey" w:date="2017-11-21T10:43:00Z">
        <w:r w:rsidRPr="00DA2368">
          <w:rPr>
            <w:rStyle w:val="Hyperlink"/>
            <w:noProof/>
          </w:rPr>
          <w:fldChar w:fldCharType="begin"/>
        </w:r>
        <w:r w:rsidRPr="00DA2368">
          <w:rPr>
            <w:rStyle w:val="Hyperlink"/>
            <w:noProof/>
          </w:rPr>
          <w:instrText xml:space="preserve"> </w:instrText>
        </w:r>
        <w:r>
          <w:rPr>
            <w:noProof/>
          </w:rPr>
          <w:instrText>HYPERLINK \l "_Toc499024468"</w:instrText>
        </w:r>
        <w:r w:rsidRPr="00DA2368">
          <w:rPr>
            <w:rStyle w:val="Hyperlink"/>
            <w:noProof/>
          </w:rPr>
          <w:instrText xml:space="preserve"> </w:instrText>
        </w:r>
        <w:r w:rsidRPr="00DA2368">
          <w:rPr>
            <w:rStyle w:val="Hyperlink"/>
            <w:noProof/>
          </w:rPr>
          <w:fldChar w:fldCharType="separate"/>
        </w:r>
        <w:r w:rsidRPr="00DA2368">
          <w:rPr>
            <w:rStyle w:val="Hyperlink"/>
            <w:noProof/>
          </w:rPr>
          <w:t>Figure 4: Select Division</w:t>
        </w:r>
        <w:r>
          <w:rPr>
            <w:noProof/>
            <w:webHidden/>
          </w:rPr>
          <w:tab/>
        </w:r>
        <w:r>
          <w:rPr>
            <w:noProof/>
            <w:webHidden/>
          </w:rPr>
          <w:fldChar w:fldCharType="begin"/>
        </w:r>
        <w:r>
          <w:rPr>
            <w:noProof/>
            <w:webHidden/>
          </w:rPr>
          <w:instrText xml:space="preserve"> PAGEREF _Toc499024468 \h </w:instrText>
        </w:r>
      </w:ins>
      <w:r>
        <w:rPr>
          <w:noProof/>
          <w:webHidden/>
        </w:rPr>
      </w:r>
      <w:r>
        <w:rPr>
          <w:noProof/>
          <w:webHidden/>
        </w:rPr>
        <w:fldChar w:fldCharType="separate"/>
      </w:r>
      <w:ins w:id="1524" w:author="Alina Frey [2]" w:date="2017-11-21T10:58:00Z">
        <w:r w:rsidR="003B7B8C">
          <w:rPr>
            <w:noProof/>
            <w:webHidden/>
          </w:rPr>
          <w:t>4</w:t>
        </w:r>
      </w:ins>
      <w:ins w:id="1525" w:author="Alina Frey" w:date="2017-11-21T10:43:00Z">
        <w:r>
          <w:rPr>
            <w:noProof/>
            <w:webHidden/>
          </w:rPr>
          <w:fldChar w:fldCharType="end"/>
        </w:r>
        <w:r w:rsidRPr="00DA2368">
          <w:rPr>
            <w:rStyle w:val="Hyperlink"/>
            <w:noProof/>
          </w:rPr>
          <w:fldChar w:fldCharType="end"/>
        </w:r>
      </w:ins>
    </w:p>
    <w:p w14:paraId="2EAF1C78" w14:textId="4C9DA74B" w:rsidR="00672E26" w:rsidRDefault="00672E26">
      <w:pPr>
        <w:pStyle w:val="TableofFigures"/>
        <w:tabs>
          <w:tab w:val="right" w:leader="dot" w:pos="9350"/>
        </w:tabs>
        <w:rPr>
          <w:ins w:id="1526" w:author="Alina Frey" w:date="2017-11-21T10:43:00Z"/>
          <w:rFonts w:asciiTheme="minorHAnsi" w:eastAsiaTheme="minorEastAsia" w:hAnsiTheme="minorHAnsi" w:cstheme="minorBidi"/>
          <w:noProof/>
          <w:color w:val="auto"/>
          <w:sz w:val="22"/>
        </w:rPr>
      </w:pPr>
      <w:ins w:id="1527" w:author="Alina Frey" w:date="2017-11-21T10:43:00Z">
        <w:r w:rsidRPr="00DA2368">
          <w:rPr>
            <w:rStyle w:val="Hyperlink"/>
            <w:noProof/>
          </w:rPr>
          <w:fldChar w:fldCharType="begin"/>
        </w:r>
        <w:r w:rsidRPr="00DA2368">
          <w:rPr>
            <w:rStyle w:val="Hyperlink"/>
            <w:noProof/>
          </w:rPr>
          <w:instrText xml:space="preserve"> </w:instrText>
        </w:r>
        <w:r>
          <w:rPr>
            <w:noProof/>
          </w:rPr>
          <w:instrText>HYPERLINK \l "_Toc499024469"</w:instrText>
        </w:r>
        <w:r w:rsidRPr="00DA2368">
          <w:rPr>
            <w:rStyle w:val="Hyperlink"/>
            <w:noProof/>
          </w:rPr>
          <w:instrText xml:space="preserve"> </w:instrText>
        </w:r>
        <w:r w:rsidRPr="00DA2368">
          <w:rPr>
            <w:rStyle w:val="Hyperlink"/>
            <w:noProof/>
          </w:rPr>
          <w:fldChar w:fldCharType="separate"/>
        </w:r>
        <w:r w:rsidRPr="00DA2368">
          <w:rPr>
            <w:rStyle w:val="Hyperlink"/>
            <w:noProof/>
          </w:rPr>
          <w:t>Figure 5: User logged into MCC Dashboard</w:t>
        </w:r>
        <w:r>
          <w:rPr>
            <w:noProof/>
            <w:webHidden/>
          </w:rPr>
          <w:tab/>
        </w:r>
        <w:r>
          <w:rPr>
            <w:noProof/>
            <w:webHidden/>
          </w:rPr>
          <w:fldChar w:fldCharType="begin"/>
        </w:r>
        <w:r>
          <w:rPr>
            <w:noProof/>
            <w:webHidden/>
          </w:rPr>
          <w:instrText xml:space="preserve"> PAGEREF _Toc499024469 \h </w:instrText>
        </w:r>
      </w:ins>
      <w:r>
        <w:rPr>
          <w:noProof/>
          <w:webHidden/>
        </w:rPr>
      </w:r>
      <w:r>
        <w:rPr>
          <w:noProof/>
          <w:webHidden/>
        </w:rPr>
        <w:fldChar w:fldCharType="separate"/>
      </w:r>
      <w:ins w:id="1528" w:author="Alina Frey [2]" w:date="2017-11-21T10:58:00Z">
        <w:r w:rsidR="003B7B8C">
          <w:rPr>
            <w:noProof/>
            <w:webHidden/>
          </w:rPr>
          <w:t>5</w:t>
        </w:r>
      </w:ins>
      <w:ins w:id="1529" w:author="Alina Frey" w:date="2017-11-21T10:43:00Z">
        <w:r>
          <w:rPr>
            <w:noProof/>
            <w:webHidden/>
          </w:rPr>
          <w:fldChar w:fldCharType="end"/>
        </w:r>
        <w:r w:rsidRPr="00DA2368">
          <w:rPr>
            <w:rStyle w:val="Hyperlink"/>
            <w:noProof/>
          </w:rPr>
          <w:fldChar w:fldCharType="end"/>
        </w:r>
      </w:ins>
    </w:p>
    <w:p w14:paraId="0EE3E664" w14:textId="2A1CE560" w:rsidR="00672E26" w:rsidRDefault="00672E26">
      <w:pPr>
        <w:pStyle w:val="TableofFigures"/>
        <w:tabs>
          <w:tab w:val="right" w:leader="dot" w:pos="9350"/>
        </w:tabs>
        <w:rPr>
          <w:ins w:id="1530" w:author="Alina Frey" w:date="2017-11-21T10:43:00Z"/>
          <w:rFonts w:asciiTheme="minorHAnsi" w:eastAsiaTheme="minorEastAsia" w:hAnsiTheme="minorHAnsi" w:cstheme="minorBidi"/>
          <w:noProof/>
          <w:color w:val="auto"/>
          <w:sz w:val="22"/>
        </w:rPr>
      </w:pPr>
      <w:ins w:id="1531" w:author="Alina Frey" w:date="2017-11-21T10:43:00Z">
        <w:r w:rsidRPr="00DA2368">
          <w:rPr>
            <w:rStyle w:val="Hyperlink"/>
            <w:noProof/>
          </w:rPr>
          <w:fldChar w:fldCharType="begin"/>
        </w:r>
        <w:r w:rsidRPr="00DA2368">
          <w:rPr>
            <w:rStyle w:val="Hyperlink"/>
            <w:noProof/>
          </w:rPr>
          <w:instrText xml:space="preserve"> </w:instrText>
        </w:r>
        <w:r>
          <w:rPr>
            <w:noProof/>
          </w:rPr>
          <w:instrText>HYPERLINK \l "_Toc499024470"</w:instrText>
        </w:r>
        <w:r w:rsidRPr="00DA2368">
          <w:rPr>
            <w:rStyle w:val="Hyperlink"/>
            <w:noProof/>
          </w:rPr>
          <w:instrText xml:space="preserve"> </w:instrText>
        </w:r>
        <w:r w:rsidRPr="00DA2368">
          <w:rPr>
            <w:rStyle w:val="Hyperlink"/>
            <w:noProof/>
          </w:rPr>
          <w:fldChar w:fldCharType="separate"/>
        </w:r>
        <w:r w:rsidRPr="00DA2368">
          <w:rPr>
            <w:rStyle w:val="Hyperlink"/>
            <w:noProof/>
          </w:rPr>
          <w:t>Figure 6: MCC Dashboard Left Side Panel – 2 views</w:t>
        </w:r>
        <w:r>
          <w:rPr>
            <w:noProof/>
            <w:webHidden/>
          </w:rPr>
          <w:tab/>
        </w:r>
        <w:r>
          <w:rPr>
            <w:noProof/>
            <w:webHidden/>
          </w:rPr>
          <w:fldChar w:fldCharType="begin"/>
        </w:r>
        <w:r>
          <w:rPr>
            <w:noProof/>
            <w:webHidden/>
          </w:rPr>
          <w:instrText xml:space="preserve"> PAGEREF _Toc499024470 \h </w:instrText>
        </w:r>
      </w:ins>
      <w:r>
        <w:rPr>
          <w:noProof/>
          <w:webHidden/>
        </w:rPr>
      </w:r>
      <w:r>
        <w:rPr>
          <w:noProof/>
          <w:webHidden/>
        </w:rPr>
        <w:fldChar w:fldCharType="separate"/>
      </w:r>
      <w:ins w:id="1532" w:author="Alina Frey [2]" w:date="2017-11-21T10:58:00Z">
        <w:r w:rsidR="003B7B8C">
          <w:rPr>
            <w:noProof/>
            <w:webHidden/>
          </w:rPr>
          <w:t>6</w:t>
        </w:r>
      </w:ins>
      <w:ins w:id="1533" w:author="Alina Frey" w:date="2017-11-21T10:43:00Z">
        <w:r>
          <w:rPr>
            <w:noProof/>
            <w:webHidden/>
          </w:rPr>
          <w:fldChar w:fldCharType="end"/>
        </w:r>
        <w:r w:rsidRPr="00DA2368">
          <w:rPr>
            <w:rStyle w:val="Hyperlink"/>
            <w:noProof/>
          </w:rPr>
          <w:fldChar w:fldCharType="end"/>
        </w:r>
      </w:ins>
    </w:p>
    <w:p w14:paraId="580A36AF" w14:textId="3C1E008A" w:rsidR="00672E26" w:rsidRDefault="00672E26">
      <w:pPr>
        <w:pStyle w:val="TableofFigures"/>
        <w:tabs>
          <w:tab w:val="right" w:leader="dot" w:pos="9350"/>
        </w:tabs>
        <w:rPr>
          <w:ins w:id="1534" w:author="Alina Frey" w:date="2017-11-21T10:43:00Z"/>
          <w:rFonts w:asciiTheme="minorHAnsi" w:eastAsiaTheme="minorEastAsia" w:hAnsiTheme="minorHAnsi" w:cstheme="minorBidi"/>
          <w:noProof/>
          <w:color w:val="auto"/>
          <w:sz w:val="22"/>
        </w:rPr>
      </w:pPr>
      <w:ins w:id="1535" w:author="Alina Frey" w:date="2017-11-21T10:43:00Z">
        <w:r w:rsidRPr="00DA2368">
          <w:rPr>
            <w:rStyle w:val="Hyperlink"/>
            <w:noProof/>
          </w:rPr>
          <w:fldChar w:fldCharType="begin"/>
        </w:r>
        <w:r w:rsidRPr="00DA2368">
          <w:rPr>
            <w:rStyle w:val="Hyperlink"/>
            <w:noProof/>
          </w:rPr>
          <w:instrText xml:space="preserve"> </w:instrText>
        </w:r>
        <w:r>
          <w:rPr>
            <w:noProof/>
          </w:rPr>
          <w:instrText>HYPERLINK \l "_Toc499024471"</w:instrText>
        </w:r>
        <w:r w:rsidRPr="00DA2368">
          <w:rPr>
            <w:rStyle w:val="Hyperlink"/>
            <w:noProof/>
          </w:rPr>
          <w:instrText xml:space="preserve"> </w:instrText>
        </w:r>
        <w:r w:rsidRPr="00DA2368">
          <w:rPr>
            <w:rStyle w:val="Hyperlink"/>
            <w:noProof/>
          </w:rPr>
          <w:fldChar w:fldCharType="separate"/>
        </w:r>
        <w:r w:rsidRPr="00DA2368">
          <w:rPr>
            <w:rStyle w:val="Hyperlink"/>
            <w:noProof/>
          </w:rPr>
          <w:t>Figure 7: MCC Dashboard – Main area</w:t>
        </w:r>
        <w:r>
          <w:rPr>
            <w:noProof/>
            <w:webHidden/>
          </w:rPr>
          <w:tab/>
        </w:r>
        <w:r>
          <w:rPr>
            <w:noProof/>
            <w:webHidden/>
          </w:rPr>
          <w:fldChar w:fldCharType="begin"/>
        </w:r>
        <w:r>
          <w:rPr>
            <w:noProof/>
            <w:webHidden/>
          </w:rPr>
          <w:instrText xml:space="preserve"> PAGEREF _Toc499024471 \h </w:instrText>
        </w:r>
      </w:ins>
      <w:r>
        <w:rPr>
          <w:noProof/>
          <w:webHidden/>
        </w:rPr>
      </w:r>
      <w:r>
        <w:rPr>
          <w:noProof/>
          <w:webHidden/>
        </w:rPr>
        <w:fldChar w:fldCharType="separate"/>
      </w:r>
      <w:ins w:id="1536" w:author="Alina Frey [2]" w:date="2017-11-21T10:58:00Z">
        <w:r w:rsidR="003B7B8C">
          <w:rPr>
            <w:noProof/>
            <w:webHidden/>
          </w:rPr>
          <w:t>7</w:t>
        </w:r>
      </w:ins>
      <w:ins w:id="1537" w:author="Alina Frey" w:date="2017-11-21T10:43:00Z">
        <w:r>
          <w:rPr>
            <w:noProof/>
            <w:webHidden/>
          </w:rPr>
          <w:fldChar w:fldCharType="end"/>
        </w:r>
        <w:r w:rsidRPr="00DA2368">
          <w:rPr>
            <w:rStyle w:val="Hyperlink"/>
            <w:noProof/>
          </w:rPr>
          <w:fldChar w:fldCharType="end"/>
        </w:r>
      </w:ins>
    </w:p>
    <w:p w14:paraId="1AE0C5CC" w14:textId="464F174A" w:rsidR="00672E26" w:rsidRDefault="00672E26">
      <w:pPr>
        <w:pStyle w:val="TableofFigures"/>
        <w:tabs>
          <w:tab w:val="right" w:leader="dot" w:pos="9350"/>
        </w:tabs>
        <w:rPr>
          <w:ins w:id="1538" w:author="Alina Frey" w:date="2017-11-21T10:43:00Z"/>
          <w:rFonts w:asciiTheme="minorHAnsi" w:eastAsiaTheme="minorEastAsia" w:hAnsiTheme="minorHAnsi" w:cstheme="minorBidi"/>
          <w:noProof/>
          <w:color w:val="auto"/>
          <w:sz w:val="22"/>
        </w:rPr>
      </w:pPr>
      <w:ins w:id="1539" w:author="Alina Frey" w:date="2017-11-21T10:43:00Z">
        <w:r w:rsidRPr="00DA2368">
          <w:rPr>
            <w:rStyle w:val="Hyperlink"/>
            <w:noProof/>
          </w:rPr>
          <w:fldChar w:fldCharType="begin"/>
        </w:r>
        <w:r w:rsidRPr="00DA2368">
          <w:rPr>
            <w:rStyle w:val="Hyperlink"/>
            <w:noProof/>
          </w:rPr>
          <w:instrText xml:space="preserve"> </w:instrText>
        </w:r>
        <w:r>
          <w:rPr>
            <w:noProof/>
          </w:rPr>
          <w:instrText>HYPERLINK \l "_Toc499024472"</w:instrText>
        </w:r>
        <w:r w:rsidRPr="00DA2368">
          <w:rPr>
            <w:rStyle w:val="Hyperlink"/>
            <w:noProof/>
          </w:rPr>
          <w:instrText xml:space="preserve"> </w:instrText>
        </w:r>
        <w:r w:rsidRPr="00DA2368">
          <w:rPr>
            <w:rStyle w:val="Hyperlink"/>
            <w:noProof/>
          </w:rPr>
          <w:fldChar w:fldCharType="separate"/>
        </w:r>
        <w:r w:rsidRPr="00DA2368">
          <w:rPr>
            <w:rStyle w:val="Hyperlink"/>
            <w:noProof/>
          </w:rPr>
          <w:t>Figure 8: Alerts Display</w:t>
        </w:r>
        <w:r>
          <w:rPr>
            <w:noProof/>
            <w:webHidden/>
          </w:rPr>
          <w:tab/>
        </w:r>
        <w:r>
          <w:rPr>
            <w:noProof/>
            <w:webHidden/>
          </w:rPr>
          <w:fldChar w:fldCharType="begin"/>
        </w:r>
        <w:r>
          <w:rPr>
            <w:noProof/>
            <w:webHidden/>
          </w:rPr>
          <w:instrText xml:space="preserve"> PAGEREF _Toc499024472 \h </w:instrText>
        </w:r>
      </w:ins>
      <w:r>
        <w:rPr>
          <w:noProof/>
          <w:webHidden/>
        </w:rPr>
      </w:r>
      <w:r>
        <w:rPr>
          <w:noProof/>
          <w:webHidden/>
        </w:rPr>
        <w:fldChar w:fldCharType="separate"/>
      </w:r>
      <w:ins w:id="1540" w:author="Alina Frey [2]" w:date="2017-11-21T10:58:00Z">
        <w:r w:rsidR="003B7B8C">
          <w:rPr>
            <w:noProof/>
            <w:webHidden/>
          </w:rPr>
          <w:t>7</w:t>
        </w:r>
      </w:ins>
      <w:ins w:id="1541" w:author="Alina Frey" w:date="2017-11-21T10:43:00Z">
        <w:r>
          <w:rPr>
            <w:noProof/>
            <w:webHidden/>
          </w:rPr>
          <w:fldChar w:fldCharType="end"/>
        </w:r>
        <w:r w:rsidRPr="00DA2368">
          <w:rPr>
            <w:rStyle w:val="Hyperlink"/>
            <w:noProof/>
          </w:rPr>
          <w:fldChar w:fldCharType="end"/>
        </w:r>
      </w:ins>
    </w:p>
    <w:p w14:paraId="3C10DE01" w14:textId="419A495D" w:rsidR="00672E26" w:rsidRDefault="00672E26">
      <w:pPr>
        <w:pStyle w:val="TableofFigures"/>
        <w:tabs>
          <w:tab w:val="right" w:leader="dot" w:pos="9350"/>
        </w:tabs>
        <w:rPr>
          <w:ins w:id="1542" w:author="Alina Frey" w:date="2017-11-21T10:43:00Z"/>
          <w:rFonts w:asciiTheme="minorHAnsi" w:eastAsiaTheme="minorEastAsia" w:hAnsiTheme="minorHAnsi" w:cstheme="minorBidi"/>
          <w:noProof/>
          <w:color w:val="auto"/>
          <w:sz w:val="22"/>
        </w:rPr>
      </w:pPr>
      <w:ins w:id="1543" w:author="Alina Frey" w:date="2017-11-21T10:43:00Z">
        <w:r w:rsidRPr="00DA2368">
          <w:rPr>
            <w:rStyle w:val="Hyperlink"/>
            <w:noProof/>
          </w:rPr>
          <w:fldChar w:fldCharType="begin"/>
        </w:r>
        <w:r w:rsidRPr="00DA2368">
          <w:rPr>
            <w:rStyle w:val="Hyperlink"/>
            <w:noProof/>
          </w:rPr>
          <w:instrText xml:space="preserve"> </w:instrText>
        </w:r>
        <w:r>
          <w:rPr>
            <w:noProof/>
          </w:rPr>
          <w:instrText>HYPERLINK \l "_Toc499024473"</w:instrText>
        </w:r>
        <w:r w:rsidRPr="00DA2368">
          <w:rPr>
            <w:rStyle w:val="Hyperlink"/>
            <w:noProof/>
          </w:rPr>
          <w:instrText xml:space="preserve"> </w:instrText>
        </w:r>
        <w:r w:rsidRPr="00DA2368">
          <w:rPr>
            <w:rStyle w:val="Hyperlink"/>
            <w:noProof/>
          </w:rPr>
          <w:fldChar w:fldCharType="separate"/>
        </w:r>
        <w:r w:rsidRPr="00DA2368">
          <w:rPr>
            <w:rStyle w:val="Hyperlink"/>
            <w:noProof/>
          </w:rPr>
          <w:t>Figure 9: MCC Dashboard – Tracking / Configuration View</w:t>
        </w:r>
        <w:r>
          <w:rPr>
            <w:noProof/>
            <w:webHidden/>
          </w:rPr>
          <w:tab/>
        </w:r>
        <w:r>
          <w:rPr>
            <w:noProof/>
            <w:webHidden/>
          </w:rPr>
          <w:fldChar w:fldCharType="begin"/>
        </w:r>
        <w:r>
          <w:rPr>
            <w:noProof/>
            <w:webHidden/>
          </w:rPr>
          <w:instrText xml:space="preserve"> PAGEREF _Toc499024473 \h </w:instrText>
        </w:r>
      </w:ins>
      <w:r>
        <w:rPr>
          <w:noProof/>
          <w:webHidden/>
        </w:rPr>
      </w:r>
      <w:r>
        <w:rPr>
          <w:noProof/>
          <w:webHidden/>
        </w:rPr>
        <w:fldChar w:fldCharType="separate"/>
      </w:r>
      <w:ins w:id="1544" w:author="Alina Frey [2]" w:date="2017-11-21T10:58:00Z">
        <w:r w:rsidR="003B7B8C">
          <w:rPr>
            <w:noProof/>
            <w:webHidden/>
          </w:rPr>
          <w:t>9</w:t>
        </w:r>
      </w:ins>
      <w:ins w:id="1545" w:author="Alina Frey" w:date="2017-11-21T10:43:00Z">
        <w:r>
          <w:rPr>
            <w:noProof/>
            <w:webHidden/>
          </w:rPr>
          <w:fldChar w:fldCharType="end"/>
        </w:r>
        <w:r w:rsidRPr="00DA2368">
          <w:rPr>
            <w:rStyle w:val="Hyperlink"/>
            <w:noProof/>
          </w:rPr>
          <w:fldChar w:fldCharType="end"/>
        </w:r>
      </w:ins>
    </w:p>
    <w:p w14:paraId="6E219D5C" w14:textId="4C347F06" w:rsidR="00672E26" w:rsidRDefault="00672E26">
      <w:pPr>
        <w:pStyle w:val="TableofFigures"/>
        <w:tabs>
          <w:tab w:val="right" w:leader="dot" w:pos="9350"/>
        </w:tabs>
        <w:rPr>
          <w:ins w:id="1546" w:author="Alina Frey" w:date="2017-11-21T10:43:00Z"/>
          <w:rFonts w:asciiTheme="minorHAnsi" w:eastAsiaTheme="minorEastAsia" w:hAnsiTheme="minorHAnsi" w:cstheme="minorBidi"/>
          <w:noProof/>
          <w:color w:val="auto"/>
          <w:sz w:val="22"/>
        </w:rPr>
      </w:pPr>
      <w:ins w:id="1547" w:author="Alina Frey" w:date="2017-11-21T10:43:00Z">
        <w:r w:rsidRPr="00DA2368">
          <w:rPr>
            <w:rStyle w:val="Hyperlink"/>
            <w:noProof/>
          </w:rPr>
          <w:fldChar w:fldCharType="begin"/>
        </w:r>
        <w:r w:rsidRPr="00DA2368">
          <w:rPr>
            <w:rStyle w:val="Hyperlink"/>
            <w:noProof/>
          </w:rPr>
          <w:instrText xml:space="preserve"> </w:instrText>
        </w:r>
        <w:r>
          <w:rPr>
            <w:noProof/>
          </w:rPr>
          <w:instrText>HYPERLINK \l "_Toc499024474"</w:instrText>
        </w:r>
        <w:r w:rsidRPr="00DA2368">
          <w:rPr>
            <w:rStyle w:val="Hyperlink"/>
            <w:noProof/>
          </w:rPr>
          <w:instrText xml:space="preserve"> </w:instrText>
        </w:r>
        <w:r w:rsidRPr="00DA2368">
          <w:rPr>
            <w:rStyle w:val="Hyperlink"/>
            <w:noProof/>
          </w:rPr>
          <w:fldChar w:fldCharType="separate"/>
        </w:r>
        <w:r w:rsidRPr="00DA2368">
          <w:rPr>
            <w:rStyle w:val="Hyperlink"/>
            <w:noProof/>
          </w:rPr>
          <w:t>Figure 10: Dashboard Tracking / Configuration View – Left side pane</w:t>
        </w:r>
        <w:r>
          <w:rPr>
            <w:noProof/>
            <w:webHidden/>
          </w:rPr>
          <w:tab/>
        </w:r>
        <w:r>
          <w:rPr>
            <w:noProof/>
            <w:webHidden/>
          </w:rPr>
          <w:fldChar w:fldCharType="begin"/>
        </w:r>
        <w:r>
          <w:rPr>
            <w:noProof/>
            <w:webHidden/>
          </w:rPr>
          <w:instrText xml:space="preserve"> PAGEREF _Toc499024474 \h </w:instrText>
        </w:r>
      </w:ins>
      <w:r>
        <w:rPr>
          <w:noProof/>
          <w:webHidden/>
        </w:rPr>
      </w:r>
      <w:r>
        <w:rPr>
          <w:noProof/>
          <w:webHidden/>
        </w:rPr>
        <w:fldChar w:fldCharType="separate"/>
      </w:r>
      <w:ins w:id="1548" w:author="Alina Frey [2]" w:date="2017-11-21T10:58:00Z">
        <w:r w:rsidR="003B7B8C">
          <w:rPr>
            <w:noProof/>
            <w:webHidden/>
          </w:rPr>
          <w:t>10</w:t>
        </w:r>
      </w:ins>
      <w:ins w:id="1549" w:author="Alina Frey" w:date="2017-11-21T10:43:00Z">
        <w:r>
          <w:rPr>
            <w:noProof/>
            <w:webHidden/>
          </w:rPr>
          <w:fldChar w:fldCharType="end"/>
        </w:r>
        <w:r w:rsidRPr="00DA2368">
          <w:rPr>
            <w:rStyle w:val="Hyperlink"/>
            <w:noProof/>
          </w:rPr>
          <w:fldChar w:fldCharType="end"/>
        </w:r>
      </w:ins>
    </w:p>
    <w:p w14:paraId="1A9EB9D3" w14:textId="530DF6E6" w:rsidR="00672E26" w:rsidRDefault="00672E26">
      <w:pPr>
        <w:pStyle w:val="TableofFigures"/>
        <w:tabs>
          <w:tab w:val="right" w:leader="dot" w:pos="9350"/>
        </w:tabs>
        <w:rPr>
          <w:ins w:id="1550" w:author="Alina Frey" w:date="2017-11-21T10:43:00Z"/>
          <w:rFonts w:asciiTheme="minorHAnsi" w:eastAsiaTheme="minorEastAsia" w:hAnsiTheme="minorHAnsi" w:cstheme="minorBidi"/>
          <w:noProof/>
          <w:color w:val="auto"/>
          <w:sz w:val="22"/>
        </w:rPr>
      </w:pPr>
      <w:ins w:id="1551" w:author="Alina Frey" w:date="2017-11-21T10:43:00Z">
        <w:r w:rsidRPr="00DA2368">
          <w:rPr>
            <w:rStyle w:val="Hyperlink"/>
            <w:noProof/>
          </w:rPr>
          <w:fldChar w:fldCharType="begin"/>
        </w:r>
        <w:r w:rsidRPr="00DA2368">
          <w:rPr>
            <w:rStyle w:val="Hyperlink"/>
            <w:noProof/>
          </w:rPr>
          <w:instrText xml:space="preserve"> </w:instrText>
        </w:r>
        <w:r>
          <w:rPr>
            <w:noProof/>
          </w:rPr>
          <w:instrText>HYPERLINK \l "_Toc499024475"</w:instrText>
        </w:r>
        <w:r w:rsidRPr="00DA2368">
          <w:rPr>
            <w:rStyle w:val="Hyperlink"/>
            <w:noProof/>
          </w:rPr>
          <w:instrText xml:space="preserve"> </w:instrText>
        </w:r>
        <w:r w:rsidRPr="00DA2368">
          <w:rPr>
            <w:rStyle w:val="Hyperlink"/>
            <w:noProof/>
          </w:rPr>
          <w:fldChar w:fldCharType="separate"/>
        </w:r>
        <w:r w:rsidRPr="00DA2368">
          <w:rPr>
            <w:rStyle w:val="Hyperlink"/>
            <w:noProof/>
          </w:rPr>
          <w:t>Figure 11: Dashboard – Select Date Range</w:t>
        </w:r>
        <w:r>
          <w:rPr>
            <w:noProof/>
            <w:webHidden/>
          </w:rPr>
          <w:tab/>
        </w:r>
        <w:r>
          <w:rPr>
            <w:noProof/>
            <w:webHidden/>
          </w:rPr>
          <w:fldChar w:fldCharType="begin"/>
        </w:r>
        <w:r>
          <w:rPr>
            <w:noProof/>
            <w:webHidden/>
          </w:rPr>
          <w:instrText xml:space="preserve"> PAGEREF _Toc499024475 \h </w:instrText>
        </w:r>
      </w:ins>
      <w:r>
        <w:rPr>
          <w:noProof/>
          <w:webHidden/>
        </w:rPr>
      </w:r>
      <w:r>
        <w:rPr>
          <w:noProof/>
          <w:webHidden/>
        </w:rPr>
        <w:fldChar w:fldCharType="separate"/>
      </w:r>
      <w:ins w:id="1552" w:author="Alina Frey [2]" w:date="2017-11-21T10:58:00Z">
        <w:r w:rsidR="003B7B8C">
          <w:rPr>
            <w:noProof/>
            <w:webHidden/>
          </w:rPr>
          <w:t>11</w:t>
        </w:r>
      </w:ins>
      <w:ins w:id="1553" w:author="Alina Frey" w:date="2017-11-21T10:43:00Z">
        <w:r>
          <w:rPr>
            <w:noProof/>
            <w:webHidden/>
          </w:rPr>
          <w:fldChar w:fldCharType="end"/>
        </w:r>
        <w:r w:rsidRPr="00DA2368">
          <w:rPr>
            <w:rStyle w:val="Hyperlink"/>
            <w:noProof/>
          </w:rPr>
          <w:fldChar w:fldCharType="end"/>
        </w:r>
      </w:ins>
    </w:p>
    <w:p w14:paraId="564BA09A" w14:textId="12142E47" w:rsidR="00672E26" w:rsidRDefault="00672E26">
      <w:pPr>
        <w:pStyle w:val="TableofFigures"/>
        <w:tabs>
          <w:tab w:val="right" w:leader="dot" w:pos="9350"/>
        </w:tabs>
        <w:rPr>
          <w:ins w:id="1554" w:author="Alina Frey" w:date="2017-11-21T10:43:00Z"/>
          <w:rFonts w:asciiTheme="minorHAnsi" w:eastAsiaTheme="minorEastAsia" w:hAnsiTheme="minorHAnsi" w:cstheme="minorBidi"/>
          <w:noProof/>
          <w:color w:val="auto"/>
          <w:sz w:val="22"/>
        </w:rPr>
      </w:pPr>
      <w:ins w:id="1555" w:author="Alina Frey" w:date="2017-11-21T10:43:00Z">
        <w:r w:rsidRPr="00DA2368">
          <w:rPr>
            <w:rStyle w:val="Hyperlink"/>
            <w:noProof/>
          </w:rPr>
          <w:fldChar w:fldCharType="begin"/>
        </w:r>
        <w:r w:rsidRPr="00DA2368">
          <w:rPr>
            <w:rStyle w:val="Hyperlink"/>
            <w:noProof/>
          </w:rPr>
          <w:instrText xml:space="preserve"> </w:instrText>
        </w:r>
        <w:r>
          <w:rPr>
            <w:noProof/>
          </w:rPr>
          <w:instrText>HYPERLINK \l "_Toc499024476"</w:instrText>
        </w:r>
        <w:r w:rsidRPr="00DA2368">
          <w:rPr>
            <w:rStyle w:val="Hyperlink"/>
            <w:noProof/>
          </w:rPr>
          <w:instrText xml:space="preserve"> </w:instrText>
        </w:r>
        <w:r w:rsidRPr="00DA2368">
          <w:rPr>
            <w:rStyle w:val="Hyperlink"/>
            <w:noProof/>
          </w:rPr>
          <w:fldChar w:fldCharType="separate"/>
        </w:r>
        <w:r w:rsidRPr="00DA2368">
          <w:rPr>
            <w:rStyle w:val="Hyperlink"/>
            <w:noProof/>
          </w:rPr>
          <w:t>Figure 12: Tracked Patients</w:t>
        </w:r>
        <w:r>
          <w:rPr>
            <w:noProof/>
            <w:webHidden/>
          </w:rPr>
          <w:tab/>
        </w:r>
        <w:r>
          <w:rPr>
            <w:noProof/>
            <w:webHidden/>
          </w:rPr>
          <w:fldChar w:fldCharType="begin"/>
        </w:r>
        <w:r>
          <w:rPr>
            <w:noProof/>
            <w:webHidden/>
          </w:rPr>
          <w:instrText xml:space="preserve"> PAGEREF _Toc499024476 \h </w:instrText>
        </w:r>
      </w:ins>
      <w:r>
        <w:rPr>
          <w:noProof/>
          <w:webHidden/>
        </w:rPr>
      </w:r>
      <w:r>
        <w:rPr>
          <w:noProof/>
          <w:webHidden/>
        </w:rPr>
        <w:fldChar w:fldCharType="separate"/>
      </w:r>
      <w:ins w:id="1556" w:author="Alina Frey [2]" w:date="2017-11-21T10:58:00Z">
        <w:r w:rsidR="003B7B8C">
          <w:rPr>
            <w:noProof/>
            <w:webHidden/>
          </w:rPr>
          <w:t>11</w:t>
        </w:r>
      </w:ins>
      <w:ins w:id="1557" w:author="Alina Frey" w:date="2017-11-21T10:43:00Z">
        <w:r>
          <w:rPr>
            <w:noProof/>
            <w:webHidden/>
          </w:rPr>
          <w:fldChar w:fldCharType="end"/>
        </w:r>
        <w:r w:rsidRPr="00DA2368">
          <w:rPr>
            <w:rStyle w:val="Hyperlink"/>
            <w:noProof/>
          </w:rPr>
          <w:fldChar w:fldCharType="end"/>
        </w:r>
      </w:ins>
    </w:p>
    <w:p w14:paraId="2E5D22B1" w14:textId="542457E9" w:rsidR="00672E26" w:rsidRDefault="00672E26">
      <w:pPr>
        <w:pStyle w:val="TableofFigures"/>
        <w:tabs>
          <w:tab w:val="right" w:leader="dot" w:pos="9350"/>
        </w:tabs>
        <w:rPr>
          <w:ins w:id="1558" w:author="Alina Frey" w:date="2017-11-21T10:43:00Z"/>
          <w:rFonts w:asciiTheme="minorHAnsi" w:eastAsiaTheme="minorEastAsia" w:hAnsiTheme="minorHAnsi" w:cstheme="minorBidi"/>
          <w:noProof/>
          <w:color w:val="auto"/>
          <w:sz w:val="22"/>
        </w:rPr>
      </w:pPr>
      <w:ins w:id="1559" w:author="Alina Frey" w:date="2017-11-21T10:43:00Z">
        <w:r w:rsidRPr="00DA2368">
          <w:rPr>
            <w:rStyle w:val="Hyperlink"/>
            <w:noProof/>
          </w:rPr>
          <w:fldChar w:fldCharType="begin"/>
        </w:r>
        <w:r w:rsidRPr="00DA2368">
          <w:rPr>
            <w:rStyle w:val="Hyperlink"/>
            <w:noProof/>
          </w:rPr>
          <w:instrText xml:space="preserve"> </w:instrText>
        </w:r>
        <w:r>
          <w:rPr>
            <w:noProof/>
          </w:rPr>
          <w:instrText>HYPERLINK \l "_Toc499024477"</w:instrText>
        </w:r>
        <w:r w:rsidRPr="00DA2368">
          <w:rPr>
            <w:rStyle w:val="Hyperlink"/>
            <w:noProof/>
          </w:rPr>
          <w:instrText xml:space="preserve"> </w:instrText>
        </w:r>
        <w:r w:rsidRPr="00DA2368">
          <w:rPr>
            <w:rStyle w:val="Hyperlink"/>
            <w:noProof/>
          </w:rPr>
          <w:fldChar w:fldCharType="separate"/>
        </w:r>
        <w:r w:rsidRPr="00DA2368">
          <w:rPr>
            <w:rStyle w:val="Hyperlink"/>
            <w:noProof/>
          </w:rPr>
          <w:t>Figure 13: Tracked Patients – Filter Options</w:t>
        </w:r>
        <w:r>
          <w:rPr>
            <w:noProof/>
            <w:webHidden/>
          </w:rPr>
          <w:tab/>
        </w:r>
        <w:r>
          <w:rPr>
            <w:noProof/>
            <w:webHidden/>
          </w:rPr>
          <w:fldChar w:fldCharType="begin"/>
        </w:r>
        <w:r>
          <w:rPr>
            <w:noProof/>
            <w:webHidden/>
          </w:rPr>
          <w:instrText xml:space="preserve"> PAGEREF _Toc499024477 \h </w:instrText>
        </w:r>
      </w:ins>
      <w:r>
        <w:rPr>
          <w:noProof/>
          <w:webHidden/>
        </w:rPr>
      </w:r>
      <w:r>
        <w:rPr>
          <w:noProof/>
          <w:webHidden/>
        </w:rPr>
        <w:fldChar w:fldCharType="separate"/>
      </w:r>
      <w:ins w:id="1560" w:author="Alina Frey [2]" w:date="2017-11-21T10:58:00Z">
        <w:r w:rsidR="003B7B8C">
          <w:rPr>
            <w:noProof/>
            <w:webHidden/>
          </w:rPr>
          <w:t>12</w:t>
        </w:r>
      </w:ins>
      <w:ins w:id="1561" w:author="Alina Frey" w:date="2017-11-21T10:43:00Z">
        <w:r>
          <w:rPr>
            <w:noProof/>
            <w:webHidden/>
          </w:rPr>
          <w:fldChar w:fldCharType="end"/>
        </w:r>
        <w:r w:rsidRPr="00DA2368">
          <w:rPr>
            <w:rStyle w:val="Hyperlink"/>
            <w:noProof/>
          </w:rPr>
          <w:fldChar w:fldCharType="end"/>
        </w:r>
      </w:ins>
    </w:p>
    <w:p w14:paraId="4608A59C" w14:textId="5F52355B" w:rsidR="00672E26" w:rsidRDefault="00672E26">
      <w:pPr>
        <w:pStyle w:val="TableofFigures"/>
        <w:tabs>
          <w:tab w:val="right" w:leader="dot" w:pos="9350"/>
        </w:tabs>
        <w:rPr>
          <w:ins w:id="1562" w:author="Alina Frey" w:date="2017-11-21T10:43:00Z"/>
          <w:rFonts w:asciiTheme="minorHAnsi" w:eastAsiaTheme="minorEastAsia" w:hAnsiTheme="minorHAnsi" w:cstheme="minorBidi"/>
          <w:noProof/>
          <w:color w:val="auto"/>
          <w:sz w:val="22"/>
        </w:rPr>
      </w:pPr>
      <w:ins w:id="1563" w:author="Alina Frey" w:date="2017-11-21T10:43:00Z">
        <w:r w:rsidRPr="00DA2368">
          <w:rPr>
            <w:rStyle w:val="Hyperlink"/>
            <w:noProof/>
          </w:rPr>
          <w:fldChar w:fldCharType="begin"/>
        </w:r>
        <w:r w:rsidRPr="00DA2368">
          <w:rPr>
            <w:rStyle w:val="Hyperlink"/>
            <w:noProof/>
          </w:rPr>
          <w:instrText xml:space="preserve"> </w:instrText>
        </w:r>
        <w:r>
          <w:rPr>
            <w:noProof/>
          </w:rPr>
          <w:instrText>HYPERLINK \l "_Toc499024478"</w:instrText>
        </w:r>
        <w:r w:rsidRPr="00DA2368">
          <w:rPr>
            <w:rStyle w:val="Hyperlink"/>
            <w:noProof/>
          </w:rPr>
          <w:instrText xml:space="preserve"> </w:instrText>
        </w:r>
        <w:r w:rsidRPr="00DA2368">
          <w:rPr>
            <w:rStyle w:val="Hyperlink"/>
            <w:noProof/>
          </w:rPr>
          <w:fldChar w:fldCharType="separate"/>
        </w:r>
        <w:r w:rsidRPr="00DA2368">
          <w:rPr>
            <w:rStyle w:val="Hyperlink"/>
            <w:noProof/>
          </w:rPr>
          <w:t>Figure 14: Flagged Patients</w:t>
        </w:r>
        <w:r>
          <w:rPr>
            <w:noProof/>
            <w:webHidden/>
          </w:rPr>
          <w:tab/>
        </w:r>
        <w:r>
          <w:rPr>
            <w:noProof/>
            <w:webHidden/>
          </w:rPr>
          <w:fldChar w:fldCharType="begin"/>
        </w:r>
        <w:r>
          <w:rPr>
            <w:noProof/>
            <w:webHidden/>
          </w:rPr>
          <w:instrText xml:space="preserve"> PAGEREF _Toc499024478 \h </w:instrText>
        </w:r>
      </w:ins>
      <w:r>
        <w:rPr>
          <w:noProof/>
          <w:webHidden/>
        </w:rPr>
      </w:r>
      <w:r>
        <w:rPr>
          <w:noProof/>
          <w:webHidden/>
        </w:rPr>
        <w:fldChar w:fldCharType="separate"/>
      </w:r>
      <w:ins w:id="1564" w:author="Alina Frey [2]" w:date="2017-11-21T10:58:00Z">
        <w:r w:rsidR="003B7B8C">
          <w:rPr>
            <w:noProof/>
            <w:webHidden/>
          </w:rPr>
          <w:t>12</w:t>
        </w:r>
      </w:ins>
      <w:ins w:id="1565" w:author="Alina Frey" w:date="2017-11-21T10:43:00Z">
        <w:r>
          <w:rPr>
            <w:noProof/>
            <w:webHidden/>
          </w:rPr>
          <w:fldChar w:fldCharType="end"/>
        </w:r>
        <w:r w:rsidRPr="00DA2368">
          <w:rPr>
            <w:rStyle w:val="Hyperlink"/>
            <w:noProof/>
          </w:rPr>
          <w:fldChar w:fldCharType="end"/>
        </w:r>
      </w:ins>
    </w:p>
    <w:p w14:paraId="54C62C2F" w14:textId="79A8C6C5" w:rsidR="00672E26" w:rsidRDefault="00672E26">
      <w:pPr>
        <w:pStyle w:val="TableofFigures"/>
        <w:tabs>
          <w:tab w:val="right" w:leader="dot" w:pos="9350"/>
        </w:tabs>
        <w:rPr>
          <w:ins w:id="1566" w:author="Alina Frey" w:date="2017-11-21T10:43:00Z"/>
          <w:rFonts w:asciiTheme="minorHAnsi" w:eastAsiaTheme="minorEastAsia" w:hAnsiTheme="minorHAnsi" w:cstheme="minorBidi"/>
          <w:noProof/>
          <w:color w:val="auto"/>
          <w:sz w:val="22"/>
        </w:rPr>
      </w:pPr>
      <w:ins w:id="1567" w:author="Alina Frey" w:date="2017-11-21T10:43:00Z">
        <w:r w:rsidRPr="00DA2368">
          <w:rPr>
            <w:rStyle w:val="Hyperlink"/>
            <w:noProof/>
          </w:rPr>
          <w:fldChar w:fldCharType="begin"/>
        </w:r>
        <w:r w:rsidRPr="00DA2368">
          <w:rPr>
            <w:rStyle w:val="Hyperlink"/>
            <w:noProof/>
          </w:rPr>
          <w:instrText xml:space="preserve"> </w:instrText>
        </w:r>
        <w:r>
          <w:rPr>
            <w:noProof/>
          </w:rPr>
          <w:instrText>HYPERLINK \l "_Toc499024479"</w:instrText>
        </w:r>
        <w:r w:rsidRPr="00DA2368">
          <w:rPr>
            <w:rStyle w:val="Hyperlink"/>
            <w:noProof/>
          </w:rPr>
          <w:instrText xml:space="preserve"> </w:instrText>
        </w:r>
        <w:r w:rsidRPr="00DA2368">
          <w:rPr>
            <w:rStyle w:val="Hyperlink"/>
            <w:noProof/>
          </w:rPr>
          <w:fldChar w:fldCharType="separate"/>
        </w:r>
        <w:r w:rsidRPr="00DA2368">
          <w:rPr>
            <w:rStyle w:val="Hyperlink"/>
            <w:noProof/>
          </w:rPr>
          <w:t>Figure 15: Flagged Patient Details</w:t>
        </w:r>
        <w:r>
          <w:rPr>
            <w:noProof/>
            <w:webHidden/>
          </w:rPr>
          <w:tab/>
        </w:r>
        <w:r>
          <w:rPr>
            <w:noProof/>
            <w:webHidden/>
          </w:rPr>
          <w:fldChar w:fldCharType="begin"/>
        </w:r>
        <w:r>
          <w:rPr>
            <w:noProof/>
            <w:webHidden/>
          </w:rPr>
          <w:instrText xml:space="preserve"> PAGEREF _Toc499024479 \h </w:instrText>
        </w:r>
      </w:ins>
      <w:r>
        <w:rPr>
          <w:noProof/>
          <w:webHidden/>
        </w:rPr>
      </w:r>
      <w:r>
        <w:rPr>
          <w:noProof/>
          <w:webHidden/>
        </w:rPr>
        <w:fldChar w:fldCharType="separate"/>
      </w:r>
      <w:ins w:id="1568" w:author="Alina Frey [2]" w:date="2017-11-21T10:58:00Z">
        <w:r w:rsidR="003B7B8C">
          <w:rPr>
            <w:noProof/>
            <w:webHidden/>
          </w:rPr>
          <w:t>13</w:t>
        </w:r>
      </w:ins>
      <w:ins w:id="1569" w:author="Alina Frey" w:date="2017-11-21T10:43:00Z">
        <w:r>
          <w:rPr>
            <w:noProof/>
            <w:webHidden/>
          </w:rPr>
          <w:fldChar w:fldCharType="end"/>
        </w:r>
        <w:r w:rsidRPr="00DA2368">
          <w:rPr>
            <w:rStyle w:val="Hyperlink"/>
            <w:noProof/>
          </w:rPr>
          <w:fldChar w:fldCharType="end"/>
        </w:r>
      </w:ins>
    </w:p>
    <w:p w14:paraId="5199F119" w14:textId="2276A50A" w:rsidR="00672E26" w:rsidRDefault="00672E26">
      <w:pPr>
        <w:pStyle w:val="TableofFigures"/>
        <w:tabs>
          <w:tab w:val="right" w:leader="dot" w:pos="9350"/>
        </w:tabs>
        <w:rPr>
          <w:ins w:id="1570" w:author="Alina Frey" w:date="2017-11-21T10:43:00Z"/>
          <w:rFonts w:asciiTheme="minorHAnsi" w:eastAsiaTheme="minorEastAsia" w:hAnsiTheme="minorHAnsi" w:cstheme="minorBidi"/>
          <w:noProof/>
          <w:color w:val="auto"/>
          <w:sz w:val="22"/>
        </w:rPr>
      </w:pPr>
      <w:ins w:id="1571" w:author="Alina Frey" w:date="2017-11-21T10:43:00Z">
        <w:r w:rsidRPr="00DA2368">
          <w:rPr>
            <w:rStyle w:val="Hyperlink"/>
            <w:noProof/>
          </w:rPr>
          <w:fldChar w:fldCharType="begin"/>
        </w:r>
        <w:r w:rsidRPr="00DA2368">
          <w:rPr>
            <w:rStyle w:val="Hyperlink"/>
            <w:noProof/>
          </w:rPr>
          <w:instrText xml:space="preserve"> </w:instrText>
        </w:r>
        <w:r>
          <w:rPr>
            <w:noProof/>
          </w:rPr>
          <w:instrText>HYPERLINK \l "_Toc499024480"</w:instrText>
        </w:r>
        <w:r w:rsidRPr="00DA2368">
          <w:rPr>
            <w:rStyle w:val="Hyperlink"/>
            <w:noProof/>
          </w:rPr>
          <w:instrText xml:space="preserve"> </w:instrText>
        </w:r>
        <w:r w:rsidRPr="00DA2368">
          <w:rPr>
            <w:rStyle w:val="Hyperlink"/>
            <w:noProof/>
          </w:rPr>
          <w:fldChar w:fldCharType="separate"/>
        </w:r>
        <w:r w:rsidRPr="00DA2368">
          <w:rPr>
            <w:rStyle w:val="Hyperlink"/>
            <w:noProof/>
          </w:rPr>
          <w:t>Figure 16: Progress Note View</w:t>
        </w:r>
        <w:r>
          <w:rPr>
            <w:noProof/>
            <w:webHidden/>
          </w:rPr>
          <w:tab/>
        </w:r>
        <w:r>
          <w:rPr>
            <w:noProof/>
            <w:webHidden/>
          </w:rPr>
          <w:fldChar w:fldCharType="begin"/>
        </w:r>
        <w:r>
          <w:rPr>
            <w:noProof/>
            <w:webHidden/>
          </w:rPr>
          <w:instrText xml:space="preserve"> PAGEREF _Toc499024480 \h </w:instrText>
        </w:r>
      </w:ins>
      <w:r>
        <w:rPr>
          <w:noProof/>
          <w:webHidden/>
        </w:rPr>
      </w:r>
      <w:r>
        <w:rPr>
          <w:noProof/>
          <w:webHidden/>
        </w:rPr>
        <w:fldChar w:fldCharType="separate"/>
      </w:r>
      <w:ins w:id="1572" w:author="Alina Frey [2]" w:date="2017-11-21T10:58:00Z">
        <w:r w:rsidR="003B7B8C">
          <w:rPr>
            <w:noProof/>
            <w:webHidden/>
          </w:rPr>
          <w:t>14</w:t>
        </w:r>
      </w:ins>
      <w:ins w:id="1573" w:author="Alina Frey" w:date="2017-11-21T10:43:00Z">
        <w:r>
          <w:rPr>
            <w:noProof/>
            <w:webHidden/>
          </w:rPr>
          <w:fldChar w:fldCharType="end"/>
        </w:r>
        <w:r w:rsidRPr="00DA2368">
          <w:rPr>
            <w:rStyle w:val="Hyperlink"/>
            <w:noProof/>
          </w:rPr>
          <w:fldChar w:fldCharType="end"/>
        </w:r>
      </w:ins>
    </w:p>
    <w:p w14:paraId="19C326BF" w14:textId="511C85CB" w:rsidR="00672E26" w:rsidRDefault="00672E26">
      <w:pPr>
        <w:pStyle w:val="TableofFigures"/>
        <w:tabs>
          <w:tab w:val="right" w:leader="dot" w:pos="9350"/>
        </w:tabs>
        <w:rPr>
          <w:ins w:id="1574" w:author="Alina Frey" w:date="2017-11-21T10:43:00Z"/>
          <w:rFonts w:asciiTheme="minorHAnsi" w:eastAsiaTheme="minorEastAsia" w:hAnsiTheme="minorHAnsi" w:cstheme="minorBidi"/>
          <w:noProof/>
          <w:color w:val="auto"/>
          <w:sz w:val="22"/>
        </w:rPr>
      </w:pPr>
      <w:ins w:id="1575" w:author="Alina Frey" w:date="2017-11-21T10:43:00Z">
        <w:r w:rsidRPr="00DA2368">
          <w:rPr>
            <w:rStyle w:val="Hyperlink"/>
            <w:noProof/>
          </w:rPr>
          <w:fldChar w:fldCharType="begin"/>
        </w:r>
        <w:r w:rsidRPr="00DA2368">
          <w:rPr>
            <w:rStyle w:val="Hyperlink"/>
            <w:noProof/>
          </w:rPr>
          <w:instrText xml:space="preserve"> </w:instrText>
        </w:r>
        <w:r>
          <w:rPr>
            <w:noProof/>
          </w:rPr>
          <w:instrText>HYPERLINK \l "_Toc499024481"</w:instrText>
        </w:r>
        <w:r w:rsidRPr="00DA2368">
          <w:rPr>
            <w:rStyle w:val="Hyperlink"/>
            <w:noProof/>
          </w:rPr>
          <w:instrText xml:space="preserve"> </w:instrText>
        </w:r>
        <w:r w:rsidRPr="00DA2368">
          <w:rPr>
            <w:rStyle w:val="Hyperlink"/>
            <w:noProof/>
          </w:rPr>
          <w:fldChar w:fldCharType="separate"/>
        </w:r>
        <w:r w:rsidRPr="00DA2368">
          <w:rPr>
            <w:rStyle w:val="Hyperlink"/>
            <w:noProof/>
          </w:rPr>
          <w:t>Figure 17: Action Column (Flagged Patients)</w:t>
        </w:r>
        <w:r>
          <w:rPr>
            <w:noProof/>
            <w:webHidden/>
          </w:rPr>
          <w:tab/>
        </w:r>
        <w:r>
          <w:rPr>
            <w:noProof/>
            <w:webHidden/>
          </w:rPr>
          <w:fldChar w:fldCharType="begin"/>
        </w:r>
        <w:r>
          <w:rPr>
            <w:noProof/>
            <w:webHidden/>
          </w:rPr>
          <w:instrText xml:space="preserve"> PAGEREF _Toc499024481 \h </w:instrText>
        </w:r>
      </w:ins>
      <w:r>
        <w:rPr>
          <w:noProof/>
          <w:webHidden/>
        </w:rPr>
      </w:r>
      <w:r>
        <w:rPr>
          <w:noProof/>
          <w:webHidden/>
        </w:rPr>
        <w:fldChar w:fldCharType="separate"/>
      </w:r>
      <w:ins w:id="1576" w:author="Alina Frey [2]" w:date="2017-11-21T10:58:00Z">
        <w:r w:rsidR="003B7B8C">
          <w:rPr>
            <w:noProof/>
            <w:webHidden/>
          </w:rPr>
          <w:t>14</w:t>
        </w:r>
      </w:ins>
      <w:ins w:id="1577" w:author="Alina Frey" w:date="2017-11-21T10:43:00Z">
        <w:r>
          <w:rPr>
            <w:noProof/>
            <w:webHidden/>
          </w:rPr>
          <w:fldChar w:fldCharType="end"/>
        </w:r>
        <w:r w:rsidRPr="00DA2368">
          <w:rPr>
            <w:rStyle w:val="Hyperlink"/>
            <w:noProof/>
          </w:rPr>
          <w:fldChar w:fldCharType="end"/>
        </w:r>
      </w:ins>
    </w:p>
    <w:p w14:paraId="6EB23EFB" w14:textId="61130E9E" w:rsidR="00672E26" w:rsidRDefault="00672E26">
      <w:pPr>
        <w:pStyle w:val="TableofFigures"/>
        <w:tabs>
          <w:tab w:val="right" w:leader="dot" w:pos="9350"/>
        </w:tabs>
        <w:rPr>
          <w:ins w:id="1578" w:author="Alina Frey" w:date="2017-11-21T10:43:00Z"/>
          <w:rFonts w:asciiTheme="minorHAnsi" w:eastAsiaTheme="minorEastAsia" w:hAnsiTheme="minorHAnsi" w:cstheme="minorBidi"/>
          <w:noProof/>
          <w:color w:val="auto"/>
          <w:sz w:val="22"/>
        </w:rPr>
      </w:pPr>
      <w:ins w:id="1579" w:author="Alina Frey" w:date="2017-11-21T10:43:00Z">
        <w:r w:rsidRPr="00DA2368">
          <w:rPr>
            <w:rStyle w:val="Hyperlink"/>
            <w:noProof/>
          </w:rPr>
          <w:fldChar w:fldCharType="begin"/>
        </w:r>
        <w:r w:rsidRPr="00DA2368">
          <w:rPr>
            <w:rStyle w:val="Hyperlink"/>
            <w:noProof/>
          </w:rPr>
          <w:instrText xml:space="preserve"> </w:instrText>
        </w:r>
        <w:r>
          <w:rPr>
            <w:noProof/>
          </w:rPr>
          <w:instrText>HYPERLINK \l "_Toc499024482"</w:instrText>
        </w:r>
        <w:r w:rsidRPr="00DA2368">
          <w:rPr>
            <w:rStyle w:val="Hyperlink"/>
            <w:noProof/>
          </w:rPr>
          <w:instrText xml:space="preserve"> </w:instrText>
        </w:r>
        <w:r w:rsidRPr="00DA2368">
          <w:rPr>
            <w:rStyle w:val="Hyperlink"/>
            <w:noProof/>
          </w:rPr>
          <w:fldChar w:fldCharType="separate"/>
        </w:r>
        <w:r w:rsidRPr="00DA2368">
          <w:rPr>
            <w:rStyle w:val="Hyperlink"/>
            <w:noProof/>
          </w:rPr>
          <w:t>Figure 18: Command Buttons (Progress Note View)</w:t>
        </w:r>
        <w:r>
          <w:rPr>
            <w:noProof/>
            <w:webHidden/>
          </w:rPr>
          <w:tab/>
        </w:r>
        <w:r>
          <w:rPr>
            <w:noProof/>
            <w:webHidden/>
          </w:rPr>
          <w:fldChar w:fldCharType="begin"/>
        </w:r>
        <w:r>
          <w:rPr>
            <w:noProof/>
            <w:webHidden/>
          </w:rPr>
          <w:instrText xml:space="preserve"> PAGEREF _Toc499024482 \h </w:instrText>
        </w:r>
      </w:ins>
      <w:r>
        <w:rPr>
          <w:noProof/>
          <w:webHidden/>
        </w:rPr>
      </w:r>
      <w:r>
        <w:rPr>
          <w:noProof/>
          <w:webHidden/>
        </w:rPr>
        <w:fldChar w:fldCharType="separate"/>
      </w:r>
      <w:ins w:id="1580" w:author="Alina Frey [2]" w:date="2017-11-21T10:58:00Z">
        <w:r w:rsidR="003B7B8C">
          <w:rPr>
            <w:noProof/>
            <w:webHidden/>
          </w:rPr>
          <w:t>14</w:t>
        </w:r>
      </w:ins>
      <w:ins w:id="1581" w:author="Alina Frey" w:date="2017-11-21T10:43:00Z">
        <w:r>
          <w:rPr>
            <w:noProof/>
            <w:webHidden/>
          </w:rPr>
          <w:fldChar w:fldCharType="end"/>
        </w:r>
        <w:r w:rsidRPr="00DA2368">
          <w:rPr>
            <w:rStyle w:val="Hyperlink"/>
            <w:noProof/>
          </w:rPr>
          <w:fldChar w:fldCharType="end"/>
        </w:r>
      </w:ins>
    </w:p>
    <w:p w14:paraId="47271BF8" w14:textId="1F4F17B9" w:rsidR="00672E26" w:rsidRDefault="00672E26">
      <w:pPr>
        <w:pStyle w:val="TableofFigures"/>
        <w:tabs>
          <w:tab w:val="right" w:leader="dot" w:pos="9350"/>
        </w:tabs>
        <w:rPr>
          <w:ins w:id="1582" w:author="Alina Frey" w:date="2017-11-21T10:43:00Z"/>
          <w:rFonts w:asciiTheme="minorHAnsi" w:eastAsiaTheme="minorEastAsia" w:hAnsiTheme="minorHAnsi" w:cstheme="minorBidi"/>
          <w:noProof/>
          <w:color w:val="auto"/>
          <w:sz w:val="22"/>
        </w:rPr>
      </w:pPr>
      <w:ins w:id="1583" w:author="Alina Frey" w:date="2017-11-21T10:43:00Z">
        <w:r w:rsidRPr="00DA2368">
          <w:rPr>
            <w:rStyle w:val="Hyperlink"/>
            <w:noProof/>
          </w:rPr>
          <w:fldChar w:fldCharType="begin"/>
        </w:r>
        <w:r w:rsidRPr="00DA2368">
          <w:rPr>
            <w:rStyle w:val="Hyperlink"/>
            <w:noProof/>
          </w:rPr>
          <w:instrText xml:space="preserve"> </w:instrText>
        </w:r>
        <w:r>
          <w:rPr>
            <w:noProof/>
          </w:rPr>
          <w:instrText>HYPERLINK \l "_Toc499024483"</w:instrText>
        </w:r>
        <w:r w:rsidRPr="00DA2368">
          <w:rPr>
            <w:rStyle w:val="Hyperlink"/>
            <w:noProof/>
          </w:rPr>
          <w:instrText xml:space="preserve"> </w:instrText>
        </w:r>
        <w:r w:rsidRPr="00DA2368">
          <w:rPr>
            <w:rStyle w:val="Hyperlink"/>
            <w:noProof/>
          </w:rPr>
          <w:fldChar w:fldCharType="separate"/>
        </w:r>
        <w:r w:rsidRPr="00DA2368">
          <w:rPr>
            <w:rStyle w:val="Hyperlink"/>
            <w:noProof/>
          </w:rPr>
          <w:t>Figure 19: Accept Flagged Patient</w:t>
        </w:r>
        <w:r>
          <w:rPr>
            <w:noProof/>
            <w:webHidden/>
          </w:rPr>
          <w:tab/>
        </w:r>
        <w:r>
          <w:rPr>
            <w:noProof/>
            <w:webHidden/>
          </w:rPr>
          <w:fldChar w:fldCharType="begin"/>
        </w:r>
        <w:r>
          <w:rPr>
            <w:noProof/>
            <w:webHidden/>
          </w:rPr>
          <w:instrText xml:space="preserve"> PAGEREF _Toc499024483 \h </w:instrText>
        </w:r>
      </w:ins>
      <w:r>
        <w:rPr>
          <w:noProof/>
          <w:webHidden/>
        </w:rPr>
      </w:r>
      <w:r>
        <w:rPr>
          <w:noProof/>
          <w:webHidden/>
        </w:rPr>
        <w:fldChar w:fldCharType="separate"/>
      </w:r>
      <w:ins w:id="1584" w:author="Alina Frey [2]" w:date="2017-11-21T10:58:00Z">
        <w:r w:rsidR="003B7B8C">
          <w:rPr>
            <w:noProof/>
            <w:webHidden/>
          </w:rPr>
          <w:t>15</w:t>
        </w:r>
      </w:ins>
      <w:ins w:id="1585" w:author="Alina Frey" w:date="2017-11-21T10:43:00Z">
        <w:r>
          <w:rPr>
            <w:noProof/>
            <w:webHidden/>
          </w:rPr>
          <w:fldChar w:fldCharType="end"/>
        </w:r>
        <w:r w:rsidRPr="00DA2368">
          <w:rPr>
            <w:rStyle w:val="Hyperlink"/>
            <w:noProof/>
          </w:rPr>
          <w:fldChar w:fldCharType="end"/>
        </w:r>
      </w:ins>
    </w:p>
    <w:p w14:paraId="4268CB71" w14:textId="1B6830F2" w:rsidR="00672E26" w:rsidRDefault="00672E26">
      <w:pPr>
        <w:pStyle w:val="TableofFigures"/>
        <w:tabs>
          <w:tab w:val="right" w:leader="dot" w:pos="9350"/>
        </w:tabs>
        <w:rPr>
          <w:ins w:id="1586" w:author="Alina Frey" w:date="2017-11-21T10:43:00Z"/>
          <w:rFonts w:asciiTheme="minorHAnsi" w:eastAsiaTheme="minorEastAsia" w:hAnsiTheme="minorHAnsi" w:cstheme="minorBidi"/>
          <w:noProof/>
          <w:color w:val="auto"/>
          <w:sz w:val="22"/>
        </w:rPr>
      </w:pPr>
      <w:ins w:id="1587" w:author="Alina Frey" w:date="2017-11-21T10:43:00Z">
        <w:r w:rsidRPr="00DA2368">
          <w:rPr>
            <w:rStyle w:val="Hyperlink"/>
            <w:noProof/>
          </w:rPr>
          <w:fldChar w:fldCharType="begin"/>
        </w:r>
        <w:r w:rsidRPr="00DA2368">
          <w:rPr>
            <w:rStyle w:val="Hyperlink"/>
            <w:noProof/>
          </w:rPr>
          <w:instrText xml:space="preserve"> </w:instrText>
        </w:r>
        <w:r>
          <w:rPr>
            <w:noProof/>
          </w:rPr>
          <w:instrText>HYPERLINK \l "_Toc499024484"</w:instrText>
        </w:r>
        <w:r w:rsidRPr="00DA2368">
          <w:rPr>
            <w:rStyle w:val="Hyperlink"/>
            <w:noProof/>
          </w:rPr>
          <w:instrText xml:space="preserve"> </w:instrText>
        </w:r>
        <w:r w:rsidRPr="00DA2368">
          <w:rPr>
            <w:rStyle w:val="Hyperlink"/>
            <w:noProof/>
          </w:rPr>
          <w:fldChar w:fldCharType="separate"/>
        </w:r>
        <w:r w:rsidRPr="00DA2368">
          <w:rPr>
            <w:rStyle w:val="Hyperlink"/>
            <w:noProof/>
          </w:rPr>
          <w:t>Figure 20: Track A Patient</w:t>
        </w:r>
        <w:r>
          <w:rPr>
            <w:noProof/>
            <w:webHidden/>
          </w:rPr>
          <w:tab/>
        </w:r>
        <w:r>
          <w:rPr>
            <w:noProof/>
            <w:webHidden/>
          </w:rPr>
          <w:fldChar w:fldCharType="begin"/>
        </w:r>
        <w:r>
          <w:rPr>
            <w:noProof/>
            <w:webHidden/>
          </w:rPr>
          <w:instrText xml:space="preserve"> PAGEREF _Toc499024484 \h </w:instrText>
        </w:r>
      </w:ins>
      <w:r>
        <w:rPr>
          <w:noProof/>
          <w:webHidden/>
        </w:rPr>
      </w:r>
      <w:r>
        <w:rPr>
          <w:noProof/>
          <w:webHidden/>
        </w:rPr>
        <w:fldChar w:fldCharType="separate"/>
      </w:r>
      <w:ins w:id="1588" w:author="Alina Frey [2]" w:date="2017-11-21T10:58:00Z">
        <w:r w:rsidR="003B7B8C">
          <w:rPr>
            <w:noProof/>
            <w:webHidden/>
          </w:rPr>
          <w:t>15</w:t>
        </w:r>
      </w:ins>
      <w:ins w:id="1589" w:author="Alina Frey" w:date="2017-11-21T10:43:00Z">
        <w:r>
          <w:rPr>
            <w:noProof/>
            <w:webHidden/>
          </w:rPr>
          <w:fldChar w:fldCharType="end"/>
        </w:r>
        <w:r w:rsidRPr="00DA2368">
          <w:rPr>
            <w:rStyle w:val="Hyperlink"/>
            <w:noProof/>
          </w:rPr>
          <w:fldChar w:fldCharType="end"/>
        </w:r>
      </w:ins>
    </w:p>
    <w:p w14:paraId="4951796E" w14:textId="0428B256" w:rsidR="00672E26" w:rsidRDefault="00672E26">
      <w:pPr>
        <w:pStyle w:val="TableofFigures"/>
        <w:tabs>
          <w:tab w:val="right" w:leader="dot" w:pos="9350"/>
        </w:tabs>
        <w:rPr>
          <w:ins w:id="1590" w:author="Alina Frey" w:date="2017-11-21T10:43:00Z"/>
          <w:rFonts w:asciiTheme="minorHAnsi" w:eastAsiaTheme="minorEastAsia" w:hAnsiTheme="minorHAnsi" w:cstheme="minorBidi"/>
          <w:noProof/>
          <w:color w:val="auto"/>
          <w:sz w:val="22"/>
        </w:rPr>
      </w:pPr>
      <w:ins w:id="1591" w:author="Alina Frey" w:date="2017-11-21T10:43:00Z">
        <w:r w:rsidRPr="00DA2368">
          <w:rPr>
            <w:rStyle w:val="Hyperlink"/>
            <w:noProof/>
          </w:rPr>
          <w:fldChar w:fldCharType="begin"/>
        </w:r>
        <w:r w:rsidRPr="00DA2368">
          <w:rPr>
            <w:rStyle w:val="Hyperlink"/>
            <w:noProof/>
          </w:rPr>
          <w:instrText xml:space="preserve"> </w:instrText>
        </w:r>
        <w:r>
          <w:rPr>
            <w:noProof/>
          </w:rPr>
          <w:instrText>HYPERLINK \l "_Toc499024485"</w:instrText>
        </w:r>
        <w:r w:rsidRPr="00DA2368">
          <w:rPr>
            <w:rStyle w:val="Hyperlink"/>
            <w:noProof/>
          </w:rPr>
          <w:instrText xml:space="preserve"> </w:instrText>
        </w:r>
        <w:r w:rsidRPr="00DA2368">
          <w:rPr>
            <w:rStyle w:val="Hyperlink"/>
            <w:noProof/>
          </w:rPr>
          <w:fldChar w:fldCharType="separate"/>
        </w:r>
        <w:r w:rsidRPr="00DA2368">
          <w:rPr>
            <w:rStyle w:val="Hyperlink"/>
            <w:noProof/>
          </w:rPr>
          <w:t>Figure 21: Track A Patient Search</w:t>
        </w:r>
        <w:r>
          <w:rPr>
            <w:noProof/>
            <w:webHidden/>
          </w:rPr>
          <w:tab/>
        </w:r>
        <w:r>
          <w:rPr>
            <w:noProof/>
            <w:webHidden/>
          </w:rPr>
          <w:fldChar w:fldCharType="begin"/>
        </w:r>
        <w:r>
          <w:rPr>
            <w:noProof/>
            <w:webHidden/>
          </w:rPr>
          <w:instrText xml:space="preserve"> PAGEREF _Toc499024485 \h </w:instrText>
        </w:r>
      </w:ins>
      <w:r>
        <w:rPr>
          <w:noProof/>
          <w:webHidden/>
        </w:rPr>
      </w:r>
      <w:r>
        <w:rPr>
          <w:noProof/>
          <w:webHidden/>
        </w:rPr>
        <w:fldChar w:fldCharType="separate"/>
      </w:r>
      <w:ins w:id="1592" w:author="Alina Frey [2]" w:date="2017-11-21T10:58:00Z">
        <w:r w:rsidR="003B7B8C">
          <w:rPr>
            <w:noProof/>
            <w:webHidden/>
          </w:rPr>
          <w:t>16</w:t>
        </w:r>
      </w:ins>
      <w:ins w:id="1593" w:author="Alina Frey" w:date="2017-11-21T10:43:00Z">
        <w:r>
          <w:rPr>
            <w:noProof/>
            <w:webHidden/>
          </w:rPr>
          <w:fldChar w:fldCharType="end"/>
        </w:r>
        <w:r w:rsidRPr="00DA2368">
          <w:rPr>
            <w:rStyle w:val="Hyperlink"/>
            <w:noProof/>
          </w:rPr>
          <w:fldChar w:fldCharType="end"/>
        </w:r>
      </w:ins>
    </w:p>
    <w:p w14:paraId="55AC4075" w14:textId="5C550D2E" w:rsidR="00672E26" w:rsidRDefault="00672E26">
      <w:pPr>
        <w:pStyle w:val="TableofFigures"/>
        <w:tabs>
          <w:tab w:val="right" w:leader="dot" w:pos="9350"/>
        </w:tabs>
        <w:rPr>
          <w:ins w:id="1594" w:author="Alina Frey" w:date="2017-11-21T10:43:00Z"/>
          <w:rFonts w:asciiTheme="minorHAnsi" w:eastAsiaTheme="minorEastAsia" w:hAnsiTheme="minorHAnsi" w:cstheme="minorBidi"/>
          <w:noProof/>
          <w:color w:val="auto"/>
          <w:sz w:val="22"/>
        </w:rPr>
      </w:pPr>
      <w:ins w:id="1595" w:author="Alina Frey" w:date="2017-11-21T10:43:00Z">
        <w:r w:rsidRPr="00DA2368">
          <w:rPr>
            <w:rStyle w:val="Hyperlink"/>
            <w:noProof/>
          </w:rPr>
          <w:fldChar w:fldCharType="begin"/>
        </w:r>
        <w:r w:rsidRPr="00DA2368">
          <w:rPr>
            <w:rStyle w:val="Hyperlink"/>
            <w:noProof/>
          </w:rPr>
          <w:instrText xml:space="preserve"> </w:instrText>
        </w:r>
        <w:r>
          <w:rPr>
            <w:noProof/>
          </w:rPr>
          <w:instrText>HYPERLINK \l "_Toc499024486"</w:instrText>
        </w:r>
        <w:r w:rsidRPr="00DA2368">
          <w:rPr>
            <w:rStyle w:val="Hyperlink"/>
            <w:noProof/>
          </w:rPr>
          <w:instrText xml:space="preserve"> </w:instrText>
        </w:r>
        <w:r w:rsidRPr="00DA2368">
          <w:rPr>
            <w:rStyle w:val="Hyperlink"/>
            <w:noProof/>
          </w:rPr>
          <w:fldChar w:fldCharType="separate"/>
        </w:r>
        <w:r w:rsidRPr="00DA2368">
          <w:rPr>
            <w:rStyle w:val="Hyperlink"/>
            <w:noProof/>
          </w:rPr>
          <w:t>Figure 22: Start Tracking a Patient Confirmation</w:t>
        </w:r>
        <w:r>
          <w:rPr>
            <w:noProof/>
            <w:webHidden/>
          </w:rPr>
          <w:tab/>
        </w:r>
        <w:r>
          <w:rPr>
            <w:noProof/>
            <w:webHidden/>
          </w:rPr>
          <w:fldChar w:fldCharType="begin"/>
        </w:r>
        <w:r>
          <w:rPr>
            <w:noProof/>
            <w:webHidden/>
          </w:rPr>
          <w:instrText xml:space="preserve"> PAGEREF _Toc499024486 \h </w:instrText>
        </w:r>
      </w:ins>
      <w:r>
        <w:rPr>
          <w:noProof/>
          <w:webHidden/>
        </w:rPr>
      </w:r>
      <w:r>
        <w:rPr>
          <w:noProof/>
          <w:webHidden/>
        </w:rPr>
        <w:fldChar w:fldCharType="separate"/>
      </w:r>
      <w:ins w:id="1596" w:author="Alina Frey [2]" w:date="2017-11-21T10:58:00Z">
        <w:r w:rsidR="003B7B8C">
          <w:rPr>
            <w:noProof/>
            <w:webHidden/>
          </w:rPr>
          <w:t>17</w:t>
        </w:r>
      </w:ins>
      <w:ins w:id="1597" w:author="Alina Frey" w:date="2017-11-21T10:43:00Z">
        <w:r>
          <w:rPr>
            <w:noProof/>
            <w:webHidden/>
          </w:rPr>
          <w:fldChar w:fldCharType="end"/>
        </w:r>
        <w:r w:rsidRPr="00DA2368">
          <w:rPr>
            <w:rStyle w:val="Hyperlink"/>
            <w:noProof/>
          </w:rPr>
          <w:fldChar w:fldCharType="end"/>
        </w:r>
      </w:ins>
    </w:p>
    <w:p w14:paraId="4C31BDFE" w14:textId="5CF3419B" w:rsidR="00672E26" w:rsidRDefault="00672E26">
      <w:pPr>
        <w:pStyle w:val="TableofFigures"/>
        <w:tabs>
          <w:tab w:val="right" w:leader="dot" w:pos="9350"/>
        </w:tabs>
        <w:rPr>
          <w:ins w:id="1598" w:author="Alina Frey" w:date="2017-11-21T10:43:00Z"/>
          <w:rFonts w:asciiTheme="minorHAnsi" w:eastAsiaTheme="minorEastAsia" w:hAnsiTheme="minorHAnsi" w:cstheme="minorBidi"/>
          <w:noProof/>
          <w:color w:val="auto"/>
          <w:sz w:val="22"/>
        </w:rPr>
      </w:pPr>
      <w:ins w:id="1599" w:author="Alina Frey" w:date="2017-11-21T10:43:00Z">
        <w:r w:rsidRPr="00DA2368">
          <w:rPr>
            <w:rStyle w:val="Hyperlink"/>
            <w:noProof/>
          </w:rPr>
          <w:fldChar w:fldCharType="begin"/>
        </w:r>
        <w:r w:rsidRPr="00DA2368">
          <w:rPr>
            <w:rStyle w:val="Hyperlink"/>
            <w:noProof/>
          </w:rPr>
          <w:instrText xml:space="preserve"> </w:instrText>
        </w:r>
        <w:r>
          <w:rPr>
            <w:noProof/>
          </w:rPr>
          <w:instrText>HYPERLINK \l "_Toc499024487"</w:instrText>
        </w:r>
        <w:r w:rsidRPr="00DA2368">
          <w:rPr>
            <w:rStyle w:val="Hyperlink"/>
            <w:noProof/>
          </w:rPr>
          <w:instrText xml:space="preserve"> </w:instrText>
        </w:r>
        <w:r w:rsidRPr="00DA2368">
          <w:rPr>
            <w:rStyle w:val="Hyperlink"/>
            <w:noProof/>
          </w:rPr>
          <w:fldChar w:fldCharType="separate"/>
        </w:r>
        <w:r w:rsidRPr="00DA2368">
          <w:rPr>
            <w:rStyle w:val="Hyperlink"/>
            <w:noProof/>
          </w:rPr>
          <w:t>Figure 23: Tracking History</w:t>
        </w:r>
        <w:r>
          <w:rPr>
            <w:noProof/>
            <w:webHidden/>
          </w:rPr>
          <w:tab/>
        </w:r>
        <w:r>
          <w:rPr>
            <w:noProof/>
            <w:webHidden/>
          </w:rPr>
          <w:fldChar w:fldCharType="begin"/>
        </w:r>
        <w:r>
          <w:rPr>
            <w:noProof/>
            <w:webHidden/>
          </w:rPr>
          <w:instrText xml:space="preserve"> PAGEREF _Toc499024487 \h </w:instrText>
        </w:r>
      </w:ins>
      <w:r>
        <w:rPr>
          <w:noProof/>
          <w:webHidden/>
        </w:rPr>
      </w:r>
      <w:r>
        <w:rPr>
          <w:noProof/>
          <w:webHidden/>
        </w:rPr>
        <w:fldChar w:fldCharType="separate"/>
      </w:r>
      <w:ins w:id="1600" w:author="Alina Frey [2]" w:date="2017-11-21T10:58:00Z">
        <w:r w:rsidR="003B7B8C">
          <w:rPr>
            <w:noProof/>
            <w:webHidden/>
          </w:rPr>
          <w:t>17</w:t>
        </w:r>
      </w:ins>
      <w:ins w:id="1601" w:author="Alina Frey" w:date="2017-11-21T10:43:00Z">
        <w:r>
          <w:rPr>
            <w:noProof/>
            <w:webHidden/>
          </w:rPr>
          <w:fldChar w:fldCharType="end"/>
        </w:r>
        <w:r w:rsidRPr="00DA2368">
          <w:rPr>
            <w:rStyle w:val="Hyperlink"/>
            <w:noProof/>
          </w:rPr>
          <w:fldChar w:fldCharType="end"/>
        </w:r>
      </w:ins>
    </w:p>
    <w:p w14:paraId="2B528BEC" w14:textId="67A17C9D" w:rsidR="00672E26" w:rsidRDefault="00672E26">
      <w:pPr>
        <w:pStyle w:val="TableofFigures"/>
        <w:tabs>
          <w:tab w:val="right" w:leader="dot" w:pos="9350"/>
        </w:tabs>
        <w:rPr>
          <w:ins w:id="1602" w:author="Alina Frey" w:date="2017-11-21T10:43:00Z"/>
          <w:rFonts w:asciiTheme="minorHAnsi" w:eastAsiaTheme="minorEastAsia" w:hAnsiTheme="minorHAnsi" w:cstheme="minorBidi"/>
          <w:noProof/>
          <w:color w:val="auto"/>
          <w:sz w:val="22"/>
        </w:rPr>
      </w:pPr>
      <w:ins w:id="1603" w:author="Alina Frey" w:date="2017-11-21T10:43:00Z">
        <w:r w:rsidRPr="00DA2368">
          <w:rPr>
            <w:rStyle w:val="Hyperlink"/>
            <w:noProof/>
          </w:rPr>
          <w:fldChar w:fldCharType="begin"/>
        </w:r>
        <w:r w:rsidRPr="00DA2368">
          <w:rPr>
            <w:rStyle w:val="Hyperlink"/>
            <w:noProof/>
          </w:rPr>
          <w:instrText xml:space="preserve"> </w:instrText>
        </w:r>
        <w:r>
          <w:rPr>
            <w:noProof/>
          </w:rPr>
          <w:instrText>HYPERLINK \l "_Toc499024488"</w:instrText>
        </w:r>
        <w:r w:rsidRPr="00DA2368">
          <w:rPr>
            <w:rStyle w:val="Hyperlink"/>
            <w:noProof/>
          </w:rPr>
          <w:instrText xml:space="preserve"> </w:instrText>
        </w:r>
        <w:r w:rsidRPr="00DA2368">
          <w:rPr>
            <w:rStyle w:val="Hyperlink"/>
            <w:noProof/>
          </w:rPr>
          <w:fldChar w:fldCharType="separate"/>
        </w:r>
        <w:r w:rsidRPr="00DA2368">
          <w:rPr>
            <w:rStyle w:val="Hyperlink"/>
            <w:noProof/>
          </w:rPr>
          <w:t>Figure 24: Tracking History – By Patient</w:t>
        </w:r>
        <w:r>
          <w:rPr>
            <w:noProof/>
            <w:webHidden/>
          </w:rPr>
          <w:tab/>
        </w:r>
        <w:r>
          <w:rPr>
            <w:noProof/>
            <w:webHidden/>
          </w:rPr>
          <w:fldChar w:fldCharType="begin"/>
        </w:r>
        <w:r>
          <w:rPr>
            <w:noProof/>
            <w:webHidden/>
          </w:rPr>
          <w:instrText xml:space="preserve"> PAGEREF _Toc499024488 \h </w:instrText>
        </w:r>
      </w:ins>
      <w:r>
        <w:rPr>
          <w:noProof/>
          <w:webHidden/>
        </w:rPr>
      </w:r>
      <w:r>
        <w:rPr>
          <w:noProof/>
          <w:webHidden/>
        </w:rPr>
        <w:fldChar w:fldCharType="separate"/>
      </w:r>
      <w:ins w:id="1604" w:author="Alina Frey [2]" w:date="2017-11-21T10:58:00Z">
        <w:r w:rsidR="003B7B8C">
          <w:rPr>
            <w:noProof/>
            <w:webHidden/>
          </w:rPr>
          <w:t>18</w:t>
        </w:r>
      </w:ins>
      <w:ins w:id="1605" w:author="Alina Frey" w:date="2017-11-21T10:43:00Z">
        <w:r>
          <w:rPr>
            <w:noProof/>
            <w:webHidden/>
          </w:rPr>
          <w:fldChar w:fldCharType="end"/>
        </w:r>
        <w:r w:rsidRPr="00DA2368">
          <w:rPr>
            <w:rStyle w:val="Hyperlink"/>
            <w:noProof/>
          </w:rPr>
          <w:fldChar w:fldCharType="end"/>
        </w:r>
      </w:ins>
    </w:p>
    <w:p w14:paraId="18CE9DA0" w14:textId="7D3CE285" w:rsidR="00672E26" w:rsidRDefault="00672E26">
      <w:pPr>
        <w:pStyle w:val="TableofFigures"/>
        <w:tabs>
          <w:tab w:val="right" w:leader="dot" w:pos="9350"/>
        </w:tabs>
        <w:rPr>
          <w:ins w:id="1606" w:author="Alina Frey" w:date="2017-11-21T10:43:00Z"/>
          <w:rFonts w:asciiTheme="minorHAnsi" w:eastAsiaTheme="minorEastAsia" w:hAnsiTheme="minorHAnsi" w:cstheme="minorBidi"/>
          <w:noProof/>
          <w:color w:val="auto"/>
          <w:sz w:val="22"/>
        </w:rPr>
      </w:pPr>
      <w:ins w:id="1607" w:author="Alina Frey" w:date="2017-11-21T10:43:00Z">
        <w:r w:rsidRPr="00DA2368">
          <w:rPr>
            <w:rStyle w:val="Hyperlink"/>
            <w:noProof/>
          </w:rPr>
          <w:fldChar w:fldCharType="begin"/>
        </w:r>
        <w:r w:rsidRPr="00DA2368">
          <w:rPr>
            <w:rStyle w:val="Hyperlink"/>
            <w:noProof/>
          </w:rPr>
          <w:instrText xml:space="preserve"> </w:instrText>
        </w:r>
        <w:r>
          <w:rPr>
            <w:noProof/>
          </w:rPr>
          <w:instrText>HYPERLINK \l "_Toc499024489"</w:instrText>
        </w:r>
        <w:r w:rsidRPr="00DA2368">
          <w:rPr>
            <w:rStyle w:val="Hyperlink"/>
            <w:noProof/>
          </w:rPr>
          <w:instrText xml:space="preserve"> </w:instrText>
        </w:r>
        <w:r w:rsidRPr="00DA2368">
          <w:rPr>
            <w:rStyle w:val="Hyperlink"/>
            <w:noProof/>
          </w:rPr>
          <w:fldChar w:fldCharType="separate"/>
        </w:r>
        <w:r w:rsidRPr="00DA2368">
          <w:rPr>
            <w:rStyle w:val="Hyperlink"/>
            <w:noProof/>
          </w:rPr>
          <w:t>Figure 25: Non-VA Care Items</w:t>
        </w:r>
        <w:r>
          <w:rPr>
            <w:noProof/>
            <w:webHidden/>
          </w:rPr>
          <w:tab/>
        </w:r>
        <w:r>
          <w:rPr>
            <w:noProof/>
            <w:webHidden/>
          </w:rPr>
          <w:fldChar w:fldCharType="begin"/>
        </w:r>
        <w:r>
          <w:rPr>
            <w:noProof/>
            <w:webHidden/>
          </w:rPr>
          <w:instrText xml:space="preserve"> PAGEREF _Toc499024489 \h </w:instrText>
        </w:r>
      </w:ins>
      <w:r>
        <w:rPr>
          <w:noProof/>
          <w:webHidden/>
        </w:rPr>
      </w:r>
      <w:r>
        <w:rPr>
          <w:noProof/>
          <w:webHidden/>
        </w:rPr>
        <w:fldChar w:fldCharType="separate"/>
      </w:r>
      <w:ins w:id="1608" w:author="Alina Frey [2]" w:date="2017-11-21T10:58:00Z">
        <w:r w:rsidR="003B7B8C">
          <w:rPr>
            <w:noProof/>
            <w:webHidden/>
          </w:rPr>
          <w:t>19</w:t>
        </w:r>
      </w:ins>
      <w:ins w:id="1609" w:author="Alina Frey" w:date="2017-11-21T10:43:00Z">
        <w:r>
          <w:rPr>
            <w:noProof/>
            <w:webHidden/>
          </w:rPr>
          <w:fldChar w:fldCharType="end"/>
        </w:r>
        <w:r w:rsidRPr="00DA2368">
          <w:rPr>
            <w:rStyle w:val="Hyperlink"/>
            <w:noProof/>
          </w:rPr>
          <w:fldChar w:fldCharType="end"/>
        </w:r>
      </w:ins>
    </w:p>
    <w:p w14:paraId="4981C224" w14:textId="3D6EFAF2" w:rsidR="00672E26" w:rsidRDefault="00672E26">
      <w:pPr>
        <w:pStyle w:val="TableofFigures"/>
        <w:tabs>
          <w:tab w:val="right" w:leader="dot" w:pos="9350"/>
        </w:tabs>
        <w:rPr>
          <w:ins w:id="1610" w:author="Alina Frey" w:date="2017-11-21T10:43:00Z"/>
          <w:rFonts w:asciiTheme="minorHAnsi" w:eastAsiaTheme="minorEastAsia" w:hAnsiTheme="minorHAnsi" w:cstheme="minorBidi"/>
          <w:noProof/>
          <w:color w:val="auto"/>
          <w:sz w:val="22"/>
        </w:rPr>
      </w:pPr>
      <w:ins w:id="1611" w:author="Alina Frey" w:date="2017-11-21T10:43:00Z">
        <w:r w:rsidRPr="00DA2368">
          <w:rPr>
            <w:rStyle w:val="Hyperlink"/>
            <w:noProof/>
          </w:rPr>
          <w:fldChar w:fldCharType="begin"/>
        </w:r>
        <w:r w:rsidRPr="00DA2368">
          <w:rPr>
            <w:rStyle w:val="Hyperlink"/>
            <w:noProof/>
          </w:rPr>
          <w:instrText xml:space="preserve"> </w:instrText>
        </w:r>
        <w:r>
          <w:rPr>
            <w:noProof/>
          </w:rPr>
          <w:instrText>HYPERLINK \l "_Toc499024490"</w:instrText>
        </w:r>
        <w:r w:rsidRPr="00DA2368">
          <w:rPr>
            <w:rStyle w:val="Hyperlink"/>
            <w:noProof/>
          </w:rPr>
          <w:instrText xml:space="preserve"> </w:instrText>
        </w:r>
        <w:r w:rsidRPr="00DA2368">
          <w:rPr>
            <w:rStyle w:val="Hyperlink"/>
            <w:noProof/>
          </w:rPr>
          <w:fldChar w:fldCharType="separate"/>
        </w:r>
        <w:r w:rsidRPr="00DA2368">
          <w:rPr>
            <w:rStyle w:val="Hyperlink"/>
            <w:noProof/>
          </w:rPr>
          <w:t>Figure 26: Edit or Add Non-VA Care Items</w:t>
        </w:r>
        <w:r>
          <w:rPr>
            <w:noProof/>
            <w:webHidden/>
          </w:rPr>
          <w:tab/>
        </w:r>
        <w:r>
          <w:rPr>
            <w:noProof/>
            <w:webHidden/>
          </w:rPr>
          <w:fldChar w:fldCharType="begin"/>
        </w:r>
        <w:r>
          <w:rPr>
            <w:noProof/>
            <w:webHidden/>
          </w:rPr>
          <w:instrText xml:space="preserve"> PAGEREF _Toc499024490 \h </w:instrText>
        </w:r>
      </w:ins>
      <w:r>
        <w:rPr>
          <w:noProof/>
          <w:webHidden/>
        </w:rPr>
      </w:r>
      <w:r>
        <w:rPr>
          <w:noProof/>
          <w:webHidden/>
        </w:rPr>
        <w:fldChar w:fldCharType="separate"/>
      </w:r>
      <w:ins w:id="1612" w:author="Alina Frey [2]" w:date="2017-11-21T10:58:00Z">
        <w:r w:rsidR="003B7B8C">
          <w:rPr>
            <w:noProof/>
            <w:webHidden/>
          </w:rPr>
          <w:t>20</w:t>
        </w:r>
      </w:ins>
      <w:ins w:id="1613" w:author="Alina Frey" w:date="2017-11-21T10:43:00Z">
        <w:r>
          <w:rPr>
            <w:noProof/>
            <w:webHidden/>
          </w:rPr>
          <w:fldChar w:fldCharType="end"/>
        </w:r>
        <w:r w:rsidRPr="00DA2368">
          <w:rPr>
            <w:rStyle w:val="Hyperlink"/>
            <w:noProof/>
          </w:rPr>
          <w:fldChar w:fldCharType="end"/>
        </w:r>
      </w:ins>
    </w:p>
    <w:p w14:paraId="1201AFB4" w14:textId="762BFA7B" w:rsidR="00672E26" w:rsidRDefault="00672E26">
      <w:pPr>
        <w:pStyle w:val="TableofFigures"/>
        <w:tabs>
          <w:tab w:val="right" w:leader="dot" w:pos="9350"/>
        </w:tabs>
        <w:rPr>
          <w:ins w:id="1614" w:author="Alina Frey" w:date="2017-11-21T10:43:00Z"/>
          <w:rFonts w:asciiTheme="minorHAnsi" w:eastAsiaTheme="minorEastAsia" w:hAnsiTheme="minorHAnsi" w:cstheme="minorBidi"/>
          <w:noProof/>
          <w:color w:val="auto"/>
          <w:sz w:val="22"/>
        </w:rPr>
      </w:pPr>
      <w:ins w:id="1615" w:author="Alina Frey" w:date="2017-11-21T10:43:00Z">
        <w:r w:rsidRPr="00DA2368">
          <w:rPr>
            <w:rStyle w:val="Hyperlink"/>
            <w:noProof/>
          </w:rPr>
          <w:fldChar w:fldCharType="begin"/>
        </w:r>
        <w:r w:rsidRPr="00DA2368">
          <w:rPr>
            <w:rStyle w:val="Hyperlink"/>
            <w:noProof/>
          </w:rPr>
          <w:instrText xml:space="preserve"> </w:instrText>
        </w:r>
        <w:r>
          <w:rPr>
            <w:noProof/>
          </w:rPr>
          <w:instrText>HYPERLINK \l "_Toc499024491"</w:instrText>
        </w:r>
        <w:r w:rsidRPr="00DA2368">
          <w:rPr>
            <w:rStyle w:val="Hyperlink"/>
            <w:noProof/>
          </w:rPr>
          <w:instrText xml:space="preserve"> </w:instrText>
        </w:r>
        <w:r w:rsidRPr="00DA2368">
          <w:rPr>
            <w:rStyle w:val="Hyperlink"/>
            <w:noProof/>
          </w:rPr>
          <w:fldChar w:fldCharType="separate"/>
        </w:r>
        <w:r w:rsidRPr="00DA2368">
          <w:rPr>
            <w:rStyle w:val="Hyperlink"/>
            <w:noProof/>
          </w:rPr>
          <w:t>Figure 27: Education Items</w:t>
        </w:r>
        <w:r>
          <w:rPr>
            <w:noProof/>
            <w:webHidden/>
          </w:rPr>
          <w:tab/>
        </w:r>
        <w:r>
          <w:rPr>
            <w:noProof/>
            <w:webHidden/>
          </w:rPr>
          <w:fldChar w:fldCharType="begin"/>
        </w:r>
        <w:r>
          <w:rPr>
            <w:noProof/>
            <w:webHidden/>
          </w:rPr>
          <w:instrText xml:space="preserve"> PAGEREF _Toc499024491 \h </w:instrText>
        </w:r>
      </w:ins>
      <w:r>
        <w:rPr>
          <w:noProof/>
          <w:webHidden/>
        </w:rPr>
      </w:r>
      <w:r>
        <w:rPr>
          <w:noProof/>
          <w:webHidden/>
        </w:rPr>
        <w:fldChar w:fldCharType="separate"/>
      </w:r>
      <w:ins w:id="1616" w:author="Alina Frey [2]" w:date="2017-11-21T10:58:00Z">
        <w:r w:rsidR="003B7B8C">
          <w:rPr>
            <w:noProof/>
            <w:webHidden/>
          </w:rPr>
          <w:t>21</w:t>
        </w:r>
      </w:ins>
      <w:ins w:id="1617" w:author="Alina Frey" w:date="2017-11-21T10:43:00Z">
        <w:r>
          <w:rPr>
            <w:noProof/>
            <w:webHidden/>
          </w:rPr>
          <w:fldChar w:fldCharType="end"/>
        </w:r>
        <w:r w:rsidRPr="00DA2368">
          <w:rPr>
            <w:rStyle w:val="Hyperlink"/>
            <w:noProof/>
          </w:rPr>
          <w:fldChar w:fldCharType="end"/>
        </w:r>
      </w:ins>
    </w:p>
    <w:p w14:paraId="65BE50F3" w14:textId="6649334F" w:rsidR="00672E26" w:rsidRDefault="00672E26">
      <w:pPr>
        <w:pStyle w:val="TableofFigures"/>
        <w:tabs>
          <w:tab w:val="right" w:leader="dot" w:pos="9350"/>
        </w:tabs>
        <w:rPr>
          <w:ins w:id="1618" w:author="Alina Frey" w:date="2017-11-21T10:43:00Z"/>
          <w:rFonts w:asciiTheme="minorHAnsi" w:eastAsiaTheme="minorEastAsia" w:hAnsiTheme="minorHAnsi" w:cstheme="minorBidi"/>
          <w:noProof/>
          <w:color w:val="auto"/>
          <w:sz w:val="22"/>
        </w:rPr>
      </w:pPr>
      <w:ins w:id="1619" w:author="Alina Frey" w:date="2017-11-21T10:43:00Z">
        <w:r w:rsidRPr="00DA2368">
          <w:rPr>
            <w:rStyle w:val="Hyperlink"/>
            <w:noProof/>
          </w:rPr>
          <w:fldChar w:fldCharType="begin"/>
        </w:r>
        <w:r w:rsidRPr="00DA2368">
          <w:rPr>
            <w:rStyle w:val="Hyperlink"/>
            <w:noProof/>
          </w:rPr>
          <w:instrText xml:space="preserve"> </w:instrText>
        </w:r>
        <w:r>
          <w:rPr>
            <w:noProof/>
          </w:rPr>
          <w:instrText>HYPERLINK \l "_Toc499024492"</w:instrText>
        </w:r>
        <w:r w:rsidRPr="00DA2368">
          <w:rPr>
            <w:rStyle w:val="Hyperlink"/>
            <w:noProof/>
          </w:rPr>
          <w:instrText xml:space="preserve"> </w:instrText>
        </w:r>
        <w:r w:rsidRPr="00DA2368">
          <w:rPr>
            <w:rStyle w:val="Hyperlink"/>
            <w:noProof/>
          </w:rPr>
          <w:fldChar w:fldCharType="separate"/>
        </w:r>
        <w:r w:rsidRPr="00DA2368">
          <w:rPr>
            <w:rStyle w:val="Hyperlink"/>
            <w:noProof/>
          </w:rPr>
          <w:t>Figure 28: Add Education Item</w:t>
        </w:r>
        <w:r>
          <w:rPr>
            <w:noProof/>
            <w:webHidden/>
          </w:rPr>
          <w:tab/>
        </w:r>
        <w:r>
          <w:rPr>
            <w:noProof/>
            <w:webHidden/>
          </w:rPr>
          <w:fldChar w:fldCharType="begin"/>
        </w:r>
        <w:r>
          <w:rPr>
            <w:noProof/>
            <w:webHidden/>
          </w:rPr>
          <w:instrText xml:space="preserve"> PAGEREF _Toc499024492 \h </w:instrText>
        </w:r>
      </w:ins>
      <w:r>
        <w:rPr>
          <w:noProof/>
          <w:webHidden/>
        </w:rPr>
      </w:r>
      <w:r>
        <w:rPr>
          <w:noProof/>
          <w:webHidden/>
        </w:rPr>
        <w:fldChar w:fldCharType="separate"/>
      </w:r>
      <w:ins w:id="1620" w:author="Alina Frey [2]" w:date="2017-11-21T10:58:00Z">
        <w:r w:rsidR="003B7B8C">
          <w:rPr>
            <w:noProof/>
            <w:webHidden/>
          </w:rPr>
          <w:t>22</w:t>
        </w:r>
      </w:ins>
      <w:ins w:id="1621" w:author="Alina Frey" w:date="2017-11-21T10:43:00Z">
        <w:r>
          <w:rPr>
            <w:noProof/>
            <w:webHidden/>
          </w:rPr>
          <w:fldChar w:fldCharType="end"/>
        </w:r>
        <w:r w:rsidRPr="00DA2368">
          <w:rPr>
            <w:rStyle w:val="Hyperlink"/>
            <w:noProof/>
          </w:rPr>
          <w:fldChar w:fldCharType="end"/>
        </w:r>
      </w:ins>
    </w:p>
    <w:p w14:paraId="51345BD5" w14:textId="0969E07B" w:rsidR="00672E26" w:rsidRDefault="00672E26">
      <w:pPr>
        <w:pStyle w:val="TableofFigures"/>
        <w:tabs>
          <w:tab w:val="right" w:leader="dot" w:pos="9350"/>
        </w:tabs>
        <w:rPr>
          <w:ins w:id="1622" w:author="Alina Frey" w:date="2017-11-21T10:43:00Z"/>
          <w:rFonts w:asciiTheme="minorHAnsi" w:eastAsiaTheme="minorEastAsia" w:hAnsiTheme="minorHAnsi" w:cstheme="minorBidi"/>
          <w:noProof/>
          <w:color w:val="auto"/>
          <w:sz w:val="22"/>
        </w:rPr>
      </w:pPr>
      <w:ins w:id="1623" w:author="Alina Frey" w:date="2017-11-21T10:43:00Z">
        <w:r w:rsidRPr="00DA2368">
          <w:rPr>
            <w:rStyle w:val="Hyperlink"/>
            <w:noProof/>
          </w:rPr>
          <w:fldChar w:fldCharType="begin"/>
        </w:r>
        <w:r w:rsidRPr="00DA2368">
          <w:rPr>
            <w:rStyle w:val="Hyperlink"/>
            <w:noProof/>
          </w:rPr>
          <w:instrText xml:space="preserve"> </w:instrText>
        </w:r>
        <w:r>
          <w:rPr>
            <w:noProof/>
          </w:rPr>
          <w:instrText>HYPERLINK \l "_Toc499024493"</w:instrText>
        </w:r>
        <w:r w:rsidRPr="00DA2368">
          <w:rPr>
            <w:rStyle w:val="Hyperlink"/>
            <w:noProof/>
          </w:rPr>
          <w:instrText xml:space="preserve"> </w:instrText>
        </w:r>
        <w:r w:rsidRPr="00DA2368">
          <w:rPr>
            <w:rStyle w:val="Hyperlink"/>
            <w:noProof/>
          </w:rPr>
          <w:fldChar w:fldCharType="separate"/>
        </w:r>
        <w:r w:rsidRPr="00DA2368">
          <w:rPr>
            <w:rStyle w:val="Hyperlink"/>
            <w:noProof/>
          </w:rPr>
          <w:t>Figure 29: Education Type Drop-down List</w:t>
        </w:r>
        <w:r>
          <w:rPr>
            <w:noProof/>
            <w:webHidden/>
          </w:rPr>
          <w:tab/>
        </w:r>
        <w:r>
          <w:rPr>
            <w:noProof/>
            <w:webHidden/>
          </w:rPr>
          <w:fldChar w:fldCharType="begin"/>
        </w:r>
        <w:r>
          <w:rPr>
            <w:noProof/>
            <w:webHidden/>
          </w:rPr>
          <w:instrText xml:space="preserve"> PAGEREF _Toc499024493 \h </w:instrText>
        </w:r>
      </w:ins>
      <w:r>
        <w:rPr>
          <w:noProof/>
          <w:webHidden/>
        </w:rPr>
      </w:r>
      <w:r>
        <w:rPr>
          <w:noProof/>
          <w:webHidden/>
        </w:rPr>
        <w:fldChar w:fldCharType="separate"/>
      </w:r>
      <w:ins w:id="1624" w:author="Alina Frey [2]" w:date="2017-11-21T10:58:00Z">
        <w:r w:rsidR="003B7B8C">
          <w:rPr>
            <w:noProof/>
            <w:webHidden/>
          </w:rPr>
          <w:t>22</w:t>
        </w:r>
      </w:ins>
      <w:ins w:id="1625" w:author="Alina Frey" w:date="2017-11-21T10:43:00Z">
        <w:r>
          <w:rPr>
            <w:noProof/>
            <w:webHidden/>
          </w:rPr>
          <w:fldChar w:fldCharType="end"/>
        </w:r>
        <w:r w:rsidRPr="00DA2368">
          <w:rPr>
            <w:rStyle w:val="Hyperlink"/>
            <w:noProof/>
          </w:rPr>
          <w:fldChar w:fldCharType="end"/>
        </w:r>
      </w:ins>
    </w:p>
    <w:p w14:paraId="60B3E73F" w14:textId="460B6CBE" w:rsidR="00672E26" w:rsidRDefault="00672E26">
      <w:pPr>
        <w:pStyle w:val="TableofFigures"/>
        <w:tabs>
          <w:tab w:val="right" w:leader="dot" w:pos="9350"/>
        </w:tabs>
        <w:rPr>
          <w:ins w:id="1626" w:author="Alina Frey" w:date="2017-11-21T10:43:00Z"/>
          <w:rFonts w:asciiTheme="minorHAnsi" w:eastAsiaTheme="minorEastAsia" w:hAnsiTheme="minorHAnsi" w:cstheme="minorBidi"/>
          <w:noProof/>
          <w:color w:val="auto"/>
          <w:sz w:val="22"/>
        </w:rPr>
      </w:pPr>
      <w:ins w:id="1627" w:author="Alina Frey" w:date="2017-11-21T10:43:00Z">
        <w:r w:rsidRPr="00DA2368">
          <w:rPr>
            <w:rStyle w:val="Hyperlink"/>
            <w:noProof/>
          </w:rPr>
          <w:fldChar w:fldCharType="begin"/>
        </w:r>
        <w:r w:rsidRPr="00DA2368">
          <w:rPr>
            <w:rStyle w:val="Hyperlink"/>
            <w:noProof/>
          </w:rPr>
          <w:instrText xml:space="preserve"> </w:instrText>
        </w:r>
        <w:r>
          <w:rPr>
            <w:noProof/>
          </w:rPr>
          <w:instrText>HYPERLINK \l "_Toc499024494"</w:instrText>
        </w:r>
        <w:r w:rsidRPr="00DA2368">
          <w:rPr>
            <w:rStyle w:val="Hyperlink"/>
            <w:noProof/>
          </w:rPr>
          <w:instrText xml:space="preserve"> </w:instrText>
        </w:r>
        <w:r w:rsidRPr="00DA2368">
          <w:rPr>
            <w:rStyle w:val="Hyperlink"/>
            <w:noProof/>
          </w:rPr>
          <w:fldChar w:fldCharType="separate"/>
        </w:r>
        <w:r w:rsidRPr="00DA2368">
          <w:rPr>
            <w:rStyle w:val="Hyperlink"/>
            <w:noProof/>
          </w:rPr>
          <w:t>Figure 30: Education Categories</w:t>
        </w:r>
        <w:r>
          <w:rPr>
            <w:noProof/>
            <w:webHidden/>
          </w:rPr>
          <w:tab/>
        </w:r>
        <w:r>
          <w:rPr>
            <w:noProof/>
            <w:webHidden/>
          </w:rPr>
          <w:fldChar w:fldCharType="begin"/>
        </w:r>
        <w:r>
          <w:rPr>
            <w:noProof/>
            <w:webHidden/>
          </w:rPr>
          <w:instrText xml:space="preserve"> PAGEREF _Toc499024494 \h </w:instrText>
        </w:r>
      </w:ins>
      <w:r>
        <w:rPr>
          <w:noProof/>
          <w:webHidden/>
        </w:rPr>
      </w:r>
      <w:r>
        <w:rPr>
          <w:noProof/>
          <w:webHidden/>
        </w:rPr>
        <w:fldChar w:fldCharType="separate"/>
      </w:r>
      <w:ins w:id="1628" w:author="Alina Frey [2]" w:date="2017-11-21T10:58:00Z">
        <w:r w:rsidR="003B7B8C">
          <w:rPr>
            <w:noProof/>
            <w:webHidden/>
          </w:rPr>
          <w:t>23</w:t>
        </w:r>
      </w:ins>
      <w:ins w:id="1629" w:author="Alina Frey" w:date="2017-11-21T10:43:00Z">
        <w:r>
          <w:rPr>
            <w:noProof/>
            <w:webHidden/>
          </w:rPr>
          <w:fldChar w:fldCharType="end"/>
        </w:r>
        <w:r w:rsidRPr="00DA2368">
          <w:rPr>
            <w:rStyle w:val="Hyperlink"/>
            <w:noProof/>
          </w:rPr>
          <w:fldChar w:fldCharType="end"/>
        </w:r>
      </w:ins>
    </w:p>
    <w:p w14:paraId="70BB592A" w14:textId="1E669692" w:rsidR="00672E26" w:rsidRDefault="00672E26">
      <w:pPr>
        <w:pStyle w:val="TableofFigures"/>
        <w:tabs>
          <w:tab w:val="right" w:leader="dot" w:pos="9350"/>
        </w:tabs>
        <w:rPr>
          <w:ins w:id="1630" w:author="Alina Frey" w:date="2017-11-21T10:43:00Z"/>
          <w:rFonts w:asciiTheme="minorHAnsi" w:eastAsiaTheme="minorEastAsia" w:hAnsiTheme="minorHAnsi" w:cstheme="minorBidi"/>
          <w:noProof/>
          <w:color w:val="auto"/>
          <w:sz w:val="22"/>
        </w:rPr>
      </w:pPr>
      <w:ins w:id="1631" w:author="Alina Frey" w:date="2017-11-21T10:43:00Z">
        <w:r w:rsidRPr="00DA2368">
          <w:rPr>
            <w:rStyle w:val="Hyperlink"/>
            <w:noProof/>
          </w:rPr>
          <w:fldChar w:fldCharType="begin"/>
        </w:r>
        <w:r w:rsidRPr="00DA2368">
          <w:rPr>
            <w:rStyle w:val="Hyperlink"/>
            <w:noProof/>
          </w:rPr>
          <w:instrText xml:space="preserve"> </w:instrText>
        </w:r>
        <w:r>
          <w:rPr>
            <w:noProof/>
          </w:rPr>
          <w:instrText>HYPERLINK \l "_Toc499024495"</w:instrText>
        </w:r>
        <w:r w:rsidRPr="00DA2368">
          <w:rPr>
            <w:rStyle w:val="Hyperlink"/>
            <w:noProof/>
          </w:rPr>
          <w:instrText xml:space="preserve"> </w:instrText>
        </w:r>
        <w:r w:rsidRPr="00DA2368">
          <w:rPr>
            <w:rStyle w:val="Hyperlink"/>
            <w:noProof/>
          </w:rPr>
          <w:fldChar w:fldCharType="separate"/>
        </w:r>
        <w:r w:rsidRPr="00DA2368">
          <w:rPr>
            <w:rStyle w:val="Hyperlink"/>
            <w:noProof/>
          </w:rPr>
          <w:t>Figure 31: Education Item – Coding System Drop-down List</w:t>
        </w:r>
        <w:r>
          <w:rPr>
            <w:noProof/>
            <w:webHidden/>
          </w:rPr>
          <w:tab/>
        </w:r>
        <w:r>
          <w:rPr>
            <w:noProof/>
            <w:webHidden/>
          </w:rPr>
          <w:fldChar w:fldCharType="begin"/>
        </w:r>
        <w:r>
          <w:rPr>
            <w:noProof/>
            <w:webHidden/>
          </w:rPr>
          <w:instrText xml:space="preserve"> PAGEREF _Toc499024495 \h </w:instrText>
        </w:r>
      </w:ins>
      <w:r>
        <w:rPr>
          <w:noProof/>
          <w:webHidden/>
        </w:rPr>
      </w:r>
      <w:r>
        <w:rPr>
          <w:noProof/>
          <w:webHidden/>
        </w:rPr>
        <w:fldChar w:fldCharType="separate"/>
      </w:r>
      <w:ins w:id="1632" w:author="Alina Frey [2]" w:date="2017-11-21T10:58:00Z">
        <w:r w:rsidR="003B7B8C">
          <w:rPr>
            <w:noProof/>
            <w:webHidden/>
          </w:rPr>
          <w:t>23</w:t>
        </w:r>
      </w:ins>
      <w:ins w:id="1633" w:author="Alina Frey" w:date="2017-11-21T10:43:00Z">
        <w:r>
          <w:rPr>
            <w:noProof/>
            <w:webHidden/>
          </w:rPr>
          <w:fldChar w:fldCharType="end"/>
        </w:r>
        <w:r w:rsidRPr="00DA2368">
          <w:rPr>
            <w:rStyle w:val="Hyperlink"/>
            <w:noProof/>
          </w:rPr>
          <w:fldChar w:fldCharType="end"/>
        </w:r>
      </w:ins>
    </w:p>
    <w:p w14:paraId="5E589512" w14:textId="1F1FF60C" w:rsidR="00672E26" w:rsidRDefault="00672E26">
      <w:pPr>
        <w:pStyle w:val="TableofFigures"/>
        <w:tabs>
          <w:tab w:val="right" w:leader="dot" w:pos="9350"/>
        </w:tabs>
        <w:rPr>
          <w:ins w:id="1634" w:author="Alina Frey" w:date="2017-11-21T10:43:00Z"/>
          <w:rFonts w:asciiTheme="minorHAnsi" w:eastAsiaTheme="minorEastAsia" w:hAnsiTheme="minorHAnsi" w:cstheme="minorBidi"/>
          <w:noProof/>
          <w:color w:val="auto"/>
          <w:sz w:val="22"/>
        </w:rPr>
      </w:pPr>
      <w:ins w:id="1635" w:author="Alina Frey" w:date="2017-11-21T10:43:00Z">
        <w:r w:rsidRPr="00DA2368">
          <w:rPr>
            <w:rStyle w:val="Hyperlink"/>
            <w:noProof/>
          </w:rPr>
          <w:fldChar w:fldCharType="begin"/>
        </w:r>
        <w:r w:rsidRPr="00DA2368">
          <w:rPr>
            <w:rStyle w:val="Hyperlink"/>
            <w:noProof/>
          </w:rPr>
          <w:instrText xml:space="preserve"> </w:instrText>
        </w:r>
        <w:r>
          <w:rPr>
            <w:noProof/>
          </w:rPr>
          <w:instrText>HYPERLINK \l "_Toc499024496"</w:instrText>
        </w:r>
        <w:r w:rsidRPr="00DA2368">
          <w:rPr>
            <w:rStyle w:val="Hyperlink"/>
            <w:noProof/>
          </w:rPr>
          <w:instrText xml:space="preserve"> </w:instrText>
        </w:r>
        <w:r w:rsidRPr="00DA2368">
          <w:rPr>
            <w:rStyle w:val="Hyperlink"/>
            <w:noProof/>
          </w:rPr>
          <w:fldChar w:fldCharType="separate"/>
        </w:r>
        <w:r w:rsidRPr="00DA2368">
          <w:rPr>
            <w:rStyle w:val="Hyperlink"/>
            <w:noProof/>
          </w:rPr>
          <w:t>Figure 32: Edit Education Item</w:t>
        </w:r>
        <w:r>
          <w:rPr>
            <w:noProof/>
            <w:webHidden/>
          </w:rPr>
          <w:tab/>
        </w:r>
        <w:r>
          <w:rPr>
            <w:noProof/>
            <w:webHidden/>
          </w:rPr>
          <w:fldChar w:fldCharType="begin"/>
        </w:r>
        <w:r>
          <w:rPr>
            <w:noProof/>
            <w:webHidden/>
          </w:rPr>
          <w:instrText xml:space="preserve"> PAGEREF _Toc499024496 \h </w:instrText>
        </w:r>
      </w:ins>
      <w:r>
        <w:rPr>
          <w:noProof/>
          <w:webHidden/>
        </w:rPr>
      </w:r>
      <w:r>
        <w:rPr>
          <w:noProof/>
          <w:webHidden/>
        </w:rPr>
        <w:fldChar w:fldCharType="separate"/>
      </w:r>
      <w:ins w:id="1636" w:author="Alina Frey [2]" w:date="2017-11-21T10:58:00Z">
        <w:r w:rsidR="003B7B8C">
          <w:rPr>
            <w:noProof/>
            <w:webHidden/>
          </w:rPr>
          <w:t>24</w:t>
        </w:r>
      </w:ins>
      <w:ins w:id="1637" w:author="Alina Frey" w:date="2017-11-21T10:43:00Z">
        <w:r>
          <w:rPr>
            <w:noProof/>
            <w:webHidden/>
          </w:rPr>
          <w:fldChar w:fldCharType="end"/>
        </w:r>
        <w:r w:rsidRPr="00DA2368">
          <w:rPr>
            <w:rStyle w:val="Hyperlink"/>
            <w:noProof/>
          </w:rPr>
          <w:fldChar w:fldCharType="end"/>
        </w:r>
      </w:ins>
    </w:p>
    <w:p w14:paraId="075BB446" w14:textId="2D149D78" w:rsidR="00672E26" w:rsidRDefault="00672E26">
      <w:pPr>
        <w:pStyle w:val="TableofFigures"/>
        <w:tabs>
          <w:tab w:val="right" w:leader="dot" w:pos="9350"/>
        </w:tabs>
        <w:rPr>
          <w:ins w:id="1638" w:author="Alina Frey" w:date="2017-11-21T10:43:00Z"/>
          <w:rFonts w:asciiTheme="minorHAnsi" w:eastAsiaTheme="minorEastAsia" w:hAnsiTheme="minorHAnsi" w:cstheme="minorBidi"/>
          <w:noProof/>
          <w:color w:val="auto"/>
          <w:sz w:val="22"/>
        </w:rPr>
      </w:pPr>
      <w:ins w:id="1639" w:author="Alina Frey" w:date="2017-11-21T10:43:00Z">
        <w:r w:rsidRPr="00DA2368">
          <w:rPr>
            <w:rStyle w:val="Hyperlink"/>
            <w:noProof/>
          </w:rPr>
          <w:fldChar w:fldCharType="begin"/>
        </w:r>
        <w:r w:rsidRPr="00DA2368">
          <w:rPr>
            <w:rStyle w:val="Hyperlink"/>
            <w:noProof/>
          </w:rPr>
          <w:instrText xml:space="preserve"> </w:instrText>
        </w:r>
        <w:r>
          <w:rPr>
            <w:noProof/>
          </w:rPr>
          <w:instrText>HYPERLINK \l "_Toc499024497"</w:instrText>
        </w:r>
        <w:r w:rsidRPr="00DA2368">
          <w:rPr>
            <w:rStyle w:val="Hyperlink"/>
            <w:noProof/>
          </w:rPr>
          <w:instrText xml:space="preserve"> </w:instrText>
        </w:r>
        <w:r w:rsidRPr="00DA2368">
          <w:rPr>
            <w:rStyle w:val="Hyperlink"/>
            <w:noProof/>
          </w:rPr>
          <w:fldChar w:fldCharType="separate"/>
        </w:r>
        <w:r w:rsidRPr="00DA2368">
          <w:rPr>
            <w:rStyle w:val="Hyperlink"/>
            <w:noProof/>
          </w:rPr>
          <w:t>Figure 33: Education Item Deletion Confirmation</w:t>
        </w:r>
        <w:r>
          <w:rPr>
            <w:noProof/>
            <w:webHidden/>
          </w:rPr>
          <w:tab/>
        </w:r>
        <w:r>
          <w:rPr>
            <w:noProof/>
            <w:webHidden/>
          </w:rPr>
          <w:fldChar w:fldCharType="begin"/>
        </w:r>
        <w:r>
          <w:rPr>
            <w:noProof/>
            <w:webHidden/>
          </w:rPr>
          <w:instrText xml:space="preserve"> PAGEREF _Toc499024497 \h </w:instrText>
        </w:r>
      </w:ins>
      <w:r>
        <w:rPr>
          <w:noProof/>
          <w:webHidden/>
        </w:rPr>
      </w:r>
      <w:r>
        <w:rPr>
          <w:noProof/>
          <w:webHidden/>
        </w:rPr>
        <w:fldChar w:fldCharType="separate"/>
      </w:r>
      <w:ins w:id="1640" w:author="Alina Frey [2]" w:date="2017-11-21T10:58:00Z">
        <w:r w:rsidR="003B7B8C">
          <w:rPr>
            <w:noProof/>
            <w:webHidden/>
          </w:rPr>
          <w:t>24</w:t>
        </w:r>
      </w:ins>
      <w:ins w:id="1641" w:author="Alina Frey" w:date="2017-11-21T10:43:00Z">
        <w:r>
          <w:rPr>
            <w:noProof/>
            <w:webHidden/>
          </w:rPr>
          <w:fldChar w:fldCharType="end"/>
        </w:r>
        <w:r w:rsidRPr="00DA2368">
          <w:rPr>
            <w:rStyle w:val="Hyperlink"/>
            <w:noProof/>
          </w:rPr>
          <w:fldChar w:fldCharType="end"/>
        </w:r>
      </w:ins>
    </w:p>
    <w:p w14:paraId="641FA803" w14:textId="48FE7A62" w:rsidR="00672E26" w:rsidRDefault="00672E26">
      <w:pPr>
        <w:pStyle w:val="TableofFigures"/>
        <w:tabs>
          <w:tab w:val="right" w:leader="dot" w:pos="9350"/>
        </w:tabs>
        <w:rPr>
          <w:ins w:id="1642" w:author="Alina Frey" w:date="2017-11-21T10:43:00Z"/>
          <w:rFonts w:asciiTheme="minorHAnsi" w:eastAsiaTheme="minorEastAsia" w:hAnsiTheme="minorHAnsi" w:cstheme="minorBidi"/>
          <w:noProof/>
          <w:color w:val="auto"/>
          <w:sz w:val="22"/>
        </w:rPr>
      </w:pPr>
      <w:ins w:id="1643" w:author="Alina Frey" w:date="2017-11-21T10:43:00Z">
        <w:r w:rsidRPr="00DA2368">
          <w:rPr>
            <w:rStyle w:val="Hyperlink"/>
            <w:noProof/>
          </w:rPr>
          <w:fldChar w:fldCharType="begin"/>
        </w:r>
        <w:r w:rsidRPr="00DA2368">
          <w:rPr>
            <w:rStyle w:val="Hyperlink"/>
            <w:noProof/>
          </w:rPr>
          <w:instrText xml:space="preserve"> </w:instrText>
        </w:r>
        <w:r>
          <w:rPr>
            <w:noProof/>
          </w:rPr>
          <w:instrText>HYPERLINK \l "_Toc499024498"</w:instrText>
        </w:r>
        <w:r w:rsidRPr="00DA2368">
          <w:rPr>
            <w:rStyle w:val="Hyperlink"/>
            <w:noProof/>
          </w:rPr>
          <w:instrText xml:space="preserve"> </w:instrText>
        </w:r>
        <w:r w:rsidRPr="00DA2368">
          <w:rPr>
            <w:rStyle w:val="Hyperlink"/>
            <w:noProof/>
          </w:rPr>
          <w:fldChar w:fldCharType="separate"/>
        </w:r>
        <w:r w:rsidRPr="00DA2368">
          <w:rPr>
            <w:rStyle w:val="Hyperlink"/>
            <w:noProof/>
          </w:rPr>
          <w:t>Figure 34: Checklist Items</w:t>
        </w:r>
        <w:r>
          <w:rPr>
            <w:noProof/>
            <w:webHidden/>
          </w:rPr>
          <w:tab/>
        </w:r>
        <w:r>
          <w:rPr>
            <w:noProof/>
            <w:webHidden/>
          </w:rPr>
          <w:fldChar w:fldCharType="begin"/>
        </w:r>
        <w:r>
          <w:rPr>
            <w:noProof/>
            <w:webHidden/>
          </w:rPr>
          <w:instrText xml:space="preserve"> PAGEREF _Toc499024498 \h </w:instrText>
        </w:r>
      </w:ins>
      <w:r>
        <w:rPr>
          <w:noProof/>
          <w:webHidden/>
        </w:rPr>
      </w:r>
      <w:r>
        <w:rPr>
          <w:noProof/>
          <w:webHidden/>
        </w:rPr>
        <w:fldChar w:fldCharType="separate"/>
      </w:r>
      <w:ins w:id="1644" w:author="Alina Frey [2]" w:date="2017-11-21T10:58:00Z">
        <w:r w:rsidR="003B7B8C">
          <w:rPr>
            <w:noProof/>
            <w:webHidden/>
          </w:rPr>
          <w:t>25</w:t>
        </w:r>
      </w:ins>
      <w:ins w:id="1645" w:author="Alina Frey" w:date="2017-11-21T10:43:00Z">
        <w:r>
          <w:rPr>
            <w:noProof/>
            <w:webHidden/>
          </w:rPr>
          <w:fldChar w:fldCharType="end"/>
        </w:r>
        <w:r w:rsidRPr="00DA2368">
          <w:rPr>
            <w:rStyle w:val="Hyperlink"/>
            <w:noProof/>
          </w:rPr>
          <w:fldChar w:fldCharType="end"/>
        </w:r>
      </w:ins>
    </w:p>
    <w:p w14:paraId="2D7D58FA" w14:textId="421D5B29" w:rsidR="00672E26" w:rsidRDefault="00672E26">
      <w:pPr>
        <w:pStyle w:val="TableofFigures"/>
        <w:tabs>
          <w:tab w:val="right" w:leader="dot" w:pos="9350"/>
        </w:tabs>
        <w:rPr>
          <w:ins w:id="1646" w:author="Alina Frey" w:date="2017-11-21T10:43:00Z"/>
          <w:rFonts w:asciiTheme="minorHAnsi" w:eastAsiaTheme="minorEastAsia" w:hAnsiTheme="minorHAnsi" w:cstheme="minorBidi"/>
          <w:noProof/>
          <w:color w:val="auto"/>
          <w:sz w:val="22"/>
        </w:rPr>
      </w:pPr>
      <w:ins w:id="1647" w:author="Alina Frey" w:date="2017-11-21T10:43:00Z">
        <w:r w:rsidRPr="00DA2368">
          <w:rPr>
            <w:rStyle w:val="Hyperlink"/>
            <w:noProof/>
          </w:rPr>
          <w:fldChar w:fldCharType="begin"/>
        </w:r>
        <w:r w:rsidRPr="00DA2368">
          <w:rPr>
            <w:rStyle w:val="Hyperlink"/>
            <w:noProof/>
          </w:rPr>
          <w:instrText xml:space="preserve"> </w:instrText>
        </w:r>
        <w:r>
          <w:rPr>
            <w:noProof/>
          </w:rPr>
          <w:instrText>HYPERLINK \l "_Toc499024499"</w:instrText>
        </w:r>
        <w:r w:rsidRPr="00DA2368">
          <w:rPr>
            <w:rStyle w:val="Hyperlink"/>
            <w:noProof/>
          </w:rPr>
          <w:instrText xml:space="preserve"> </w:instrText>
        </w:r>
        <w:r w:rsidRPr="00DA2368">
          <w:rPr>
            <w:rStyle w:val="Hyperlink"/>
            <w:noProof/>
          </w:rPr>
          <w:fldChar w:fldCharType="separate"/>
        </w:r>
        <w:r w:rsidRPr="00DA2368">
          <w:rPr>
            <w:rStyle w:val="Hyperlink"/>
            <w:noProof/>
          </w:rPr>
          <w:t>Figure 35: Checklist Items Commands</w:t>
        </w:r>
        <w:r>
          <w:rPr>
            <w:noProof/>
            <w:webHidden/>
          </w:rPr>
          <w:tab/>
        </w:r>
        <w:r>
          <w:rPr>
            <w:noProof/>
            <w:webHidden/>
          </w:rPr>
          <w:fldChar w:fldCharType="begin"/>
        </w:r>
        <w:r>
          <w:rPr>
            <w:noProof/>
            <w:webHidden/>
          </w:rPr>
          <w:instrText xml:space="preserve"> PAGEREF _Toc499024499 \h </w:instrText>
        </w:r>
      </w:ins>
      <w:r>
        <w:rPr>
          <w:noProof/>
          <w:webHidden/>
        </w:rPr>
      </w:r>
      <w:r>
        <w:rPr>
          <w:noProof/>
          <w:webHidden/>
        </w:rPr>
        <w:fldChar w:fldCharType="separate"/>
      </w:r>
      <w:ins w:id="1648" w:author="Alina Frey [2]" w:date="2017-11-21T10:58:00Z">
        <w:r w:rsidR="003B7B8C">
          <w:rPr>
            <w:noProof/>
            <w:webHidden/>
          </w:rPr>
          <w:t>25</w:t>
        </w:r>
      </w:ins>
      <w:ins w:id="1649" w:author="Alina Frey" w:date="2017-11-21T10:43:00Z">
        <w:r>
          <w:rPr>
            <w:noProof/>
            <w:webHidden/>
          </w:rPr>
          <w:fldChar w:fldCharType="end"/>
        </w:r>
        <w:r w:rsidRPr="00DA2368">
          <w:rPr>
            <w:rStyle w:val="Hyperlink"/>
            <w:noProof/>
          </w:rPr>
          <w:fldChar w:fldCharType="end"/>
        </w:r>
      </w:ins>
    </w:p>
    <w:p w14:paraId="3CCB3926" w14:textId="3C779D0C" w:rsidR="00672E26" w:rsidRDefault="00672E26">
      <w:pPr>
        <w:pStyle w:val="TableofFigures"/>
        <w:tabs>
          <w:tab w:val="right" w:leader="dot" w:pos="9350"/>
        </w:tabs>
        <w:rPr>
          <w:ins w:id="1650" w:author="Alina Frey" w:date="2017-11-21T10:43:00Z"/>
          <w:rFonts w:asciiTheme="minorHAnsi" w:eastAsiaTheme="minorEastAsia" w:hAnsiTheme="minorHAnsi" w:cstheme="minorBidi"/>
          <w:noProof/>
          <w:color w:val="auto"/>
          <w:sz w:val="22"/>
        </w:rPr>
      </w:pPr>
      <w:ins w:id="1651" w:author="Alina Frey" w:date="2017-11-21T10:43:00Z">
        <w:r w:rsidRPr="00DA2368">
          <w:rPr>
            <w:rStyle w:val="Hyperlink"/>
            <w:noProof/>
          </w:rPr>
          <w:fldChar w:fldCharType="begin"/>
        </w:r>
        <w:r w:rsidRPr="00DA2368">
          <w:rPr>
            <w:rStyle w:val="Hyperlink"/>
            <w:noProof/>
          </w:rPr>
          <w:instrText xml:space="preserve"> </w:instrText>
        </w:r>
        <w:r>
          <w:rPr>
            <w:noProof/>
          </w:rPr>
          <w:instrText>HYPERLINK \l "_Toc499024500"</w:instrText>
        </w:r>
        <w:r w:rsidRPr="00DA2368">
          <w:rPr>
            <w:rStyle w:val="Hyperlink"/>
            <w:noProof/>
          </w:rPr>
          <w:instrText xml:space="preserve"> </w:instrText>
        </w:r>
        <w:r w:rsidRPr="00DA2368">
          <w:rPr>
            <w:rStyle w:val="Hyperlink"/>
            <w:noProof/>
          </w:rPr>
          <w:fldChar w:fldCharType="separate"/>
        </w:r>
        <w:r w:rsidRPr="00DA2368">
          <w:rPr>
            <w:rStyle w:val="Hyperlink"/>
            <w:noProof/>
          </w:rPr>
          <w:t>Figure 36: Add New Checklist Item</w:t>
        </w:r>
        <w:r>
          <w:rPr>
            <w:noProof/>
            <w:webHidden/>
          </w:rPr>
          <w:tab/>
        </w:r>
        <w:r>
          <w:rPr>
            <w:noProof/>
            <w:webHidden/>
          </w:rPr>
          <w:fldChar w:fldCharType="begin"/>
        </w:r>
        <w:r>
          <w:rPr>
            <w:noProof/>
            <w:webHidden/>
          </w:rPr>
          <w:instrText xml:space="preserve"> PAGEREF _Toc499024500 \h </w:instrText>
        </w:r>
      </w:ins>
      <w:r>
        <w:rPr>
          <w:noProof/>
          <w:webHidden/>
        </w:rPr>
      </w:r>
      <w:r>
        <w:rPr>
          <w:noProof/>
          <w:webHidden/>
        </w:rPr>
        <w:fldChar w:fldCharType="separate"/>
      </w:r>
      <w:ins w:id="1652" w:author="Alina Frey [2]" w:date="2017-11-21T10:58:00Z">
        <w:r w:rsidR="003B7B8C">
          <w:rPr>
            <w:noProof/>
            <w:webHidden/>
          </w:rPr>
          <w:t>26</w:t>
        </w:r>
      </w:ins>
      <w:ins w:id="1653" w:author="Alina Frey" w:date="2017-11-21T10:43:00Z">
        <w:r>
          <w:rPr>
            <w:noProof/>
            <w:webHidden/>
          </w:rPr>
          <w:fldChar w:fldCharType="end"/>
        </w:r>
        <w:r w:rsidRPr="00DA2368">
          <w:rPr>
            <w:rStyle w:val="Hyperlink"/>
            <w:noProof/>
          </w:rPr>
          <w:fldChar w:fldCharType="end"/>
        </w:r>
      </w:ins>
    </w:p>
    <w:p w14:paraId="5B5C47D6" w14:textId="0817869E" w:rsidR="00672E26" w:rsidRDefault="00672E26">
      <w:pPr>
        <w:pStyle w:val="TableofFigures"/>
        <w:tabs>
          <w:tab w:val="right" w:leader="dot" w:pos="9350"/>
        </w:tabs>
        <w:rPr>
          <w:ins w:id="1654" w:author="Alina Frey" w:date="2017-11-21T10:43:00Z"/>
          <w:rFonts w:asciiTheme="minorHAnsi" w:eastAsiaTheme="minorEastAsia" w:hAnsiTheme="minorHAnsi" w:cstheme="minorBidi"/>
          <w:noProof/>
          <w:color w:val="auto"/>
          <w:sz w:val="22"/>
        </w:rPr>
      </w:pPr>
      <w:ins w:id="1655" w:author="Alina Frey" w:date="2017-11-21T10:43:00Z">
        <w:r w:rsidRPr="00DA2368">
          <w:rPr>
            <w:rStyle w:val="Hyperlink"/>
            <w:noProof/>
          </w:rPr>
          <w:fldChar w:fldCharType="begin"/>
        </w:r>
        <w:r w:rsidRPr="00DA2368">
          <w:rPr>
            <w:rStyle w:val="Hyperlink"/>
            <w:noProof/>
          </w:rPr>
          <w:instrText xml:space="preserve"> </w:instrText>
        </w:r>
        <w:r>
          <w:rPr>
            <w:noProof/>
          </w:rPr>
          <w:instrText>HYPERLINK \l "_Toc499024501"</w:instrText>
        </w:r>
        <w:r w:rsidRPr="00DA2368">
          <w:rPr>
            <w:rStyle w:val="Hyperlink"/>
            <w:noProof/>
          </w:rPr>
          <w:instrText xml:space="preserve"> </w:instrText>
        </w:r>
        <w:r w:rsidRPr="00DA2368">
          <w:rPr>
            <w:rStyle w:val="Hyperlink"/>
            <w:noProof/>
          </w:rPr>
          <w:fldChar w:fldCharType="separate"/>
        </w:r>
        <w:r w:rsidRPr="00DA2368">
          <w:rPr>
            <w:rStyle w:val="Hyperlink"/>
            <w:noProof/>
          </w:rPr>
          <w:t>Figure 37: Add New Checklist Item – Type Drop-down List</w:t>
        </w:r>
        <w:r>
          <w:rPr>
            <w:noProof/>
            <w:webHidden/>
          </w:rPr>
          <w:tab/>
        </w:r>
        <w:r>
          <w:rPr>
            <w:noProof/>
            <w:webHidden/>
          </w:rPr>
          <w:fldChar w:fldCharType="begin"/>
        </w:r>
        <w:r>
          <w:rPr>
            <w:noProof/>
            <w:webHidden/>
          </w:rPr>
          <w:instrText xml:space="preserve"> PAGEREF _Toc499024501 \h </w:instrText>
        </w:r>
      </w:ins>
      <w:r>
        <w:rPr>
          <w:noProof/>
          <w:webHidden/>
        </w:rPr>
      </w:r>
      <w:r>
        <w:rPr>
          <w:noProof/>
          <w:webHidden/>
        </w:rPr>
        <w:fldChar w:fldCharType="separate"/>
      </w:r>
      <w:ins w:id="1656" w:author="Alina Frey [2]" w:date="2017-11-21T10:58:00Z">
        <w:r w:rsidR="003B7B8C">
          <w:rPr>
            <w:noProof/>
            <w:webHidden/>
          </w:rPr>
          <w:t>26</w:t>
        </w:r>
      </w:ins>
      <w:ins w:id="1657" w:author="Alina Frey" w:date="2017-11-21T10:43:00Z">
        <w:r>
          <w:rPr>
            <w:noProof/>
            <w:webHidden/>
          </w:rPr>
          <w:fldChar w:fldCharType="end"/>
        </w:r>
        <w:r w:rsidRPr="00DA2368">
          <w:rPr>
            <w:rStyle w:val="Hyperlink"/>
            <w:noProof/>
          </w:rPr>
          <w:fldChar w:fldCharType="end"/>
        </w:r>
      </w:ins>
    </w:p>
    <w:p w14:paraId="7E3CBF32" w14:textId="0F1FC3A8" w:rsidR="00672E26" w:rsidRDefault="00672E26">
      <w:pPr>
        <w:pStyle w:val="TableofFigures"/>
        <w:tabs>
          <w:tab w:val="right" w:leader="dot" w:pos="9350"/>
        </w:tabs>
        <w:rPr>
          <w:ins w:id="1658" w:author="Alina Frey" w:date="2017-11-21T10:43:00Z"/>
          <w:rFonts w:asciiTheme="minorHAnsi" w:eastAsiaTheme="minorEastAsia" w:hAnsiTheme="minorHAnsi" w:cstheme="minorBidi"/>
          <w:noProof/>
          <w:color w:val="auto"/>
          <w:sz w:val="22"/>
        </w:rPr>
      </w:pPr>
      <w:ins w:id="1659" w:author="Alina Frey" w:date="2017-11-21T10:43:00Z">
        <w:r w:rsidRPr="00DA2368">
          <w:rPr>
            <w:rStyle w:val="Hyperlink"/>
            <w:noProof/>
          </w:rPr>
          <w:fldChar w:fldCharType="begin"/>
        </w:r>
        <w:r w:rsidRPr="00DA2368">
          <w:rPr>
            <w:rStyle w:val="Hyperlink"/>
            <w:noProof/>
          </w:rPr>
          <w:instrText xml:space="preserve"> </w:instrText>
        </w:r>
        <w:r>
          <w:rPr>
            <w:noProof/>
          </w:rPr>
          <w:instrText>HYPERLINK \l "_Toc499024502"</w:instrText>
        </w:r>
        <w:r w:rsidRPr="00DA2368">
          <w:rPr>
            <w:rStyle w:val="Hyperlink"/>
            <w:noProof/>
          </w:rPr>
          <w:instrText xml:space="preserve"> </w:instrText>
        </w:r>
        <w:r w:rsidRPr="00DA2368">
          <w:rPr>
            <w:rStyle w:val="Hyperlink"/>
            <w:noProof/>
          </w:rPr>
          <w:fldChar w:fldCharType="separate"/>
        </w:r>
        <w:r w:rsidRPr="00DA2368">
          <w:rPr>
            <w:rStyle w:val="Hyperlink"/>
            <w:noProof/>
          </w:rPr>
          <w:t>Figure 38: Add New Checklist Item – Note Dropdown List</w:t>
        </w:r>
        <w:r>
          <w:rPr>
            <w:noProof/>
            <w:webHidden/>
          </w:rPr>
          <w:tab/>
        </w:r>
        <w:r>
          <w:rPr>
            <w:noProof/>
            <w:webHidden/>
          </w:rPr>
          <w:fldChar w:fldCharType="begin"/>
        </w:r>
        <w:r>
          <w:rPr>
            <w:noProof/>
            <w:webHidden/>
          </w:rPr>
          <w:instrText xml:space="preserve"> PAGEREF _Toc499024502 \h </w:instrText>
        </w:r>
      </w:ins>
      <w:r>
        <w:rPr>
          <w:noProof/>
          <w:webHidden/>
        </w:rPr>
      </w:r>
      <w:r>
        <w:rPr>
          <w:noProof/>
          <w:webHidden/>
        </w:rPr>
        <w:fldChar w:fldCharType="separate"/>
      </w:r>
      <w:ins w:id="1660" w:author="Alina Frey [2]" w:date="2017-11-21T10:58:00Z">
        <w:r w:rsidR="003B7B8C">
          <w:rPr>
            <w:noProof/>
            <w:webHidden/>
          </w:rPr>
          <w:t>27</w:t>
        </w:r>
      </w:ins>
      <w:ins w:id="1661" w:author="Alina Frey" w:date="2017-11-21T10:43:00Z">
        <w:r>
          <w:rPr>
            <w:noProof/>
            <w:webHidden/>
          </w:rPr>
          <w:fldChar w:fldCharType="end"/>
        </w:r>
        <w:r w:rsidRPr="00DA2368">
          <w:rPr>
            <w:rStyle w:val="Hyperlink"/>
            <w:noProof/>
          </w:rPr>
          <w:fldChar w:fldCharType="end"/>
        </w:r>
      </w:ins>
    </w:p>
    <w:p w14:paraId="7B7FD4ED" w14:textId="65DED559" w:rsidR="00672E26" w:rsidRDefault="00672E26">
      <w:pPr>
        <w:pStyle w:val="TableofFigures"/>
        <w:tabs>
          <w:tab w:val="right" w:leader="dot" w:pos="9350"/>
        </w:tabs>
        <w:rPr>
          <w:ins w:id="1662" w:author="Alina Frey" w:date="2017-11-21T10:43:00Z"/>
          <w:rFonts w:asciiTheme="minorHAnsi" w:eastAsiaTheme="minorEastAsia" w:hAnsiTheme="minorHAnsi" w:cstheme="minorBidi"/>
          <w:noProof/>
          <w:color w:val="auto"/>
          <w:sz w:val="22"/>
        </w:rPr>
      </w:pPr>
      <w:ins w:id="1663" w:author="Alina Frey" w:date="2017-11-21T10:43:00Z">
        <w:r w:rsidRPr="00DA2368">
          <w:rPr>
            <w:rStyle w:val="Hyperlink"/>
            <w:noProof/>
          </w:rPr>
          <w:fldChar w:fldCharType="begin"/>
        </w:r>
        <w:r w:rsidRPr="00DA2368">
          <w:rPr>
            <w:rStyle w:val="Hyperlink"/>
            <w:noProof/>
          </w:rPr>
          <w:instrText xml:space="preserve"> </w:instrText>
        </w:r>
        <w:r>
          <w:rPr>
            <w:noProof/>
          </w:rPr>
          <w:instrText>HYPERLINK \l "_Toc499024503"</w:instrText>
        </w:r>
        <w:r w:rsidRPr="00DA2368">
          <w:rPr>
            <w:rStyle w:val="Hyperlink"/>
            <w:noProof/>
          </w:rPr>
          <w:instrText xml:space="preserve"> </w:instrText>
        </w:r>
        <w:r w:rsidRPr="00DA2368">
          <w:rPr>
            <w:rStyle w:val="Hyperlink"/>
            <w:noProof/>
          </w:rPr>
          <w:fldChar w:fldCharType="separate"/>
        </w:r>
        <w:r w:rsidRPr="00DA2368">
          <w:rPr>
            <w:rStyle w:val="Hyperlink"/>
            <w:noProof/>
          </w:rPr>
          <w:t>Figure 39: Add New Checklist Item – Education Item Dropdown List</w:t>
        </w:r>
        <w:r>
          <w:rPr>
            <w:noProof/>
            <w:webHidden/>
          </w:rPr>
          <w:tab/>
        </w:r>
        <w:r>
          <w:rPr>
            <w:noProof/>
            <w:webHidden/>
          </w:rPr>
          <w:fldChar w:fldCharType="begin"/>
        </w:r>
        <w:r>
          <w:rPr>
            <w:noProof/>
            <w:webHidden/>
          </w:rPr>
          <w:instrText xml:space="preserve"> PAGEREF _Toc499024503 \h </w:instrText>
        </w:r>
      </w:ins>
      <w:r>
        <w:rPr>
          <w:noProof/>
          <w:webHidden/>
        </w:rPr>
      </w:r>
      <w:r>
        <w:rPr>
          <w:noProof/>
          <w:webHidden/>
        </w:rPr>
        <w:fldChar w:fldCharType="separate"/>
      </w:r>
      <w:ins w:id="1664" w:author="Alina Frey [2]" w:date="2017-11-21T10:58:00Z">
        <w:r w:rsidR="003B7B8C">
          <w:rPr>
            <w:noProof/>
            <w:webHidden/>
          </w:rPr>
          <w:t>28</w:t>
        </w:r>
      </w:ins>
      <w:ins w:id="1665" w:author="Alina Frey" w:date="2017-11-21T10:43:00Z">
        <w:r>
          <w:rPr>
            <w:noProof/>
            <w:webHidden/>
          </w:rPr>
          <w:fldChar w:fldCharType="end"/>
        </w:r>
        <w:r w:rsidRPr="00DA2368">
          <w:rPr>
            <w:rStyle w:val="Hyperlink"/>
            <w:noProof/>
          </w:rPr>
          <w:fldChar w:fldCharType="end"/>
        </w:r>
      </w:ins>
    </w:p>
    <w:p w14:paraId="72187A5C" w14:textId="41D8CC0D" w:rsidR="00672E26" w:rsidRDefault="00672E26">
      <w:pPr>
        <w:pStyle w:val="TableofFigures"/>
        <w:tabs>
          <w:tab w:val="right" w:leader="dot" w:pos="9350"/>
        </w:tabs>
        <w:rPr>
          <w:ins w:id="1666" w:author="Alina Frey" w:date="2017-11-21T10:43:00Z"/>
          <w:rFonts w:asciiTheme="minorHAnsi" w:eastAsiaTheme="minorEastAsia" w:hAnsiTheme="minorHAnsi" w:cstheme="minorBidi"/>
          <w:noProof/>
          <w:color w:val="auto"/>
          <w:sz w:val="22"/>
        </w:rPr>
      </w:pPr>
      <w:ins w:id="1667" w:author="Alina Frey" w:date="2017-11-21T10:43:00Z">
        <w:r w:rsidRPr="00DA2368">
          <w:rPr>
            <w:rStyle w:val="Hyperlink"/>
            <w:noProof/>
          </w:rPr>
          <w:fldChar w:fldCharType="begin"/>
        </w:r>
        <w:r w:rsidRPr="00DA2368">
          <w:rPr>
            <w:rStyle w:val="Hyperlink"/>
            <w:noProof/>
          </w:rPr>
          <w:instrText xml:space="preserve"> </w:instrText>
        </w:r>
        <w:r>
          <w:rPr>
            <w:noProof/>
          </w:rPr>
          <w:instrText>HYPERLINK \l "_Toc499024504"</w:instrText>
        </w:r>
        <w:r w:rsidRPr="00DA2368">
          <w:rPr>
            <w:rStyle w:val="Hyperlink"/>
            <w:noProof/>
          </w:rPr>
          <w:instrText xml:space="preserve"> </w:instrText>
        </w:r>
        <w:r w:rsidRPr="00DA2368">
          <w:rPr>
            <w:rStyle w:val="Hyperlink"/>
            <w:noProof/>
          </w:rPr>
          <w:fldChar w:fldCharType="separate"/>
        </w:r>
        <w:r w:rsidRPr="00DA2368">
          <w:rPr>
            <w:rStyle w:val="Hyperlink"/>
            <w:noProof/>
          </w:rPr>
          <w:t>Figure 40: Edit Selected</w:t>
        </w:r>
        <w:r>
          <w:rPr>
            <w:noProof/>
            <w:webHidden/>
          </w:rPr>
          <w:tab/>
        </w:r>
        <w:r>
          <w:rPr>
            <w:noProof/>
            <w:webHidden/>
          </w:rPr>
          <w:fldChar w:fldCharType="begin"/>
        </w:r>
        <w:r>
          <w:rPr>
            <w:noProof/>
            <w:webHidden/>
          </w:rPr>
          <w:instrText xml:space="preserve"> PAGEREF _Toc499024504 \h </w:instrText>
        </w:r>
      </w:ins>
      <w:r>
        <w:rPr>
          <w:noProof/>
          <w:webHidden/>
        </w:rPr>
      </w:r>
      <w:r>
        <w:rPr>
          <w:noProof/>
          <w:webHidden/>
        </w:rPr>
        <w:fldChar w:fldCharType="separate"/>
      </w:r>
      <w:ins w:id="1668" w:author="Alina Frey [2]" w:date="2017-11-21T10:58:00Z">
        <w:r w:rsidR="003B7B8C">
          <w:rPr>
            <w:noProof/>
            <w:webHidden/>
          </w:rPr>
          <w:t>29</w:t>
        </w:r>
      </w:ins>
      <w:ins w:id="1669" w:author="Alina Frey" w:date="2017-11-21T10:43:00Z">
        <w:r>
          <w:rPr>
            <w:noProof/>
            <w:webHidden/>
          </w:rPr>
          <w:fldChar w:fldCharType="end"/>
        </w:r>
        <w:r w:rsidRPr="00DA2368">
          <w:rPr>
            <w:rStyle w:val="Hyperlink"/>
            <w:noProof/>
          </w:rPr>
          <w:fldChar w:fldCharType="end"/>
        </w:r>
      </w:ins>
    </w:p>
    <w:p w14:paraId="301B1BC6" w14:textId="18A72217" w:rsidR="00672E26" w:rsidRDefault="00672E26">
      <w:pPr>
        <w:pStyle w:val="TableofFigures"/>
        <w:tabs>
          <w:tab w:val="right" w:leader="dot" w:pos="9350"/>
        </w:tabs>
        <w:rPr>
          <w:ins w:id="1670" w:author="Alina Frey" w:date="2017-11-21T10:43:00Z"/>
          <w:rFonts w:asciiTheme="minorHAnsi" w:eastAsiaTheme="minorEastAsia" w:hAnsiTheme="minorHAnsi" w:cstheme="minorBidi"/>
          <w:noProof/>
          <w:color w:val="auto"/>
          <w:sz w:val="22"/>
        </w:rPr>
      </w:pPr>
      <w:ins w:id="1671" w:author="Alina Frey" w:date="2017-11-21T10:43:00Z">
        <w:r w:rsidRPr="00DA2368">
          <w:rPr>
            <w:rStyle w:val="Hyperlink"/>
            <w:noProof/>
          </w:rPr>
          <w:fldChar w:fldCharType="begin"/>
        </w:r>
        <w:r w:rsidRPr="00DA2368">
          <w:rPr>
            <w:rStyle w:val="Hyperlink"/>
            <w:noProof/>
          </w:rPr>
          <w:instrText xml:space="preserve"> </w:instrText>
        </w:r>
        <w:r>
          <w:rPr>
            <w:noProof/>
          </w:rPr>
          <w:instrText>HYPERLINK \l "_Toc499024505"</w:instrText>
        </w:r>
        <w:r w:rsidRPr="00DA2368">
          <w:rPr>
            <w:rStyle w:val="Hyperlink"/>
            <w:noProof/>
          </w:rPr>
          <w:instrText xml:space="preserve"> </w:instrText>
        </w:r>
        <w:r w:rsidRPr="00DA2368">
          <w:rPr>
            <w:rStyle w:val="Hyperlink"/>
            <w:noProof/>
          </w:rPr>
          <w:fldChar w:fldCharType="separate"/>
        </w:r>
        <w:r w:rsidRPr="00DA2368">
          <w:rPr>
            <w:rStyle w:val="Hyperlink"/>
            <w:noProof/>
          </w:rPr>
          <w:t>Figure 41: Deleted Checklist Item message</w:t>
        </w:r>
        <w:r>
          <w:rPr>
            <w:noProof/>
            <w:webHidden/>
          </w:rPr>
          <w:tab/>
        </w:r>
        <w:r>
          <w:rPr>
            <w:noProof/>
            <w:webHidden/>
          </w:rPr>
          <w:fldChar w:fldCharType="begin"/>
        </w:r>
        <w:r>
          <w:rPr>
            <w:noProof/>
            <w:webHidden/>
          </w:rPr>
          <w:instrText xml:space="preserve"> PAGEREF _Toc499024505 \h </w:instrText>
        </w:r>
      </w:ins>
      <w:r>
        <w:rPr>
          <w:noProof/>
          <w:webHidden/>
        </w:rPr>
      </w:r>
      <w:r>
        <w:rPr>
          <w:noProof/>
          <w:webHidden/>
        </w:rPr>
        <w:fldChar w:fldCharType="separate"/>
      </w:r>
      <w:ins w:id="1672" w:author="Alina Frey [2]" w:date="2017-11-21T10:58:00Z">
        <w:r w:rsidR="003B7B8C">
          <w:rPr>
            <w:noProof/>
            <w:webHidden/>
          </w:rPr>
          <w:t>29</w:t>
        </w:r>
      </w:ins>
      <w:ins w:id="1673" w:author="Alina Frey" w:date="2017-11-21T10:43:00Z">
        <w:r>
          <w:rPr>
            <w:noProof/>
            <w:webHidden/>
          </w:rPr>
          <w:fldChar w:fldCharType="end"/>
        </w:r>
        <w:r w:rsidRPr="00DA2368">
          <w:rPr>
            <w:rStyle w:val="Hyperlink"/>
            <w:noProof/>
          </w:rPr>
          <w:fldChar w:fldCharType="end"/>
        </w:r>
      </w:ins>
    </w:p>
    <w:p w14:paraId="1B055A9E" w14:textId="73771910" w:rsidR="00672E26" w:rsidRDefault="00672E26">
      <w:pPr>
        <w:pStyle w:val="TableofFigures"/>
        <w:tabs>
          <w:tab w:val="right" w:leader="dot" w:pos="9350"/>
        </w:tabs>
        <w:rPr>
          <w:ins w:id="1674" w:author="Alina Frey" w:date="2017-11-21T10:43:00Z"/>
          <w:rFonts w:asciiTheme="minorHAnsi" w:eastAsiaTheme="minorEastAsia" w:hAnsiTheme="minorHAnsi" w:cstheme="minorBidi"/>
          <w:noProof/>
          <w:color w:val="auto"/>
          <w:sz w:val="22"/>
        </w:rPr>
      </w:pPr>
      <w:ins w:id="1675" w:author="Alina Frey" w:date="2017-11-21T10:43:00Z">
        <w:r w:rsidRPr="00DA2368">
          <w:rPr>
            <w:rStyle w:val="Hyperlink"/>
            <w:noProof/>
          </w:rPr>
          <w:lastRenderedPageBreak/>
          <w:fldChar w:fldCharType="begin"/>
        </w:r>
        <w:r w:rsidRPr="00DA2368">
          <w:rPr>
            <w:rStyle w:val="Hyperlink"/>
            <w:noProof/>
          </w:rPr>
          <w:instrText xml:space="preserve"> </w:instrText>
        </w:r>
        <w:r>
          <w:rPr>
            <w:noProof/>
          </w:rPr>
          <w:instrText>HYPERLINK \l "_Toc499024506"</w:instrText>
        </w:r>
        <w:r w:rsidRPr="00DA2368">
          <w:rPr>
            <w:rStyle w:val="Hyperlink"/>
            <w:noProof/>
          </w:rPr>
          <w:instrText xml:space="preserve"> </w:instrText>
        </w:r>
        <w:r w:rsidRPr="00DA2368">
          <w:rPr>
            <w:rStyle w:val="Hyperlink"/>
            <w:noProof/>
          </w:rPr>
          <w:fldChar w:fldCharType="separate"/>
        </w:r>
        <w:r w:rsidRPr="00DA2368">
          <w:rPr>
            <w:rStyle w:val="Hyperlink"/>
            <w:noProof/>
          </w:rPr>
          <w:t>Figure 42: MCC Dashboard – Patient View</w:t>
        </w:r>
        <w:r>
          <w:rPr>
            <w:noProof/>
            <w:webHidden/>
          </w:rPr>
          <w:tab/>
        </w:r>
        <w:r>
          <w:rPr>
            <w:noProof/>
            <w:webHidden/>
          </w:rPr>
          <w:fldChar w:fldCharType="begin"/>
        </w:r>
        <w:r>
          <w:rPr>
            <w:noProof/>
            <w:webHidden/>
          </w:rPr>
          <w:instrText xml:space="preserve"> PAGEREF _Toc499024506 \h </w:instrText>
        </w:r>
      </w:ins>
      <w:r>
        <w:rPr>
          <w:noProof/>
          <w:webHidden/>
        </w:rPr>
      </w:r>
      <w:r>
        <w:rPr>
          <w:noProof/>
          <w:webHidden/>
        </w:rPr>
        <w:fldChar w:fldCharType="separate"/>
      </w:r>
      <w:ins w:id="1676" w:author="Alina Frey [2]" w:date="2017-11-21T10:58:00Z">
        <w:r w:rsidR="003B7B8C">
          <w:rPr>
            <w:noProof/>
            <w:webHidden/>
          </w:rPr>
          <w:t>30</w:t>
        </w:r>
      </w:ins>
      <w:ins w:id="1677" w:author="Alina Frey" w:date="2017-11-21T10:43:00Z">
        <w:r>
          <w:rPr>
            <w:noProof/>
            <w:webHidden/>
          </w:rPr>
          <w:fldChar w:fldCharType="end"/>
        </w:r>
        <w:r w:rsidRPr="00DA2368">
          <w:rPr>
            <w:rStyle w:val="Hyperlink"/>
            <w:noProof/>
          </w:rPr>
          <w:fldChar w:fldCharType="end"/>
        </w:r>
      </w:ins>
    </w:p>
    <w:p w14:paraId="37721127" w14:textId="76D50DC8" w:rsidR="00672E26" w:rsidRDefault="00672E26">
      <w:pPr>
        <w:pStyle w:val="TableofFigures"/>
        <w:tabs>
          <w:tab w:val="right" w:leader="dot" w:pos="9350"/>
        </w:tabs>
        <w:rPr>
          <w:ins w:id="1678" w:author="Alina Frey" w:date="2017-11-21T10:43:00Z"/>
          <w:rFonts w:asciiTheme="minorHAnsi" w:eastAsiaTheme="minorEastAsia" w:hAnsiTheme="minorHAnsi" w:cstheme="minorBidi"/>
          <w:noProof/>
          <w:color w:val="auto"/>
          <w:sz w:val="22"/>
        </w:rPr>
      </w:pPr>
      <w:ins w:id="1679" w:author="Alina Frey" w:date="2017-11-21T10:43:00Z">
        <w:r w:rsidRPr="00DA2368">
          <w:rPr>
            <w:rStyle w:val="Hyperlink"/>
            <w:noProof/>
          </w:rPr>
          <w:fldChar w:fldCharType="begin"/>
        </w:r>
        <w:r w:rsidRPr="00DA2368">
          <w:rPr>
            <w:rStyle w:val="Hyperlink"/>
            <w:noProof/>
          </w:rPr>
          <w:instrText xml:space="preserve"> </w:instrText>
        </w:r>
        <w:r>
          <w:rPr>
            <w:noProof/>
          </w:rPr>
          <w:instrText>HYPERLINK \l "_Toc499024507"</w:instrText>
        </w:r>
        <w:r w:rsidRPr="00DA2368">
          <w:rPr>
            <w:rStyle w:val="Hyperlink"/>
            <w:noProof/>
          </w:rPr>
          <w:instrText xml:space="preserve"> </w:instrText>
        </w:r>
        <w:r w:rsidRPr="00DA2368">
          <w:rPr>
            <w:rStyle w:val="Hyperlink"/>
            <w:noProof/>
          </w:rPr>
          <w:fldChar w:fldCharType="separate"/>
        </w:r>
        <w:r w:rsidRPr="00DA2368">
          <w:rPr>
            <w:rStyle w:val="Hyperlink"/>
            <w:noProof/>
          </w:rPr>
          <w:t>Figure 43: Dashboard Patient View – Left side pane</w:t>
        </w:r>
        <w:r>
          <w:rPr>
            <w:noProof/>
            <w:webHidden/>
          </w:rPr>
          <w:tab/>
        </w:r>
        <w:r>
          <w:rPr>
            <w:noProof/>
            <w:webHidden/>
          </w:rPr>
          <w:fldChar w:fldCharType="begin"/>
        </w:r>
        <w:r>
          <w:rPr>
            <w:noProof/>
            <w:webHidden/>
          </w:rPr>
          <w:instrText xml:space="preserve"> PAGEREF _Toc499024507 \h </w:instrText>
        </w:r>
      </w:ins>
      <w:r>
        <w:rPr>
          <w:noProof/>
          <w:webHidden/>
        </w:rPr>
      </w:r>
      <w:r>
        <w:rPr>
          <w:noProof/>
          <w:webHidden/>
        </w:rPr>
        <w:fldChar w:fldCharType="separate"/>
      </w:r>
      <w:ins w:id="1680" w:author="Alina Frey [2]" w:date="2017-11-21T10:58:00Z">
        <w:r w:rsidR="003B7B8C">
          <w:rPr>
            <w:noProof/>
            <w:webHidden/>
          </w:rPr>
          <w:t>32</w:t>
        </w:r>
      </w:ins>
      <w:ins w:id="1681" w:author="Alina Frey" w:date="2017-11-21T10:43:00Z">
        <w:r>
          <w:rPr>
            <w:noProof/>
            <w:webHidden/>
          </w:rPr>
          <w:fldChar w:fldCharType="end"/>
        </w:r>
        <w:r w:rsidRPr="00DA2368">
          <w:rPr>
            <w:rStyle w:val="Hyperlink"/>
            <w:noProof/>
          </w:rPr>
          <w:fldChar w:fldCharType="end"/>
        </w:r>
      </w:ins>
    </w:p>
    <w:p w14:paraId="2E08D006" w14:textId="24A84030" w:rsidR="00672E26" w:rsidRDefault="00672E26">
      <w:pPr>
        <w:pStyle w:val="TableofFigures"/>
        <w:tabs>
          <w:tab w:val="right" w:leader="dot" w:pos="9350"/>
        </w:tabs>
        <w:rPr>
          <w:ins w:id="1682" w:author="Alina Frey" w:date="2017-11-21T10:43:00Z"/>
          <w:rFonts w:asciiTheme="minorHAnsi" w:eastAsiaTheme="minorEastAsia" w:hAnsiTheme="minorHAnsi" w:cstheme="minorBidi"/>
          <w:noProof/>
          <w:color w:val="auto"/>
          <w:sz w:val="22"/>
        </w:rPr>
      </w:pPr>
      <w:ins w:id="1683" w:author="Alina Frey" w:date="2017-11-21T10:43:00Z">
        <w:r w:rsidRPr="00DA2368">
          <w:rPr>
            <w:rStyle w:val="Hyperlink"/>
            <w:noProof/>
          </w:rPr>
          <w:fldChar w:fldCharType="begin"/>
        </w:r>
        <w:r w:rsidRPr="00DA2368">
          <w:rPr>
            <w:rStyle w:val="Hyperlink"/>
            <w:noProof/>
          </w:rPr>
          <w:instrText xml:space="preserve"> </w:instrText>
        </w:r>
        <w:r>
          <w:rPr>
            <w:noProof/>
          </w:rPr>
          <w:instrText>HYPERLINK \l "_Toc499024508"</w:instrText>
        </w:r>
        <w:r w:rsidRPr="00DA2368">
          <w:rPr>
            <w:rStyle w:val="Hyperlink"/>
            <w:noProof/>
          </w:rPr>
          <w:instrText xml:space="preserve"> </w:instrText>
        </w:r>
        <w:r w:rsidRPr="00DA2368">
          <w:rPr>
            <w:rStyle w:val="Hyperlink"/>
            <w:noProof/>
          </w:rPr>
          <w:fldChar w:fldCharType="separate"/>
        </w:r>
        <w:r w:rsidRPr="00DA2368">
          <w:rPr>
            <w:rStyle w:val="Hyperlink"/>
            <w:noProof/>
          </w:rPr>
          <w:t>Figure 44: Patient Summary</w:t>
        </w:r>
        <w:r>
          <w:rPr>
            <w:noProof/>
            <w:webHidden/>
          </w:rPr>
          <w:tab/>
        </w:r>
        <w:r>
          <w:rPr>
            <w:noProof/>
            <w:webHidden/>
          </w:rPr>
          <w:fldChar w:fldCharType="begin"/>
        </w:r>
        <w:r>
          <w:rPr>
            <w:noProof/>
            <w:webHidden/>
          </w:rPr>
          <w:instrText xml:space="preserve"> PAGEREF _Toc499024508 \h </w:instrText>
        </w:r>
      </w:ins>
      <w:r>
        <w:rPr>
          <w:noProof/>
          <w:webHidden/>
        </w:rPr>
      </w:r>
      <w:r>
        <w:rPr>
          <w:noProof/>
          <w:webHidden/>
        </w:rPr>
        <w:fldChar w:fldCharType="separate"/>
      </w:r>
      <w:ins w:id="1684" w:author="Alina Frey [2]" w:date="2017-11-21T10:58:00Z">
        <w:r w:rsidR="003B7B8C">
          <w:rPr>
            <w:noProof/>
            <w:webHidden/>
          </w:rPr>
          <w:t>33</w:t>
        </w:r>
      </w:ins>
      <w:ins w:id="1685" w:author="Alina Frey" w:date="2017-11-21T10:43:00Z">
        <w:r>
          <w:rPr>
            <w:noProof/>
            <w:webHidden/>
          </w:rPr>
          <w:fldChar w:fldCharType="end"/>
        </w:r>
        <w:r w:rsidRPr="00DA2368">
          <w:rPr>
            <w:rStyle w:val="Hyperlink"/>
            <w:noProof/>
          </w:rPr>
          <w:fldChar w:fldCharType="end"/>
        </w:r>
      </w:ins>
    </w:p>
    <w:p w14:paraId="23213B44" w14:textId="25B889E1" w:rsidR="00672E26" w:rsidRDefault="00672E26">
      <w:pPr>
        <w:pStyle w:val="TableofFigures"/>
        <w:tabs>
          <w:tab w:val="right" w:leader="dot" w:pos="9350"/>
        </w:tabs>
        <w:rPr>
          <w:ins w:id="1686" w:author="Alina Frey" w:date="2017-11-21T10:43:00Z"/>
          <w:rFonts w:asciiTheme="minorHAnsi" w:eastAsiaTheme="minorEastAsia" w:hAnsiTheme="minorHAnsi" w:cstheme="minorBidi"/>
          <w:noProof/>
          <w:color w:val="auto"/>
          <w:sz w:val="22"/>
        </w:rPr>
      </w:pPr>
      <w:ins w:id="1687" w:author="Alina Frey" w:date="2017-11-21T10:43:00Z">
        <w:r w:rsidRPr="00DA2368">
          <w:rPr>
            <w:rStyle w:val="Hyperlink"/>
            <w:noProof/>
          </w:rPr>
          <w:fldChar w:fldCharType="begin"/>
        </w:r>
        <w:r w:rsidRPr="00DA2368">
          <w:rPr>
            <w:rStyle w:val="Hyperlink"/>
            <w:noProof/>
          </w:rPr>
          <w:instrText xml:space="preserve"> </w:instrText>
        </w:r>
        <w:r>
          <w:rPr>
            <w:noProof/>
          </w:rPr>
          <w:instrText>HYPERLINK \l "_Toc499024509"</w:instrText>
        </w:r>
        <w:r w:rsidRPr="00DA2368">
          <w:rPr>
            <w:rStyle w:val="Hyperlink"/>
            <w:noProof/>
          </w:rPr>
          <w:instrText xml:space="preserve"> </w:instrText>
        </w:r>
        <w:r w:rsidRPr="00DA2368">
          <w:rPr>
            <w:rStyle w:val="Hyperlink"/>
            <w:noProof/>
          </w:rPr>
          <w:fldChar w:fldCharType="separate"/>
        </w:r>
        <w:r w:rsidRPr="00DA2368">
          <w:rPr>
            <w:rStyle w:val="Hyperlink"/>
            <w:noProof/>
          </w:rPr>
          <w:t>Figure 45: Patient Details Panel</w:t>
        </w:r>
        <w:r>
          <w:rPr>
            <w:noProof/>
            <w:webHidden/>
          </w:rPr>
          <w:tab/>
        </w:r>
        <w:r>
          <w:rPr>
            <w:noProof/>
            <w:webHidden/>
          </w:rPr>
          <w:fldChar w:fldCharType="begin"/>
        </w:r>
        <w:r>
          <w:rPr>
            <w:noProof/>
            <w:webHidden/>
          </w:rPr>
          <w:instrText xml:space="preserve"> PAGEREF _Toc499024509 \h </w:instrText>
        </w:r>
      </w:ins>
      <w:r>
        <w:rPr>
          <w:noProof/>
          <w:webHidden/>
        </w:rPr>
      </w:r>
      <w:r>
        <w:rPr>
          <w:noProof/>
          <w:webHidden/>
        </w:rPr>
        <w:fldChar w:fldCharType="separate"/>
      </w:r>
      <w:ins w:id="1688" w:author="Alina Frey [2]" w:date="2017-11-21T10:58:00Z">
        <w:r w:rsidR="003B7B8C">
          <w:rPr>
            <w:noProof/>
            <w:webHidden/>
          </w:rPr>
          <w:t>34</w:t>
        </w:r>
      </w:ins>
      <w:ins w:id="1689" w:author="Alina Frey" w:date="2017-11-21T10:43:00Z">
        <w:r>
          <w:rPr>
            <w:noProof/>
            <w:webHidden/>
          </w:rPr>
          <w:fldChar w:fldCharType="end"/>
        </w:r>
        <w:r w:rsidRPr="00DA2368">
          <w:rPr>
            <w:rStyle w:val="Hyperlink"/>
            <w:noProof/>
          </w:rPr>
          <w:fldChar w:fldCharType="end"/>
        </w:r>
      </w:ins>
    </w:p>
    <w:p w14:paraId="4CEB6550" w14:textId="72E4C83E" w:rsidR="00672E26" w:rsidRDefault="00672E26">
      <w:pPr>
        <w:pStyle w:val="TableofFigures"/>
        <w:tabs>
          <w:tab w:val="right" w:leader="dot" w:pos="9350"/>
        </w:tabs>
        <w:rPr>
          <w:ins w:id="1690" w:author="Alina Frey" w:date="2017-11-21T10:43:00Z"/>
          <w:rFonts w:asciiTheme="minorHAnsi" w:eastAsiaTheme="minorEastAsia" w:hAnsiTheme="minorHAnsi" w:cstheme="minorBidi"/>
          <w:noProof/>
          <w:color w:val="auto"/>
          <w:sz w:val="22"/>
        </w:rPr>
      </w:pPr>
      <w:ins w:id="1691" w:author="Alina Frey" w:date="2017-11-21T10:43:00Z">
        <w:r w:rsidRPr="00DA2368">
          <w:rPr>
            <w:rStyle w:val="Hyperlink"/>
            <w:noProof/>
          </w:rPr>
          <w:fldChar w:fldCharType="begin"/>
        </w:r>
        <w:r w:rsidRPr="00DA2368">
          <w:rPr>
            <w:rStyle w:val="Hyperlink"/>
            <w:noProof/>
          </w:rPr>
          <w:instrText xml:space="preserve"> </w:instrText>
        </w:r>
        <w:r>
          <w:rPr>
            <w:noProof/>
          </w:rPr>
          <w:instrText>HYPERLINK \l "_Toc499024510"</w:instrText>
        </w:r>
        <w:r w:rsidRPr="00DA2368">
          <w:rPr>
            <w:rStyle w:val="Hyperlink"/>
            <w:noProof/>
          </w:rPr>
          <w:instrText xml:space="preserve"> </w:instrText>
        </w:r>
        <w:r w:rsidRPr="00DA2368">
          <w:rPr>
            <w:rStyle w:val="Hyperlink"/>
            <w:noProof/>
          </w:rPr>
          <w:fldChar w:fldCharType="separate"/>
        </w:r>
        <w:r w:rsidRPr="00DA2368">
          <w:rPr>
            <w:rStyle w:val="Hyperlink"/>
            <w:noProof/>
          </w:rPr>
          <w:t>Figure 46: Patient Details – Pregnancy Status</w:t>
        </w:r>
        <w:r>
          <w:rPr>
            <w:noProof/>
            <w:webHidden/>
          </w:rPr>
          <w:tab/>
        </w:r>
        <w:r>
          <w:rPr>
            <w:noProof/>
            <w:webHidden/>
          </w:rPr>
          <w:fldChar w:fldCharType="begin"/>
        </w:r>
        <w:r>
          <w:rPr>
            <w:noProof/>
            <w:webHidden/>
          </w:rPr>
          <w:instrText xml:space="preserve"> PAGEREF _Toc499024510 \h </w:instrText>
        </w:r>
      </w:ins>
      <w:r>
        <w:rPr>
          <w:noProof/>
          <w:webHidden/>
        </w:rPr>
      </w:r>
      <w:r>
        <w:rPr>
          <w:noProof/>
          <w:webHidden/>
        </w:rPr>
        <w:fldChar w:fldCharType="separate"/>
      </w:r>
      <w:ins w:id="1692" w:author="Alina Frey [2]" w:date="2017-11-21T10:58:00Z">
        <w:r w:rsidR="003B7B8C">
          <w:rPr>
            <w:noProof/>
            <w:webHidden/>
          </w:rPr>
          <w:t>34</w:t>
        </w:r>
      </w:ins>
      <w:ins w:id="1693" w:author="Alina Frey" w:date="2017-11-21T10:43:00Z">
        <w:r>
          <w:rPr>
            <w:noProof/>
            <w:webHidden/>
          </w:rPr>
          <w:fldChar w:fldCharType="end"/>
        </w:r>
        <w:r w:rsidRPr="00DA2368">
          <w:rPr>
            <w:rStyle w:val="Hyperlink"/>
            <w:noProof/>
          </w:rPr>
          <w:fldChar w:fldCharType="end"/>
        </w:r>
      </w:ins>
    </w:p>
    <w:p w14:paraId="7D9A7E15" w14:textId="13E8D987" w:rsidR="00672E26" w:rsidRDefault="00672E26">
      <w:pPr>
        <w:pStyle w:val="TableofFigures"/>
        <w:tabs>
          <w:tab w:val="right" w:leader="dot" w:pos="9350"/>
        </w:tabs>
        <w:rPr>
          <w:ins w:id="1694" w:author="Alina Frey" w:date="2017-11-21T10:43:00Z"/>
          <w:rFonts w:asciiTheme="minorHAnsi" w:eastAsiaTheme="minorEastAsia" w:hAnsiTheme="minorHAnsi" w:cstheme="minorBidi"/>
          <w:noProof/>
          <w:color w:val="auto"/>
          <w:sz w:val="22"/>
        </w:rPr>
      </w:pPr>
      <w:ins w:id="1695" w:author="Alina Frey" w:date="2017-11-21T10:43:00Z">
        <w:r w:rsidRPr="00DA2368">
          <w:rPr>
            <w:rStyle w:val="Hyperlink"/>
            <w:noProof/>
          </w:rPr>
          <w:fldChar w:fldCharType="begin"/>
        </w:r>
        <w:r w:rsidRPr="00DA2368">
          <w:rPr>
            <w:rStyle w:val="Hyperlink"/>
            <w:noProof/>
          </w:rPr>
          <w:instrText xml:space="preserve"> </w:instrText>
        </w:r>
        <w:r>
          <w:rPr>
            <w:noProof/>
          </w:rPr>
          <w:instrText>HYPERLINK \l "_Toc499024511"</w:instrText>
        </w:r>
        <w:r w:rsidRPr="00DA2368">
          <w:rPr>
            <w:rStyle w:val="Hyperlink"/>
            <w:noProof/>
          </w:rPr>
          <w:instrText xml:space="preserve"> </w:instrText>
        </w:r>
        <w:r w:rsidRPr="00DA2368">
          <w:rPr>
            <w:rStyle w:val="Hyperlink"/>
            <w:noProof/>
          </w:rPr>
          <w:fldChar w:fldCharType="separate"/>
        </w:r>
        <w:r w:rsidRPr="00DA2368">
          <w:rPr>
            <w:rStyle w:val="Hyperlink"/>
            <w:noProof/>
          </w:rPr>
          <w:t>Figure 47: Patient Details – Update Pregnancy Status</w:t>
        </w:r>
        <w:r>
          <w:rPr>
            <w:noProof/>
            <w:webHidden/>
          </w:rPr>
          <w:tab/>
        </w:r>
        <w:r>
          <w:rPr>
            <w:noProof/>
            <w:webHidden/>
          </w:rPr>
          <w:fldChar w:fldCharType="begin"/>
        </w:r>
        <w:r>
          <w:rPr>
            <w:noProof/>
            <w:webHidden/>
          </w:rPr>
          <w:instrText xml:space="preserve"> PAGEREF _Toc499024511 \h </w:instrText>
        </w:r>
      </w:ins>
      <w:r>
        <w:rPr>
          <w:noProof/>
          <w:webHidden/>
        </w:rPr>
      </w:r>
      <w:r>
        <w:rPr>
          <w:noProof/>
          <w:webHidden/>
        </w:rPr>
        <w:fldChar w:fldCharType="separate"/>
      </w:r>
      <w:ins w:id="1696" w:author="Alina Frey [2]" w:date="2017-11-21T10:58:00Z">
        <w:r w:rsidR="003B7B8C">
          <w:rPr>
            <w:noProof/>
            <w:webHidden/>
          </w:rPr>
          <w:t>34</w:t>
        </w:r>
      </w:ins>
      <w:ins w:id="1697" w:author="Alina Frey" w:date="2017-11-21T10:43:00Z">
        <w:r>
          <w:rPr>
            <w:noProof/>
            <w:webHidden/>
          </w:rPr>
          <w:fldChar w:fldCharType="end"/>
        </w:r>
        <w:r w:rsidRPr="00DA2368">
          <w:rPr>
            <w:rStyle w:val="Hyperlink"/>
            <w:noProof/>
          </w:rPr>
          <w:fldChar w:fldCharType="end"/>
        </w:r>
      </w:ins>
    </w:p>
    <w:p w14:paraId="2AE3EB88" w14:textId="4CA31DC5" w:rsidR="00672E26" w:rsidRDefault="00672E26">
      <w:pPr>
        <w:pStyle w:val="TableofFigures"/>
        <w:tabs>
          <w:tab w:val="right" w:leader="dot" w:pos="9350"/>
        </w:tabs>
        <w:rPr>
          <w:ins w:id="1698" w:author="Alina Frey" w:date="2017-11-21T10:43:00Z"/>
          <w:rFonts w:asciiTheme="minorHAnsi" w:eastAsiaTheme="minorEastAsia" w:hAnsiTheme="minorHAnsi" w:cstheme="minorBidi"/>
          <w:noProof/>
          <w:color w:val="auto"/>
          <w:sz w:val="22"/>
        </w:rPr>
      </w:pPr>
      <w:ins w:id="1699" w:author="Alina Frey" w:date="2017-11-21T10:43:00Z">
        <w:r w:rsidRPr="00DA2368">
          <w:rPr>
            <w:rStyle w:val="Hyperlink"/>
            <w:noProof/>
          </w:rPr>
          <w:fldChar w:fldCharType="begin"/>
        </w:r>
        <w:r w:rsidRPr="00DA2368">
          <w:rPr>
            <w:rStyle w:val="Hyperlink"/>
            <w:noProof/>
          </w:rPr>
          <w:instrText xml:space="preserve"> </w:instrText>
        </w:r>
        <w:r>
          <w:rPr>
            <w:noProof/>
          </w:rPr>
          <w:instrText>HYPERLINK \l "_Toc499024512"</w:instrText>
        </w:r>
        <w:r w:rsidRPr="00DA2368">
          <w:rPr>
            <w:rStyle w:val="Hyperlink"/>
            <w:noProof/>
          </w:rPr>
          <w:instrText xml:space="preserve"> </w:instrText>
        </w:r>
        <w:r w:rsidRPr="00DA2368">
          <w:rPr>
            <w:rStyle w:val="Hyperlink"/>
            <w:noProof/>
          </w:rPr>
          <w:fldChar w:fldCharType="separate"/>
        </w:r>
        <w:r w:rsidRPr="00DA2368">
          <w:rPr>
            <w:rStyle w:val="Hyperlink"/>
            <w:noProof/>
          </w:rPr>
          <w:t>Figure 48: Patient Details – Pregnancy Status updated to Pregnant</w:t>
        </w:r>
        <w:r>
          <w:rPr>
            <w:noProof/>
            <w:webHidden/>
          </w:rPr>
          <w:tab/>
        </w:r>
        <w:r>
          <w:rPr>
            <w:noProof/>
            <w:webHidden/>
          </w:rPr>
          <w:fldChar w:fldCharType="begin"/>
        </w:r>
        <w:r>
          <w:rPr>
            <w:noProof/>
            <w:webHidden/>
          </w:rPr>
          <w:instrText xml:space="preserve"> PAGEREF _Toc499024512 \h </w:instrText>
        </w:r>
      </w:ins>
      <w:r>
        <w:rPr>
          <w:noProof/>
          <w:webHidden/>
        </w:rPr>
      </w:r>
      <w:r>
        <w:rPr>
          <w:noProof/>
          <w:webHidden/>
        </w:rPr>
        <w:fldChar w:fldCharType="separate"/>
      </w:r>
      <w:ins w:id="1700" w:author="Alina Frey [2]" w:date="2017-11-21T10:58:00Z">
        <w:r w:rsidR="003B7B8C">
          <w:rPr>
            <w:noProof/>
            <w:webHidden/>
          </w:rPr>
          <w:t>35</w:t>
        </w:r>
      </w:ins>
      <w:ins w:id="1701" w:author="Alina Frey" w:date="2017-11-21T10:43:00Z">
        <w:r>
          <w:rPr>
            <w:noProof/>
            <w:webHidden/>
          </w:rPr>
          <w:fldChar w:fldCharType="end"/>
        </w:r>
        <w:r w:rsidRPr="00DA2368">
          <w:rPr>
            <w:rStyle w:val="Hyperlink"/>
            <w:noProof/>
          </w:rPr>
          <w:fldChar w:fldCharType="end"/>
        </w:r>
      </w:ins>
    </w:p>
    <w:p w14:paraId="04CF9CA6" w14:textId="7F520CBC" w:rsidR="00672E26" w:rsidRDefault="00672E26">
      <w:pPr>
        <w:pStyle w:val="TableofFigures"/>
        <w:tabs>
          <w:tab w:val="right" w:leader="dot" w:pos="9350"/>
        </w:tabs>
        <w:rPr>
          <w:ins w:id="1702" w:author="Alina Frey" w:date="2017-11-21T10:43:00Z"/>
          <w:rFonts w:asciiTheme="minorHAnsi" w:eastAsiaTheme="minorEastAsia" w:hAnsiTheme="minorHAnsi" w:cstheme="minorBidi"/>
          <w:noProof/>
          <w:color w:val="auto"/>
          <w:sz w:val="22"/>
        </w:rPr>
      </w:pPr>
      <w:ins w:id="1703" w:author="Alina Frey" w:date="2017-11-21T10:43:00Z">
        <w:r w:rsidRPr="00DA2368">
          <w:rPr>
            <w:rStyle w:val="Hyperlink"/>
            <w:noProof/>
          </w:rPr>
          <w:fldChar w:fldCharType="begin"/>
        </w:r>
        <w:r w:rsidRPr="00DA2368">
          <w:rPr>
            <w:rStyle w:val="Hyperlink"/>
            <w:noProof/>
          </w:rPr>
          <w:instrText xml:space="preserve"> </w:instrText>
        </w:r>
        <w:r>
          <w:rPr>
            <w:noProof/>
          </w:rPr>
          <w:instrText>HYPERLINK \l "_Toc499024513"</w:instrText>
        </w:r>
        <w:r w:rsidRPr="00DA2368">
          <w:rPr>
            <w:rStyle w:val="Hyperlink"/>
            <w:noProof/>
          </w:rPr>
          <w:instrText xml:space="preserve"> </w:instrText>
        </w:r>
        <w:r w:rsidRPr="00DA2368">
          <w:rPr>
            <w:rStyle w:val="Hyperlink"/>
            <w:noProof/>
          </w:rPr>
          <w:fldChar w:fldCharType="separate"/>
        </w:r>
        <w:r w:rsidRPr="00DA2368">
          <w:rPr>
            <w:rStyle w:val="Hyperlink"/>
            <w:noProof/>
          </w:rPr>
          <w:t>Figure 49: Pregnancy Outcome Details</w:t>
        </w:r>
        <w:r>
          <w:rPr>
            <w:noProof/>
            <w:webHidden/>
          </w:rPr>
          <w:tab/>
        </w:r>
        <w:r>
          <w:rPr>
            <w:noProof/>
            <w:webHidden/>
          </w:rPr>
          <w:fldChar w:fldCharType="begin"/>
        </w:r>
        <w:r>
          <w:rPr>
            <w:noProof/>
            <w:webHidden/>
          </w:rPr>
          <w:instrText xml:space="preserve"> PAGEREF _Toc499024513 \h </w:instrText>
        </w:r>
      </w:ins>
      <w:r>
        <w:rPr>
          <w:noProof/>
          <w:webHidden/>
        </w:rPr>
      </w:r>
      <w:r>
        <w:rPr>
          <w:noProof/>
          <w:webHidden/>
        </w:rPr>
        <w:fldChar w:fldCharType="separate"/>
      </w:r>
      <w:ins w:id="1704" w:author="Alina Frey [2]" w:date="2017-11-21T10:58:00Z">
        <w:r w:rsidR="003B7B8C">
          <w:rPr>
            <w:noProof/>
            <w:webHidden/>
          </w:rPr>
          <w:t>35</w:t>
        </w:r>
      </w:ins>
      <w:ins w:id="1705" w:author="Alina Frey" w:date="2017-11-21T10:43:00Z">
        <w:r>
          <w:rPr>
            <w:noProof/>
            <w:webHidden/>
          </w:rPr>
          <w:fldChar w:fldCharType="end"/>
        </w:r>
        <w:r w:rsidRPr="00DA2368">
          <w:rPr>
            <w:rStyle w:val="Hyperlink"/>
            <w:noProof/>
          </w:rPr>
          <w:fldChar w:fldCharType="end"/>
        </w:r>
      </w:ins>
    </w:p>
    <w:p w14:paraId="2BB9306C" w14:textId="125A9A0B" w:rsidR="00672E26" w:rsidRDefault="00672E26">
      <w:pPr>
        <w:pStyle w:val="TableofFigures"/>
        <w:tabs>
          <w:tab w:val="right" w:leader="dot" w:pos="9350"/>
        </w:tabs>
        <w:rPr>
          <w:ins w:id="1706" w:author="Alina Frey" w:date="2017-11-21T10:43:00Z"/>
          <w:rFonts w:asciiTheme="minorHAnsi" w:eastAsiaTheme="minorEastAsia" w:hAnsiTheme="minorHAnsi" w:cstheme="minorBidi"/>
          <w:noProof/>
          <w:color w:val="auto"/>
          <w:sz w:val="22"/>
        </w:rPr>
      </w:pPr>
      <w:ins w:id="1707" w:author="Alina Frey" w:date="2017-11-21T10:43:00Z">
        <w:r w:rsidRPr="00DA2368">
          <w:rPr>
            <w:rStyle w:val="Hyperlink"/>
            <w:noProof/>
          </w:rPr>
          <w:fldChar w:fldCharType="begin"/>
        </w:r>
        <w:r w:rsidRPr="00DA2368">
          <w:rPr>
            <w:rStyle w:val="Hyperlink"/>
            <w:noProof/>
          </w:rPr>
          <w:instrText xml:space="preserve"> </w:instrText>
        </w:r>
        <w:r>
          <w:rPr>
            <w:noProof/>
          </w:rPr>
          <w:instrText>HYPERLINK \l "_Toc499024514"</w:instrText>
        </w:r>
        <w:r w:rsidRPr="00DA2368">
          <w:rPr>
            <w:rStyle w:val="Hyperlink"/>
            <w:noProof/>
          </w:rPr>
          <w:instrText xml:space="preserve"> </w:instrText>
        </w:r>
        <w:r w:rsidRPr="00DA2368">
          <w:rPr>
            <w:rStyle w:val="Hyperlink"/>
            <w:noProof/>
          </w:rPr>
          <w:fldChar w:fldCharType="separate"/>
        </w:r>
        <w:r w:rsidRPr="00DA2368">
          <w:rPr>
            <w:rStyle w:val="Hyperlink"/>
            <w:noProof/>
          </w:rPr>
          <w:t>Figure 50: Type of Pregnancy Outcome</w:t>
        </w:r>
        <w:r>
          <w:rPr>
            <w:noProof/>
            <w:webHidden/>
          </w:rPr>
          <w:tab/>
        </w:r>
        <w:r>
          <w:rPr>
            <w:noProof/>
            <w:webHidden/>
          </w:rPr>
          <w:fldChar w:fldCharType="begin"/>
        </w:r>
        <w:r>
          <w:rPr>
            <w:noProof/>
            <w:webHidden/>
          </w:rPr>
          <w:instrText xml:space="preserve"> PAGEREF _Toc499024514 \h </w:instrText>
        </w:r>
      </w:ins>
      <w:r>
        <w:rPr>
          <w:noProof/>
          <w:webHidden/>
        </w:rPr>
      </w:r>
      <w:r>
        <w:rPr>
          <w:noProof/>
          <w:webHidden/>
        </w:rPr>
        <w:fldChar w:fldCharType="separate"/>
      </w:r>
      <w:ins w:id="1708" w:author="Alina Frey [2]" w:date="2017-11-21T10:58:00Z">
        <w:r w:rsidR="003B7B8C">
          <w:rPr>
            <w:noProof/>
            <w:webHidden/>
          </w:rPr>
          <w:t>36</w:t>
        </w:r>
      </w:ins>
      <w:ins w:id="1709" w:author="Alina Frey" w:date="2017-11-21T10:43:00Z">
        <w:r>
          <w:rPr>
            <w:noProof/>
            <w:webHidden/>
          </w:rPr>
          <w:fldChar w:fldCharType="end"/>
        </w:r>
        <w:r w:rsidRPr="00DA2368">
          <w:rPr>
            <w:rStyle w:val="Hyperlink"/>
            <w:noProof/>
          </w:rPr>
          <w:fldChar w:fldCharType="end"/>
        </w:r>
      </w:ins>
    </w:p>
    <w:p w14:paraId="7A8367D6" w14:textId="43C4CE1A" w:rsidR="00672E26" w:rsidRDefault="00672E26">
      <w:pPr>
        <w:pStyle w:val="TableofFigures"/>
        <w:tabs>
          <w:tab w:val="right" w:leader="dot" w:pos="9350"/>
        </w:tabs>
        <w:rPr>
          <w:ins w:id="1710" w:author="Alina Frey" w:date="2017-11-21T10:43:00Z"/>
          <w:rFonts w:asciiTheme="minorHAnsi" w:eastAsiaTheme="minorEastAsia" w:hAnsiTheme="minorHAnsi" w:cstheme="minorBidi"/>
          <w:noProof/>
          <w:color w:val="auto"/>
          <w:sz w:val="22"/>
        </w:rPr>
      </w:pPr>
      <w:ins w:id="1711" w:author="Alina Frey" w:date="2017-11-21T10:43:00Z">
        <w:r w:rsidRPr="00DA2368">
          <w:rPr>
            <w:rStyle w:val="Hyperlink"/>
            <w:noProof/>
          </w:rPr>
          <w:fldChar w:fldCharType="begin"/>
        </w:r>
        <w:r w:rsidRPr="00DA2368">
          <w:rPr>
            <w:rStyle w:val="Hyperlink"/>
            <w:noProof/>
          </w:rPr>
          <w:instrText xml:space="preserve"> </w:instrText>
        </w:r>
        <w:r>
          <w:rPr>
            <w:noProof/>
          </w:rPr>
          <w:instrText>HYPERLINK \l "_Toc499024515"</w:instrText>
        </w:r>
        <w:r w:rsidRPr="00DA2368">
          <w:rPr>
            <w:rStyle w:val="Hyperlink"/>
            <w:noProof/>
          </w:rPr>
          <w:instrText xml:space="preserve"> </w:instrText>
        </w:r>
        <w:r w:rsidRPr="00DA2368">
          <w:rPr>
            <w:rStyle w:val="Hyperlink"/>
            <w:noProof/>
          </w:rPr>
          <w:fldChar w:fldCharType="separate"/>
        </w:r>
        <w:r w:rsidRPr="00DA2368">
          <w:rPr>
            <w:rStyle w:val="Hyperlink"/>
            <w:noProof/>
          </w:rPr>
          <w:t>Figure 51: Patient Details – Lactation Status</w:t>
        </w:r>
        <w:r>
          <w:rPr>
            <w:noProof/>
            <w:webHidden/>
          </w:rPr>
          <w:tab/>
        </w:r>
        <w:r>
          <w:rPr>
            <w:noProof/>
            <w:webHidden/>
          </w:rPr>
          <w:fldChar w:fldCharType="begin"/>
        </w:r>
        <w:r>
          <w:rPr>
            <w:noProof/>
            <w:webHidden/>
          </w:rPr>
          <w:instrText xml:space="preserve"> PAGEREF _Toc499024515 \h </w:instrText>
        </w:r>
      </w:ins>
      <w:r>
        <w:rPr>
          <w:noProof/>
          <w:webHidden/>
        </w:rPr>
      </w:r>
      <w:r>
        <w:rPr>
          <w:noProof/>
          <w:webHidden/>
        </w:rPr>
        <w:fldChar w:fldCharType="separate"/>
      </w:r>
      <w:ins w:id="1712" w:author="Alina Frey [2]" w:date="2017-11-21T10:58:00Z">
        <w:r w:rsidR="003B7B8C">
          <w:rPr>
            <w:noProof/>
            <w:webHidden/>
          </w:rPr>
          <w:t>36</w:t>
        </w:r>
      </w:ins>
      <w:ins w:id="1713" w:author="Alina Frey" w:date="2017-11-21T10:43:00Z">
        <w:r>
          <w:rPr>
            <w:noProof/>
            <w:webHidden/>
          </w:rPr>
          <w:fldChar w:fldCharType="end"/>
        </w:r>
        <w:r w:rsidRPr="00DA2368">
          <w:rPr>
            <w:rStyle w:val="Hyperlink"/>
            <w:noProof/>
          </w:rPr>
          <w:fldChar w:fldCharType="end"/>
        </w:r>
      </w:ins>
    </w:p>
    <w:p w14:paraId="1E337D52" w14:textId="21733410" w:rsidR="00672E26" w:rsidRDefault="00672E26">
      <w:pPr>
        <w:pStyle w:val="TableofFigures"/>
        <w:tabs>
          <w:tab w:val="right" w:leader="dot" w:pos="9350"/>
        </w:tabs>
        <w:rPr>
          <w:ins w:id="1714" w:author="Alina Frey" w:date="2017-11-21T10:43:00Z"/>
          <w:rFonts w:asciiTheme="minorHAnsi" w:eastAsiaTheme="minorEastAsia" w:hAnsiTheme="minorHAnsi" w:cstheme="minorBidi"/>
          <w:noProof/>
          <w:color w:val="auto"/>
          <w:sz w:val="22"/>
        </w:rPr>
      </w:pPr>
      <w:ins w:id="1715" w:author="Alina Frey" w:date="2017-11-21T10:43:00Z">
        <w:r w:rsidRPr="00DA2368">
          <w:rPr>
            <w:rStyle w:val="Hyperlink"/>
            <w:noProof/>
          </w:rPr>
          <w:fldChar w:fldCharType="begin"/>
        </w:r>
        <w:r w:rsidRPr="00DA2368">
          <w:rPr>
            <w:rStyle w:val="Hyperlink"/>
            <w:noProof/>
          </w:rPr>
          <w:instrText xml:space="preserve"> </w:instrText>
        </w:r>
        <w:r>
          <w:rPr>
            <w:noProof/>
          </w:rPr>
          <w:instrText>HYPERLINK \l "_Toc499024516"</w:instrText>
        </w:r>
        <w:r w:rsidRPr="00DA2368">
          <w:rPr>
            <w:rStyle w:val="Hyperlink"/>
            <w:noProof/>
          </w:rPr>
          <w:instrText xml:space="preserve"> </w:instrText>
        </w:r>
        <w:r w:rsidRPr="00DA2368">
          <w:rPr>
            <w:rStyle w:val="Hyperlink"/>
            <w:noProof/>
          </w:rPr>
          <w:fldChar w:fldCharType="separate"/>
        </w:r>
        <w:r w:rsidRPr="00DA2368">
          <w:rPr>
            <w:rStyle w:val="Hyperlink"/>
            <w:noProof/>
          </w:rPr>
          <w:t>Figure 52: Patient Details – Update Lactation Status</w:t>
        </w:r>
        <w:r>
          <w:rPr>
            <w:noProof/>
            <w:webHidden/>
          </w:rPr>
          <w:tab/>
        </w:r>
        <w:r>
          <w:rPr>
            <w:noProof/>
            <w:webHidden/>
          </w:rPr>
          <w:fldChar w:fldCharType="begin"/>
        </w:r>
        <w:r>
          <w:rPr>
            <w:noProof/>
            <w:webHidden/>
          </w:rPr>
          <w:instrText xml:space="preserve"> PAGEREF _Toc499024516 \h </w:instrText>
        </w:r>
      </w:ins>
      <w:r>
        <w:rPr>
          <w:noProof/>
          <w:webHidden/>
        </w:rPr>
      </w:r>
      <w:r>
        <w:rPr>
          <w:noProof/>
          <w:webHidden/>
        </w:rPr>
        <w:fldChar w:fldCharType="separate"/>
      </w:r>
      <w:ins w:id="1716" w:author="Alina Frey [2]" w:date="2017-11-21T10:58:00Z">
        <w:r w:rsidR="003B7B8C">
          <w:rPr>
            <w:noProof/>
            <w:webHidden/>
          </w:rPr>
          <w:t>37</w:t>
        </w:r>
      </w:ins>
      <w:ins w:id="1717" w:author="Alina Frey" w:date="2017-11-21T10:43:00Z">
        <w:r>
          <w:rPr>
            <w:noProof/>
            <w:webHidden/>
          </w:rPr>
          <w:fldChar w:fldCharType="end"/>
        </w:r>
        <w:r w:rsidRPr="00DA2368">
          <w:rPr>
            <w:rStyle w:val="Hyperlink"/>
            <w:noProof/>
          </w:rPr>
          <w:fldChar w:fldCharType="end"/>
        </w:r>
      </w:ins>
    </w:p>
    <w:p w14:paraId="385B80F1" w14:textId="4C8EB59F" w:rsidR="00672E26" w:rsidRDefault="00672E26">
      <w:pPr>
        <w:pStyle w:val="TableofFigures"/>
        <w:tabs>
          <w:tab w:val="right" w:leader="dot" w:pos="9350"/>
        </w:tabs>
        <w:rPr>
          <w:ins w:id="1718" w:author="Alina Frey" w:date="2017-11-21T10:43:00Z"/>
          <w:rFonts w:asciiTheme="minorHAnsi" w:eastAsiaTheme="minorEastAsia" w:hAnsiTheme="minorHAnsi" w:cstheme="minorBidi"/>
          <w:noProof/>
          <w:color w:val="auto"/>
          <w:sz w:val="22"/>
        </w:rPr>
      </w:pPr>
      <w:ins w:id="1719" w:author="Alina Frey" w:date="2017-11-21T10:43:00Z">
        <w:r w:rsidRPr="00DA2368">
          <w:rPr>
            <w:rStyle w:val="Hyperlink"/>
            <w:noProof/>
          </w:rPr>
          <w:fldChar w:fldCharType="begin"/>
        </w:r>
        <w:r w:rsidRPr="00DA2368">
          <w:rPr>
            <w:rStyle w:val="Hyperlink"/>
            <w:noProof/>
          </w:rPr>
          <w:instrText xml:space="preserve"> </w:instrText>
        </w:r>
        <w:r>
          <w:rPr>
            <w:noProof/>
          </w:rPr>
          <w:instrText>HYPERLINK \l "_Toc499024517"</w:instrText>
        </w:r>
        <w:r w:rsidRPr="00DA2368">
          <w:rPr>
            <w:rStyle w:val="Hyperlink"/>
            <w:noProof/>
          </w:rPr>
          <w:instrText xml:space="preserve"> </w:instrText>
        </w:r>
        <w:r w:rsidRPr="00DA2368">
          <w:rPr>
            <w:rStyle w:val="Hyperlink"/>
            <w:noProof/>
          </w:rPr>
          <w:fldChar w:fldCharType="separate"/>
        </w:r>
        <w:r w:rsidRPr="00DA2368">
          <w:rPr>
            <w:rStyle w:val="Hyperlink"/>
            <w:noProof/>
          </w:rPr>
          <w:t>Figure 53: Patient Details – text4baby Status</w:t>
        </w:r>
        <w:r>
          <w:rPr>
            <w:noProof/>
            <w:webHidden/>
          </w:rPr>
          <w:tab/>
        </w:r>
        <w:r>
          <w:rPr>
            <w:noProof/>
            <w:webHidden/>
          </w:rPr>
          <w:fldChar w:fldCharType="begin"/>
        </w:r>
        <w:r>
          <w:rPr>
            <w:noProof/>
            <w:webHidden/>
          </w:rPr>
          <w:instrText xml:space="preserve"> PAGEREF _Toc499024517 \h </w:instrText>
        </w:r>
      </w:ins>
      <w:r>
        <w:rPr>
          <w:noProof/>
          <w:webHidden/>
        </w:rPr>
      </w:r>
      <w:r>
        <w:rPr>
          <w:noProof/>
          <w:webHidden/>
        </w:rPr>
        <w:fldChar w:fldCharType="separate"/>
      </w:r>
      <w:ins w:id="1720" w:author="Alina Frey [2]" w:date="2017-11-21T10:58:00Z">
        <w:r w:rsidR="003B7B8C">
          <w:rPr>
            <w:noProof/>
            <w:webHidden/>
          </w:rPr>
          <w:t>37</w:t>
        </w:r>
      </w:ins>
      <w:ins w:id="1721" w:author="Alina Frey" w:date="2017-11-21T10:43:00Z">
        <w:r>
          <w:rPr>
            <w:noProof/>
            <w:webHidden/>
          </w:rPr>
          <w:fldChar w:fldCharType="end"/>
        </w:r>
        <w:r w:rsidRPr="00DA2368">
          <w:rPr>
            <w:rStyle w:val="Hyperlink"/>
            <w:noProof/>
          </w:rPr>
          <w:fldChar w:fldCharType="end"/>
        </w:r>
      </w:ins>
    </w:p>
    <w:p w14:paraId="296E6256" w14:textId="6A95A9D7" w:rsidR="00672E26" w:rsidRDefault="00672E26">
      <w:pPr>
        <w:pStyle w:val="TableofFigures"/>
        <w:tabs>
          <w:tab w:val="right" w:leader="dot" w:pos="9350"/>
        </w:tabs>
        <w:rPr>
          <w:ins w:id="1722" w:author="Alina Frey" w:date="2017-11-21T10:43:00Z"/>
          <w:rFonts w:asciiTheme="minorHAnsi" w:eastAsiaTheme="minorEastAsia" w:hAnsiTheme="minorHAnsi" w:cstheme="minorBidi"/>
          <w:noProof/>
          <w:color w:val="auto"/>
          <w:sz w:val="22"/>
        </w:rPr>
      </w:pPr>
      <w:ins w:id="1723" w:author="Alina Frey" w:date="2017-11-21T10:43:00Z">
        <w:r w:rsidRPr="00DA2368">
          <w:rPr>
            <w:rStyle w:val="Hyperlink"/>
            <w:noProof/>
          </w:rPr>
          <w:fldChar w:fldCharType="begin"/>
        </w:r>
        <w:r w:rsidRPr="00DA2368">
          <w:rPr>
            <w:rStyle w:val="Hyperlink"/>
            <w:noProof/>
          </w:rPr>
          <w:instrText xml:space="preserve"> </w:instrText>
        </w:r>
        <w:r>
          <w:rPr>
            <w:noProof/>
          </w:rPr>
          <w:instrText>HYPERLINK \l "_Toc499024518"</w:instrText>
        </w:r>
        <w:r w:rsidRPr="00DA2368">
          <w:rPr>
            <w:rStyle w:val="Hyperlink"/>
            <w:noProof/>
          </w:rPr>
          <w:instrText xml:space="preserve"> </w:instrText>
        </w:r>
        <w:r w:rsidRPr="00DA2368">
          <w:rPr>
            <w:rStyle w:val="Hyperlink"/>
            <w:noProof/>
          </w:rPr>
          <w:fldChar w:fldCharType="separate"/>
        </w:r>
        <w:r w:rsidRPr="00DA2368">
          <w:rPr>
            <w:rStyle w:val="Hyperlink"/>
            <w:noProof/>
          </w:rPr>
          <w:t>Figure 54: Current Pregnancy Section</w:t>
        </w:r>
        <w:r>
          <w:rPr>
            <w:noProof/>
            <w:webHidden/>
          </w:rPr>
          <w:tab/>
        </w:r>
        <w:r>
          <w:rPr>
            <w:noProof/>
            <w:webHidden/>
          </w:rPr>
          <w:fldChar w:fldCharType="begin"/>
        </w:r>
        <w:r>
          <w:rPr>
            <w:noProof/>
            <w:webHidden/>
          </w:rPr>
          <w:instrText xml:space="preserve"> PAGEREF _Toc499024518 \h </w:instrText>
        </w:r>
      </w:ins>
      <w:r>
        <w:rPr>
          <w:noProof/>
          <w:webHidden/>
        </w:rPr>
      </w:r>
      <w:r>
        <w:rPr>
          <w:noProof/>
          <w:webHidden/>
        </w:rPr>
        <w:fldChar w:fldCharType="separate"/>
      </w:r>
      <w:ins w:id="1724" w:author="Alina Frey [2]" w:date="2017-11-21T10:58:00Z">
        <w:r w:rsidR="003B7B8C">
          <w:rPr>
            <w:noProof/>
            <w:webHidden/>
          </w:rPr>
          <w:t>38</w:t>
        </w:r>
      </w:ins>
      <w:ins w:id="1725" w:author="Alina Frey" w:date="2017-11-21T10:43:00Z">
        <w:r>
          <w:rPr>
            <w:noProof/>
            <w:webHidden/>
          </w:rPr>
          <w:fldChar w:fldCharType="end"/>
        </w:r>
        <w:r w:rsidRPr="00DA2368">
          <w:rPr>
            <w:rStyle w:val="Hyperlink"/>
            <w:noProof/>
          </w:rPr>
          <w:fldChar w:fldCharType="end"/>
        </w:r>
      </w:ins>
    </w:p>
    <w:p w14:paraId="0ABF4D58" w14:textId="73FD3E4D" w:rsidR="00672E26" w:rsidRDefault="00672E26">
      <w:pPr>
        <w:pStyle w:val="TableofFigures"/>
        <w:tabs>
          <w:tab w:val="right" w:leader="dot" w:pos="9350"/>
        </w:tabs>
        <w:rPr>
          <w:ins w:id="1726" w:author="Alina Frey" w:date="2017-11-21T10:43:00Z"/>
          <w:rFonts w:asciiTheme="minorHAnsi" w:eastAsiaTheme="minorEastAsia" w:hAnsiTheme="minorHAnsi" w:cstheme="minorBidi"/>
          <w:noProof/>
          <w:color w:val="auto"/>
          <w:sz w:val="22"/>
        </w:rPr>
      </w:pPr>
      <w:ins w:id="1727" w:author="Alina Frey" w:date="2017-11-21T10:43:00Z">
        <w:r w:rsidRPr="00DA2368">
          <w:rPr>
            <w:rStyle w:val="Hyperlink"/>
            <w:noProof/>
          </w:rPr>
          <w:fldChar w:fldCharType="begin"/>
        </w:r>
        <w:r w:rsidRPr="00DA2368">
          <w:rPr>
            <w:rStyle w:val="Hyperlink"/>
            <w:noProof/>
          </w:rPr>
          <w:instrText xml:space="preserve"> </w:instrText>
        </w:r>
        <w:r>
          <w:rPr>
            <w:noProof/>
          </w:rPr>
          <w:instrText>HYPERLINK \l "_Toc499024519"</w:instrText>
        </w:r>
        <w:r w:rsidRPr="00DA2368">
          <w:rPr>
            <w:rStyle w:val="Hyperlink"/>
            <w:noProof/>
          </w:rPr>
          <w:instrText xml:space="preserve"> </w:instrText>
        </w:r>
        <w:r w:rsidRPr="00DA2368">
          <w:rPr>
            <w:rStyle w:val="Hyperlink"/>
            <w:noProof/>
          </w:rPr>
          <w:fldChar w:fldCharType="separate"/>
        </w:r>
        <w:r w:rsidRPr="00DA2368">
          <w:rPr>
            <w:rStyle w:val="Hyperlink"/>
            <w:noProof/>
          </w:rPr>
          <w:t>Figure 55: EDD Observation History</w:t>
        </w:r>
        <w:r>
          <w:rPr>
            <w:noProof/>
            <w:webHidden/>
          </w:rPr>
          <w:tab/>
        </w:r>
        <w:r>
          <w:rPr>
            <w:noProof/>
            <w:webHidden/>
          </w:rPr>
          <w:fldChar w:fldCharType="begin"/>
        </w:r>
        <w:r>
          <w:rPr>
            <w:noProof/>
            <w:webHidden/>
          </w:rPr>
          <w:instrText xml:space="preserve"> PAGEREF _Toc499024519 \h </w:instrText>
        </w:r>
      </w:ins>
      <w:r>
        <w:rPr>
          <w:noProof/>
          <w:webHidden/>
        </w:rPr>
      </w:r>
      <w:r>
        <w:rPr>
          <w:noProof/>
          <w:webHidden/>
        </w:rPr>
        <w:fldChar w:fldCharType="separate"/>
      </w:r>
      <w:ins w:id="1728" w:author="Alina Frey [2]" w:date="2017-11-21T10:58:00Z">
        <w:r w:rsidR="003B7B8C">
          <w:rPr>
            <w:noProof/>
            <w:webHidden/>
          </w:rPr>
          <w:t>39</w:t>
        </w:r>
      </w:ins>
      <w:ins w:id="1729" w:author="Alina Frey" w:date="2017-11-21T10:43:00Z">
        <w:r>
          <w:rPr>
            <w:noProof/>
            <w:webHidden/>
          </w:rPr>
          <w:fldChar w:fldCharType="end"/>
        </w:r>
        <w:r w:rsidRPr="00DA2368">
          <w:rPr>
            <w:rStyle w:val="Hyperlink"/>
            <w:noProof/>
          </w:rPr>
          <w:fldChar w:fldCharType="end"/>
        </w:r>
      </w:ins>
    </w:p>
    <w:p w14:paraId="6806E31C" w14:textId="6088B1F1" w:rsidR="00672E26" w:rsidRDefault="00672E26">
      <w:pPr>
        <w:pStyle w:val="TableofFigures"/>
        <w:tabs>
          <w:tab w:val="right" w:leader="dot" w:pos="9350"/>
        </w:tabs>
        <w:rPr>
          <w:ins w:id="1730" w:author="Alina Frey" w:date="2017-11-21T10:43:00Z"/>
          <w:rFonts w:asciiTheme="minorHAnsi" w:eastAsiaTheme="minorEastAsia" w:hAnsiTheme="minorHAnsi" w:cstheme="minorBidi"/>
          <w:noProof/>
          <w:color w:val="auto"/>
          <w:sz w:val="22"/>
        </w:rPr>
      </w:pPr>
      <w:ins w:id="1731" w:author="Alina Frey" w:date="2017-11-21T10:43:00Z">
        <w:r w:rsidRPr="00DA2368">
          <w:rPr>
            <w:rStyle w:val="Hyperlink"/>
            <w:noProof/>
          </w:rPr>
          <w:fldChar w:fldCharType="begin"/>
        </w:r>
        <w:r w:rsidRPr="00DA2368">
          <w:rPr>
            <w:rStyle w:val="Hyperlink"/>
            <w:noProof/>
          </w:rPr>
          <w:instrText xml:space="preserve"> </w:instrText>
        </w:r>
        <w:r>
          <w:rPr>
            <w:noProof/>
          </w:rPr>
          <w:instrText>HYPERLINK \l "_Toc499024520"</w:instrText>
        </w:r>
        <w:r w:rsidRPr="00DA2368">
          <w:rPr>
            <w:rStyle w:val="Hyperlink"/>
            <w:noProof/>
          </w:rPr>
          <w:instrText xml:space="preserve"> </w:instrText>
        </w:r>
        <w:r w:rsidRPr="00DA2368">
          <w:rPr>
            <w:rStyle w:val="Hyperlink"/>
            <w:noProof/>
          </w:rPr>
          <w:fldChar w:fldCharType="separate"/>
        </w:r>
        <w:r w:rsidRPr="00DA2368">
          <w:rPr>
            <w:rStyle w:val="Hyperlink"/>
            <w:noProof/>
          </w:rPr>
          <w:t>Figure 56: EDD Calculator</w:t>
        </w:r>
        <w:r>
          <w:rPr>
            <w:noProof/>
            <w:webHidden/>
          </w:rPr>
          <w:tab/>
        </w:r>
        <w:r>
          <w:rPr>
            <w:noProof/>
            <w:webHidden/>
          </w:rPr>
          <w:fldChar w:fldCharType="begin"/>
        </w:r>
        <w:r>
          <w:rPr>
            <w:noProof/>
            <w:webHidden/>
          </w:rPr>
          <w:instrText xml:space="preserve"> PAGEREF _Toc499024520 \h </w:instrText>
        </w:r>
      </w:ins>
      <w:r>
        <w:rPr>
          <w:noProof/>
          <w:webHidden/>
        </w:rPr>
      </w:r>
      <w:r>
        <w:rPr>
          <w:noProof/>
          <w:webHidden/>
        </w:rPr>
        <w:fldChar w:fldCharType="separate"/>
      </w:r>
      <w:ins w:id="1732" w:author="Alina Frey [2]" w:date="2017-11-21T10:58:00Z">
        <w:r w:rsidR="003B7B8C">
          <w:rPr>
            <w:noProof/>
            <w:webHidden/>
          </w:rPr>
          <w:t>40</w:t>
        </w:r>
      </w:ins>
      <w:ins w:id="1733" w:author="Alina Frey" w:date="2017-11-21T10:43:00Z">
        <w:r>
          <w:rPr>
            <w:noProof/>
            <w:webHidden/>
          </w:rPr>
          <w:fldChar w:fldCharType="end"/>
        </w:r>
        <w:r w:rsidRPr="00DA2368">
          <w:rPr>
            <w:rStyle w:val="Hyperlink"/>
            <w:noProof/>
          </w:rPr>
          <w:fldChar w:fldCharType="end"/>
        </w:r>
      </w:ins>
    </w:p>
    <w:p w14:paraId="6B43A793" w14:textId="0586E264" w:rsidR="00672E26" w:rsidRDefault="00672E26">
      <w:pPr>
        <w:pStyle w:val="TableofFigures"/>
        <w:tabs>
          <w:tab w:val="right" w:leader="dot" w:pos="9350"/>
        </w:tabs>
        <w:rPr>
          <w:ins w:id="1734" w:author="Alina Frey" w:date="2017-11-21T10:43:00Z"/>
          <w:rFonts w:asciiTheme="minorHAnsi" w:eastAsiaTheme="minorEastAsia" w:hAnsiTheme="minorHAnsi" w:cstheme="minorBidi"/>
          <w:noProof/>
          <w:color w:val="auto"/>
          <w:sz w:val="22"/>
        </w:rPr>
      </w:pPr>
      <w:ins w:id="1735" w:author="Alina Frey" w:date="2017-11-21T10:43:00Z">
        <w:r w:rsidRPr="00DA2368">
          <w:rPr>
            <w:rStyle w:val="Hyperlink"/>
            <w:noProof/>
          </w:rPr>
          <w:fldChar w:fldCharType="begin"/>
        </w:r>
        <w:r w:rsidRPr="00DA2368">
          <w:rPr>
            <w:rStyle w:val="Hyperlink"/>
            <w:noProof/>
          </w:rPr>
          <w:instrText xml:space="preserve"> </w:instrText>
        </w:r>
        <w:r>
          <w:rPr>
            <w:noProof/>
          </w:rPr>
          <w:instrText>HYPERLINK \l "_Toc499024521"</w:instrText>
        </w:r>
        <w:r w:rsidRPr="00DA2368">
          <w:rPr>
            <w:rStyle w:val="Hyperlink"/>
            <w:noProof/>
          </w:rPr>
          <w:instrText xml:space="preserve"> </w:instrText>
        </w:r>
        <w:r w:rsidRPr="00DA2368">
          <w:rPr>
            <w:rStyle w:val="Hyperlink"/>
            <w:noProof/>
          </w:rPr>
          <w:fldChar w:fldCharType="separate"/>
        </w:r>
        <w:r w:rsidRPr="00DA2368">
          <w:rPr>
            <w:rStyle w:val="Hyperlink"/>
            <w:noProof/>
          </w:rPr>
          <w:t>Figure 57: EDD Calculator – Updating EDD</w:t>
        </w:r>
        <w:r>
          <w:rPr>
            <w:noProof/>
            <w:webHidden/>
          </w:rPr>
          <w:tab/>
        </w:r>
        <w:r>
          <w:rPr>
            <w:noProof/>
            <w:webHidden/>
          </w:rPr>
          <w:fldChar w:fldCharType="begin"/>
        </w:r>
        <w:r>
          <w:rPr>
            <w:noProof/>
            <w:webHidden/>
          </w:rPr>
          <w:instrText xml:space="preserve"> PAGEREF _Toc499024521 \h </w:instrText>
        </w:r>
      </w:ins>
      <w:r>
        <w:rPr>
          <w:noProof/>
          <w:webHidden/>
        </w:rPr>
      </w:r>
      <w:r>
        <w:rPr>
          <w:noProof/>
          <w:webHidden/>
        </w:rPr>
        <w:fldChar w:fldCharType="separate"/>
      </w:r>
      <w:ins w:id="1736" w:author="Alina Frey [2]" w:date="2017-11-21T10:58:00Z">
        <w:r w:rsidR="003B7B8C">
          <w:rPr>
            <w:noProof/>
            <w:webHidden/>
          </w:rPr>
          <w:t>41</w:t>
        </w:r>
      </w:ins>
      <w:ins w:id="1737" w:author="Alina Frey" w:date="2017-11-21T10:43:00Z">
        <w:r>
          <w:rPr>
            <w:noProof/>
            <w:webHidden/>
          </w:rPr>
          <w:fldChar w:fldCharType="end"/>
        </w:r>
        <w:r w:rsidRPr="00DA2368">
          <w:rPr>
            <w:rStyle w:val="Hyperlink"/>
            <w:noProof/>
          </w:rPr>
          <w:fldChar w:fldCharType="end"/>
        </w:r>
      </w:ins>
    </w:p>
    <w:p w14:paraId="1D809CA7" w14:textId="1BC1A0D1" w:rsidR="00672E26" w:rsidRDefault="00672E26">
      <w:pPr>
        <w:pStyle w:val="TableofFigures"/>
        <w:tabs>
          <w:tab w:val="right" w:leader="dot" w:pos="9350"/>
        </w:tabs>
        <w:rPr>
          <w:ins w:id="1738" w:author="Alina Frey" w:date="2017-11-21T10:43:00Z"/>
          <w:rFonts w:asciiTheme="minorHAnsi" w:eastAsiaTheme="minorEastAsia" w:hAnsiTheme="minorHAnsi" w:cstheme="minorBidi"/>
          <w:noProof/>
          <w:color w:val="auto"/>
          <w:sz w:val="22"/>
        </w:rPr>
      </w:pPr>
      <w:ins w:id="1739" w:author="Alina Frey" w:date="2017-11-21T10:43:00Z">
        <w:r w:rsidRPr="00DA2368">
          <w:rPr>
            <w:rStyle w:val="Hyperlink"/>
            <w:noProof/>
          </w:rPr>
          <w:fldChar w:fldCharType="begin"/>
        </w:r>
        <w:r w:rsidRPr="00DA2368">
          <w:rPr>
            <w:rStyle w:val="Hyperlink"/>
            <w:noProof/>
          </w:rPr>
          <w:instrText xml:space="preserve"> </w:instrText>
        </w:r>
        <w:r>
          <w:rPr>
            <w:noProof/>
          </w:rPr>
          <w:instrText>HYPERLINK \l "_Toc499024522"</w:instrText>
        </w:r>
        <w:r w:rsidRPr="00DA2368">
          <w:rPr>
            <w:rStyle w:val="Hyperlink"/>
            <w:noProof/>
          </w:rPr>
          <w:instrText xml:space="preserve"> </w:instrText>
        </w:r>
        <w:r w:rsidRPr="00DA2368">
          <w:rPr>
            <w:rStyle w:val="Hyperlink"/>
            <w:noProof/>
          </w:rPr>
          <w:fldChar w:fldCharType="separate"/>
        </w:r>
        <w:r w:rsidRPr="00DA2368">
          <w:rPr>
            <w:rStyle w:val="Hyperlink"/>
            <w:noProof/>
          </w:rPr>
          <w:t>Figure 58: Updated EDD – Confirmation Notice</w:t>
        </w:r>
        <w:r>
          <w:rPr>
            <w:noProof/>
            <w:webHidden/>
          </w:rPr>
          <w:tab/>
        </w:r>
        <w:r>
          <w:rPr>
            <w:noProof/>
            <w:webHidden/>
          </w:rPr>
          <w:fldChar w:fldCharType="begin"/>
        </w:r>
        <w:r>
          <w:rPr>
            <w:noProof/>
            <w:webHidden/>
          </w:rPr>
          <w:instrText xml:space="preserve"> PAGEREF _Toc499024522 \h </w:instrText>
        </w:r>
      </w:ins>
      <w:r>
        <w:rPr>
          <w:noProof/>
          <w:webHidden/>
        </w:rPr>
      </w:r>
      <w:r>
        <w:rPr>
          <w:noProof/>
          <w:webHidden/>
        </w:rPr>
        <w:fldChar w:fldCharType="separate"/>
      </w:r>
      <w:ins w:id="1740" w:author="Alina Frey [2]" w:date="2017-11-21T10:58:00Z">
        <w:r w:rsidR="003B7B8C">
          <w:rPr>
            <w:noProof/>
            <w:webHidden/>
          </w:rPr>
          <w:t>41</w:t>
        </w:r>
      </w:ins>
      <w:ins w:id="1741" w:author="Alina Frey" w:date="2017-11-21T10:43:00Z">
        <w:r>
          <w:rPr>
            <w:noProof/>
            <w:webHidden/>
          </w:rPr>
          <w:fldChar w:fldCharType="end"/>
        </w:r>
        <w:r w:rsidRPr="00DA2368">
          <w:rPr>
            <w:rStyle w:val="Hyperlink"/>
            <w:noProof/>
          </w:rPr>
          <w:fldChar w:fldCharType="end"/>
        </w:r>
      </w:ins>
    </w:p>
    <w:p w14:paraId="6A067C05" w14:textId="25993D11" w:rsidR="00672E26" w:rsidRDefault="00672E26">
      <w:pPr>
        <w:pStyle w:val="TableofFigures"/>
        <w:tabs>
          <w:tab w:val="right" w:leader="dot" w:pos="9350"/>
        </w:tabs>
        <w:rPr>
          <w:ins w:id="1742" w:author="Alina Frey" w:date="2017-11-21T10:43:00Z"/>
          <w:rFonts w:asciiTheme="minorHAnsi" w:eastAsiaTheme="minorEastAsia" w:hAnsiTheme="minorHAnsi" w:cstheme="minorBidi"/>
          <w:noProof/>
          <w:color w:val="auto"/>
          <w:sz w:val="22"/>
        </w:rPr>
      </w:pPr>
      <w:ins w:id="1743" w:author="Alina Frey" w:date="2017-11-21T10:43:00Z">
        <w:r w:rsidRPr="00DA2368">
          <w:rPr>
            <w:rStyle w:val="Hyperlink"/>
            <w:noProof/>
          </w:rPr>
          <w:fldChar w:fldCharType="begin"/>
        </w:r>
        <w:r w:rsidRPr="00DA2368">
          <w:rPr>
            <w:rStyle w:val="Hyperlink"/>
            <w:noProof/>
          </w:rPr>
          <w:instrText xml:space="preserve"> </w:instrText>
        </w:r>
        <w:r>
          <w:rPr>
            <w:noProof/>
          </w:rPr>
          <w:instrText>HYPERLINK \l "_Toc499024523"</w:instrText>
        </w:r>
        <w:r w:rsidRPr="00DA2368">
          <w:rPr>
            <w:rStyle w:val="Hyperlink"/>
            <w:noProof/>
          </w:rPr>
          <w:instrText xml:space="preserve"> </w:instrText>
        </w:r>
        <w:r w:rsidRPr="00DA2368">
          <w:rPr>
            <w:rStyle w:val="Hyperlink"/>
            <w:noProof/>
          </w:rPr>
          <w:fldChar w:fldCharType="separate"/>
        </w:r>
        <w:r w:rsidRPr="00DA2368">
          <w:rPr>
            <w:rStyle w:val="Hyperlink"/>
            <w:noProof/>
          </w:rPr>
          <w:t>Figure 59: Current Pregnancy panel – Updated EDD</w:t>
        </w:r>
        <w:r>
          <w:rPr>
            <w:noProof/>
            <w:webHidden/>
          </w:rPr>
          <w:tab/>
        </w:r>
        <w:r>
          <w:rPr>
            <w:noProof/>
            <w:webHidden/>
          </w:rPr>
          <w:fldChar w:fldCharType="begin"/>
        </w:r>
        <w:r>
          <w:rPr>
            <w:noProof/>
            <w:webHidden/>
          </w:rPr>
          <w:instrText xml:space="preserve"> PAGEREF _Toc499024523 \h </w:instrText>
        </w:r>
      </w:ins>
      <w:r>
        <w:rPr>
          <w:noProof/>
          <w:webHidden/>
        </w:rPr>
      </w:r>
      <w:r>
        <w:rPr>
          <w:noProof/>
          <w:webHidden/>
        </w:rPr>
        <w:fldChar w:fldCharType="separate"/>
      </w:r>
      <w:ins w:id="1744" w:author="Alina Frey [2]" w:date="2017-11-21T10:58:00Z">
        <w:r w:rsidR="003B7B8C">
          <w:rPr>
            <w:noProof/>
            <w:webHidden/>
          </w:rPr>
          <w:t>42</w:t>
        </w:r>
      </w:ins>
      <w:ins w:id="1745" w:author="Alina Frey" w:date="2017-11-21T10:43:00Z">
        <w:r>
          <w:rPr>
            <w:noProof/>
            <w:webHidden/>
          </w:rPr>
          <w:fldChar w:fldCharType="end"/>
        </w:r>
        <w:r w:rsidRPr="00DA2368">
          <w:rPr>
            <w:rStyle w:val="Hyperlink"/>
            <w:noProof/>
          </w:rPr>
          <w:fldChar w:fldCharType="end"/>
        </w:r>
      </w:ins>
    </w:p>
    <w:p w14:paraId="15D0C55A" w14:textId="62D2E1BF" w:rsidR="00672E26" w:rsidRDefault="00672E26">
      <w:pPr>
        <w:pStyle w:val="TableofFigures"/>
        <w:tabs>
          <w:tab w:val="right" w:leader="dot" w:pos="9350"/>
        </w:tabs>
        <w:rPr>
          <w:ins w:id="1746" w:author="Alina Frey" w:date="2017-11-21T10:43:00Z"/>
          <w:rFonts w:asciiTheme="minorHAnsi" w:eastAsiaTheme="minorEastAsia" w:hAnsiTheme="minorHAnsi" w:cstheme="minorBidi"/>
          <w:noProof/>
          <w:color w:val="auto"/>
          <w:sz w:val="22"/>
        </w:rPr>
      </w:pPr>
      <w:ins w:id="1747" w:author="Alina Frey" w:date="2017-11-21T10:43:00Z">
        <w:r w:rsidRPr="00DA2368">
          <w:rPr>
            <w:rStyle w:val="Hyperlink"/>
            <w:noProof/>
          </w:rPr>
          <w:fldChar w:fldCharType="begin"/>
        </w:r>
        <w:r w:rsidRPr="00DA2368">
          <w:rPr>
            <w:rStyle w:val="Hyperlink"/>
            <w:noProof/>
          </w:rPr>
          <w:instrText xml:space="preserve"> </w:instrText>
        </w:r>
        <w:r>
          <w:rPr>
            <w:noProof/>
          </w:rPr>
          <w:instrText>HYPERLINK \l "_Toc499024524"</w:instrText>
        </w:r>
        <w:r w:rsidRPr="00DA2368">
          <w:rPr>
            <w:rStyle w:val="Hyperlink"/>
            <w:noProof/>
          </w:rPr>
          <w:instrText xml:space="preserve"> </w:instrText>
        </w:r>
        <w:r w:rsidRPr="00DA2368">
          <w:rPr>
            <w:rStyle w:val="Hyperlink"/>
            <w:noProof/>
          </w:rPr>
          <w:fldChar w:fldCharType="separate"/>
        </w:r>
        <w:r w:rsidRPr="00DA2368">
          <w:rPr>
            <w:rStyle w:val="Hyperlink"/>
            <w:noProof/>
          </w:rPr>
          <w:t>Figure 60: EDD Observation History Updated</w:t>
        </w:r>
        <w:r>
          <w:rPr>
            <w:noProof/>
            <w:webHidden/>
          </w:rPr>
          <w:tab/>
        </w:r>
        <w:r>
          <w:rPr>
            <w:noProof/>
            <w:webHidden/>
          </w:rPr>
          <w:fldChar w:fldCharType="begin"/>
        </w:r>
        <w:r>
          <w:rPr>
            <w:noProof/>
            <w:webHidden/>
          </w:rPr>
          <w:instrText xml:space="preserve"> PAGEREF _Toc499024524 \h </w:instrText>
        </w:r>
      </w:ins>
      <w:r>
        <w:rPr>
          <w:noProof/>
          <w:webHidden/>
        </w:rPr>
      </w:r>
      <w:r>
        <w:rPr>
          <w:noProof/>
          <w:webHidden/>
        </w:rPr>
        <w:fldChar w:fldCharType="separate"/>
      </w:r>
      <w:ins w:id="1748" w:author="Alina Frey [2]" w:date="2017-11-21T10:58:00Z">
        <w:r w:rsidR="003B7B8C">
          <w:rPr>
            <w:noProof/>
            <w:webHidden/>
          </w:rPr>
          <w:t>42</w:t>
        </w:r>
      </w:ins>
      <w:ins w:id="1749" w:author="Alina Frey" w:date="2017-11-21T10:43:00Z">
        <w:r>
          <w:rPr>
            <w:noProof/>
            <w:webHidden/>
          </w:rPr>
          <w:fldChar w:fldCharType="end"/>
        </w:r>
        <w:r w:rsidRPr="00DA2368">
          <w:rPr>
            <w:rStyle w:val="Hyperlink"/>
            <w:noProof/>
          </w:rPr>
          <w:fldChar w:fldCharType="end"/>
        </w:r>
      </w:ins>
    </w:p>
    <w:p w14:paraId="052FD901" w14:textId="47C67801" w:rsidR="00672E26" w:rsidRDefault="00672E26">
      <w:pPr>
        <w:pStyle w:val="TableofFigures"/>
        <w:tabs>
          <w:tab w:val="right" w:leader="dot" w:pos="9350"/>
        </w:tabs>
        <w:rPr>
          <w:ins w:id="1750" w:author="Alina Frey" w:date="2017-11-21T10:43:00Z"/>
          <w:rFonts w:asciiTheme="minorHAnsi" w:eastAsiaTheme="minorEastAsia" w:hAnsiTheme="minorHAnsi" w:cstheme="minorBidi"/>
          <w:noProof/>
          <w:color w:val="auto"/>
          <w:sz w:val="22"/>
        </w:rPr>
      </w:pPr>
      <w:ins w:id="1751" w:author="Alina Frey" w:date="2017-11-21T10:43:00Z">
        <w:r w:rsidRPr="00DA2368">
          <w:rPr>
            <w:rStyle w:val="Hyperlink"/>
            <w:noProof/>
          </w:rPr>
          <w:fldChar w:fldCharType="begin"/>
        </w:r>
        <w:r w:rsidRPr="00DA2368">
          <w:rPr>
            <w:rStyle w:val="Hyperlink"/>
            <w:noProof/>
          </w:rPr>
          <w:instrText xml:space="preserve"> </w:instrText>
        </w:r>
        <w:r>
          <w:rPr>
            <w:noProof/>
          </w:rPr>
          <w:instrText>HYPERLINK \l "_Toc499024525"</w:instrText>
        </w:r>
        <w:r w:rsidRPr="00DA2368">
          <w:rPr>
            <w:rStyle w:val="Hyperlink"/>
            <w:noProof/>
          </w:rPr>
          <w:instrText xml:space="preserve"> </w:instrText>
        </w:r>
        <w:r w:rsidRPr="00DA2368">
          <w:rPr>
            <w:rStyle w:val="Hyperlink"/>
            <w:noProof/>
          </w:rPr>
          <w:fldChar w:fldCharType="separate"/>
        </w:r>
        <w:r w:rsidRPr="00DA2368">
          <w:rPr>
            <w:rStyle w:val="Hyperlink"/>
            <w:noProof/>
          </w:rPr>
          <w:t>Figure 61: Edit Prenatal Care Provider</w:t>
        </w:r>
        <w:r>
          <w:rPr>
            <w:noProof/>
            <w:webHidden/>
          </w:rPr>
          <w:tab/>
        </w:r>
        <w:r>
          <w:rPr>
            <w:noProof/>
            <w:webHidden/>
          </w:rPr>
          <w:fldChar w:fldCharType="begin"/>
        </w:r>
        <w:r>
          <w:rPr>
            <w:noProof/>
            <w:webHidden/>
          </w:rPr>
          <w:instrText xml:space="preserve"> PAGEREF _Toc499024525 \h </w:instrText>
        </w:r>
      </w:ins>
      <w:r>
        <w:rPr>
          <w:noProof/>
          <w:webHidden/>
        </w:rPr>
      </w:r>
      <w:r>
        <w:rPr>
          <w:noProof/>
          <w:webHidden/>
        </w:rPr>
        <w:fldChar w:fldCharType="separate"/>
      </w:r>
      <w:ins w:id="1752" w:author="Alina Frey [2]" w:date="2017-11-21T10:58:00Z">
        <w:r w:rsidR="003B7B8C">
          <w:rPr>
            <w:noProof/>
            <w:webHidden/>
          </w:rPr>
          <w:t>43</w:t>
        </w:r>
      </w:ins>
      <w:ins w:id="1753" w:author="Alina Frey" w:date="2017-11-21T10:43:00Z">
        <w:r>
          <w:rPr>
            <w:noProof/>
            <w:webHidden/>
          </w:rPr>
          <w:fldChar w:fldCharType="end"/>
        </w:r>
        <w:r w:rsidRPr="00DA2368">
          <w:rPr>
            <w:rStyle w:val="Hyperlink"/>
            <w:noProof/>
          </w:rPr>
          <w:fldChar w:fldCharType="end"/>
        </w:r>
      </w:ins>
    </w:p>
    <w:p w14:paraId="17A49D89" w14:textId="4608F6C3" w:rsidR="00672E26" w:rsidRDefault="00672E26">
      <w:pPr>
        <w:pStyle w:val="TableofFigures"/>
        <w:tabs>
          <w:tab w:val="right" w:leader="dot" w:pos="9350"/>
        </w:tabs>
        <w:rPr>
          <w:ins w:id="1754" w:author="Alina Frey" w:date="2017-11-21T10:43:00Z"/>
          <w:rFonts w:asciiTheme="minorHAnsi" w:eastAsiaTheme="minorEastAsia" w:hAnsiTheme="minorHAnsi" w:cstheme="minorBidi"/>
          <w:noProof/>
          <w:color w:val="auto"/>
          <w:sz w:val="22"/>
        </w:rPr>
      </w:pPr>
      <w:ins w:id="1755" w:author="Alina Frey" w:date="2017-11-21T10:43:00Z">
        <w:r w:rsidRPr="00DA2368">
          <w:rPr>
            <w:rStyle w:val="Hyperlink"/>
            <w:noProof/>
          </w:rPr>
          <w:fldChar w:fldCharType="begin"/>
        </w:r>
        <w:r w:rsidRPr="00DA2368">
          <w:rPr>
            <w:rStyle w:val="Hyperlink"/>
            <w:noProof/>
          </w:rPr>
          <w:instrText xml:space="preserve"> </w:instrText>
        </w:r>
        <w:r>
          <w:rPr>
            <w:noProof/>
          </w:rPr>
          <w:instrText>HYPERLINK \l "_Toc499024526"</w:instrText>
        </w:r>
        <w:r w:rsidRPr="00DA2368">
          <w:rPr>
            <w:rStyle w:val="Hyperlink"/>
            <w:noProof/>
          </w:rPr>
          <w:instrText xml:space="preserve"> </w:instrText>
        </w:r>
        <w:r w:rsidRPr="00DA2368">
          <w:rPr>
            <w:rStyle w:val="Hyperlink"/>
            <w:noProof/>
          </w:rPr>
          <w:fldChar w:fldCharType="separate"/>
        </w:r>
        <w:r w:rsidRPr="00DA2368">
          <w:rPr>
            <w:rStyle w:val="Hyperlink"/>
            <w:noProof/>
          </w:rPr>
          <w:t>Figure 62: Selecting new Prenatal Care Provider</w:t>
        </w:r>
        <w:r>
          <w:rPr>
            <w:noProof/>
            <w:webHidden/>
          </w:rPr>
          <w:tab/>
        </w:r>
        <w:r>
          <w:rPr>
            <w:noProof/>
            <w:webHidden/>
          </w:rPr>
          <w:fldChar w:fldCharType="begin"/>
        </w:r>
        <w:r>
          <w:rPr>
            <w:noProof/>
            <w:webHidden/>
          </w:rPr>
          <w:instrText xml:space="preserve"> PAGEREF _Toc499024526 \h </w:instrText>
        </w:r>
      </w:ins>
      <w:r>
        <w:rPr>
          <w:noProof/>
          <w:webHidden/>
        </w:rPr>
      </w:r>
      <w:r>
        <w:rPr>
          <w:noProof/>
          <w:webHidden/>
        </w:rPr>
        <w:fldChar w:fldCharType="separate"/>
      </w:r>
      <w:ins w:id="1756" w:author="Alina Frey [2]" w:date="2017-11-21T10:58:00Z">
        <w:r w:rsidR="003B7B8C">
          <w:rPr>
            <w:noProof/>
            <w:webHidden/>
          </w:rPr>
          <w:t>43</w:t>
        </w:r>
      </w:ins>
      <w:ins w:id="1757" w:author="Alina Frey" w:date="2017-11-21T10:43:00Z">
        <w:r>
          <w:rPr>
            <w:noProof/>
            <w:webHidden/>
          </w:rPr>
          <w:fldChar w:fldCharType="end"/>
        </w:r>
        <w:r w:rsidRPr="00DA2368">
          <w:rPr>
            <w:rStyle w:val="Hyperlink"/>
            <w:noProof/>
          </w:rPr>
          <w:fldChar w:fldCharType="end"/>
        </w:r>
      </w:ins>
    </w:p>
    <w:p w14:paraId="213C3DA7" w14:textId="5BB1812B" w:rsidR="00672E26" w:rsidRDefault="00672E26">
      <w:pPr>
        <w:pStyle w:val="TableofFigures"/>
        <w:tabs>
          <w:tab w:val="right" w:leader="dot" w:pos="9350"/>
        </w:tabs>
        <w:rPr>
          <w:ins w:id="1758" w:author="Alina Frey" w:date="2017-11-21T10:43:00Z"/>
          <w:rFonts w:asciiTheme="minorHAnsi" w:eastAsiaTheme="minorEastAsia" w:hAnsiTheme="minorHAnsi" w:cstheme="minorBidi"/>
          <w:noProof/>
          <w:color w:val="auto"/>
          <w:sz w:val="22"/>
        </w:rPr>
      </w:pPr>
      <w:ins w:id="1759" w:author="Alina Frey" w:date="2017-11-21T10:43:00Z">
        <w:r w:rsidRPr="00DA2368">
          <w:rPr>
            <w:rStyle w:val="Hyperlink"/>
            <w:noProof/>
          </w:rPr>
          <w:fldChar w:fldCharType="begin"/>
        </w:r>
        <w:r w:rsidRPr="00DA2368">
          <w:rPr>
            <w:rStyle w:val="Hyperlink"/>
            <w:noProof/>
          </w:rPr>
          <w:instrText xml:space="preserve"> </w:instrText>
        </w:r>
        <w:r>
          <w:rPr>
            <w:noProof/>
          </w:rPr>
          <w:instrText>HYPERLINK \l "_Toc499024527"</w:instrText>
        </w:r>
        <w:r w:rsidRPr="00DA2368">
          <w:rPr>
            <w:rStyle w:val="Hyperlink"/>
            <w:noProof/>
          </w:rPr>
          <w:instrText xml:space="preserve"> </w:instrText>
        </w:r>
        <w:r w:rsidRPr="00DA2368">
          <w:rPr>
            <w:rStyle w:val="Hyperlink"/>
            <w:noProof/>
          </w:rPr>
          <w:fldChar w:fldCharType="separate"/>
        </w:r>
        <w:r w:rsidRPr="00DA2368">
          <w:rPr>
            <w:rStyle w:val="Hyperlink"/>
            <w:noProof/>
          </w:rPr>
          <w:t>Figure 63: Updated Prenatal Care Provider</w:t>
        </w:r>
        <w:r>
          <w:rPr>
            <w:noProof/>
            <w:webHidden/>
          </w:rPr>
          <w:tab/>
        </w:r>
        <w:r>
          <w:rPr>
            <w:noProof/>
            <w:webHidden/>
          </w:rPr>
          <w:fldChar w:fldCharType="begin"/>
        </w:r>
        <w:r>
          <w:rPr>
            <w:noProof/>
            <w:webHidden/>
          </w:rPr>
          <w:instrText xml:space="preserve"> PAGEREF _Toc499024527 \h </w:instrText>
        </w:r>
      </w:ins>
      <w:r>
        <w:rPr>
          <w:noProof/>
          <w:webHidden/>
        </w:rPr>
      </w:r>
      <w:r>
        <w:rPr>
          <w:noProof/>
          <w:webHidden/>
        </w:rPr>
        <w:fldChar w:fldCharType="separate"/>
      </w:r>
      <w:ins w:id="1760" w:author="Alina Frey [2]" w:date="2017-11-21T10:58:00Z">
        <w:r w:rsidR="003B7B8C">
          <w:rPr>
            <w:noProof/>
            <w:webHidden/>
          </w:rPr>
          <w:t>44</w:t>
        </w:r>
      </w:ins>
      <w:ins w:id="1761" w:author="Alina Frey" w:date="2017-11-21T10:43:00Z">
        <w:r>
          <w:rPr>
            <w:noProof/>
            <w:webHidden/>
          </w:rPr>
          <w:fldChar w:fldCharType="end"/>
        </w:r>
        <w:r w:rsidRPr="00DA2368">
          <w:rPr>
            <w:rStyle w:val="Hyperlink"/>
            <w:noProof/>
          </w:rPr>
          <w:fldChar w:fldCharType="end"/>
        </w:r>
      </w:ins>
    </w:p>
    <w:p w14:paraId="1F1601F1" w14:textId="18FA9BBD" w:rsidR="00672E26" w:rsidRDefault="00672E26">
      <w:pPr>
        <w:pStyle w:val="TableofFigures"/>
        <w:tabs>
          <w:tab w:val="right" w:leader="dot" w:pos="9350"/>
        </w:tabs>
        <w:rPr>
          <w:ins w:id="1762" w:author="Alina Frey" w:date="2017-11-21T10:43:00Z"/>
          <w:rFonts w:asciiTheme="minorHAnsi" w:eastAsiaTheme="minorEastAsia" w:hAnsiTheme="minorHAnsi" w:cstheme="minorBidi"/>
          <w:noProof/>
          <w:color w:val="auto"/>
          <w:sz w:val="22"/>
        </w:rPr>
      </w:pPr>
      <w:ins w:id="1763" w:author="Alina Frey" w:date="2017-11-21T10:43:00Z">
        <w:r w:rsidRPr="00DA2368">
          <w:rPr>
            <w:rStyle w:val="Hyperlink"/>
            <w:noProof/>
          </w:rPr>
          <w:fldChar w:fldCharType="begin"/>
        </w:r>
        <w:r w:rsidRPr="00DA2368">
          <w:rPr>
            <w:rStyle w:val="Hyperlink"/>
            <w:noProof/>
          </w:rPr>
          <w:instrText xml:space="preserve"> </w:instrText>
        </w:r>
        <w:r>
          <w:rPr>
            <w:noProof/>
          </w:rPr>
          <w:instrText>HYPERLINK \l "_Toc499024528"</w:instrText>
        </w:r>
        <w:r w:rsidRPr="00DA2368">
          <w:rPr>
            <w:rStyle w:val="Hyperlink"/>
            <w:noProof/>
          </w:rPr>
          <w:instrText xml:space="preserve"> </w:instrText>
        </w:r>
        <w:r w:rsidRPr="00DA2368">
          <w:rPr>
            <w:rStyle w:val="Hyperlink"/>
            <w:noProof/>
          </w:rPr>
          <w:fldChar w:fldCharType="separate"/>
        </w:r>
        <w:r w:rsidRPr="00DA2368">
          <w:rPr>
            <w:rStyle w:val="Hyperlink"/>
            <w:noProof/>
          </w:rPr>
          <w:t>Figure 64: Edit Planned Delivery Facility</w:t>
        </w:r>
        <w:r>
          <w:rPr>
            <w:noProof/>
            <w:webHidden/>
          </w:rPr>
          <w:tab/>
        </w:r>
        <w:r>
          <w:rPr>
            <w:noProof/>
            <w:webHidden/>
          </w:rPr>
          <w:fldChar w:fldCharType="begin"/>
        </w:r>
        <w:r>
          <w:rPr>
            <w:noProof/>
            <w:webHidden/>
          </w:rPr>
          <w:instrText xml:space="preserve"> PAGEREF _Toc499024528 \h </w:instrText>
        </w:r>
      </w:ins>
      <w:r>
        <w:rPr>
          <w:noProof/>
          <w:webHidden/>
        </w:rPr>
      </w:r>
      <w:r>
        <w:rPr>
          <w:noProof/>
          <w:webHidden/>
        </w:rPr>
        <w:fldChar w:fldCharType="separate"/>
      </w:r>
      <w:ins w:id="1764" w:author="Alina Frey [2]" w:date="2017-11-21T10:58:00Z">
        <w:r w:rsidR="003B7B8C">
          <w:rPr>
            <w:noProof/>
            <w:webHidden/>
          </w:rPr>
          <w:t>44</w:t>
        </w:r>
      </w:ins>
      <w:ins w:id="1765" w:author="Alina Frey" w:date="2017-11-21T10:43:00Z">
        <w:r>
          <w:rPr>
            <w:noProof/>
            <w:webHidden/>
          </w:rPr>
          <w:fldChar w:fldCharType="end"/>
        </w:r>
        <w:r w:rsidRPr="00DA2368">
          <w:rPr>
            <w:rStyle w:val="Hyperlink"/>
            <w:noProof/>
          </w:rPr>
          <w:fldChar w:fldCharType="end"/>
        </w:r>
      </w:ins>
    </w:p>
    <w:p w14:paraId="2A553EF6" w14:textId="581839FA" w:rsidR="00672E26" w:rsidRDefault="00672E26">
      <w:pPr>
        <w:pStyle w:val="TableofFigures"/>
        <w:tabs>
          <w:tab w:val="right" w:leader="dot" w:pos="9350"/>
        </w:tabs>
        <w:rPr>
          <w:ins w:id="1766" w:author="Alina Frey" w:date="2017-11-21T10:43:00Z"/>
          <w:rFonts w:asciiTheme="minorHAnsi" w:eastAsiaTheme="minorEastAsia" w:hAnsiTheme="minorHAnsi" w:cstheme="minorBidi"/>
          <w:noProof/>
          <w:color w:val="auto"/>
          <w:sz w:val="22"/>
        </w:rPr>
      </w:pPr>
      <w:ins w:id="1767" w:author="Alina Frey" w:date="2017-11-21T10:43:00Z">
        <w:r w:rsidRPr="00DA2368">
          <w:rPr>
            <w:rStyle w:val="Hyperlink"/>
            <w:noProof/>
          </w:rPr>
          <w:fldChar w:fldCharType="begin"/>
        </w:r>
        <w:r w:rsidRPr="00DA2368">
          <w:rPr>
            <w:rStyle w:val="Hyperlink"/>
            <w:noProof/>
          </w:rPr>
          <w:instrText xml:space="preserve"> </w:instrText>
        </w:r>
        <w:r>
          <w:rPr>
            <w:noProof/>
          </w:rPr>
          <w:instrText>HYPERLINK \l "_Toc499024529"</w:instrText>
        </w:r>
        <w:r w:rsidRPr="00DA2368">
          <w:rPr>
            <w:rStyle w:val="Hyperlink"/>
            <w:noProof/>
          </w:rPr>
          <w:instrText xml:space="preserve"> </w:instrText>
        </w:r>
        <w:r w:rsidRPr="00DA2368">
          <w:rPr>
            <w:rStyle w:val="Hyperlink"/>
            <w:noProof/>
          </w:rPr>
          <w:fldChar w:fldCharType="separate"/>
        </w:r>
        <w:r w:rsidRPr="00DA2368">
          <w:rPr>
            <w:rStyle w:val="Hyperlink"/>
            <w:noProof/>
          </w:rPr>
          <w:t>Figure 65: Selecting new Planned Delivery Facility</w:t>
        </w:r>
        <w:r>
          <w:rPr>
            <w:noProof/>
            <w:webHidden/>
          </w:rPr>
          <w:tab/>
        </w:r>
        <w:r>
          <w:rPr>
            <w:noProof/>
            <w:webHidden/>
          </w:rPr>
          <w:fldChar w:fldCharType="begin"/>
        </w:r>
        <w:r>
          <w:rPr>
            <w:noProof/>
            <w:webHidden/>
          </w:rPr>
          <w:instrText xml:space="preserve"> PAGEREF _Toc499024529 \h </w:instrText>
        </w:r>
      </w:ins>
      <w:r>
        <w:rPr>
          <w:noProof/>
          <w:webHidden/>
        </w:rPr>
      </w:r>
      <w:r>
        <w:rPr>
          <w:noProof/>
          <w:webHidden/>
        </w:rPr>
        <w:fldChar w:fldCharType="separate"/>
      </w:r>
      <w:ins w:id="1768" w:author="Alina Frey [2]" w:date="2017-11-21T10:58:00Z">
        <w:r w:rsidR="003B7B8C">
          <w:rPr>
            <w:noProof/>
            <w:webHidden/>
          </w:rPr>
          <w:t>45</w:t>
        </w:r>
      </w:ins>
      <w:ins w:id="1769" w:author="Alina Frey" w:date="2017-11-21T10:43:00Z">
        <w:r>
          <w:rPr>
            <w:noProof/>
            <w:webHidden/>
          </w:rPr>
          <w:fldChar w:fldCharType="end"/>
        </w:r>
        <w:r w:rsidRPr="00DA2368">
          <w:rPr>
            <w:rStyle w:val="Hyperlink"/>
            <w:noProof/>
          </w:rPr>
          <w:fldChar w:fldCharType="end"/>
        </w:r>
      </w:ins>
    </w:p>
    <w:p w14:paraId="235D36FD" w14:textId="0B88F1FD" w:rsidR="00672E26" w:rsidRDefault="00672E26">
      <w:pPr>
        <w:pStyle w:val="TableofFigures"/>
        <w:tabs>
          <w:tab w:val="right" w:leader="dot" w:pos="9350"/>
        </w:tabs>
        <w:rPr>
          <w:ins w:id="1770" w:author="Alina Frey" w:date="2017-11-21T10:43:00Z"/>
          <w:rFonts w:asciiTheme="minorHAnsi" w:eastAsiaTheme="minorEastAsia" w:hAnsiTheme="minorHAnsi" w:cstheme="minorBidi"/>
          <w:noProof/>
          <w:color w:val="auto"/>
          <w:sz w:val="22"/>
        </w:rPr>
      </w:pPr>
      <w:ins w:id="1771" w:author="Alina Frey" w:date="2017-11-21T10:43:00Z">
        <w:r w:rsidRPr="00DA2368">
          <w:rPr>
            <w:rStyle w:val="Hyperlink"/>
            <w:noProof/>
          </w:rPr>
          <w:fldChar w:fldCharType="begin"/>
        </w:r>
        <w:r w:rsidRPr="00DA2368">
          <w:rPr>
            <w:rStyle w:val="Hyperlink"/>
            <w:noProof/>
          </w:rPr>
          <w:instrText xml:space="preserve"> </w:instrText>
        </w:r>
        <w:r>
          <w:rPr>
            <w:noProof/>
          </w:rPr>
          <w:instrText>HYPERLINK \l "_Toc499024530"</w:instrText>
        </w:r>
        <w:r w:rsidRPr="00DA2368">
          <w:rPr>
            <w:rStyle w:val="Hyperlink"/>
            <w:noProof/>
          </w:rPr>
          <w:instrText xml:space="preserve"> </w:instrText>
        </w:r>
        <w:r w:rsidRPr="00DA2368">
          <w:rPr>
            <w:rStyle w:val="Hyperlink"/>
            <w:noProof/>
          </w:rPr>
          <w:fldChar w:fldCharType="separate"/>
        </w:r>
        <w:r w:rsidRPr="00DA2368">
          <w:rPr>
            <w:rStyle w:val="Hyperlink"/>
            <w:noProof/>
          </w:rPr>
          <w:t>Figure 66: Updated Planned Delivery Location</w:t>
        </w:r>
        <w:r>
          <w:rPr>
            <w:noProof/>
            <w:webHidden/>
          </w:rPr>
          <w:tab/>
        </w:r>
        <w:r>
          <w:rPr>
            <w:noProof/>
            <w:webHidden/>
          </w:rPr>
          <w:fldChar w:fldCharType="begin"/>
        </w:r>
        <w:r>
          <w:rPr>
            <w:noProof/>
            <w:webHidden/>
          </w:rPr>
          <w:instrText xml:space="preserve"> PAGEREF _Toc499024530 \h </w:instrText>
        </w:r>
      </w:ins>
      <w:r>
        <w:rPr>
          <w:noProof/>
          <w:webHidden/>
        </w:rPr>
      </w:r>
      <w:r>
        <w:rPr>
          <w:noProof/>
          <w:webHidden/>
        </w:rPr>
        <w:fldChar w:fldCharType="separate"/>
      </w:r>
      <w:ins w:id="1772" w:author="Alina Frey [2]" w:date="2017-11-21T10:58:00Z">
        <w:r w:rsidR="003B7B8C">
          <w:rPr>
            <w:noProof/>
            <w:webHidden/>
          </w:rPr>
          <w:t>45</w:t>
        </w:r>
      </w:ins>
      <w:ins w:id="1773" w:author="Alina Frey" w:date="2017-11-21T10:43:00Z">
        <w:r>
          <w:rPr>
            <w:noProof/>
            <w:webHidden/>
          </w:rPr>
          <w:fldChar w:fldCharType="end"/>
        </w:r>
        <w:r w:rsidRPr="00DA2368">
          <w:rPr>
            <w:rStyle w:val="Hyperlink"/>
            <w:noProof/>
          </w:rPr>
          <w:fldChar w:fldCharType="end"/>
        </w:r>
      </w:ins>
    </w:p>
    <w:p w14:paraId="4A1356A9" w14:textId="7758C878" w:rsidR="00672E26" w:rsidRDefault="00672E26">
      <w:pPr>
        <w:pStyle w:val="TableofFigures"/>
        <w:tabs>
          <w:tab w:val="right" w:leader="dot" w:pos="9350"/>
        </w:tabs>
        <w:rPr>
          <w:ins w:id="1774" w:author="Alina Frey" w:date="2017-11-21T10:43:00Z"/>
          <w:rFonts w:asciiTheme="minorHAnsi" w:eastAsiaTheme="minorEastAsia" w:hAnsiTheme="minorHAnsi" w:cstheme="minorBidi"/>
          <w:noProof/>
          <w:color w:val="auto"/>
          <w:sz w:val="22"/>
        </w:rPr>
      </w:pPr>
      <w:ins w:id="1775" w:author="Alina Frey" w:date="2017-11-21T10:43:00Z">
        <w:r w:rsidRPr="00DA2368">
          <w:rPr>
            <w:rStyle w:val="Hyperlink"/>
            <w:noProof/>
          </w:rPr>
          <w:fldChar w:fldCharType="begin"/>
        </w:r>
        <w:r w:rsidRPr="00DA2368">
          <w:rPr>
            <w:rStyle w:val="Hyperlink"/>
            <w:noProof/>
          </w:rPr>
          <w:instrText xml:space="preserve"> </w:instrText>
        </w:r>
        <w:r>
          <w:rPr>
            <w:noProof/>
          </w:rPr>
          <w:instrText>HYPERLINK \l "_Toc499024531"</w:instrText>
        </w:r>
        <w:r w:rsidRPr="00DA2368">
          <w:rPr>
            <w:rStyle w:val="Hyperlink"/>
            <w:noProof/>
          </w:rPr>
          <w:instrText xml:space="preserve"> </w:instrText>
        </w:r>
        <w:r w:rsidRPr="00DA2368">
          <w:rPr>
            <w:rStyle w:val="Hyperlink"/>
            <w:noProof/>
          </w:rPr>
          <w:fldChar w:fldCharType="separate"/>
        </w:r>
        <w:r w:rsidRPr="00DA2368">
          <w:rPr>
            <w:rStyle w:val="Hyperlink"/>
            <w:noProof/>
          </w:rPr>
          <w:t>Figure 67: Selecting Father of Baby</w:t>
        </w:r>
        <w:r>
          <w:rPr>
            <w:noProof/>
            <w:webHidden/>
          </w:rPr>
          <w:tab/>
        </w:r>
        <w:r>
          <w:rPr>
            <w:noProof/>
            <w:webHidden/>
          </w:rPr>
          <w:fldChar w:fldCharType="begin"/>
        </w:r>
        <w:r>
          <w:rPr>
            <w:noProof/>
            <w:webHidden/>
          </w:rPr>
          <w:instrText xml:space="preserve"> PAGEREF _Toc499024531 \h </w:instrText>
        </w:r>
      </w:ins>
      <w:r>
        <w:rPr>
          <w:noProof/>
          <w:webHidden/>
        </w:rPr>
      </w:r>
      <w:r>
        <w:rPr>
          <w:noProof/>
          <w:webHidden/>
        </w:rPr>
        <w:fldChar w:fldCharType="separate"/>
      </w:r>
      <w:ins w:id="1776" w:author="Alina Frey [2]" w:date="2017-11-21T10:58:00Z">
        <w:r w:rsidR="003B7B8C">
          <w:rPr>
            <w:noProof/>
            <w:webHidden/>
          </w:rPr>
          <w:t>46</w:t>
        </w:r>
      </w:ins>
      <w:ins w:id="1777" w:author="Alina Frey" w:date="2017-11-21T10:43:00Z">
        <w:r>
          <w:rPr>
            <w:noProof/>
            <w:webHidden/>
          </w:rPr>
          <w:fldChar w:fldCharType="end"/>
        </w:r>
        <w:r w:rsidRPr="00DA2368">
          <w:rPr>
            <w:rStyle w:val="Hyperlink"/>
            <w:noProof/>
          </w:rPr>
          <w:fldChar w:fldCharType="end"/>
        </w:r>
      </w:ins>
    </w:p>
    <w:p w14:paraId="62F0678F" w14:textId="072B3983" w:rsidR="00672E26" w:rsidRDefault="00672E26">
      <w:pPr>
        <w:pStyle w:val="TableofFigures"/>
        <w:tabs>
          <w:tab w:val="right" w:leader="dot" w:pos="9350"/>
        </w:tabs>
        <w:rPr>
          <w:ins w:id="1778" w:author="Alina Frey" w:date="2017-11-21T10:43:00Z"/>
          <w:rFonts w:asciiTheme="minorHAnsi" w:eastAsiaTheme="minorEastAsia" w:hAnsiTheme="minorHAnsi" w:cstheme="minorBidi"/>
          <w:noProof/>
          <w:color w:val="auto"/>
          <w:sz w:val="22"/>
        </w:rPr>
      </w:pPr>
      <w:ins w:id="1779" w:author="Alina Frey" w:date="2017-11-21T10:43:00Z">
        <w:r w:rsidRPr="00DA2368">
          <w:rPr>
            <w:rStyle w:val="Hyperlink"/>
            <w:noProof/>
          </w:rPr>
          <w:fldChar w:fldCharType="begin"/>
        </w:r>
        <w:r w:rsidRPr="00DA2368">
          <w:rPr>
            <w:rStyle w:val="Hyperlink"/>
            <w:noProof/>
          </w:rPr>
          <w:instrText xml:space="preserve"> </w:instrText>
        </w:r>
        <w:r>
          <w:rPr>
            <w:noProof/>
          </w:rPr>
          <w:instrText>HYPERLINK \l "_Toc499024532"</w:instrText>
        </w:r>
        <w:r w:rsidRPr="00DA2368">
          <w:rPr>
            <w:rStyle w:val="Hyperlink"/>
            <w:noProof/>
          </w:rPr>
          <w:instrText xml:space="preserve"> </w:instrText>
        </w:r>
        <w:r w:rsidRPr="00DA2368">
          <w:rPr>
            <w:rStyle w:val="Hyperlink"/>
            <w:noProof/>
          </w:rPr>
          <w:fldChar w:fldCharType="separate"/>
        </w:r>
        <w:r w:rsidRPr="00DA2368">
          <w:rPr>
            <w:rStyle w:val="Hyperlink"/>
            <w:noProof/>
          </w:rPr>
          <w:t>Figure 68: Adding/Editing new Father of Baby</w:t>
        </w:r>
        <w:r>
          <w:rPr>
            <w:noProof/>
            <w:webHidden/>
          </w:rPr>
          <w:tab/>
        </w:r>
        <w:r>
          <w:rPr>
            <w:noProof/>
            <w:webHidden/>
          </w:rPr>
          <w:fldChar w:fldCharType="begin"/>
        </w:r>
        <w:r>
          <w:rPr>
            <w:noProof/>
            <w:webHidden/>
          </w:rPr>
          <w:instrText xml:space="preserve"> PAGEREF _Toc499024532 \h </w:instrText>
        </w:r>
      </w:ins>
      <w:r>
        <w:rPr>
          <w:noProof/>
          <w:webHidden/>
        </w:rPr>
      </w:r>
      <w:r>
        <w:rPr>
          <w:noProof/>
          <w:webHidden/>
        </w:rPr>
        <w:fldChar w:fldCharType="separate"/>
      </w:r>
      <w:ins w:id="1780" w:author="Alina Frey [2]" w:date="2017-11-21T10:58:00Z">
        <w:r w:rsidR="003B7B8C">
          <w:rPr>
            <w:noProof/>
            <w:webHidden/>
          </w:rPr>
          <w:t>46</w:t>
        </w:r>
      </w:ins>
      <w:ins w:id="1781" w:author="Alina Frey" w:date="2017-11-21T10:43:00Z">
        <w:r>
          <w:rPr>
            <w:noProof/>
            <w:webHidden/>
          </w:rPr>
          <w:fldChar w:fldCharType="end"/>
        </w:r>
        <w:r w:rsidRPr="00DA2368">
          <w:rPr>
            <w:rStyle w:val="Hyperlink"/>
            <w:noProof/>
          </w:rPr>
          <w:fldChar w:fldCharType="end"/>
        </w:r>
      </w:ins>
    </w:p>
    <w:p w14:paraId="3BC1D4CE" w14:textId="546B1498" w:rsidR="00672E26" w:rsidRDefault="00672E26">
      <w:pPr>
        <w:pStyle w:val="TableofFigures"/>
        <w:tabs>
          <w:tab w:val="right" w:leader="dot" w:pos="9350"/>
        </w:tabs>
        <w:rPr>
          <w:ins w:id="1782" w:author="Alina Frey" w:date="2017-11-21T10:43:00Z"/>
          <w:rFonts w:asciiTheme="minorHAnsi" w:eastAsiaTheme="minorEastAsia" w:hAnsiTheme="minorHAnsi" w:cstheme="minorBidi"/>
          <w:noProof/>
          <w:color w:val="auto"/>
          <w:sz w:val="22"/>
        </w:rPr>
      </w:pPr>
      <w:ins w:id="1783" w:author="Alina Frey" w:date="2017-11-21T10:43:00Z">
        <w:r w:rsidRPr="00DA2368">
          <w:rPr>
            <w:rStyle w:val="Hyperlink"/>
            <w:noProof/>
          </w:rPr>
          <w:fldChar w:fldCharType="begin"/>
        </w:r>
        <w:r w:rsidRPr="00DA2368">
          <w:rPr>
            <w:rStyle w:val="Hyperlink"/>
            <w:noProof/>
          </w:rPr>
          <w:instrText xml:space="preserve"> </w:instrText>
        </w:r>
        <w:r>
          <w:rPr>
            <w:noProof/>
          </w:rPr>
          <w:instrText>HYPERLINK \l "_Toc499024533"</w:instrText>
        </w:r>
        <w:r w:rsidRPr="00DA2368">
          <w:rPr>
            <w:rStyle w:val="Hyperlink"/>
            <w:noProof/>
          </w:rPr>
          <w:instrText xml:space="preserve"> </w:instrText>
        </w:r>
        <w:r w:rsidRPr="00DA2368">
          <w:rPr>
            <w:rStyle w:val="Hyperlink"/>
            <w:noProof/>
          </w:rPr>
          <w:fldChar w:fldCharType="separate"/>
        </w:r>
        <w:r w:rsidRPr="00DA2368">
          <w:rPr>
            <w:rStyle w:val="Hyperlink"/>
            <w:noProof/>
          </w:rPr>
          <w:t>Figure 69: Updated Father of Baby</w:t>
        </w:r>
        <w:r>
          <w:rPr>
            <w:noProof/>
            <w:webHidden/>
          </w:rPr>
          <w:tab/>
        </w:r>
        <w:r>
          <w:rPr>
            <w:noProof/>
            <w:webHidden/>
          </w:rPr>
          <w:fldChar w:fldCharType="begin"/>
        </w:r>
        <w:r>
          <w:rPr>
            <w:noProof/>
            <w:webHidden/>
          </w:rPr>
          <w:instrText xml:space="preserve"> PAGEREF _Toc499024533 \h </w:instrText>
        </w:r>
      </w:ins>
      <w:r>
        <w:rPr>
          <w:noProof/>
          <w:webHidden/>
        </w:rPr>
      </w:r>
      <w:r>
        <w:rPr>
          <w:noProof/>
          <w:webHidden/>
        </w:rPr>
        <w:fldChar w:fldCharType="separate"/>
      </w:r>
      <w:ins w:id="1784" w:author="Alina Frey [2]" w:date="2017-11-21T10:58:00Z">
        <w:r w:rsidR="003B7B8C">
          <w:rPr>
            <w:noProof/>
            <w:webHidden/>
          </w:rPr>
          <w:t>47</w:t>
        </w:r>
      </w:ins>
      <w:ins w:id="1785" w:author="Alina Frey" w:date="2017-11-21T10:43:00Z">
        <w:r>
          <w:rPr>
            <w:noProof/>
            <w:webHidden/>
          </w:rPr>
          <w:fldChar w:fldCharType="end"/>
        </w:r>
        <w:r w:rsidRPr="00DA2368">
          <w:rPr>
            <w:rStyle w:val="Hyperlink"/>
            <w:noProof/>
          </w:rPr>
          <w:fldChar w:fldCharType="end"/>
        </w:r>
      </w:ins>
    </w:p>
    <w:p w14:paraId="160DC658" w14:textId="066EF794" w:rsidR="00672E26" w:rsidRDefault="00672E26">
      <w:pPr>
        <w:pStyle w:val="TableofFigures"/>
        <w:tabs>
          <w:tab w:val="right" w:leader="dot" w:pos="9350"/>
        </w:tabs>
        <w:rPr>
          <w:ins w:id="1786" w:author="Alina Frey" w:date="2017-11-21T10:43:00Z"/>
          <w:rFonts w:asciiTheme="minorHAnsi" w:eastAsiaTheme="minorEastAsia" w:hAnsiTheme="minorHAnsi" w:cstheme="minorBidi"/>
          <w:noProof/>
          <w:color w:val="auto"/>
          <w:sz w:val="22"/>
        </w:rPr>
      </w:pPr>
      <w:ins w:id="1787" w:author="Alina Frey" w:date="2017-11-21T10:43:00Z">
        <w:r w:rsidRPr="00DA2368">
          <w:rPr>
            <w:rStyle w:val="Hyperlink"/>
            <w:noProof/>
          </w:rPr>
          <w:fldChar w:fldCharType="begin"/>
        </w:r>
        <w:r w:rsidRPr="00DA2368">
          <w:rPr>
            <w:rStyle w:val="Hyperlink"/>
            <w:noProof/>
          </w:rPr>
          <w:instrText xml:space="preserve"> </w:instrText>
        </w:r>
        <w:r>
          <w:rPr>
            <w:noProof/>
          </w:rPr>
          <w:instrText>HYPERLINK \l "_Toc499024534"</w:instrText>
        </w:r>
        <w:r w:rsidRPr="00DA2368">
          <w:rPr>
            <w:rStyle w:val="Hyperlink"/>
            <w:noProof/>
          </w:rPr>
          <w:instrText xml:space="preserve"> </w:instrText>
        </w:r>
        <w:r w:rsidRPr="00DA2368">
          <w:rPr>
            <w:rStyle w:val="Hyperlink"/>
            <w:noProof/>
          </w:rPr>
          <w:fldChar w:fldCharType="separate"/>
        </w:r>
        <w:r w:rsidRPr="00DA2368">
          <w:rPr>
            <w:rStyle w:val="Hyperlink"/>
            <w:noProof/>
          </w:rPr>
          <w:t>Figure 70: Father of Baby updated</w:t>
        </w:r>
        <w:r>
          <w:rPr>
            <w:noProof/>
            <w:webHidden/>
          </w:rPr>
          <w:tab/>
        </w:r>
        <w:r>
          <w:rPr>
            <w:noProof/>
            <w:webHidden/>
          </w:rPr>
          <w:fldChar w:fldCharType="begin"/>
        </w:r>
        <w:r>
          <w:rPr>
            <w:noProof/>
            <w:webHidden/>
          </w:rPr>
          <w:instrText xml:space="preserve"> PAGEREF _Toc499024534 \h </w:instrText>
        </w:r>
      </w:ins>
      <w:r>
        <w:rPr>
          <w:noProof/>
          <w:webHidden/>
        </w:rPr>
      </w:r>
      <w:r>
        <w:rPr>
          <w:noProof/>
          <w:webHidden/>
        </w:rPr>
        <w:fldChar w:fldCharType="separate"/>
      </w:r>
      <w:ins w:id="1788" w:author="Alina Frey [2]" w:date="2017-11-21T10:58:00Z">
        <w:r w:rsidR="003B7B8C">
          <w:rPr>
            <w:noProof/>
            <w:webHidden/>
          </w:rPr>
          <w:t>47</w:t>
        </w:r>
      </w:ins>
      <w:ins w:id="1789" w:author="Alina Frey" w:date="2017-11-21T10:43:00Z">
        <w:r>
          <w:rPr>
            <w:noProof/>
            <w:webHidden/>
          </w:rPr>
          <w:fldChar w:fldCharType="end"/>
        </w:r>
        <w:r w:rsidRPr="00DA2368">
          <w:rPr>
            <w:rStyle w:val="Hyperlink"/>
            <w:noProof/>
          </w:rPr>
          <w:fldChar w:fldCharType="end"/>
        </w:r>
      </w:ins>
    </w:p>
    <w:p w14:paraId="297ED9D7" w14:textId="649A7F9A" w:rsidR="00672E26" w:rsidRDefault="00672E26">
      <w:pPr>
        <w:pStyle w:val="TableofFigures"/>
        <w:tabs>
          <w:tab w:val="right" w:leader="dot" w:pos="9350"/>
        </w:tabs>
        <w:rPr>
          <w:ins w:id="1790" w:author="Alina Frey" w:date="2017-11-21T10:43:00Z"/>
          <w:rFonts w:asciiTheme="minorHAnsi" w:eastAsiaTheme="minorEastAsia" w:hAnsiTheme="minorHAnsi" w:cstheme="minorBidi"/>
          <w:noProof/>
          <w:color w:val="auto"/>
          <w:sz w:val="22"/>
        </w:rPr>
      </w:pPr>
      <w:ins w:id="1791" w:author="Alina Frey" w:date="2017-11-21T10:43:00Z">
        <w:r w:rsidRPr="00DA2368">
          <w:rPr>
            <w:rStyle w:val="Hyperlink"/>
            <w:noProof/>
          </w:rPr>
          <w:fldChar w:fldCharType="begin"/>
        </w:r>
        <w:r w:rsidRPr="00DA2368">
          <w:rPr>
            <w:rStyle w:val="Hyperlink"/>
            <w:noProof/>
          </w:rPr>
          <w:instrText xml:space="preserve"> </w:instrText>
        </w:r>
        <w:r>
          <w:rPr>
            <w:noProof/>
          </w:rPr>
          <w:instrText>HYPERLINK \l "_Toc499024535"</w:instrText>
        </w:r>
        <w:r w:rsidRPr="00DA2368">
          <w:rPr>
            <w:rStyle w:val="Hyperlink"/>
            <w:noProof/>
          </w:rPr>
          <w:instrText xml:space="preserve"> </w:instrText>
        </w:r>
        <w:r w:rsidRPr="00DA2368">
          <w:rPr>
            <w:rStyle w:val="Hyperlink"/>
            <w:noProof/>
          </w:rPr>
          <w:fldChar w:fldCharType="separate"/>
        </w:r>
        <w:r w:rsidRPr="00DA2368">
          <w:rPr>
            <w:rStyle w:val="Hyperlink"/>
            <w:noProof/>
          </w:rPr>
          <w:t>Figure 71: Edit Current Pregnancy</w:t>
        </w:r>
        <w:r>
          <w:rPr>
            <w:noProof/>
            <w:webHidden/>
          </w:rPr>
          <w:tab/>
        </w:r>
        <w:r>
          <w:rPr>
            <w:noProof/>
            <w:webHidden/>
          </w:rPr>
          <w:fldChar w:fldCharType="begin"/>
        </w:r>
        <w:r>
          <w:rPr>
            <w:noProof/>
            <w:webHidden/>
          </w:rPr>
          <w:instrText xml:space="preserve"> PAGEREF _Toc499024535 \h </w:instrText>
        </w:r>
      </w:ins>
      <w:r>
        <w:rPr>
          <w:noProof/>
          <w:webHidden/>
        </w:rPr>
      </w:r>
      <w:r>
        <w:rPr>
          <w:noProof/>
          <w:webHidden/>
        </w:rPr>
        <w:fldChar w:fldCharType="separate"/>
      </w:r>
      <w:ins w:id="1792" w:author="Alina Frey [2]" w:date="2017-11-21T10:58:00Z">
        <w:r w:rsidR="003B7B8C">
          <w:rPr>
            <w:noProof/>
            <w:webHidden/>
          </w:rPr>
          <w:t>49</w:t>
        </w:r>
      </w:ins>
      <w:ins w:id="1793" w:author="Alina Frey" w:date="2017-11-21T10:43:00Z">
        <w:r>
          <w:rPr>
            <w:noProof/>
            <w:webHidden/>
          </w:rPr>
          <w:fldChar w:fldCharType="end"/>
        </w:r>
        <w:r w:rsidRPr="00DA2368">
          <w:rPr>
            <w:rStyle w:val="Hyperlink"/>
            <w:noProof/>
          </w:rPr>
          <w:fldChar w:fldCharType="end"/>
        </w:r>
      </w:ins>
    </w:p>
    <w:p w14:paraId="0277C59B" w14:textId="1CF2041D" w:rsidR="00672E26" w:rsidRDefault="00672E26">
      <w:pPr>
        <w:pStyle w:val="TableofFigures"/>
        <w:tabs>
          <w:tab w:val="right" w:leader="dot" w:pos="9350"/>
        </w:tabs>
        <w:rPr>
          <w:ins w:id="1794" w:author="Alina Frey" w:date="2017-11-21T10:43:00Z"/>
          <w:rFonts w:asciiTheme="minorHAnsi" w:eastAsiaTheme="minorEastAsia" w:hAnsiTheme="minorHAnsi" w:cstheme="minorBidi"/>
          <w:noProof/>
          <w:color w:val="auto"/>
          <w:sz w:val="22"/>
        </w:rPr>
      </w:pPr>
      <w:ins w:id="1795" w:author="Alina Frey" w:date="2017-11-21T10:43:00Z">
        <w:r w:rsidRPr="00DA2368">
          <w:rPr>
            <w:rStyle w:val="Hyperlink"/>
            <w:noProof/>
          </w:rPr>
          <w:fldChar w:fldCharType="begin"/>
        </w:r>
        <w:r w:rsidRPr="00DA2368">
          <w:rPr>
            <w:rStyle w:val="Hyperlink"/>
            <w:noProof/>
          </w:rPr>
          <w:instrText xml:space="preserve"> </w:instrText>
        </w:r>
        <w:r>
          <w:rPr>
            <w:noProof/>
          </w:rPr>
          <w:instrText>HYPERLINK \l "_Toc499024536"</w:instrText>
        </w:r>
        <w:r w:rsidRPr="00DA2368">
          <w:rPr>
            <w:rStyle w:val="Hyperlink"/>
            <w:noProof/>
          </w:rPr>
          <w:instrText xml:space="preserve"> </w:instrText>
        </w:r>
        <w:r w:rsidRPr="00DA2368">
          <w:rPr>
            <w:rStyle w:val="Hyperlink"/>
            <w:noProof/>
          </w:rPr>
          <w:fldChar w:fldCharType="separate"/>
        </w:r>
        <w:r w:rsidRPr="00DA2368">
          <w:rPr>
            <w:rStyle w:val="Hyperlink"/>
            <w:noProof/>
          </w:rPr>
          <w:t>Figure 72: Editing Current Pregnancy – Multiple Gestations field</w:t>
        </w:r>
        <w:r>
          <w:rPr>
            <w:noProof/>
            <w:webHidden/>
          </w:rPr>
          <w:tab/>
        </w:r>
        <w:r>
          <w:rPr>
            <w:noProof/>
            <w:webHidden/>
          </w:rPr>
          <w:fldChar w:fldCharType="begin"/>
        </w:r>
        <w:r>
          <w:rPr>
            <w:noProof/>
            <w:webHidden/>
          </w:rPr>
          <w:instrText xml:space="preserve"> PAGEREF _Toc499024536 \h </w:instrText>
        </w:r>
      </w:ins>
      <w:r>
        <w:rPr>
          <w:noProof/>
          <w:webHidden/>
        </w:rPr>
      </w:r>
      <w:r>
        <w:rPr>
          <w:noProof/>
          <w:webHidden/>
        </w:rPr>
        <w:fldChar w:fldCharType="separate"/>
      </w:r>
      <w:ins w:id="1796" w:author="Alina Frey [2]" w:date="2017-11-21T10:58:00Z">
        <w:r w:rsidR="003B7B8C">
          <w:rPr>
            <w:noProof/>
            <w:webHidden/>
          </w:rPr>
          <w:t>50</w:t>
        </w:r>
      </w:ins>
      <w:ins w:id="1797" w:author="Alina Frey" w:date="2017-11-21T10:43:00Z">
        <w:r>
          <w:rPr>
            <w:noProof/>
            <w:webHidden/>
          </w:rPr>
          <w:fldChar w:fldCharType="end"/>
        </w:r>
        <w:r w:rsidRPr="00DA2368">
          <w:rPr>
            <w:rStyle w:val="Hyperlink"/>
            <w:noProof/>
          </w:rPr>
          <w:fldChar w:fldCharType="end"/>
        </w:r>
      </w:ins>
    </w:p>
    <w:p w14:paraId="47E47D23" w14:textId="5C6CD456" w:rsidR="00672E26" w:rsidRDefault="00672E26">
      <w:pPr>
        <w:pStyle w:val="TableofFigures"/>
        <w:tabs>
          <w:tab w:val="right" w:leader="dot" w:pos="9350"/>
        </w:tabs>
        <w:rPr>
          <w:ins w:id="1798" w:author="Alina Frey" w:date="2017-11-21T10:43:00Z"/>
          <w:rFonts w:asciiTheme="minorHAnsi" w:eastAsiaTheme="minorEastAsia" w:hAnsiTheme="minorHAnsi" w:cstheme="minorBidi"/>
          <w:noProof/>
          <w:color w:val="auto"/>
          <w:sz w:val="22"/>
        </w:rPr>
      </w:pPr>
      <w:ins w:id="1799" w:author="Alina Frey" w:date="2017-11-21T10:43:00Z">
        <w:r w:rsidRPr="00DA2368">
          <w:rPr>
            <w:rStyle w:val="Hyperlink"/>
            <w:noProof/>
          </w:rPr>
          <w:fldChar w:fldCharType="begin"/>
        </w:r>
        <w:r w:rsidRPr="00DA2368">
          <w:rPr>
            <w:rStyle w:val="Hyperlink"/>
            <w:noProof/>
          </w:rPr>
          <w:instrText xml:space="preserve"> </w:instrText>
        </w:r>
        <w:r>
          <w:rPr>
            <w:noProof/>
          </w:rPr>
          <w:instrText>HYPERLINK \l "_Toc499024537"</w:instrText>
        </w:r>
        <w:r w:rsidRPr="00DA2368">
          <w:rPr>
            <w:rStyle w:val="Hyperlink"/>
            <w:noProof/>
          </w:rPr>
          <w:instrText xml:space="preserve"> </w:instrText>
        </w:r>
        <w:r w:rsidRPr="00DA2368">
          <w:rPr>
            <w:rStyle w:val="Hyperlink"/>
            <w:noProof/>
          </w:rPr>
          <w:fldChar w:fldCharType="separate"/>
        </w:r>
        <w:r w:rsidRPr="00DA2368">
          <w:rPr>
            <w:rStyle w:val="Hyperlink"/>
            <w:noProof/>
          </w:rPr>
          <w:t>Figure 73: Gravida / Para Details</w:t>
        </w:r>
        <w:r>
          <w:rPr>
            <w:noProof/>
            <w:webHidden/>
          </w:rPr>
          <w:tab/>
        </w:r>
        <w:r>
          <w:rPr>
            <w:noProof/>
            <w:webHidden/>
          </w:rPr>
          <w:fldChar w:fldCharType="begin"/>
        </w:r>
        <w:r>
          <w:rPr>
            <w:noProof/>
            <w:webHidden/>
          </w:rPr>
          <w:instrText xml:space="preserve"> PAGEREF _Toc499024537 \h </w:instrText>
        </w:r>
      </w:ins>
      <w:r>
        <w:rPr>
          <w:noProof/>
          <w:webHidden/>
        </w:rPr>
      </w:r>
      <w:r>
        <w:rPr>
          <w:noProof/>
          <w:webHidden/>
        </w:rPr>
        <w:fldChar w:fldCharType="separate"/>
      </w:r>
      <w:ins w:id="1800" w:author="Alina Frey [2]" w:date="2017-11-21T10:58:00Z">
        <w:r w:rsidR="003B7B8C">
          <w:rPr>
            <w:noProof/>
            <w:webHidden/>
          </w:rPr>
          <w:t>51</w:t>
        </w:r>
      </w:ins>
      <w:ins w:id="1801" w:author="Alina Frey" w:date="2017-11-21T10:43:00Z">
        <w:r>
          <w:rPr>
            <w:noProof/>
            <w:webHidden/>
          </w:rPr>
          <w:fldChar w:fldCharType="end"/>
        </w:r>
        <w:r w:rsidRPr="00DA2368">
          <w:rPr>
            <w:rStyle w:val="Hyperlink"/>
            <w:noProof/>
          </w:rPr>
          <w:fldChar w:fldCharType="end"/>
        </w:r>
      </w:ins>
    </w:p>
    <w:p w14:paraId="23A1798A" w14:textId="5D6ADD69" w:rsidR="00672E26" w:rsidRDefault="00672E26">
      <w:pPr>
        <w:pStyle w:val="TableofFigures"/>
        <w:tabs>
          <w:tab w:val="right" w:leader="dot" w:pos="9350"/>
        </w:tabs>
        <w:rPr>
          <w:ins w:id="1802" w:author="Alina Frey" w:date="2017-11-21T10:43:00Z"/>
          <w:rFonts w:asciiTheme="minorHAnsi" w:eastAsiaTheme="minorEastAsia" w:hAnsiTheme="minorHAnsi" w:cstheme="minorBidi"/>
          <w:noProof/>
          <w:color w:val="auto"/>
          <w:sz w:val="22"/>
        </w:rPr>
      </w:pPr>
      <w:ins w:id="1803" w:author="Alina Frey" w:date="2017-11-21T10:43:00Z">
        <w:r w:rsidRPr="00DA2368">
          <w:rPr>
            <w:rStyle w:val="Hyperlink"/>
            <w:noProof/>
          </w:rPr>
          <w:fldChar w:fldCharType="begin"/>
        </w:r>
        <w:r w:rsidRPr="00DA2368">
          <w:rPr>
            <w:rStyle w:val="Hyperlink"/>
            <w:noProof/>
          </w:rPr>
          <w:instrText xml:space="preserve"> </w:instrText>
        </w:r>
        <w:r>
          <w:rPr>
            <w:noProof/>
          </w:rPr>
          <w:instrText>HYPERLINK \l "_Toc499024538"</w:instrText>
        </w:r>
        <w:r w:rsidRPr="00DA2368">
          <w:rPr>
            <w:rStyle w:val="Hyperlink"/>
            <w:noProof/>
          </w:rPr>
          <w:instrText xml:space="preserve"> </w:instrText>
        </w:r>
        <w:r w:rsidRPr="00DA2368">
          <w:rPr>
            <w:rStyle w:val="Hyperlink"/>
            <w:noProof/>
          </w:rPr>
          <w:fldChar w:fldCharType="separate"/>
        </w:r>
        <w:r w:rsidRPr="00DA2368">
          <w:rPr>
            <w:rStyle w:val="Hyperlink"/>
            <w:noProof/>
          </w:rPr>
          <w:t>Figure 74: Gravida/Para Details / Edit</w:t>
        </w:r>
        <w:r>
          <w:rPr>
            <w:noProof/>
            <w:webHidden/>
          </w:rPr>
          <w:tab/>
        </w:r>
        <w:r>
          <w:rPr>
            <w:noProof/>
            <w:webHidden/>
          </w:rPr>
          <w:fldChar w:fldCharType="begin"/>
        </w:r>
        <w:r>
          <w:rPr>
            <w:noProof/>
            <w:webHidden/>
          </w:rPr>
          <w:instrText xml:space="preserve"> PAGEREF _Toc499024538 \h </w:instrText>
        </w:r>
      </w:ins>
      <w:r>
        <w:rPr>
          <w:noProof/>
          <w:webHidden/>
        </w:rPr>
      </w:r>
      <w:r>
        <w:rPr>
          <w:noProof/>
          <w:webHidden/>
        </w:rPr>
        <w:fldChar w:fldCharType="separate"/>
      </w:r>
      <w:ins w:id="1804" w:author="Alina Frey [2]" w:date="2017-11-21T10:58:00Z">
        <w:r w:rsidR="003B7B8C">
          <w:rPr>
            <w:noProof/>
            <w:webHidden/>
          </w:rPr>
          <w:t>52</w:t>
        </w:r>
      </w:ins>
      <w:ins w:id="1805" w:author="Alina Frey" w:date="2017-11-21T10:43:00Z">
        <w:r>
          <w:rPr>
            <w:noProof/>
            <w:webHidden/>
          </w:rPr>
          <w:fldChar w:fldCharType="end"/>
        </w:r>
        <w:r w:rsidRPr="00DA2368">
          <w:rPr>
            <w:rStyle w:val="Hyperlink"/>
            <w:noProof/>
          </w:rPr>
          <w:fldChar w:fldCharType="end"/>
        </w:r>
      </w:ins>
    </w:p>
    <w:p w14:paraId="04C07B1A" w14:textId="539DDCE6" w:rsidR="00672E26" w:rsidRDefault="00672E26">
      <w:pPr>
        <w:pStyle w:val="TableofFigures"/>
        <w:tabs>
          <w:tab w:val="right" w:leader="dot" w:pos="9350"/>
        </w:tabs>
        <w:rPr>
          <w:ins w:id="1806" w:author="Alina Frey" w:date="2017-11-21T10:43:00Z"/>
          <w:rFonts w:asciiTheme="minorHAnsi" w:eastAsiaTheme="minorEastAsia" w:hAnsiTheme="minorHAnsi" w:cstheme="minorBidi"/>
          <w:noProof/>
          <w:color w:val="auto"/>
          <w:sz w:val="22"/>
        </w:rPr>
      </w:pPr>
      <w:ins w:id="1807" w:author="Alina Frey" w:date="2017-11-21T10:43:00Z">
        <w:r w:rsidRPr="00DA2368">
          <w:rPr>
            <w:rStyle w:val="Hyperlink"/>
            <w:noProof/>
          </w:rPr>
          <w:fldChar w:fldCharType="begin"/>
        </w:r>
        <w:r w:rsidRPr="00DA2368">
          <w:rPr>
            <w:rStyle w:val="Hyperlink"/>
            <w:noProof/>
          </w:rPr>
          <w:instrText xml:space="preserve"> </w:instrText>
        </w:r>
        <w:r>
          <w:rPr>
            <w:noProof/>
          </w:rPr>
          <w:instrText>HYPERLINK \l "_Toc499024539"</w:instrText>
        </w:r>
        <w:r w:rsidRPr="00DA2368">
          <w:rPr>
            <w:rStyle w:val="Hyperlink"/>
            <w:noProof/>
          </w:rPr>
          <w:instrText xml:space="preserve"> </w:instrText>
        </w:r>
        <w:r w:rsidRPr="00DA2368">
          <w:rPr>
            <w:rStyle w:val="Hyperlink"/>
            <w:noProof/>
          </w:rPr>
          <w:fldChar w:fldCharType="separate"/>
        </w:r>
        <w:r w:rsidRPr="00DA2368">
          <w:rPr>
            <w:rStyle w:val="Hyperlink"/>
            <w:noProof/>
          </w:rPr>
          <w:t>Figure 75: Updated G/P Summary</w:t>
        </w:r>
        <w:r>
          <w:rPr>
            <w:noProof/>
            <w:webHidden/>
          </w:rPr>
          <w:tab/>
        </w:r>
        <w:r>
          <w:rPr>
            <w:noProof/>
            <w:webHidden/>
          </w:rPr>
          <w:fldChar w:fldCharType="begin"/>
        </w:r>
        <w:r>
          <w:rPr>
            <w:noProof/>
            <w:webHidden/>
          </w:rPr>
          <w:instrText xml:space="preserve"> PAGEREF _Toc499024539 \h </w:instrText>
        </w:r>
      </w:ins>
      <w:r>
        <w:rPr>
          <w:noProof/>
          <w:webHidden/>
        </w:rPr>
      </w:r>
      <w:r>
        <w:rPr>
          <w:noProof/>
          <w:webHidden/>
        </w:rPr>
        <w:fldChar w:fldCharType="separate"/>
      </w:r>
      <w:ins w:id="1808" w:author="Alina Frey [2]" w:date="2017-11-21T10:58:00Z">
        <w:r w:rsidR="003B7B8C">
          <w:rPr>
            <w:noProof/>
            <w:webHidden/>
          </w:rPr>
          <w:t>52</w:t>
        </w:r>
      </w:ins>
      <w:ins w:id="1809" w:author="Alina Frey" w:date="2017-11-21T10:43:00Z">
        <w:r>
          <w:rPr>
            <w:noProof/>
            <w:webHidden/>
          </w:rPr>
          <w:fldChar w:fldCharType="end"/>
        </w:r>
        <w:r w:rsidRPr="00DA2368">
          <w:rPr>
            <w:rStyle w:val="Hyperlink"/>
            <w:noProof/>
          </w:rPr>
          <w:fldChar w:fldCharType="end"/>
        </w:r>
      </w:ins>
    </w:p>
    <w:p w14:paraId="673F515C" w14:textId="59E663E3" w:rsidR="00672E26" w:rsidRDefault="00672E26">
      <w:pPr>
        <w:pStyle w:val="TableofFigures"/>
        <w:tabs>
          <w:tab w:val="right" w:leader="dot" w:pos="9350"/>
        </w:tabs>
        <w:rPr>
          <w:ins w:id="1810" w:author="Alina Frey" w:date="2017-11-21T10:43:00Z"/>
          <w:rFonts w:asciiTheme="minorHAnsi" w:eastAsiaTheme="minorEastAsia" w:hAnsiTheme="minorHAnsi" w:cstheme="minorBidi"/>
          <w:noProof/>
          <w:color w:val="auto"/>
          <w:sz w:val="22"/>
        </w:rPr>
      </w:pPr>
      <w:ins w:id="1811" w:author="Alina Frey" w:date="2017-11-21T10:43:00Z">
        <w:r w:rsidRPr="00DA2368">
          <w:rPr>
            <w:rStyle w:val="Hyperlink"/>
            <w:noProof/>
          </w:rPr>
          <w:fldChar w:fldCharType="begin"/>
        </w:r>
        <w:r w:rsidRPr="00DA2368">
          <w:rPr>
            <w:rStyle w:val="Hyperlink"/>
            <w:noProof/>
          </w:rPr>
          <w:instrText xml:space="preserve"> </w:instrText>
        </w:r>
        <w:r>
          <w:rPr>
            <w:noProof/>
          </w:rPr>
          <w:instrText>HYPERLINK \l "_Toc499024540"</w:instrText>
        </w:r>
        <w:r w:rsidRPr="00DA2368">
          <w:rPr>
            <w:rStyle w:val="Hyperlink"/>
            <w:noProof/>
          </w:rPr>
          <w:instrText xml:space="preserve"> </w:instrText>
        </w:r>
        <w:r w:rsidRPr="00DA2368">
          <w:rPr>
            <w:rStyle w:val="Hyperlink"/>
            <w:noProof/>
          </w:rPr>
          <w:fldChar w:fldCharType="separate"/>
        </w:r>
        <w:r w:rsidRPr="00DA2368">
          <w:rPr>
            <w:rStyle w:val="Hyperlink"/>
            <w:noProof/>
          </w:rPr>
          <w:t>Figure 76: Patient’s Contact Info Panel</w:t>
        </w:r>
        <w:r>
          <w:rPr>
            <w:noProof/>
            <w:webHidden/>
          </w:rPr>
          <w:tab/>
        </w:r>
        <w:r>
          <w:rPr>
            <w:noProof/>
            <w:webHidden/>
          </w:rPr>
          <w:fldChar w:fldCharType="begin"/>
        </w:r>
        <w:r>
          <w:rPr>
            <w:noProof/>
            <w:webHidden/>
          </w:rPr>
          <w:instrText xml:space="preserve"> PAGEREF _Toc499024540 \h </w:instrText>
        </w:r>
      </w:ins>
      <w:r>
        <w:rPr>
          <w:noProof/>
          <w:webHidden/>
        </w:rPr>
      </w:r>
      <w:r>
        <w:rPr>
          <w:noProof/>
          <w:webHidden/>
        </w:rPr>
        <w:fldChar w:fldCharType="separate"/>
      </w:r>
      <w:ins w:id="1812" w:author="Alina Frey [2]" w:date="2017-11-21T10:58:00Z">
        <w:r w:rsidR="003B7B8C">
          <w:rPr>
            <w:noProof/>
            <w:webHidden/>
          </w:rPr>
          <w:t>53</w:t>
        </w:r>
      </w:ins>
      <w:ins w:id="1813" w:author="Alina Frey" w:date="2017-11-21T10:43:00Z">
        <w:r>
          <w:rPr>
            <w:noProof/>
            <w:webHidden/>
          </w:rPr>
          <w:fldChar w:fldCharType="end"/>
        </w:r>
        <w:r w:rsidRPr="00DA2368">
          <w:rPr>
            <w:rStyle w:val="Hyperlink"/>
            <w:noProof/>
          </w:rPr>
          <w:fldChar w:fldCharType="end"/>
        </w:r>
      </w:ins>
    </w:p>
    <w:p w14:paraId="03212A1D" w14:textId="790E0E84" w:rsidR="00672E26" w:rsidRDefault="00672E26">
      <w:pPr>
        <w:pStyle w:val="TableofFigures"/>
        <w:tabs>
          <w:tab w:val="right" w:leader="dot" w:pos="9350"/>
        </w:tabs>
        <w:rPr>
          <w:ins w:id="1814" w:author="Alina Frey" w:date="2017-11-21T10:43:00Z"/>
          <w:rFonts w:asciiTheme="minorHAnsi" w:eastAsiaTheme="minorEastAsia" w:hAnsiTheme="minorHAnsi" w:cstheme="minorBidi"/>
          <w:noProof/>
          <w:color w:val="auto"/>
          <w:sz w:val="22"/>
        </w:rPr>
      </w:pPr>
      <w:ins w:id="1815" w:author="Alina Frey" w:date="2017-11-21T10:43:00Z">
        <w:r w:rsidRPr="00DA2368">
          <w:rPr>
            <w:rStyle w:val="Hyperlink"/>
            <w:noProof/>
          </w:rPr>
          <w:fldChar w:fldCharType="begin"/>
        </w:r>
        <w:r w:rsidRPr="00DA2368">
          <w:rPr>
            <w:rStyle w:val="Hyperlink"/>
            <w:noProof/>
          </w:rPr>
          <w:instrText xml:space="preserve"> </w:instrText>
        </w:r>
        <w:r>
          <w:rPr>
            <w:noProof/>
          </w:rPr>
          <w:instrText>HYPERLINK \l "_Toc499024541"</w:instrText>
        </w:r>
        <w:r w:rsidRPr="00DA2368">
          <w:rPr>
            <w:rStyle w:val="Hyperlink"/>
            <w:noProof/>
          </w:rPr>
          <w:instrText xml:space="preserve"> </w:instrText>
        </w:r>
        <w:r w:rsidRPr="00DA2368">
          <w:rPr>
            <w:rStyle w:val="Hyperlink"/>
            <w:noProof/>
          </w:rPr>
          <w:fldChar w:fldCharType="separate"/>
        </w:r>
        <w:r w:rsidRPr="00DA2368">
          <w:rPr>
            <w:rStyle w:val="Hyperlink"/>
            <w:noProof/>
          </w:rPr>
          <w:t>Figure 77: Pregnancy Checklist (Summary Page View)</w:t>
        </w:r>
        <w:r>
          <w:rPr>
            <w:noProof/>
            <w:webHidden/>
          </w:rPr>
          <w:tab/>
        </w:r>
        <w:r>
          <w:rPr>
            <w:noProof/>
            <w:webHidden/>
          </w:rPr>
          <w:fldChar w:fldCharType="begin"/>
        </w:r>
        <w:r>
          <w:rPr>
            <w:noProof/>
            <w:webHidden/>
          </w:rPr>
          <w:instrText xml:space="preserve"> PAGEREF _Toc499024541 \h </w:instrText>
        </w:r>
      </w:ins>
      <w:r>
        <w:rPr>
          <w:noProof/>
          <w:webHidden/>
        </w:rPr>
      </w:r>
      <w:r>
        <w:rPr>
          <w:noProof/>
          <w:webHidden/>
        </w:rPr>
        <w:fldChar w:fldCharType="separate"/>
      </w:r>
      <w:ins w:id="1816" w:author="Alina Frey [2]" w:date="2017-11-21T10:58:00Z">
        <w:r w:rsidR="003B7B8C">
          <w:rPr>
            <w:noProof/>
            <w:webHidden/>
          </w:rPr>
          <w:t>53</w:t>
        </w:r>
      </w:ins>
      <w:ins w:id="1817" w:author="Alina Frey" w:date="2017-11-21T10:43:00Z">
        <w:r>
          <w:rPr>
            <w:noProof/>
            <w:webHidden/>
          </w:rPr>
          <w:fldChar w:fldCharType="end"/>
        </w:r>
        <w:r w:rsidRPr="00DA2368">
          <w:rPr>
            <w:rStyle w:val="Hyperlink"/>
            <w:noProof/>
          </w:rPr>
          <w:fldChar w:fldCharType="end"/>
        </w:r>
      </w:ins>
    </w:p>
    <w:p w14:paraId="2A595F65" w14:textId="2F755406" w:rsidR="00672E26" w:rsidRDefault="00672E26">
      <w:pPr>
        <w:pStyle w:val="TableofFigures"/>
        <w:tabs>
          <w:tab w:val="right" w:leader="dot" w:pos="9350"/>
        </w:tabs>
        <w:rPr>
          <w:ins w:id="1818" w:author="Alina Frey" w:date="2017-11-21T10:43:00Z"/>
          <w:rFonts w:asciiTheme="minorHAnsi" w:eastAsiaTheme="minorEastAsia" w:hAnsiTheme="minorHAnsi" w:cstheme="minorBidi"/>
          <w:noProof/>
          <w:color w:val="auto"/>
          <w:sz w:val="22"/>
        </w:rPr>
      </w:pPr>
      <w:ins w:id="1819" w:author="Alina Frey" w:date="2017-11-21T10:43:00Z">
        <w:r w:rsidRPr="00DA2368">
          <w:rPr>
            <w:rStyle w:val="Hyperlink"/>
            <w:noProof/>
          </w:rPr>
          <w:fldChar w:fldCharType="begin"/>
        </w:r>
        <w:r w:rsidRPr="00DA2368">
          <w:rPr>
            <w:rStyle w:val="Hyperlink"/>
            <w:noProof/>
          </w:rPr>
          <w:instrText xml:space="preserve"> </w:instrText>
        </w:r>
        <w:r>
          <w:rPr>
            <w:noProof/>
          </w:rPr>
          <w:instrText>HYPERLINK \l "_Toc499024542"</w:instrText>
        </w:r>
        <w:r w:rsidRPr="00DA2368">
          <w:rPr>
            <w:rStyle w:val="Hyperlink"/>
            <w:noProof/>
          </w:rPr>
          <w:instrText xml:space="preserve"> </w:instrText>
        </w:r>
        <w:r w:rsidRPr="00DA2368">
          <w:rPr>
            <w:rStyle w:val="Hyperlink"/>
            <w:noProof/>
          </w:rPr>
          <w:fldChar w:fldCharType="separate"/>
        </w:r>
        <w:r w:rsidRPr="00DA2368">
          <w:rPr>
            <w:rStyle w:val="Hyperlink"/>
            <w:noProof/>
          </w:rPr>
          <w:t>Figure 78: Pregnancy Checklist</w:t>
        </w:r>
        <w:r>
          <w:rPr>
            <w:noProof/>
            <w:webHidden/>
          </w:rPr>
          <w:tab/>
        </w:r>
        <w:r>
          <w:rPr>
            <w:noProof/>
            <w:webHidden/>
          </w:rPr>
          <w:fldChar w:fldCharType="begin"/>
        </w:r>
        <w:r>
          <w:rPr>
            <w:noProof/>
            <w:webHidden/>
          </w:rPr>
          <w:instrText xml:space="preserve"> PAGEREF _Toc499024542 \h </w:instrText>
        </w:r>
      </w:ins>
      <w:r>
        <w:rPr>
          <w:noProof/>
          <w:webHidden/>
        </w:rPr>
      </w:r>
      <w:r>
        <w:rPr>
          <w:noProof/>
          <w:webHidden/>
        </w:rPr>
        <w:fldChar w:fldCharType="separate"/>
      </w:r>
      <w:ins w:id="1820" w:author="Alina Frey [2]" w:date="2017-11-21T10:58:00Z">
        <w:r w:rsidR="003B7B8C">
          <w:rPr>
            <w:noProof/>
            <w:webHidden/>
          </w:rPr>
          <w:t>54</w:t>
        </w:r>
      </w:ins>
      <w:ins w:id="1821" w:author="Alina Frey" w:date="2017-11-21T10:43:00Z">
        <w:r>
          <w:rPr>
            <w:noProof/>
            <w:webHidden/>
          </w:rPr>
          <w:fldChar w:fldCharType="end"/>
        </w:r>
        <w:r w:rsidRPr="00DA2368">
          <w:rPr>
            <w:rStyle w:val="Hyperlink"/>
            <w:noProof/>
          </w:rPr>
          <w:fldChar w:fldCharType="end"/>
        </w:r>
      </w:ins>
    </w:p>
    <w:p w14:paraId="41AD7CC3" w14:textId="06FA2DA4" w:rsidR="00672E26" w:rsidRDefault="00672E26">
      <w:pPr>
        <w:pStyle w:val="TableofFigures"/>
        <w:tabs>
          <w:tab w:val="right" w:leader="dot" w:pos="9350"/>
        </w:tabs>
        <w:rPr>
          <w:ins w:id="1822" w:author="Alina Frey" w:date="2017-11-21T10:43:00Z"/>
          <w:rFonts w:asciiTheme="minorHAnsi" w:eastAsiaTheme="minorEastAsia" w:hAnsiTheme="minorHAnsi" w:cstheme="minorBidi"/>
          <w:noProof/>
          <w:color w:val="auto"/>
          <w:sz w:val="22"/>
        </w:rPr>
      </w:pPr>
      <w:ins w:id="1823" w:author="Alina Frey" w:date="2017-11-21T10:43:00Z">
        <w:r w:rsidRPr="00DA2368">
          <w:rPr>
            <w:rStyle w:val="Hyperlink"/>
            <w:noProof/>
          </w:rPr>
          <w:fldChar w:fldCharType="begin"/>
        </w:r>
        <w:r w:rsidRPr="00DA2368">
          <w:rPr>
            <w:rStyle w:val="Hyperlink"/>
            <w:noProof/>
          </w:rPr>
          <w:instrText xml:space="preserve"> </w:instrText>
        </w:r>
        <w:r>
          <w:rPr>
            <w:noProof/>
          </w:rPr>
          <w:instrText>HYPERLINK \l "_Toc499024543"</w:instrText>
        </w:r>
        <w:r w:rsidRPr="00DA2368">
          <w:rPr>
            <w:rStyle w:val="Hyperlink"/>
            <w:noProof/>
          </w:rPr>
          <w:instrText xml:space="preserve"> </w:instrText>
        </w:r>
        <w:r w:rsidRPr="00DA2368">
          <w:rPr>
            <w:rStyle w:val="Hyperlink"/>
            <w:noProof/>
          </w:rPr>
          <w:fldChar w:fldCharType="separate"/>
        </w:r>
        <w:r w:rsidRPr="00DA2368">
          <w:rPr>
            <w:rStyle w:val="Hyperlink"/>
            <w:noProof/>
          </w:rPr>
          <w:t>Figure 79: Pregnancy Checklist – Due Date Alert</w:t>
        </w:r>
        <w:r>
          <w:rPr>
            <w:noProof/>
            <w:webHidden/>
          </w:rPr>
          <w:tab/>
        </w:r>
        <w:r>
          <w:rPr>
            <w:noProof/>
            <w:webHidden/>
          </w:rPr>
          <w:fldChar w:fldCharType="begin"/>
        </w:r>
        <w:r>
          <w:rPr>
            <w:noProof/>
            <w:webHidden/>
          </w:rPr>
          <w:instrText xml:space="preserve"> PAGEREF _Toc499024543 \h </w:instrText>
        </w:r>
      </w:ins>
      <w:r>
        <w:rPr>
          <w:noProof/>
          <w:webHidden/>
        </w:rPr>
      </w:r>
      <w:r>
        <w:rPr>
          <w:noProof/>
          <w:webHidden/>
        </w:rPr>
        <w:fldChar w:fldCharType="separate"/>
      </w:r>
      <w:ins w:id="1824" w:author="Alina Frey [2]" w:date="2017-11-21T10:58:00Z">
        <w:r w:rsidR="003B7B8C">
          <w:rPr>
            <w:noProof/>
            <w:webHidden/>
          </w:rPr>
          <w:t>54</w:t>
        </w:r>
      </w:ins>
      <w:ins w:id="1825" w:author="Alina Frey" w:date="2017-11-21T10:43:00Z">
        <w:r>
          <w:rPr>
            <w:noProof/>
            <w:webHidden/>
          </w:rPr>
          <w:fldChar w:fldCharType="end"/>
        </w:r>
        <w:r w:rsidRPr="00DA2368">
          <w:rPr>
            <w:rStyle w:val="Hyperlink"/>
            <w:noProof/>
          </w:rPr>
          <w:fldChar w:fldCharType="end"/>
        </w:r>
      </w:ins>
    </w:p>
    <w:p w14:paraId="379811DE" w14:textId="3F62BAED" w:rsidR="00672E26" w:rsidRDefault="00672E26">
      <w:pPr>
        <w:pStyle w:val="TableofFigures"/>
        <w:tabs>
          <w:tab w:val="right" w:leader="dot" w:pos="9350"/>
        </w:tabs>
        <w:rPr>
          <w:ins w:id="1826" w:author="Alina Frey" w:date="2017-11-21T10:43:00Z"/>
          <w:rFonts w:asciiTheme="minorHAnsi" w:eastAsiaTheme="minorEastAsia" w:hAnsiTheme="minorHAnsi" w:cstheme="minorBidi"/>
          <w:noProof/>
          <w:color w:val="auto"/>
          <w:sz w:val="22"/>
        </w:rPr>
      </w:pPr>
      <w:ins w:id="1827" w:author="Alina Frey" w:date="2017-11-21T10:43:00Z">
        <w:r w:rsidRPr="00DA2368">
          <w:rPr>
            <w:rStyle w:val="Hyperlink"/>
            <w:noProof/>
          </w:rPr>
          <w:fldChar w:fldCharType="begin"/>
        </w:r>
        <w:r w:rsidRPr="00DA2368">
          <w:rPr>
            <w:rStyle w:val="Hyperlink"/>
            <w:noProof/>
          </w:rPr>
          <w:instrText xml:space="preserve"> </w:instrText>
        </w:r>
        <w:r>
          <w:rPr>
            <w:noProof/>
          </w:rPr>
          <w:instrText>HYPERLINK \l "_Toc499024544"</w:instrText>
        </w:r>
        <w:r w:rsidRPr="00DA2368">
          <w:rPr>
            <w:rStyle w:val="Hyperlink"/>
            <w:noProof/>
          </w:rPr>
          <w:instrText xml:space="preserve"> </w:instrText>
        </w:r>
        <w:r w:rsidRPr="00DA2368">
          <w:rPr>
            <w:rStyle w:val="Hyperlink"/>
            <w:noProof/>
          </w:rPr>
          <w:fldChar w:fldCharType="separate"/>
        </w:r>
        <w:r w:rsidRPr="00DA2368">
          <w:rPr>
            <w:rStyle w:val="Hyperlink"/>
            <w:noProof/>
          </w:rPr>
          <w:t>Figure 80: Pregnancy Checklist Filter</w:t>
        </w:r>
        <w:r>
          <w:rPr>
            <w:noProof/>
            <w:webHidden/>
          </w:rPr>
          <w:tab/>
        </w:r>
        <w:r>
          <w:rPr>
            <w:noProof/>
            <w:webHidden/>
          </w:rPr>
          <w:fldChar w:fldCharType="begin"/>
        </w:r>
        <w:r>
          <w:rPr>
            <w:noProof/>
            <w:webHidden/>
          </w:rPr>
          <w:instrText xml:space="preserve"> PAGEREF _Toc499024544 \h </w:instrText>
        </w:r>
      </w:ins>
      <w:r>
        <w:rPr>
          <w:noProof/>
          <w:webHidden/>
        </w:rPr>
      </w:r>
      <w:r>
        <w:rPr>
          <w:noProof/>
          <w:webHidden/>
        </w:rPr>
        <w:fldChar w:fldCharType="separate"/>
      </w:r>
      <w:ins w:id="1828" w:author="Alina Frey [2]" w:date="2017-11-21T10:58:00Z">
        <w:r w:rsidR="003B7B8C">
          <w:rPr>
            <w:noProof/>
            <w:webHidden/>
          </w:rPr>
          <w:t>54</w:t>
        </w:r>
      </w:ins>
      <w:ins w:id="1829" w:author="Alina Frey" w:date="2017-11-21T10:43:00Z">
        <w:r>
          <w:rPr>
            <w:noProof/>
            <w:webHidden/>
          </w:rPr>
          <w:fldChar w:fldCharType="end"/>
        </w:r>
        <w:r w:rsidRPr="00DA2368">
          <w:rPr>
            <w:rStyle w:val="Hyperlink"/>
            <w:noProof/>
          </w:rPr>
          <w:fldChar w:fldCharType="end"/>
        </w:r>
      </w:ins>
    </w:p>
    <w:p w14:paraId="5FF240FF" w14:textId="140B2288" w:rsidR="00672E26" w:rsidRDefault="00672E26">
      <w:pPr>
        <w:pStyle w:val="TableofFigures"/>
        <w:tabs>
          <w:tab w:val="right" w:leader="dot" w:pos="9350"/>
        </w:tabs>
        <w:rPr>
          <w:ins w:id="1830" w:author="Alina Frey" w:date="2017-11-21T10:43:00Z"/>
          <w:rFonts w:asciiTheme="minorHAnsi" w:eastAsiaTheme="minorEastAsia" w:hAnsiTheme="minorHAnsi" w:cstheme="minorBidi"/>
          <w:noProof/>
          <w:color w:val="auto"/>
          <w:sz w:val="22"/>
        </w:rPr>
      </w:pPr>
      <w:ins w:id="1831" w:author="Alina Frey" w:date="2017-11-21T10:43:00Z">
        <w:r w:rsidRPr="00DA2368">
          <w:rPr>
            <w:rStyle w:val="Hyperlink"/>
            <w:noProof/>
          </w:rPr>
          <w:fldChar w:fldCharType="begin"/>
        </w:r>
        <w:r w:rsidRPr="00DA2368">
          <w:rPr>
            <w:rStyle w:val="Hyperlink"/>
            <w:noProof/>
          </w:rPr>
          <w:instrText xml:space="preserve"> </w:instrText>
        </w:r>
        <w:r>
          <w:rPr>
            <w:noProof/>
          </w:rPr>
          <w:instrText>HYPERLINK \l "_Toc499024545"</w:instrText>
        </w:r>
        <w:r w:rsidRPr="00DA2368">
          <w:rPr>
            <w:rStyle w:val="Hyperlink"/>
            <w:noProof/>
          </w:rPr>
          <w:instrText xml:space="preserve"> </w:instrText>
        </w:r>
        <w:r w:rsidRPr="00DA2368">
          <w:rPr>
            <w:rStyle w:val="Hyperlink"/>
            <w:noProof/>
          </w:rPr>
          <w:fldChar w:fldCharType="separate"/>
        </w:r>
        <w:r w:rsidRPr="00DA2368">
          <w:rPr>
            <w:rStyle w:val="Hyperlink"/>
            <w:noProof/>
          </w:rPr>
          <w:t>Figure 81: Pregnancy Checklist – Action on an existing item</w:t>
        </w:r>
        <w:r>
          <w:rPr>
            <w:noProof/>
            <w:webHidden/>
          </w:rPr>
          <w:tab/>
        </w:r>
        <w:r>
          <w:rPr>
            <w:noProof/>
            <w:webHidden/>
          </w:rPr>
          <w:fldChar w:fldCharType="begin"/>
        </w:r>
        <w:r>
          <w:rPr>
            <w:noProof/>
            <w:webHidden/>
          </w:rPr>
          <w:instrText xml:space="preserve"> PAGEREF _Toc499024545 \h </w:instrText>
        </w:r>
      </w:ins>
      <w:r>
        <w:rPr>
          <w:noProof/>
          <w:webHidden/>
        </w:rPr>
      </w:r>
      <w:r>
        <w:rPr>
          <w:noProof/>
          <w:webHidden/>
        </w:rPr>
        <w:fldChar w:fldCharType="separate"/>
      </w:r>
      <w:ins w:id="1832" w:author="Alina Frey [2]" w:date="2017-11-21T10:58:00Z">
        <w:r w:rsidR="003B7B8C">
          <w:rPr>
            <w:noProof/>
            <w:webHidden/>
          </w:rPr>
          <w:t>55</w:t>
        </w:r>
      </w:ins>
      <w:ins w:id="1833" w:author="Alina Frey" w:date="2017-11-21T10:43:00Z">
        <w:r>
          <w:rPr>
            <w:noProof/>
            <w:webHidden/>
          </w:rPr>
          <w:fldChar w:fldCharType="end"/>
        </w:r>
        <w:r w:rsidRPr="00DA2368">
          <w:rPr>
            <w:rStyle w:val="Hyperlink"/>
            <w:noProof/>
          </w:rPr>
          <w:fldChar w:fldCharType="end"/>
        </w:r>
      </w:ins>
    </w:p>
    <w:p w14:paraId="6BB45E2F" w14:textId="32A0BEA9" w:rsidR="00672E26" w:rsidRDefault="00672E26">
      <w:pPr>
        <w:pStyle w:val="TableofFigures"/>
        <w:tabs>
          <w:tab w:val="right" w:leader="dot" w:pos="9350"/>
        </w:tabs>
        <w:rPr>
          <w:ins w:id="1834" w:author="Alina Frey" w:date="2017-11-21T10:43:00Z"/>
          <w:rFonts w:asciiTheme="minorHAnsi" w:eastAsiaTheme="minorEastAsia" w:hAnsiTheme="minorHAnsi" w:cstheme="minorBidi"/>
          <w:noProof/>
          <w:color w:val="auto"/>
          <w:sz w:val="22"/>
        </w:rPr>
      </w:pPr>
      <w:ins w:id="1835" w:author="Alina Frey" w:date="2017-11-21T10:43:00Z">
        <w:r w:rsidRPr="00DA2368">
          <w:rPr>
            <w:rStyle w:val="Hyperlink"/>
            <w:noProof/>
          </w:rPr>
          <w:fldChar w:fldCharType="begin"/>
        </w:r>
        <w:r w:rsidRPr="00DA2368">
          <w:rPr>
            <w:rStyle w:val="Hyperlink"/>
            <w:noProof/>
          </w:rPr>
          <w:instrText xml:space="preserve"> </w:instrText>
        </w:r>
        <w:r>
          <w:rPr>
            <w:noProof/>
          </w:rPr>
          <w:instrText>HYPERLINK \l "_Toc499024546"</w:instrText>
        </w:r>
        <w:r w:rsidRPr="00DA2368">
          <w:rPr>
            <w:rStyle w:val="Hyperlink"/>
            <w:noProof/>
          </w:rPr>
          <w:instrText xml:space="preserve"> </w:instrText>
        </w:r>
        <w:r w:rsidRPr="00DA2368">
          <w:rPr>
            <w:rStyle w:val="Hyperlink"/>
            <w:noProof/>
          </w:rPr>
          <w:fldChar w:fldCharType="separate"/>
        </w:r>
        <w:r w:rsidRPr="00DA2368">
          <w:rPr>
            <w:rStyle w:val="Hyperlink"/>
            <w:noProof/>
          </w:rPr>
          <w:t>Figure 82: Edit the Status of an existing Pregnancy Checklist Item</w:t>
        </w:r>
        <w:r>
          <w:rPr>
            <w:noProof/>
            <w:webHidden/>
          </w:rPr>
          <w:tab/>
        </w:r>
        <w:r>
          <w:rPr>
            <w:noProof/>
            <w:webHidden/>
          </w:rPr>
          <w:fldChar w:fldCharType="begin"/>
        </w:r>
        <w:r>
          <w:rPr>
            <w:noProof/>
            <w:webHidden/>
          </w:rPr>
          <w:instrText xml:space="preserve"> PAGEREF _Toc499024546 \h </w:instrText>
        </w:r>
      </w:ins>
      <w:r>
        <w:rPr>
          <w:noProof/>
          <w:webHidden/>
        </w:rPr>
      </w:r>
      <w:r>
        <w:rPr>
          <w:noProof/>
          <w:webHidden/>
        </w:rPr>
        <w:fldChar w:fldCharType="separate"/>
      </w:r>
      <w:ins w:id="1836" w:author="Alina Frey [2]" w:date="2017-11-21T10:58:00Z">
        <w:r w:rsidR="003B7B8C">
          <w:rPr>
            <w:noProof/>
            <w:webHidden/>
          </w:rPr>
          <w:t>56</w:t>
        </w:r>
      </w:ins>
      <w:ins w:id="1837" w:author="Alina Frey" w:date="2017-11-21T10:43:00Z">
        <w:r>
          <w:rPr>
            <w:noProof/>
            <w:webHidden/>
          </w:rPr>
          <w:fldChar w:fldCharType="end"/>
        </w:r>
        <w:r w:rsidRPr="00DA2368">
          <w:rPr>
            <w:rStyle w:val="Hyperlink"/>
            <w:noProof/>
          </w:rPr>
          <w:fldChar w:fldCharType="end"/>
        </w:r>
      </w:ins>
    </w:p>
    <w:p w14:paraId="018E3254" w14:textId="5193312A" w:rsidR="00672E26" w:rsidRDefault="00672E26">
      <w:pPr>
        <w:pStyle w:val="TableofFigures"/>
        <w:tabs>
          <w:tab w:val="right" w:leader="dot" w:pos="9350"/>
        </w:tabs>
        <w:rPr>
          <w:ins w:id="1838" w:author="Alina Frey" w:date="2017-11-21T10:43:00Z"/>
          <w:rFonts w:asciiTheme="minorHAnsi" w:eastAsiaTheme="minorEastAsia" w:hAnsiTheme="minorHAnsi" w:cstheme="minorBidi"/>
          <w:noProof/>
          <w:color w:val="auto"/>
          <w:sz w:val="22"/>
        </w:rPr>
      </w:pPr>
      <w:ins w:id="1839" w:author="Alina Frey" w:date="2017-11-21T10:43:00Z">
        <w:r w:rsidRPr="00DA2368">
          <w:rPr>
            <w:rStyle w:val="Hyperlink"/>
            <w:noProof/>
          </w:rPr>
          <w:fldChar w:fldCharType="begin"/>
        </w:r>
        <w:r w:rsidRPr="00DA2368">
          <w:rPr>
            <w:rStyle w:val="Hyperlink"/>
            <w:noProof/>
          </w:rPr>
          <w:instrText xml:space="preserve"> </w:instrText>
        </w:r>
        <w:r>
          <w:rPr>
            <w:noProof/>
          </w:rPr>
          <w:instrText>HYPERLINK \l "_Toc499024547"</w:instrText>
        </w:r>
        <w:r w:rsidRPr="00DA2368">
          <w:rPr>
            <w:rStyle w:val="Hyperlink"/>
            <w:noProof/>
          </w:rPr>
          <w:instrText xml:space="preserve"> </w:instrText>
        </w:r>
        <w:r w:rsidRPr="00DA2368">
          <w:rPr>
            <w:rStyle w:val="Hyperlink"/>
            <w:noProof/>
          </w:rPr>
          <w:fldChar w:fldCharType="separate"/>
        </w:r>
        <w:r w:rsidRPr="00DA2368">
          <w:rPr>
            <w:rStyle w:val="Hyperlink"/>
            <w:noProof/>
          </w:rPr>
          <w:t>Figure 83: Edit Pregnancy Checklist Item</w:t>
        </w:r>
        <w:r>
          <w:rPr>
            <w:noProof/>
            <w:webHidden/>
          </w:rPr>
          <w:tab/>
        </w:r>
        <w:r>
          <w:rPr>
            <w:noProof/>
            <w:webHidden/>
          </w:rPr>
          <w:fldChar w:fldCharType="begin"/>
        </w:r>
        <w:r>
          <w:rPr>
            <w:noProof/>
            <w:webHidden/>
          </w:rPr>
          <w:instrText xml:space="preserve"> PAGEREF _Toc499024547 \h </w:instrText>
        </w:r>
      </w:ins>
      <w:r>
        <w:rPr>
          <w:noProof/>
          <w:webHidden/>
        </w:rPr>
      </w:r>
      <w:r>
        <w:rPr>
          <w:noProof/>
          <w:webHidden/>
        </w:rPr>
        <w:fldChar w:fldCharType="separate"/>
      </w:r>
      <w:ins w:id="1840" w:author="Alina Frey [2]" w:date="2017-11-21T10:58:00Z">
        <w:r w:rsidR="003B7B8C">
          <w:rPr>
            <w:noProof/>
            <w:webHidden/>
          </w:rPr>
          <w:t>56</w:t>
        </w:r>
      </w:ins>
      <w:ins w:id="1841" w:author="Alina Frey" w:date="2017-11-21T10:43:00Z">
        <w:r>
          <w:rPr>
            <w:noProof/>
            <w:webHidden/>
          </w:rPr>
          <w:fldChar w:fldCharType="end"/>
        </w:r>
        <w:r w:rsidRPr="00DA2368">
          <w:rPr>
            <w:rStyle w:val="Hyperlink"/>
            <w:noProof/>
          </w:rPr>
          <w:fldChar w:fldCharType="end"/>
        </w:r>
      </w:ins>
    </w:p>
    <w:p w14:paraId="472D80BB" w14:textId="129CF417" w:rsidR="00672E26" w:rsidRDefault="00672E26">
      <w:pPr>
        <w:pStyle w:val="TableofFigures"/>
        <w:tabs>
          <w:tab w:val="right" w:leader="dot" w:pos="9350"/>
        </w:tabs>
        <w:rPr>
          <w:ins w:id="1842" w:author="Alina Frey" w:date="2017-11-21T10:43:00Z"/>
          <w:rFonts w:asciiTheme="minorHAnsi" w:eastAsiaTheme="minorEastAsia" w:hAnsiTheme="minorHAnsi" w:cstheme="minorBidi"/>
          <w:noProof/>
          <w:color w:val="auto"/>
          <w:sz w:val="22"/>
        </w:rPr>
      </w:pPr>
      <w:ins w:id="1843" w:author="Alina Frey" w:date="2017-11-21T10:43:00Z">
        <w:r w:rsidRPr="00DA2368">
          <w:rPr>
            <w:rStyle w:val="Hyperlink"/>
            <w:noProof/>
          </w:rPr>
          <w:fldChar w:fldCharType="begin"/>
        </w:r>
        <w:r w:rsidRPr="00DA2368">
          <w:rPr>
            <w:rStyle w:val="Hyperlink"/>
            <w:noProof/>
          </w:rPr>
          <w:instrText xml:space="preserve"> </w:instrText>
        </w:r>
        <w:r>
          <w:rPr>
            <w:noProof/>
          </w:rPr>
          <w:instrText>HYPERLINK \l "_Toc499024548"</w:instrText>
        </w:r>
        <w:r w:rsidRPr="00DA2368">
          <w:rPr>
            <w:rStyle w:val="Hyperlink"/>
            <w:noProof/>
          </w:rPr>
          <w:instrText xml:space="preserve"> </w:instrText>
        </w:r>
        <w:r w:rsidRPr="00DA2368">
          <w:rPr>
            <w:rStyle w:val="Hyperlink"/>
            <w:noProof/>
          </w:rPr>
          <w:fldChar w:fldCharType="separate"/>
        </w:r>
        <w:r w:rsidRPr="00DA2368">
          <w:rPr>
            <w:rStyle w:val="Hyperlink"/>
            <w:noProof/>
          </w:rPr>
          <w:t>Figure 84: Add/Edit Pregnancy Checklist Item – Type field</w:t>
        </w:r>
        <w:r>
          <w:rPr>
            <w:noProof/>
            <w:webHidden/>
          </w:rPr>
          <w:tab/>
        </w:r>
        <w:r>
          <w:rPr>
            <w:noProof/>
            <w:webHidden/>
          </w:rPr>
          <w:fldChar w:fldCharType="begin"/>
        </w:r>
        <w:r>
          <w:rPr>
            <w:noProof/>
            <w:webHidden/>
          </w:rPr>
          <w:instrText xml:space="preserve"> PAGEREF _Toc499024548 \h </w:instrText>
        </w:r>
      </w:ins>
      <w:r>
        <w:rPr>
          <w:noProof/>
          <w:webHidden/>
        </w:rPr>
      </w:r>
      <w:r>
        <w:rPr>
          <w:noProof/>
          <w:webHidden/>
        </w:rPr>
        <w:fldChar w:fldCharType="separate"/>
      </w:r>
      <w:ins w:id="1844" w:author="Alina Frey [2]" w:date="2017-11-21T10:58:00Z">
        <w:r w:rsidR="003B7B8C">
          <w:rPr>
            <w:noProof/>
            <w:webHidden/>
          </w:rPr>
          <w:t>57</w:t>
        </w:r>
      </w:ins>
      <w:ins w:id="1845" w:author="Alina Frey" w:date="2017-11-21T10:43:00Z">
        <w:r>
          <w:rPr>
            <w:noProof/>
            <w:webHidden/>
          </w:rPr>
          <w:fldChar w:fldCharType="end"/>
        </w:r>
        <w:r w:rsidRPr="00DA2368">
          <w:rPr>
            <w:rStyle w:val="Hyperlink"/>
            <w:noProof/>
          </w:rPr>
          <w:fldChar w:fldCharType="end"/>
        </w:r>
      </w:ins>
    </w:p>
    <w:p w14:paraId="37B052F6" w14:textId="5E272AB7" w:rsidR="00672E26" w:rsidRDefault="00672E26">
      <w:pPr>
        <w:pStyle w:val="TableofFigures"/>
        <w:tabs>
          <w:tab w:val="right" w:leader="dot" w:pos="9350"/>
        </w:tabs>
        <w:rPr>
          <w:ins w:id="1846" w:author="Alina Frey" w:date="2017-11-21T10:43:00Z"/>
          <w:rFonts w:asciiTheme="minorHAnsi" w:eastAsiaTheme="minorEastAsia" w:hAnsiTheme="minorHAnsi" w:cstheme="minorBidi"/>
          <w:noProof/>
          <w:color w:val="auto"/>
          <w:sz w:val="22"/>
        </w:rPr>
      </w:pPr>
      <w:ins w:id="1847" w:author="Alina Frey" w:date="2017-11-21T10:43:00Z">
        <w:r w:rsidRPr="00DA2368">
          <w:rPr>
            <w:rStyle w:val="Hyperlink"/>
            <w:noProof/>
          </w:rPr>
          <w:lastRenderedPageBreak/>
          <w:fldChar w:fldCharType="begin"/>
        </w:r>
        <w:r w:rsidRPr="00DA2368">
          <w:rPr>
            <w:rStyle w:val="Hyperlink"/>
            <w:noProof/>
          </w:rPr>
          <w:instrText xml:space="preserve"> </w:instrText>
        </w:r>
        <w:r>
          <w:rPr>
            <w:noProof/>
          </w:rPr>
          <w:instrText>HYPERLINK \l "_Toc499024549"</w:instrText>
        </w:r>
        <w:r w:rsidRPr="00DA2368">
          <w:rPr>
            <w:rStyle w:val="Hyperlink"/>
            <w:noProof/>
          </w:rPr>
          <w:instrText xml:space="preserve"> </w:instrText>
        </w:r>
        <w:r w:rsidRPr="00DA2368">
          <w:rPr>
            <w:rStyle w:val="Hyperlink"/>
            <w:noProof/>
          </w:rPr>
          <w:fldChar w:fldCharType="separate"/>
        </w:r>
        <w:r w:rsidRPr="00DA2368">
          <w:rPr>
            <w:rStyle w:val="Hyperlink"/>
            <w:noProof/>
          </w:rPr>
          <w:t>Figure 85: Add/Edit Pregnancy Checklist Item – Note field</w:t>
        </w:r>
        <w:r>
          <w:rPr>
            <w:noProof/>
            <w:webHidden/>
          </w:rPr>
          <w:tab/>
        </w:r>
        <w:r>
          <w:rPr>
            <w:noProof/>
            <w:webHidden/>
          </w:rPr>
          <w:fldChar w:fldCharType="begin"/>
        </w:r>
        <w:r>
          <w:rPr>
            <w:noProof/>
            <w:webHidden/>
          </w:rPr>
          <w:instrText xml:space="preserve"> PAGEREF _Toc499024549 \h </w:instrText>
        </w:r>
      </w:ins>
      <w:r>
        <w:rPr>
          <w:noProof/>
          <w:webHidden/>
        </w:rPr>
      </w:r>
      <w:r>
        <w:rPr>
          <w:noProof/>
          <w:webHidden/>
        </w:rPr>
        <w:fldChar w:fldCharType="separate"/>
      </w:r>
      <w:ins w:id="1848" w:author="Alina Frey [2]" w:date="2017-11-21T10:58:00Z">
        <w:r w:rsidR="003B7B8C">
          <w:rPr>
            <w:noProof/>
            <w:webHidden/>
          </w:rPr>
          <w:t>57</w:t>
        </w:r>
      </w:ins>
      <w:ins w:id="1849" w:author="Alina Frey" w:date="2017-11-21T10:43:00Z">
        <w:r>
          <w:rPr>
            <w:noProof/>
            <w:webHidden/>
          </w:rPr>
          <w:fldChar w:fldCharType="end"/>
        </w:r>
        <w:r w:rsidRPr="00DA2368">
          <w:rPr>
            <w:rStyle w:val="Hyperlink"/>
            <w:noProof/>
          </w:rPr>
          <w:fldChar w:fldCharType="end"/>
        </w:r>
      </w:ins>
    </w:p>
    <w:p w14:paraId="026B822F" w14:textId="20F1972D" w:rsidR="00672E26" w:rsidRDefault="00672E26">
      <w:pPr>
        <w:pStyle w:val="TableofFigures"/>
        <w:tabs>
          <w:tab w:val="right" w:leader="dot" w:pos="9350"/>
        </w:tabs>
        <w:rPr>
          <w:ins w:id="1850" w:author="Alina Frey" w:date="2017-11-21T10:43:00Z"/>
          <w:rFonts w:asciiTheme="minorHAnsi" w:eastAsiaTheme="minorEastAsia" w:hAnsiTheme="minorHAnsi" w:cstheme="minorBidi"/>
          <w:noProof/>
          <w:color w:val="auto"/>
          <w:sz w:val="22"/>
        </w:rPr>
      </w:pPr>
      <w:ins w:id="1851" w:author="Alina Frey" w:date="2017-11-21T10:43:00Z">
        <w:r w:rsidRPr="00DA2368">
          <w:rPr>
            <w:rStyle w:val="Hyperlink"/>
            <w:noProof/>
          </w:rPr>
          <w:fldChar w:fldCharType="begin"/>
        </w:r>
        <w:r w:rsidRPr="00DA2368">
          <w:rPr>
            <w:rStyle w:val="Hyperlink"/>
            <w:noProof/>
          </w:rPr>
          <w:instrText xml:space="preserve"> </w:instrText>
        </w:r>
        <w:r>
          <w:rPr>
            <w:noProof/>
          </w:rPr>
          <w:instrText>HYPERLINK \l "_Toc499024550"</w:instrText>
        </w:r>
        <w:r w:rsidRPr="00DA2368">
          <w:rPr>
            <w:rStyle w:val="Hyperlink"/>
            <w:noProof/>
          </w:rPr>
          <w:instrText xml:space="preserve"> </w:instrText>
        </w:r>
        <w:r w:rsidRPr="00DA2368">
          <w:rPr>
            <w:rStyle w:val="Hyperlink"/>
            <w:noProof/>
          </w:rPr>
          <w:fldChar w:fldCharType="separate"/>
        </w:r>
        <w:r w:rsidRPr="00DA2368">
          <w:rPr>
            <w:rStyle w:val="Hyperlink"/>
            <w:noProof/>
          </w:rPr>
          <w:t>Figure 86: Add/Edit Pregnancy Checklist Item – Education field</w:t>
        </w:r>
        <w:r>
          <w:rPr>
            <w:noProof/>
            <w:webHidden/>
          </w:rPr>
          <w:tab/>
        </w:r>
        <w:r>
          <w:rPr>
            <w:noProof/>
            <w:webHidden/>
          </w:rPr>
          <w:fldChar w:fldCharType="begin"/>
        </w:r>
        <w:r>
          <w:rPr>
            <w:noProof/>
            <w:webHidden/>
          </w:rPr>
          <w:instrText xml:space="preserve"> PAGEREF _Toc499024550 \h </w:instrText>
        </w:r>
      </w:ins>
      <w:r>
        <w:rPr>
          <w:noProof/>
          <w:webHidden/>
        </w:rPr>
      </w:r>
      <w:r>
        <w:rPr>
          <w:noProof/>
          <w:webHidden/>
        </w:rPr>
        <w:fldChar w:fldCharType="separate"/>
      </w:r>
      <w:ins w:id="1852" w:author="Alina Frey [2]" w:date="2017-11-21T10:58:00Z">
        <w:r w:rsidR="003B7B8C">
          <w:rPr>
            <w:noProof/>
            <w:webHidden/>
          </w:rPr>
          <w:t>58</w:t>
        </w:r>
      </w:ins>
      <w:ins w:id="1853" w:author="Alina Frey" w:date="2017-11-21T10:43:00Z">
        <w:r>
          <w:rPr>
            <w:noProof/>
            <w:webHidden/>
          </w:rPr>
          <w:fldChar w:fldCharType="end"/>
        </w:r>
        <w:r w:rsidRPr="00DA2368">
          <w:rPr>
            <w:rStyle w:val="Hyperlink"/>
            <w:noProof/>
          </w:rPr>
          <w:fldChar w:fldCharType="end"/>
        </w:r>
      </w:ins>
    </w:p>
    <w:p w14:paraId="716DFE3E" w14:textId="3BADB877" w:rsidR="00672E26" w:rsidRDefault="00672E26">
      <w:pPr>
        <w:pStyle w:val="TableofFigures"/>
        <w:tabs>
          <w:tab w:val="right" w:leader="dot" w:pos="9350"/>
        </w:tabs>
        <w:rPr>
          <w:ins w:id="1854" w:author="Alina Frey" w:date="2017-11-21T10:43:00Z"/>
          <w:rFonts w:asciiTheme="minorHAnsi" w:eastAsiaTheme="minorEastAsia" w:hAnsiTheme="minorHAnsi" w:cstheme="minorBidi"/>
          <w:noProof/>
          <w:color w:val="auto"/>
          <w:sz w:val="22"/>
        </w:rPr>
      </w:pPr>
      <w:ins w:id="1855" w:author="Alina Frey" w:date="2017-11-21T10:43:00Z">
        <w:r w:rsidRPr="00DA2368">
          <w:rPr>
            <w:rStyle w:val="Hyperlink"/>
            <w:noProof/>
          </w:rPr>
          <w:fldChar w:fldCharType="begin"/>
        </w:r>
        <w:r w:rsidRPr="00DA2368">
          <w:rPr>
            <w:rStyle w:val="Hyperlink"/>
            <w:noProof/>
          </w:rPr>
          <w:instrText xml:space="preserve"> </w:instrText>
        </w:r>
        <w:r>
          <w:rPr>
            <w:noProof/>
          </w:rPr>
          <w:instrText>HYPERLINK \l "_Toc499024551"</w:instrText>
        </w:r>
        <w:r w:rsidRPr="00DA2368">
          <w:rPr>
            <w:rStyle w:val="Hyperlink"/>
            <w:noProof/>
          </w:rPr>
          <w:instrText xml:space="preserve"> </w:instrText>
        </w:r>
        <w:r w:rsidRPr="00DA2368">
          <w:rPr>
            <w:rStyle w:val="Hyperlink"/>
            <w:noProof/>
          </w:rPr>
          <w:fldChar w:fldCharType="separate"/>
        </w:r>
        <w:r w:rsidRPr="00DA2368">
          <w:rPr>
            <w:rStyle w:val="Hyperlink"/>
            <w:noProof/>
          </w:rPr>
          <w:t>Figure 87: Add/Edit Pregnancy Checklist Item – Completion Status field</w:t>
        </w:r>
        <w:r>
          <w:rPr>
            <w:noProof/>
            <w:webHidden/>
          </w:rPr>
          <w:tab/>
        </w:r>
        <w:r>
          <w:rPr>
            <w:noProof/>
            <w:webHidden/>
          </w:rPr>
          <w:fldChar w:fldCharType="begin"/>
        </w:r>
        <w:r>
          <w:rPr>
            <w:noProof/>
            <w:webHidden/>
          </w:rPr>
          <w:instrText xml:space="preserve"> PAGEREF _Toc499024551 \h </w:instrText>
        </w:r>
      </w:ins>
      <w:r>
        <w:rPr>
          <w:noProof/>
          <w:webHidden/>
        </w:rPr>
      </w:r>
      <w:r>
        <w:rPr>
          <w:noProof/>
          <w:webHidden/>
        </w:rPr>
        <w:fldChar w:fldCharType="separate"/>
      </w:r>
      <w:ins w:id="1856" w:author="Alina Frey [2]" w:date="2017-11-21T10:58:00Z">
        <w:r w:rsidR="003B7B8C">
          <w:rPr>
            <w:noProof/>
            <w:webHidden/>
          </w:rPr>
          <w:t>58</w:t>
        </w:r>
      </w:ins>
      <w:ins w:id="1857" w:author="Alina Frey" w:date="2017-11-21T10:43:00Z">
        <w:r>
          <w:rPr>
            <w:noProof/>
            <w:webHidden/>
          </w:rPr>
          <w:fldChar w:fldCharType="end"/>
        </w:r>
        <w:r w:rsidRPr="00DA2368">
          <w:rPr>
            <w:rStyle w:val="Hyperlink"/>
            <w:noProof/>
          </w:rPr>
          <w:fldChar w:fldCharType="end"/>
        </w:r>
      </w:ins>
    </w:p>
    <w:p w14:paraId="23BF8112" w14:textId="66EE14E6" w:rsidR="00672E26" w:rsidRDefault="00672E26">
      <w:pPr>
        <w:pStyle w:val="TableofFigures"/>
        <w:tabs>
          <w:tab w:val="right" w:leader="dot" w:pos="9350"/>
        </w:tabs>
        <w:rPr>
          <w:ins w:id="1858" w:author="Alina Frey" w:date="2017-11-21T10:43:00Z"/>
          <w:rFonts w:asciiTheme="minorHAnsi" w:eastAsiaTheme="minorEastAsia" w:hAnsiTheme="minorHAnsi" w:cstheme="minorBidi"/>
          <w:noProof/>
          <w:color w:val="auto"/>
          <w:sz w:val="22"/>
        </w:rPr>
      </w:pPr>
      <w:ins w:id="1859" w:author="Alina Frey" w:date="2017-11-21T10:43:00Z">
        <w:r w:rsidRPr="00DA2368">
          <w:rPr>
            <w:rStyle w:val="Hyperlink"/>
            <w:noProof/>
          </w:rPr>
          <w:fldChar w:fldCharType="begin"/>
        </w:r>
        <w:r w:rsidRPr="00DA2368">
          <w:rPr>
            <w:rStyle w:val="Hyperlink"/>
            <w:noProof/>
          </w:rPr>
          <w:instrText xml:space="preserve"> </w:instrText>
        </w:r>
        <w:r>
          <w:rPr>
            <w:noProof/>
          </w:rPr>
          <w:instrText>HYPERLINK \l "_Toc499024552"</w:instrText>
        </w:r>
        <w:r w:rsidRPr="00DA2368">
          <w:rPr>
            <w:rStyle w:val="Hyperlink"/>
            <w:noProof/>
          </w:rPr>
          <w:instrText xml:space="preserve"> </w:instrText>
        </w:r>
        <w:r w:rsidRPr="00DA2368">
          <w:rPr>
            <w:rStyle w:val="Hyperlink"/>
            <w:noProof/>
          </w:rPr>
          <w:fldChar w:fldCharType="separate"/>
        </w:r>
        <w:r w:rsidRPr="00DA2368">
          <w:rPr>
            <w:rStyle w:val="Hyperlink"/>
            <w:noProof/>
          </w:rPr>
          <w:t>Figure 88: Editing existing Pregnancy Checklist item success message</w:t>
        </w:r>
        <w:r>
          <w:rPr>
            <w:noProof/>
            <w:webHidden/>
          </w:rPr>
          <w:tab/>
        </w:r>
        <w:r>
          <w:rPr>
            <w:noProof/>
            <w:webHidden/>
          </w:rPr>
          <w:fldChar w:fldCharType="begin"/>
        </w:r>
        <w:r>
          <w:rPr>
            <w:noProof/>
            <w:webHidden/>
          </w:rPr>
          <w:instrText xml:space="preserve"> PAGEREF _Toc499024552 \h </w:instrText>
        </w:r>
      </w:ins>
      <w:r>
        <w:rPr>
          <w:noProof/>
          <w:webHidden/>
        </w:rPr>
      </w:r>
      <w:r>
        <w:rPr>
          <w:noProof/>
          <w:webHidden/>
        </w:rPr>
        <w:fldChar w:fldCharType="separate"/>
      </w:r>
      <w:ins w:id="1860" w:author="Alina Frey [2]" w:date="2017-11-21T10:58:00Z">
        <w:r w:rsidR="003B7B8C">
          <w:rPr>
            <w:noProof/>
            <w:webHidden/>
          </w:rPr>
          <w:t>59</w:t>
        </w:r>
      </w:ins>
      <w:ins w:id="1861" w:author="Alina Frey" w:date="2017-11-21T10:43:00Z">
        <w:r>
          <w:rPr>
            <w:noProof/>
            <w:webHidden/>
          </w:rPr>
          <w:fldChar w:fldCharType="end"/>
        </w:r>
        <w:r w:rsidRPr="00DA2368">
          <w:rPr>
            <w:rStyle w:val="Hyperlink"/>
            <w:noProof/>
          </w:rPr>
          <w:fldChar w:fldCharType="end"/>
        </w:r>
      </w:ins>
    </w:p>
    <w:p w14:paraId="04C7535A" w14:textId="07202609" w:rsidR="00672E26" w:rsidRDefault="00672E26">
      <w:pPr>
        <w:pStyle w:val="TableofFigures"/>
        <w:tabs>
          <w:tab w:val="right" w:leader="dot" w:pos="9350"/>
        </w:tabs>
        <w:rPr>
          <w:ins w:id="1862" w:author="Alina Frey" w:date="2017-11-21T10:43:00Z"/>
          <w:rFonts w:asciiTheme="minorHAnsi" w:eastAsiaTheme="minorEastAsia" w:hAnsiTheme="minorHAnsi" w:cstheme="minorBidi"/>
          <w:noProof/>
          <w:color w:val="auto"/>
          <w:sz w:val="22"/>
        </w:rPr>
      </w:pPr>
      <w:ins w:id="1863" w:author="Alina Frey" w:date="2017-11-21T10:43:00Z">
        <w:r w:rsidRPr="00DA2368">
          <w:rPr>
            <w:rStyle w:val="Hyperlink"/>
            <w:noProof/>
          </w:rPr>
          <w:fldChar w:fldCharType="begin"/>
        </w:r>
        <w:r w:rsidRPr="00DA2368">
          <w:rPr>
            <w:rStyle w:val="Hyperlink"/>
            <w:noProof/>
          </w:rPr>
          <w:instrText xml:space="preserve"> </w:instrText>
        </w:r>
        <w:r>
          <w:rPr>
            <w:noProof/>
          </w:rPr>
          <w:instrText>HYPERLINK \l "_Toc499024553"</w:instrText>
        </w:r>
        <w:r w:rsidRPr="00DA2368">
          <w:rPr>
            <w:rStyle w:val="Hyperlink"/>
            <w:noProof/>
          </w:rPr>
          <w:instrText xml:space="preserve"> </w:instrText>
        </w:r>
        <w:r w:rsidRPr="00DA2368">
          <w:rPr>
            <w:rStyle w:val="Hyperlink"/>
            <w:noProof/>
          </w:rPr>
          <w:fldChar w:fldCharType="separate"/>
        </w:r>
        <w:r w:rsidRPr="00DA2368">
          <w:rPr>
            <w:rStyle w:val="Hyperlink"/>
            <w:noProof/>
          </w:rPr>
          <w:t>Figure 89: Deleting an existing Pregnancy Checklist item message</w:t>
        </w:r>
        <w:r>
          <w:rPr>
            <w:noProof/>
            <w:webHidden/>
          </w:rPr>
          <w:tab/>
        </w:r>
        <w:r>
          <w:rPr>
            <w:noProof/>
            <w:webHidden/>
          </w:rPr>
          <w:fldChar w:fldCharType="begin"/>
        </w:r>
        <w:r>
          <w:rPr>
            <w:noProof/>
            <w:webHidden/>
          </w:rPr>
          <w:instrText xml:space="preserve"> PAGEREF _Toc499024553 \h </w:instrText>
        </w:r>
      </w:ins>
      <w:r>
        <w:rPr>
          <w:noProof/>
          <w:webHidden/>
        </w:rPr>
      </w:r>
      <w:r>
        <w:rPr>
          <w:noProof/>
          <w:webHidden/>
        </w:rPr>
        <w:fldChar w:fldCharType="separate"/>
      </w:r>
      <w:ins w:id="1864" w:author="Alina Frey [2]" w:date="2017-11-21T10:58:00Z">
        <w:r w:rsidR="003B7B8C">
          <w:rPr>
            <w:noProof/>
            <w:webHidden/>
          </w:rPr>
          <w:t>59</w:t>
        </w:r>
      </w:ins>
      <w:ins w:id="1865" w:author="Alina Frey" w:date="2017-11-21T10:43:00Z">
        <w:r>
          <w:rPr>
            <w:noProof/>
            <w:webHidden/>
          </w:rPr>
          <w:fldChar w:fldCharType="end"/>
        </w:r>
        <w:r w:rsidRPr="00DA2368">
          <w:rPr>
            <w:rStyle w:val="Hyperlink"/>
            <w:noProof/>
          </w:rPr>
          <w:fldChar w:fldCharType="end"/>
        </w:r>
      </w:ins>
    </w:p>
    <w:p w14:paraId="6DD565EE" w14:textId="3174B8C9" w:rsidR="00672E26" w:rsidRDefault="00672E26">
      <w:pPr>
        <w:pStyle w:val="TableofFigures"/>
        <w:tabs>
          <w:tab w:val="right" w:leader="dot" w:pos="9350"/>
        </w:tabs>
        <w:rPr>
          <w:ins w:id="1866" w:author="Alina Frey" w:date="2017-11-21T10:43:00Z"/>
          <w:rFonts w:asciiTheme="minorHAnsi" w:eastAsiaTheme="minorEastAsia" w:hAnsiTheme="minorHAnsi" w:cstheme="minorBidi"/>
          <w:noProof/>
          <w:color w:val="auto"/>
          <w:sz w:val="22"/>
        </w:rPr>
      </w:pPr>
      <w:ins w:id="1867" w:author="Alina Frey" w:date="2017-11-21T10:43:00Z">
        <w:r w:rsidRPr="00DA2368">
          <w:rPr>
            <w:rStyle w:val="Hyperlink"/>
            <w:noProof/>
          </w:rPr>
          <w:fldChar w:fldCharType="begin"/>
        </w:r>
        <w:r w:rsidRPr="00DA2368">
          <w:rPr>
            <w:rStyle w:val="Hyperlink"/>
            <w:noProof/>
          </w:rPr>
          <w:instrText xml:space="preserve"> </w:instrText>
        </w:r>
        <w:r>
          <w:rPr>
            <w:noProof/>
          </w:rPr>
          <w:instrText>HYPERLINK \l "_Toc499024554"</w:instrText>
        </w:r>
        <w:r w:rsidRPr="00DA2368">
          <w:rPr>
            <w:rStyle w:val="Hyperlink"/>
            <w:noProof/>
          </w:rPr>
          <w:instrText xml:space="preserve"> </w:instrText>
        </w:r>
        <w:r w:rsidRPr="00DA2368">
          <w:rPr>
            <w:rStyle w:val="Hyperlink"/>
            <w:noProof/>
          </w:rPr>
          <w:fldChar w:fldCharType="separate"/>
        </w:r>
        <w:r w:rsidRPr="00DA2368">
          <w:rPr>
            <w:rStyle w:val="Hyperlink"/>
            <w:noProof/>
          </w:rPr>
          <w:t>Figure 90: Add Pregnancy Checklist Item</w:t>
        </w:r>
        <w:r>
          <w:rPr>
            <w:noProof/>
            <w:webHidden/>
          </w:rPr>
          <w:tab/>
        </w:r>
        <w:r>
          <w:rPr>
            <w:noProof/>
            <w:webHidden/>
          </w:rPr>
          <w:fldChar w:fldCharType="begin"/>
        </w:r>
        <w:r>
          <w:rPr>
            <w:noProof/>
            <w:webHidden/>
          </w:rPr>
          <w:instrText xml:space="preserve"> PAGEREF _Toc499024554 \h </w:instrText>
        </w:r>
      </w:ins>
      <w:r>
        <w:rPr>
          <w:noProof/>
          <w:webHidden/>
        </w:rPr>
      </w:r>
      <w:r>
        <w:rPr>
          <w:noProof/>
          <w:webHidden/>
        </w:rPr>
        <w:fldChar w:fldCharType="separate"/>
      </w:r>
      <w:ins w:id="1868" w:author="Alina Frey [2]" w:date="2017-11-21T10:58:00Z">
        <w:r w:rsidR="003B7B8C">
          <w:rPr>
            <w:noProof/>
            <w:webHidden/>
          </w:rPr>
          <w:t>59</w:t>
        </w:r>
      </w:ins>
      <w:ins w:id="1869" w:author="Alina Frey" w:date="2017-11-21T10:43:00Z">
        <w:r>
          <w:rPr>
            <w:noProof/>
            <w:webHidden/>
          </w:rPr>
          <w:fldChar w:fldCharType="end"/>
        </w:r>
        <w:r w:rsidRPr="00DA2368">
          <w:rPr>
            <w:rStyle w:val="Hyperlink"/>
            <w:noProof/>
          </w:rPr>
          <w:fldChar w:fldCharType="end"/>
        </w:r>
      </w:ins>
    </w:p>
    <w:p w14:paraId="2EB44B2E" w14:textId="234FD702" w:rsidR="00672E26" w:rsidRDefault="00672E26">
      <w:pPr>
        <w:pStyle w:val="TableofFigures"/>
        <w:tabs>
          <w:tab w:val="right" w:leader="dot" w:pos="9350"/>
        </w:tabs>
        <w:rPr>
          <w:ins w:id="1870" w:author="Alina Frey" w:date="2017-11-21T10:43:00Z"/>
          <w:rFonts w:asciiTheme="minorHAnsi" w:eastAsiaTheme="minorEastAsia" w:hAnsiTheme="minorHAnsi" w:cstheme="minorBidi"/>
          <w:noProof/>
          <w:color w:val="auto"/>
          <w:sz w:val="22"/>
        </w:rPr>
      </w:pPr>
      <w:ins w:id="1871" w:author="Alina Frey" w:date="2017-11-21T10:43:00Z">
        <w:r w:rsidRPr="00DA2368">
          <w:rPr>
            <w:rStyle w:val="Hyperlink"/>
            <w:noProof/>
          </w:rPr>
          <w:fldChar w:fldCharType="begin"/>
        </w:r>
        <w:r w:rsidRPr="00DA2368">
          <w:rPr>
            <w:rStyle w:val="Hyperlink"/>
            <w:noProof/>
          </w:rPr>
          <w:instrText xml:space="preserve"> </w:instrText>
        </w:r>
        <w:r>
          <w:rPr>
            <w:noProof/>
          </w:rPr>
          <w:instrText>HYPERLINK \l "_Toc499024555"</w:instrText>
        </w:r>
        <w:r w:rsidRPr="00DA2368">
          <w:rPr>
            <w:rStyle w:val="Hyperlink"/>
            <w:noProof/>
          </w:rPr>
          <w:instrText xml:space="preserve"> </w:instrText>
        </w:r>
        <w:r w:rsidRPr="00DA2368">
          <w:rPr>
            <w:rStyle w:val="Hyperlink"/>
            <w:noProof/>
          </w:rPr>
          <w:fldChar w:fldCharType="separate"/>
        </w:r>
        <w:r w:rsidRPr="00DA2368">
          <w:rPr>
            <w:rStyle w:val="Hyperlink"/>
            <w:noProof/>
          </w:rPr>
          <w:t>Figure 91: Adding new Pregnancy Checklist item success message</w:t>
        </w:r>
        <w:r>
          <w:rPr>
            <w:noProof/>
            <w:webHidden/>
          </w:rPr>
          <w:tab/>
        </w:r>
        <w:r>
          <w:rPr>
            <w:noProof/>
            <w:webHidden/>
          </w:rPr>
          <w:fldChar w:fldCharType="begin"/>
        </w:r>
        <w:r>
          <w:rPr>
            <w:noProof/>
            <w:webHidden/>
          </w:rPr>
          <w:instrText xml:space="preserve"> PAGEREF _Toc499024555 \h </w:instrText>
        </w:r>
      </w:ins>
      <w:r>
        <w:rPr>
          <w:noProof/>
          <w:webHidden/>
        </w:rPr>
      </w:r>
      <w:r>
        <w:rPr>
          <w:noProof/>
          <w:webHidden/>
        </w:rPr>
        <w:fldChar w:fldCharType="separate"/>
      </w:r>
      <w:ins w:id="1872" w:author="Alina Frey [2]" w:date="2017-11-21T10:58:00Z">
        <w:r w:rsidR="003B7B8C">
          <w:rPr>
            <w:noProof/>
            <w:webHidden/>
          </w:rPr>
          <w:t>60</w:t>
        </w:r>
      </w:ins>
      <w:ins w:id="1873" w:author="Alina Frey" w:date="2017-11-21T10:43:00Z">
        <w:r>
          <w:rPr>
            <w:noProof/>
            <w:webHidden/>
          </w:rPr>
          <w:fldChar w:fldCharType="end"/>
        </w:r>
        <w:r w:rsidRPr="00DA2368">
          <w:rPr>
            <w:rStyle w:val="Hyperlink"/>
            <w:noProof/>
          </w:rPr>
          <w:fldChar w:fldCharType="end"/>
        </w:r>
      </w:ins>
    </w:p>
    <w:p w14:paraId="55B4F6F5" w14:textId="760C73F3" w:rsidR="00672E26" w:rsidRDefault="00672E26">
      <w:pPr>
        <w:pStyle w:val="TableofFigures"/>
        <w:tabs>
          <w:tab w:val="right" w:leader="dot" w:pos="9350"/>
        </w:tabs>
        <w:rPr>
          <w:ins w:id="1874" w:author="Alina Frey" w:date="2017-11-21T10:43:00Z"/>
          <w:rFonts w:asciiTheme="minorHAnsi" w:eastAsiaTheme="minorEastAsia" w:hAnsiTheme="minorHAnsi" w:cstheme="minorBidi"/>
          <w:noProof/>
          <w:color w:val="auto"/>
          <w:sz w:val="22"/>
        </w:rPr>
      </w:pPr>
      <w:ins w:id="1875" w:author="Alina Frey" w:date="2017-11-21T10:43:00Z">
        <w:r w:rsidRPr="00DA2368">
          <w:rPr>
            <w:rStyle w:val="Hyperlink"/>
            <w:noProof/>
          </w:rPr>
          <w:fldChar w:fldCharType="begin"/>
        </w:r>
        <w:r w:rsidRPr="00DA2368">
          <w:rPr>
            <w:rStyle w:val="Hyperlink"/>
            <w:noProof/>
          </w:rPr>
          <w:instrText xml:space="preserve"> </w:instrText>
        </w:r>
        <w:r>
          <w:rPr>
            <w:noProof/>
          </w:rPr>
          <w:instrText>HYPERLINK \l "_Toc499024556"</w:instrText>
        </w:r>
        <w:r w:rsidRPr="00DA2368">
          <w:rPr>
            <w:rStyle w:val="Hyperlink"/>
            <w:noProof/>
          </w:rPr>
          <w:instrText xml:space="preserve"> </w:instrText>
        </w:r>
        <w:r w:rsidRPr="00DA2368">
          <w:rPr>
            <w:rStyle w:val="Hyperlink"/>
            <w:noProof/>
          </w:rPr>
          <w:fldChar w:fldCharType="separate"/>
        </w:r>
        <w:r w:rsidRPr="00DA2368">
          <w:rPr>
            <w:rStyle w:val="Hyperlink"/>
            <w:noProof/>
          </w:rPr>
          <w:t>Figure 92: New Pregnancy Checklist Item saved successfully</w:t>
        </w:r>
        <w:r>
          <w:rPr>
            <w:noProof/>
            <w:webHidden/>
          </w:rPr>
          <w:tab/>
        </w:r>
        <w:r>
          <w:rPr>
            <w:noProof/>
            <w:webHidden/>
          </w:rPr>
          <w:fldChar w:fldCharType="begin"/>
        </w:r>
        <w:r>
          <w:rPr>
            <w:noProof/>
            <w:webHidden/>
          </w:rPr>
          <w:instrText xml:space="preserve"> PAGEREF _Toc499024556 \h </w:instrText>
        </w:r>
      </w:ins>
      <w:r>
        <w:rPr>
          <w:noProof/>
          <w:webHidden/>
        </w:rPr>
      </w:r>
      <w:r>
        <w:rPr>
          <w:noProof/>
          <w:webHidden/>
        </w:rPr>
        <w:fldChar w:fldCharType="separate"/>
      </w:r>
      <w:ins w:id="1876" w:author="Alina Frey [2]" w:date="2017-11-21T10:58:00Z">
        <w:r w:rsidR="003B7B8C">
          <w:rPr>
            <w:noProof/>
            <w:webHidden/>
          </w:rPr>
          <w:t>60</w:t>
        </w:r>
      </w:ins>
      <w:ins w:id="1877" w:author="Alina Frey" w:date="2017-11-21T10:43:00Z">
        <w:r>
          <w:rPr>
            <w:noProof/>
            <w:webHidden/>
          </w:rPr>
          <w:fldChar w:fldCharType="end"/>
        </w:r>
        <w:r w:rsidRPr="00DA2368">
          <w:rPr>
            <w:rStyle w:val="Hyperlink"/>
            <w:noProof/>
          </w:rPr>
          <w:fldChar w:fldCharType="end"/>
        </w:r>
      </w:ins>
    </w:p>
    <w:p w14:paraId="1A72E747" w14:textId="7E511AE0" w:rsidR="00672E26" w:rsidRDefault="00672E26">
      <w:pPr>
        <w:pStyle w:val="TableofFigures"/>
        <w:tabs>
          <w:tab w:val="right" w:leader="dot" w:pos="9350"/>
        </w:tabs>
        <w:rPr>
          <w:ins w:id="1878" w:author="Alina Frey" w:date="2017-11-21T10:43:00Z"/>
          <w:rFonts w:asciiTheme="minorHAnsi" w:eastAsiaTheme="minorEastAsia" w:hAnsiTheme="minorHAnsi" w:cstheme="minorBidi"/>
          <w:noProof/>
          <w:color w:val="auto"/>
          <w:sz w:val="22"/>
        </w:rPr>
      </w:pPr>
      <w:ins w:id="1879" w:author="Alina Frey" w:date="2017-11-21T10:43:00Z">
        <w:r w:rsidRPr="00DA2368">
          <w:rPr>
            <w:rStyle w:val="Hyperlink"/>
            <w:noProof/>
          </w:rPr>
          <w:fldChar w:fldCharType="begin"/>
        </w:r>
        <w:r w:rsidRPr="00DA2368">
          <w:rPr>
            <w:rStyle w:val="Hyperlink"/>
            <w:noProof/>
          </w:rPr>
          <w:instrText xml:space="preserve"> </w:instrText>
        </w:r>
        <w:r>
          <w:rPr>
            <w:noProof/>
          </w:rPr>
          <w:instrText>HYPERLINK \l "_Toc499024557"</w:instrText>
        </w:r>
        <w:r w:rsidRPr="00DA2368">
          <w:rPr>
            <w:rStyle w:val="Hyperlink"/>
            <w:noProof/>
          </w:rPr>
          <w:instrText xml:space="preserve"> </w:instrText>
        </w:r>
        <w:r w:rsidRPr="00DA2368">
          <w:rPr>
            <w:rStyle w:val="Hyperlink"/>
            <w:noProof/>
          </w:rPr>
          <w:fldChar w:fldCharType="separate"/>
        </w:r>
        <w:r w:rsidRPr="00DA2368">
          <w:rPr>
            <w:rStyle w:val="Hyperlink"/>
            <w:noProof/>
          </w:rPr>
          <w:t>Figure 93: Add Default Items to Pregnancy Checklist – Confirmation Prompt</w:t>
        </w:r>
        <w:r>
          <w:rPr>
            <w:noProof/>
            <w:webHidden/>
          </w:rPr>
          <w:tab/>
        </w:r>
        <w:r>
          <w:rPr>
            <w:noProof/>
            <w:webHidden/>
          </w:rPr>
          <w:fldChar w:fldCharType="begin"/>
        </w:r>
        <w:r>
          <w:rPr>
            <w:noProof/>
            <w:webHidden/>
          </w:rPr>
          <w:instrText xml:space="preserve"> PAGEREF _Toc499024557 \h </w:instrText>
        </w:r>
      </w:ins>
      <w:r>
        <w:rPr>
          <w:noProof/>
          <w:webHidden/>
        </w:rPr>
      </w:r>
      <w:r>
        <w:rPr>
          <w:noProof/>
          <w:webHidden/>
        </w:rPr>
        <w:fldChar w:fldCharType="separate"/>
      </w:r>
      <w:ins w:id="1880" w:author="Alina Frey [2]" w:date="2017-11-21T10:58:00Z">
        <w:r w:rsidR="003B7B8C">
          <w:rPr>
            <w:noProof/>
            <w:webHidden/>
          </w:rPr>
          <w:t>61</w:t>
        </w:r>
      </w:ins>
      <w:ins w:id="1881" w:author="Alina Frey" w:date="2017-11-21T10:43:00Z">
        <w:r>
          <w:rPr>
            <w:noProof/>
            <w:webHidden/>
          </w:rPr>
          <w:fldChar w:fldCharType="end"/>
        </w:r>
        <w:r w:rsidRPr="00DA2368">
          <w:rPr>
            <w:rStyle w:val="Hyperlink"/>
            <w:noProof/>
          </w:rPr>
          <w:fldChar w:fldCharType="end"/>
        </w:r>
      </w:ins>
    </w:p>
    <w:p w14:paraId="451F5334" w14:textId="5A6A1FF4" w:rsidR="00672E26" w:rsidRDefault="00672E26">
      <w:pPr>
        <w:pStyle w:val="TableofFigures"/>
        <w:tabs>
          <w:tab w:val="right" w:leader="dot" w:pos="9350"/>
        </w:tabs>
        <w:rPr>
          <w:ins w:id="1882" w:author="Alina Frey" w:date="2017-11-21T10:43:00Z"/>
          <w:rFonts w:asciiTheme="minorHAnsi" w:eastAsiaTheme="minorEastAsia" w:hAnsiTheme="minorHAnsi" w:cstheme="minorBidi"/>
          <w:noProof/>
          <w:color w:val="auto"/>
          <w:sz w:val="22"/>
        </w:rPr>
      </w:pPr>
      <w:ins w:id="1883" w:author="Alina Frey" w:date="2017-11-21T10:43:00Z">
        <w:r w:rsidRPr="00DA2368">
          <w:rPr>
            <w:rStyle w:val="Hyperlink"/>
            <w:noProof/>
          </w:rPr>
          <w:fldChar w:fldCharType="begin"/>
        </w:r>
        <w:r w:rsidRPr="00DA2368">
          <w:rPr>
            <w:rStyle w:val="Hyperlink"/>
            <w:noProof/>
          </w:rPr>
          <w:instrText xml:space="preserve"> </w:instrText>
        </w:r>
        <w:r>
          <w:rPr>
            <w:noProof/>
          </w:rPr>
          <w:instrText>HYPERLINK \l "_Toc499024558"</w:instrText>
        </w:r>
        <w:r w:rsidRPr="00DA2368">
          <w:rPr>
            <w:rStyle w:val="Hyperlink"/>
            <w:noProof/>
          </w:rPr>
          <w:instrText xml:space="preserve"> </w:instrText>
        </w:r>
        <w:r w:rsidRPr="00DA2368">
          <w:rPr>
            <w:rStyle w:val="Hyperlink"/>
            <w:noProof/>
          </w:rPr>
          <w:fldChar w:fldCharType="separate"/>
        </w:r>
        <w:r w:rsidRPr="00DA2368">
          <w:rPr>
            <w:rStyle w:val="Hyperlink"/>
            <w:noProof/>
          </w:rPr>
          <w:t>Figure 94: Adding Default Items to Pregnancy Checklist – Success message</w:t>
        </w:r>
        <w:r>
          <w:rPr>
            <w:noProof/>
            <w:webHidden/>
          </w:rPr>
          <w:tab/>
        </w:r>
        <w:r>
          <w:rPr>
            <w:noProof/>
            <w:webHidden/>
          </w:rPr>
          <w:fldChar w:fldCharType="begin"/>
        </w:r>
        <w:r>
          <w:rPr>
            <w:noProof/>
            <w:webHidden/>
          </w:rPr>
          <w:instrText xml:space="preserve"> PAGEREF _Toc499024558 \h </w:instrText>
        </w:r>
      </w:ins>
      <w:r>
        <w:rPr>
          <w:noProof/>
          <w:webHidden/>
        </w:rPr>
      </w:r>
      <w:r>
        <w:rPr>
          <w:noProof/>
          <w:webHidden/>
        </w:rPr>
        <w:fldChar w:fldCharType="separate"/>
      </w:r>
      <w:ins w:id="1884" w:author="Alina Frey [2]" w:date="2017-11-21T10:58:00Z">
        <w:r w:rsidR="003B7B8C">
          <w:rPr>
            <w:noProof/>
            <w:webHidden/>
          </w:rPr>
          <w:t>61</w:t>
        </w:r>
      </w:ins>
      <w:ins w:id="1885" w:author="Alina Frey" w:date="2017-11-21T10:43:00Z">
        <w:r>
          <w:rPr>
            <w:noProof/>
            <w:webHidden/>
          </w:rPr>
          <w:fldChar w:fldCharType="end"/>
        </w:r>
        <w:r w:rsidRPr="00DA2368">
          <w:rPr>
            <w:rStyle w:val="Hyperlink"/>
            <w:noProof/>
          </w:rPr>
          <w:fldChar w:fldCharType="end"/>
        </w:r>
      </w:ins>
    </w:p>
    <w:p w14:paraId="5DC7C582" w14:textId="4C3194C1" w:rsidR="00672E26" w:rsidRDefault="00672E26">
      <w:pPr>
        <w:pStyle w:val="TableofFigures"/>
        <w:tabs>
          <w:tab w:val="right" w:leader="dot" w:pos="9350"/>
        </w:tabs>
        <w:rPr>
          <w:ins w:id="1886" w:author="Alina Frey" w:date="2017-11-21T10:43:00Z"/>
          <w:rFonts w:asciiTheme="minorHAnsi" w:eastAsiaTheme="minorEastAsia" w:hAnsiTheme="minorHAnsi" w:cstheme="minorBidi"/>
          <w:noProof/>
          <w:color w:val="auto"/>
          <w:sz w:val="22"/>
        </w:rPr>
      </w:pPr>
      <w:ins w:id="1887" w:author="Alina Frey" w:date="2017-11-21T10:43:00Z">
        <w:r w:rsidRPr="00DA2368">
          <w:rPr>
            <w:rStyle w:val="Hyperlink"/>
            <w:noProof/>
          </w:rPr>
          <w:fldChar w:fldCharType="begin"/>
        </w:r>
        <w:r w:rsidRPr="00DA2368">
          <w:rPr>
            <w:rStyle w:val="Hyperlink"/>
            <w:noProof/>
          </w:rPr>
          <w:instrText xml:space="preserve"> </w:instrText>
        </w:r>
        <w:r>
          <w:rPr>
            <w:noProof/>
          </w:rPr>
          <w:instrText>HYPERLINK \l "_Toc499024559"</w:instrText>
        </w:r>
        <w:r w:rsidRPr="00DA2368">
          <w:rPr>
            <w:rStyle w:val="Hyperlink"/>
            <w:noProof/>
          </w:rPr>
          <w:instrText xml:space="preserve"> </w:instrText>
        </w:r>
        <w:r w:rsidRPr="00DA2368">
          <w:rPr>
            <w:rStyle w:val="Hyperlink"/>
            <w:noProof/>
          </w:rPr>
          <w:fldChar w:fldCharType="separate"/>
        </w:r>
        <w:r w:rsidRPr="00DA2368">
          <w:rPr>
            <w:rStyle w:val="Hyperlink"/>
            <w:noProof/>
          </w:rPr>
          <w:t>Figure 95: Pregnancies</w:t>
        </w:r>
        <w:r>
          <w:rPr>
            <w:noProof/>
            <w:webHidden/>
          </w:rPr>
          <w:tab/>
        </w:r>
        <w:r>
          <w:rPr>
            <w:noProof/>
            <w:webHidden/>
          </w:rPr>
          <w:fldChar w:fldCharType="begin"/>
        </w:r>
        <w:r>
          <w:rPr>
            <w:noProof/>
            <w:webHidden/>
          </w:rPr>
          <w:instrText xml:space="preserve"> PAGEREF _Toc499024559 \h </w:instrText>
        </w:r>
      </w:ins>
      <w:r>
        <w:rPr>
          <w:noProof/>
          <w:webHidden/>
        </w:rPr>
      </w:r>
      <w:r>
        <w:rPr>
          <w:noProof/>
          <w:webHidden/>
        </w:rPr>
        <w:fldChar w:fldCharType="separate"/>
      </w:r>
      <w:ins w:id="1888" w:author="Alina Frey [2]" w:date="2017-11-21T10:58:00Z">
        <w:r w:rsidR="003B7B8C">
          <w:rPr>
            <w:noProof/>
            <w:webHidden/>
          </w:rPr>
          <w:t>61</w:t>
        </w:r>
      </w:ins>
      <w:ins w:id="1889" w:author="Alina Frey" w:date="2017-11-21T10:43:00Z">
        <w:r>
          <w:rPr>
            <w:noProof/>
            <w:webHidden/>
          </w:rPr>
          <w:fldChar w:fldCharType="end"/>
        </w:r>
        <w:r w:rsidRPr="00DA2368">
          <w:rPr>
            <w:rStyle w:val="Hyperlink"/>
            <w:noProof/>
          </w:rPr>
          <w:fldChar w:fldCharType="end"/>
        </w:r>
      </w:ins>
    </w:p>
    <w:p w14:paraId="53F10157" w14:textId="092E6064" w:rsidR="00672E26" w:rsidRDefault="00672E26">
      <w:pPr>
        <w:pStyle w:val="TableofFigures"/>
        <w:tabs>
          <w:tab w:val="right" w:leader="dot" w:pos="9350"/>
        </w:tabs>
        <w:rPr>
          <w:ins w:id="1890" w:author="Alina Frey" w:date="2017-11-21T10:43:00Z"/>
          <w:rFonts w:asciiTheme="minorHAnsi" w:eastAsiaTheme="minorEastAsia" w:hAnsiTheme="minorHAnsi" w:cstheme="minorBidi"/>
          <w:noProof/>
          <w:color w:val="auto"/>
          <w:sz w:val="22"/>
        </w:rPr>
      </w:pPr>
      <w:ins w:id="1891" w:author="Alina Frey" w:date="2017-11-21T10:43:00Z">
        <w:r w:rsidRPr="00DA2368">
          <w:rPr>
            <w:rStyle w:val="Hyperlink"/>
            <w:noProof/>
          </w:rPr>
          <w:fldChar w:fldCharType="begin"/>
        </w:r>
        <w:r w:rsidRPr="00DA2368">
          <w:rPr>
            <w:rStyle w:val="Hyperlink"/>
            <w:noProof/>
          </w:rPr>
          <w:instrText xml:space="preserve"> </w:instrText>
        </w:r>
        <w:r>
          <w:rPr>
            <w:noProof/>
          </w:rPr>
          <w:instrText>HYPERLINK \l "_Toc499024560"</w:instrText>
        </w:r>
        <w:r w:rsidRPr="00DA2368">
          <w:rPr>
            <w:rStyle w:val="Hyperlink"/>
            <w:noProof/>
          </w:rPr>
          <w:instrText xml:space="preserve"> </w:instrText>
        </w:r>
        <w:r w:rsidRPr="00DA2368">
          <w:rPr>
            <w:rStyle w:val="Hyperlink"/>
            <w:noProof/>
          </w:rPr>
          <w:fldChar w:fldCharType="separate"/>
        </w:r>
        <w:r w:rsidRPr="00DA2368">
          <w:rPr>
            <w:rStyle w:val="Hyperlink"/>
            <w:noProof/>
          </w:rPr>
          <w:t>Figure 96: Pregnancies Action Buttons</w:t>
        </w:r>
        <w:r>
          <w:rPr>
            <w:noProof/>
            <w:webHidden/>
          </w:rPr>
          <w:tab/>
        </w:r>
        <w:r>
          <w:rPr>
            <w:noProof/>
            <w:webHidden/>
          </w:rPr>
          <w:fldChar w:fldCharType="begin"/>
        </w:r>
        <w:r>
          <w:rPr>
            <w:noProof/>
            <w:webHidden/>
          </w:rPr>
          <w:instrText xml:space="preserve"> PAGEREF _Toc499024560 \h </w:instrText>
        </w:r>
      </w:ins>
      <w:r>
        <w:rPr>
          <w:noProof/>
          <w:webHidden/>
        </w:rPr>
      </w:r>
      <w:r>
        <w:rPr>
          <w:noProof/>
          <w:webHidden/>
        </w:rPr>
        <w:fldChar w:fldCharType="separate"/>
      </w:r>
      <w:ins w:id="1892" w:author="Alina Frey [2]" w:date="2017-11-21T10:58:00Z">
        <w:r w:rsidR="003B7B8C">
          <w:rPr>
            <w:noProof/>
            <w:webHidden/>
          </w:rPr>
          <w:t>62</w:t>
        </w:r>
      </w:ins>
      <w:ins w:id="1893" w:author="Alina Frey" w:date="2017-11-21T10:43:00Z">
        <w:r>
          <w:rPr>
            <w:noProof/>
            <w:webHidden/>
          </w:rPr>
          <w:fldChar w:fldCharType="end"/>
        </w:r>
        <w:r w:rsidRPr="00DA2368">
          <w:rPr>
            <w:rStyle w:val="Hyperlink"/>
            <w:noProof/>
          </w:rPr>
          <w:fldChar w:fldCharType="end"/>
        </w:r>
      </w:ins>
    </w:p>
    <w:p w14:paraId="5FCD3CC5" w14:textId="2080DA67" w:rsidR="00672E26" w:rsidRDefault="00672E26">
      <w:pPr>
        <w:pStyle w:val="TableofFigures"/>
        <w:tabs>
          <w:tab w:val="right" w:leader="dot" w:pos="9350"/>
        </w:tabs>
        <w:rPr>
          <w:ins w:id="1894" w:author="Alina Frey" w:date="2017-11-21T10:43:00Z"/>
          <w:rFonts w:asciiTheme="minorHAnsi" w:eastAsiaTheme="minorEastAsia" w:hAnsiTheme="minorHAnsi" w:cstheme="minorBidi"/>
          <w:noProof/>
          <w:color w:val="auto"/>
          <w:sz w:val="22"/>
        </w:rPr>
      </w:pPr>
      <w:ins w:id="1895" w:author="Alina Frey" w:date="2017-11-21T10:43:00Z">
        <w:r w:rsidRPr="00DA2368">
          <w:rPr>
            <w:rStyle w:val="Hyperlink"/>
            <w:noProof/>
          </w:rPr>
          <w:fldChar w:fldCharType="begin"/>
        </w:r>
        <w:r w:rsidRPr="00DA2368">
          <w:rPr>
            <w:rStyle w:val="Hyperlink"/>
            <w:noProof/>
          </w:rPr>
          <w:instrText xml:space="preserve"> </w:instrText>
        </w:r>
        <w:r>
          <w:rPr>
            <w:noProof/>
          </w:rPr>
          <w:instrText>HYPERLINK \l "_Toc499024561"</w:instrText>
        </w:r>
        <w:r w:rsidRPr="00DA2368">
          <w:rPr>
            <w:rStyle w:val="Hyperlink"/>
            <w:noProof/>
          </w:rPr>
          <w:instrText xml:space="preserve"> </w:instrText>
        </w:r>
        <w:r w:rsidRPr="00DA2368">
          <w:rPr>
            <w:rStyle w:val="Hyperlink"/>
            <w:noProof/>
          </w:rPr>
          <w:fldChar w:fldCharType="separate"/>
        </w:r>
        <w:r w:rsidRPr="00DA2368">
          <w:rPr>
            <w:rStyle w:val="Hyperlink"/>
            <w:noProof/>
          </w:rPr>
          <w:t>Figure 97: Current Pregnancy</w:t>
        </w:r>
        <w:r>
          <w:rPr>
            <w:noProof/>
            <w:webHidden/>
          </w:rPr>
          <w:tab/>
        </w:r>
        <w:r>
          <w:rPr>
            <w:noProof/>
            <w:webHidden/>
          </w:rPr>
          <w:fldChar w:fldCharType="begin"/>
        </w:r>
        <w:r>
          <w:rPr>
            <w:noProof/>
            <w:webHidden/>
          </w:rPr>
          <w:instrText xml:space="preserve"> PAGEREF _Toc499024561 \h </w:instrText>
        </w:r>
      </w:ins>
      <w:r>
        <w:rPr>
          <w:noProof/>
          <w:webHidden/>
        </w:rPr>
      </w:r>
      <w:r>
        <w:rPr>
          <w:noProof/>
          <w:webHidden/>
        </w:rPr>
        <w:fldChar w:fldCharType="separate"/>
      </w:r>
      <w:ins w:id="1896" w:author="Alina Frey [2]" w:date="2017-11-21T10:58:00Z">
        <w:r w:rsidR="003B7B8C">
          <w:rPr>
            <w:noProof/>
            <w:webHidden/>
          </w:rPr>
          <w:t>62</w:t>
        </w:r>
      </w:ins>
      <w:ins w:id="1897" w:author="Alina Frey" w:date="2017-11-21T10:43:00Z">
        <w:r>
          <w:rPr>
            <w:noProof/>
            <w:webHidden/>
          </w:rPr>
          <w:fldChar w:fldCharType="end"/>
        </w:r>
        <w:r w:rsidRPr="00DA2368">
          <w:rPr>
            <w:rStyle w:val="Hyperlink"/>
            <w:noProof/>
          </w:rPr>
          <w:fldChar w:fldCharType="end"/>
        </w:r>
      </w:ins>
    </w:p>
    <w:p w14:paraId="5FA14D6C" w14:textId="6D9386BB" w:rsidR="00672E26" w:rsidRDefault="00672E26">
      <w:pPr>
        <w:pStyle w:val="TableofFigures"/>
        <w:tabs>
          <w:tab w:val="right" w:leader="dot" w:pos="9350"/>
        </w:tabs>
        <w:rPr>
          <w:ins w:id="1898" w:author="Alina Frey" w:date="2017-11-21T10:43:00Z"/>
          <w:rFonts w:asciiTheme="minorHAnsi" w:eastAsiaTheme="minorEastAsia" w:hAnsiTheme="minorHAnsi" w:cstheme="minorBidi"/>
          <w:noProof/>
          <w:color w:val="auto"/>
          <w:sz w:val="22"/>
        </w:rPr>
      </w:pPr>
      <w:ins w:id="1899" w:author="Alina Frey" w:date="2017-11-21T10:43:00Z">
        <w:r w:rsidRPr="00DA2368">
          <w:rPr>
            <w:rStyle w:val="Hyperlink"/>
            <w:noProof/>
          </w:rPr>
          <w:fldChar w:fldCharType="begin"/>
        </w:r>
        <w:r w:rsidRPr="00DA2368">
          <w:rPr>
            <w:rStyle w:val="Hyperlink"/>
            <w:noProof/>
          </w:rPr>
          <w:instrText xml:space="preserve"> </w:instrText>
        </w:r>
        <w:r>
          <w:rPr>
            <w:noProof/>
          </w:rPr>
          <w:instrText>HYPERLINK \l "_Toc499024562"</w:instrText>
        </w:r>
        <w:r w:rsidRPr="00DA2368">
          <w:rPr>
            <w:rStyle w:val="Hyperlink"/>
            <w:noProof/>
          </w:rPr>
          <w:instrText xml:space="preserve"> </w:instrText>
        </w:r>
        <w:r w:rsidRPr="00DA2368">
          <w:rPr>
            <w:rStyle w:val="Hyperlink"/>
            <w:noProof/>
          </w:rPr>
          <w:fldChar w:fldCharType="separate"/>
        </w:r>
        <w:r w:rsidRPr="00DA2368">
          <w:rPr>
            <w:rStyle w:val="Hyperlink"/>
            <w:noProof/>
          </w:rPr>
          <w:t>Figure 98: Delete Pregnancy Alert</w:t>
        </w:r>
        <w:r>
          <w:rPr>
            <w:noProof/>
            <w:webHidden/>
          </w:rPr>
          <w:tab/>
        </w:r>
        <w:r>
          <w:rPr>
            <w:noProof/>
            <w:webHidden/>
          </w:rPr>
          <w:fldChar w:fldCharType="begin"/>
        </w:r>
        <w:r>
          <w:rPr>
            <w:noProof/>
            <w:webHidden/>
          </w:rPr>
          <w:instrText xml:space="preserve"> PAGEREF _Toc499024562 \h </w:instrText>
        </w:r>
      </w:ins>
      <w:r>
        <w:rPr>
          <w:noProof/>
          <w:webHidden/>
        </w:rPr>
      </w:r>
      <w:r>
        <w:rPr>
          <w:noProof/>
          <w:webHidden/>
        </w:rPr>
        <w:fldChar w:fldCharType="separate"/>
      </w:r>
      <w:ins w:id="1900" w:author="Alina Frey [2]" w:date="2017-11-21T10:58:00Z">
        <w:r w:rsidR="003B7B8C">
          <w:rPr>
            <w:noProof/>
            <w:webHidden/>
          </w:rPr>
          <w:t>63</w:t>
        </w:r>
      </w:ins>
      <w:ins w:id="1901" w:author="Alina Frey" w:date="2017-11-21T10:43:00Z">
        <w:r>
          <w:rPr>
            <w:noProof/>
            <w:webHidden/>
          </w:rPr>
          <w:fldChar w:fldCharType="end"/>
        </w:r>
        <w:r w:rsidRPr="00DA2368">
          <w:rPr>
            <w:rStyle w:val="Hyperlink"/>
            <w:noProof/>
          </w:rPr>
          <w:fldChar w:fldCharType="end"/>
        </w:r>
      </w:ins>
    </w:p>
    <w:p w14:paraId="4A240BBD" w14:textId="7BF01C6C" w:rsidR="00672E26" w:rsidRDefault="00672E26">
      <w:pPr>
        <w:pStyle w:val="TableofFigures"/>
        <w:tabs>
          <w:tab w:val="right" w:leader="dot" w:pos="9350"/>
        </w:tabs>
        <w:rPr>
          <w:ins w:id="1902" w:author="Alina Frey" w:date="2017-11-21T10:43:00Z"/>
          <w:rFonts w:asciiTheme="minorHAnsi" w:eastAsiaTheme="minorEastAsia" w:hAnsiTheme="minorHAnsi" w:cstheme="minorBidi"/>
          <w:noProof/>
          <w:color w:val="auto"/>
          <w:sz w:val="22"/>
        </w:rPr>
      </w:pPr>
      <w:ins w:id="1903" w:author="Alina Frey" w:date="2017-11-21T10:43:00Z">
        <w:r w:rsidRPr="00DA2368">
          <w:rPr>
            <w:rStyle w:val="Hyperlink"/>
            <w:noProof/>
          </w:rPr>
          <w:fldChar w:fldCharType="begin"/>
        </w:r>
        <w:r w:rsidRPr="00DA2368">
          <w:rPr>
            <w:rStyle w:val="Hyperlink"/>
            <w:noProof/>
          </w:rPr>
          <w:instrText xml:space="preserve"> </w:instrText>
        </w:r>
        <w:r>
          <w:rPr>
            <w:noProof/>
          </w:rPr>
          <w:instrText>HYPERLINK \l "_Toc499024563"</w:instrText>
        </w:r>
        <w:r w:rsidRPr="00DA2368">
          <w:rPr>
            <w:rStyle w:val="Hyperlink"/>
            <w:noProof/>
          </w:rPr>
          <w:instrText xml:space="preserve"> </w:instrText>
        </w:r>
        <w:r w:rsidRPr="00DA2368">
          <w:rPr>
            <w:rStyle w:val="Hyperlink"/>
            <w:noProof/>
          </w:rPr>
          <w:fldChar w:fldCharType="separate"/>
        </w:r>
        <w:r w:rsidRPr="00DA2368">
          <w:rPr>
            <w:rStyle w:val="Hyperlink"/>
            <w:noProof/>
          </w:rPr>
          <w:t>Figure 99: Pregnancy Outcome Details</w:t>
        </w:r>
        <w:r>
          <w:rPr>
            <w:noProof/>
            <w:webHidden/>
          </w:rPr>
          <w:tab/>
        </w:r>
        <w:r>
          <w:rPr>
            <w:noProof/>
            <w:webHidden/>
          </w:rPr>
          <w:fldChar w:fldCharType="begin"/>
        </w:r>
        <w:r>
          <w:rPr>
            <w:noProof/>
            <w:webHidden/>
          </w:rPr>
          <w:instrText xml:space="preserve"> PAGEREF _Toc499024563 \h </w:instrText>
        </w:r>
      </w:ins>
      <w:r>
        <w:rPr>
          <w:noProof/>
          <w:webHidden/>
        </w:rPr>
      </w:r>
      <w:r>
        <w:rPr>
          <w:noProof/>
          <w:webHidden/>
        </w:rPr>
        <w:fldChar w:fldCharType="separate"/>
      </w:r>
      <w:ins w:id="1904" w:author="Alina Frey [2]" w:date="2017-11-21T10:58:00Z">
        <w:r w:rsidR="003B7B8C">
          <w:rPr>
            <w:noProof/>
            <w:webHidden/>
          </w:rPr>
          <w:t>64</w:t>
        </w:r>
      </w:ins>
      <w:ins w:id="1905" w:author="Alina Frey" w:date="2017-11-21T10:43:00Z">
        <w:r>
          <w:rPr>
            <w:noProof/>
            <w:webHidden/>
          </w:rPr>
          <w:fldChar w:fldCharType="end"/>
        </w:r>
        <w:r w:rsidRPr="00DA2368">
          <w:rPr>
            <w:rStyle w:val="Hyperlink"/>
            <w:noProof/>
          </w:rPr>
          <w:fldChar w:fldCharType="end"/>
        </w:r>
      </w:ins>
    </w:p>
    <w:p w14:paraId="63E333E4" w14:textId="4156CFD9" w:rsidR="00672E26" w:rsidRDefault="00672E26">
      <w:pPr>
        <w:pStyle w:val="TableofFigures"/>
        <w:tabs>
          <w:tab w:val="right" w:leader="dot" w:pos="9350"/>
        </w:tabs>
        <w:rPr>
          <w:ins w:id="1906" w:author="Alina Frey" w:date="2017-11-21T10:43:00Z"/>
          <w:rFonts w:asciiTheme="minorHAnsi" w:eastAsiaTheme="minorEastAsia" w:hAnsiTheme="minorHAnsi" w:cstheme="minorBidi"/>
          <w:noProof/>
          <w:color w:val="auto"/>
          <w:sz w:val="22"/>
        </w:rPr>
      </w:pPr>
      <w:ins w:id="1907" w:author="Alina Frey" w:date="2017-11-21T10:43:00Z">
        <w:r w:rsidRPr="00DA2368">
          <w:rPr>
            <w:rStyle w:val="Hyperlink"/>
            <w:noProof/>
          </w:rPr>
          <w:fldChar w:fldCharType="begin"/>
        </w:r>
        <w:r w:rsidRPr="00DA2368">
          <w:rPr>
            <w:rStyle w:val="Hyperlink"/>
            <w:noProof/>
          </w:rPr>
          <w:instrText xml:space="preserve"> </w:instrText>
        </w:r>
        <w:r>
          <w:rPr>
            <w:noProof/>
          </w:rPr>
          <w:instrText>HYPERLINK \l "_Toc499024564"</w:instrText>
        </w:r>
        <w:r w:rsidRPr="00DA2368">
          <w:rPr>
            <w:rStyle w:val="Hyperlink"/>
            <w:noProof/>
          </w:rPr>
          <w:instrText xml:space="preserve"> </w:instrText>
        </w:r>
        <w:r w:rsidRPr="00DA2368">
          <w:rPr>
            <w:rStyle w:val="Hyperlink"/>
            <w:noProof/>
          </w:rPr>
          <w:fldChar w:fldCharType="separate"/>
        </w:r>
        <w:r w:rsidRPr="00DA2368">
          <w:rPr>
            <w:rStyle w:val="Hyperlink"/>
            <w:noProof/>
          </w:rPr>
          <w:t>Figure 100: Pregnancy Outcome Details -Pregnancy Outcome Types</w:t>
        </w:r>
        <w:r>
          <w:rPr>
            <w:noProof/>
            <w:webHidden/>
          </w:rPr>
          <w:tab/>
        </w:r>
        <w:r>
          <w:rPr>
            <w:noProof/>
            <w:webHidden/>
          </w:rPr>
          <w:fldChar w:fldCharType="begin"/>
        </w:r>
        <w:r>
          <w:rPr>
            <w:noProof/>
            <w:webHidden/>
          </w:rPr>
          <w:instrText xml:space="preserve"> PAGEREF _Toc499024564 \h </w:instrText>
        </w:r>
      </w:ins>
      <w:r>
        <w:rPr>
          <w:noProof/>
          <w:webHidden/>
        </w:rPr>
      </w:r>
      <w:r>
        <w:rPr>
          <w:noProof/>
          <w:webHidden/>
        </w:rPr>
        <w:fldChar w:fldCharType="separate"/>
      </w:r>
      <w:ins w:id="1908" w:author="Alina Frey [2]" w:date="2017-11-21T10:58:00Z">
        <w:r w:rsidR="003B7B8C">
          <w:rPr>
            <w:noProof/>
            <w:webHidden/>
          </w:rPr>
          <w:t>64</w:t>
        </w:r>
      </w:ins>
      <w:ins w:id="1909" w:author="Alina Frey" w:date="2017-11-21T10:43:00Z">
        <w:r>
          <w:rPr>
            <w:noProof/>
            <w:webHidden/>
          </w:rPr>
          <w:fldChar w:fldCharType="end"/>
        </w:r>
        <w:r w:rsidRPr="00DA2368">
          <w:rPr>
            <w:rStyle w:val="Hyperlink"/>
            <w:noProof/>
          </w:rPr>
          <w:fldChar w:fldCharType="end"/>
        </w:r>
      </w:ins>
    </w:p>
    <w:p w14:paraId="1E4A90B1" w14:textId="095AFEA3" w:rsidR="00672E26" w:rsidRDefault="00672E26">
      <w:pPr>
        <w:pStyle w:val="TableofFigures"/>
        <w:tabs>
          <w:tab w:val="right" w:leader="dot" w:pos="9350"/>
        </w:tabs>
        <w:rPr>
          <w:ins w:id="1910" w:author="Alina Frey" w:date="2017-11-21T10:43:00Z"/>
          <w:rFonts w:asciiTheme="minorHAnsi" w:eastAsiaTheme="minorEastAsia" w:hAnsiTheme="minorHAnsi" w:cstheme="minorBidi"/>
          <w:noProof/>
          <w:color w:val="auto"/>
          <w:sz w:val="22"/>
        </w:rPr>
      </w:pPr>
      <w:ins w:id="1911" w:author="Alina Frey" w:date="2017-11-21T10:43:00Z">
        <w:r w:rsidRPr="00DA2368">
          <w:rPr>
            <w:rStyle w:val="Hyperlink"/>
            <w:noProof/>
          </w:rPr>
          <w:fldChar w:fldCharType="begin"/>
        </w:r>
        <w:r w:rsidRPr="00DA2368">
          <w:rPr>
            <w:rStyle w:val="Hyperlink"/>
            <w:noProof/>
          </w:rPr>
          <w:instrText xml:space="preserve"> </w:instrText>
        </w:r>
        <w:r>
          <w:rPr>
            <w:noProof/>
          </w:rPr>
          <w:instrText>HYPERLINK \l "_Toc499024565"</w:instrText>
        </w:r>
        <w:r w:rsidRPr="00DA2368">
          <w:rPr>
            <w:rStyle w:val="Hyperlink"/>
            <w:noProof/>
          </w:rPr>
          <w:instrText xml:space="preserve"> </w:instrText>
        </w:r>
        <w:r w:rsidRPr="00DA2368">
          <w:rPr>
            <w:rStyle w:val="Hyperlink"/>
            <w:noProof/>
          </w:rPr>
          <w:fldChar w:fldCharType="separate"/>
        </w:r>
        <w:r w:rsidRPr="00DA2368">
          <w:rPr>
            <w:rStyle w:val="Hyperlink"/>
            <w:noProof/>
          </w:rPr>
          <w:t>Figure 101: Add Past Pregnancy – Other Details</w:t>
        </w:r>
        <w:r>
          <w:rPr>
            <w:noProof/>
            <w:webHidden/>
          </w:rPr>
          <w:tab/>
        </w:r>
        <w:r>
          <w:rPr>
            <w:noProof/>
            <w:webHidden/>
          </w:rPr>
          <w:fldChar w:fldCharType="begin"/>
        </w:r>
        <w:r>
          <w:rPr>
            <w:noProof/>
            <w:webHidden/>
          </w:rPr>
          <w:instrText xml:space="preserve"> PAGEREF _Toc499024565 \h </w:instrText>
        </w:r>
      </w:ins>
      <w:r>
        <w:rPr>
          <w:noProof/>
          <w:webHidden/>
        </w:rPr>
      </w:r>
      <w:r>
        <w:rPr>
          <w:noProof/>
          <w:webHidden/>
        </w:rPr>
        <w:fldChar w:fldCharType="separate"/>
      </w:r>
      <w:ins w:id="1912" w:author="Alina Frey [2]" w:date="2017-11-21T10:58:00Z">
        <w:r w:rsidR="003B7B8C">
          <w:rPr>
            <w:noProof/>
            <w:webHidden/>
          </w:rPr>
          <w:t>65</w:t>
        </w:r>
      </w:ins>
      <w:ins w:id="1913" w:author="Alina Frey" w:date="2017-11-21T10:43:00Z">
        <w:r>
          <w:rPr>
            <w:noProof/>
            <w:webHidden/>
          </w:rPr>
          <w:fldChar w:fldCharType="end"/>
        </w:r>
        <w:r w:rsidRPr="00DA2368">
          <w:rPr>
            <w:rStyle w:val="Hyperlink"/>
            <w:noProof/>
          </w:rPr>
          <w:fldChar w:fldCharType="end"/>
        </w:r>
      </w:ins>
    </w:p>
    <w:p w14:paraId="2D9D8821" w14:textId="0338BC05" w:rsidR="00672E26" w:rsidRDefault="00672E26">
      <w:pPr>
        <w:pStyle w:val="TableofFigures"/>
        <w:tabs>
          <w:tab w:val="right" w:leader="dot" w:pos="9350"/>
        </w:tabs>
        <w:rPr>
          <w:ins w:id="1914" w:author="Alina Frey" w:date="2017-11-21T10:43:00Z"/>
          <w:rFonts w:asciiTheme="minorHAnsi" w:eastAsiaTheme="minorEastAsia" w:hAnsiTheme="minorHAnsi" w:cstheme="minorBidi"/>
          <w:noProof/>
          <w:color w:val="auto"/>
          <w:sz w:val="22"/>
        </w:rPr>
      </w:pPr>
      <w:ins w:id="1915" w:author="Alina Frey" w:date="2017-11-21T10:43:00Z">
        <w:r w:rsidRPr="00DA2368">
          <w:rPr>
            <w:rStyle w:val="Hyperlink"/>
            <w:noProof/>
          </w:rPr>
          <w:fldChar w:fldCharType="begin"/>
        </w:r>
        <w:r w:rsidRPr="00DA2368">
          <w:rPr>
            <w:rStyle w:val="Hyperlink"/>
            <w:noProof/>
          </w:rPr>
          <w:instrText xml:space="preserve"> </w:instrText>
        </w:r>
        <w:r>
          <w:rPr>
            <w:noProof/>
          </w:rPr>
          <w:instrText>HYPERLINK \l "_Toc499024566"</w:instrText>
        </w:r>
        <w:r w:rsidRPr="00DA2368">
          <w:rPr>
            <w:rStyle w:val="Hyperlink"/>
            <w:noProof/>
          </w:rPr>
          <w:instrText xml:space="preserve"> </w:instrText>
        </w:r>
        <w:r w:rsidRPr="00DA2368">
          <w:rPr>
            <w:rStyle w:val="Hyperlink"/>
            <w:noProof/>
          </w:rPr>
          <w:fldChar w:fldCharType="separate"/>
        </w:r>
        <w:r w:rsidRPr="00DA2368">
          <w:rPr>
            <w:rStyle w:val="Hyperlink"/>
            <w:noProof/>
          </w:rPr>
          <w:t>Figure 102: Add Past Pregnancy – Add/Edit Details</w:t>
        </w:r>
        <w:r>
          <w:rPr>
            <w:noProof/>
            <w:webHidden/>
          </w:rPr>
          <w:tab/>
        </w:r>
        <w:r>
          <w:rPr>
            <w:noProof/>
            <w:webHidden/>
          </w:rPr>
          <w:fldChar w:fldCharType="begin"/>
        </w:r>
        <w:r>
          <w:rPr>
            <w:noProof/>
            <w:webHidden/>
          </w:rPr>
          <w:instrText xml:space="preserve"> PAGEREF _Toc499024566 \h </w:instrText>
        </w:r>
      </w:ins>
      <w:r>
        <w:rPr>
          <w:noProof/>
          <w:webHidden/>
        </w:rPr>
      </w:r>
      <w:r>
        <w:rPr>
          <w:noProof/>
          <w:webHidden/>
        </w:rPr>
        <w:fldChar w:fldCharType="separate"/>
      </w:r>
      <w:ins w:id="1916" w:author="Alina Frey [2]" w:date="2017-11-21T10:58:00Z">
        <w:r w:rsidR="003B7B8C">
          <w:rPr>
            <w:noProof/>
            <w:webHidden/>
          </w:rPr>
          <w:t>66</w:t>
        </w:r>
      </w:ins>
      <w:ins w:id="1917" w:author="Alina Frey" w:date="2017-11-21T10:43:00Z">
        <w:r>
          <w:rPr>
            <w:noProof/>
            <w:webHidden/>
          </w:rPr>
          <w:fldChar w:fldCharType="end"/>
        </w:r>
        <w:r w:rsidRPr="00DA2368">
          <w:rPr>
            <w:rStyle w:val="Hyperlink"/>
            <w:noProof/>
          </w:rPr>
          <w:fldChar w:fldCharType="end"/>
        </w:r>
      </w:ins>
    </w:p>
    <w:p w14:paraId="0F7C2BD0" w14:textId="1AC3BBAC" w:rsidR="00672E26" w:rsidRDefault="00672E26">
      <w:pPr>
        <w:pStyle w:val="TableofFigures"/>
        <w:tabs>
          <w:tab w:val="right" w:leader="dot" w:pos="9350"/>
        </w:tabs>
        <w:rPr>
          <w:ins w:id="1918" w:author="Alina Frey" w:date="2017-11-21T10:43:00Z"/>
          <w:rFonts w:asciiTheme="minorHAnsi" w:eastAsiaTheme="minorEastAsia" w:hAnsiTheme="minorHAnsi" w:cstheme="minorBidi"/>
          <w:noProof/>
          <w:color w:val="auto"/>
          <w:sz w:val="22"/>
        </w:rPr>
      </w:pPr>
      <w:ins w:id="1919" w:author="Alina Frey" w:date="2017-11-21T10:43:00Z">
        <w:r w:rsidRPr="00DA2368">
          <w:rPr>
            <w:rStyle w:val="Hyperlink"/>
            <w:noProof/>
          </w:rPr>
          <w:fldChar w:fldCharType="begin"/>
        </w:r>
        <w:r w:rsidRPr="00DA2368">
          <w:rPr>
            <w:rStyle w:val="Hyperlink"/>
            <w:noProof/>
          </w:rPr>
          <w:instrText xml:space="preserve"> </w:instrText>
        </w:r>
        <w:r>
          <w:rPr>
            <w:noProof/>
          </w:rPr>
          <w:instrText>HYPERLINK \l "_Toc499024567"</w:instrText>
        </w:r>
        <w:r w:rsidRPr="00DA2368">
          <w:rPr>
            <w:rStyle w:val="Hyperlink"/>
            <w:noProof/>
          </w:rPr>
          <w:instrText xml:space="preserve"> </w:instrText>
        </w:r>
        <w:r w:rsidRPr="00DA2368">
          <w:rPr>
            <w:rStyle w:val="Hyperlink"/>
            <w:noProof/>
          </w:rPr>
          <w:fldChar w:fldCharType="separate"/>
        </w:r>
        <w:r w:rsidRPr="00DA2368">
          <w:rPr>
            <w:rStyle w:val="Hyperlink"/>
            <w:noProof/>
          </w:rPr>
          <w:t>Figure 103: Full Term Delivery (Live Infant 37 or More Weeks) – Edit Details</w:t>
        </w:r>
        <w:r>
          <w:rPr>
            <w:noProof/>
            <w:webHidden/>
          </w:rPr>
          <w:tab/>
        </w:r>
        <w:r>
          <w:rPr>
            <w:noProof/>
            <w:webHidden/>
          </w:rPr>
          <w:fldChar w:fldCharType="begin"/>
        </w:r>
        <w:r>
          <w:rPr>
            <w:noProof/>
            <w:webHidden/>
          </w:rPr>
          <w:instrText xml:space="preserve"> PAGEREF _Toc499024567 \h </w:instrText>
        </w:r>
      </w:ins>
      <w:r>
        <w:rPr>
          <w:noProof/>
          <w:webHidden/>
        </w:rPr>
      </w:r>
      <w:r>
        <w:rPr>
          <w:noProof/>
          <w:webHidden/>
        </w:rPr>
        <w:fldChar w:fldCharType="separate"/>
      </w:r>
      <w:ins w:id="1920" w:author="Alina Frey [2]" w:date="2017-11-21T10:58:00Z">
        <w:r w:rsidR="003B7B8C">
          <w:rPr>
            <w:noProof/>
            <w:webHidden/>
          </w:rPr>
          <w:t>68</w:t>
        </w:r>
      </w:ins>
      <w:ins w:id="1921" w:author="Alina Frey" w:date="2017-11-21T10:43:00Z">
        <w:r>
          <w:rPr>
            <w:noProof/>
            <w:webHidden/>
          </w:rPr>
          <w:fldChar w:fldCharType="end"/>
        </w:r>
        <w:r w:rsidRPr="00DA2368">
          <w:rPr>
            <w:rStyle w:val="Hyperlink"/>
            <w:noProof/>
          </w:rPr>
          <w:fldChar w:fldCharType="end"/>
        </w:r>
      </w:ins>
    </w:p>
    <w:p w14:paraId="29A98B87" w14:textId="389C2E81" w:rsidR="00672E26" w:rsidRDefault="00672E26">
      <w:pPr>
        <w:pStyle w:val="TableofFigures"/>
        <w:tabs>
          <w:tab w:val="right" w:leader="dot" w:pos="9350"/>
        </w:tabs>
        <w:rPr>
          <w:ins w:id="1922" w:author="Alina Frey" w:date="2017-11-21T10:43:00Z"/>
          <w:rFonts w:asciiTheme="minorHAnsi" w:eastAsiaTheme="minorEastAsia" w:hAnsiTheme="minorHAnsi" w:cstheme="minorBidi"/>
          <w:noProof/>
          <w:color w:val="auto"/>
          <w:sz w:val="22"/>
        </w:rPr>
      </w:pPr>
      <w:ins w:id="1923" w:author="Alina Frey" w:date="2017-11-21T10:43:00Z">
        <w:r w:rsidRPr="00DA2368">
          <w:rPr>
            <w:rStyle w:val="Hyperlink"/>
            <w:noProof/>
          </w:rPr>
          <w:fldChar w:fldCharType="begin"/>
        </w:r>
        <w:r w:rsidRPr="00DA2368">
          <w:rPr>
            <w:rStyle w:val="Hyperlink"/>
            <w:noProof/>
          </w:rPr>
          <w:instrText xml:space="preserve"> </w:instrText>
        </w:r>
        <w:r>
          <w:rPr>
            <w:noProof/>
          </w:rPr>
          <w:instrText>HYPERLINK \l "_Toc499024568"</w:instrText>
        </w:r>
        <w:r w:rsidRPr="00DA2368">
          <w:rPr>
            <w:rStyle w:val="Hyperlink"/>
            <w:noProof/>
          </w:rPr>
          <w:instrText xml:space="preserve"> </w:instrText>
        </w:r>
        <w:r w:rsidRPr="00DA2368">
          <w:rPr>
            <w:rStyle w:val="Hyperlink"/>
            <w:noProof/>
          </w:rPr>
          <w:fldChar w:fldCharType="separate"/>
        </w:r>
        <w:r w:rsidRPr="00DA2368">
          <w:rPr>
            <w:rStyle w:val="Hyperlink"/>
            <w:noProof/>
          </w:rPr>
          <w:t>Figure 104: Full Term Delivery (Live Infant 37 or More Weeks) – Edit Details (continued)</w:t>
        </w:r>
        <w:r>
          <w:rPr>
            <w:noProof/>
            <w:webHidden/>
          </w:rPr>
          <w:tab/>
        </w:r>
        <w:r>
          <w:rPr>
            <w:noProof/>
            <w:webHidden/>
          </w:rPr>
          <w:fldChar w:fldCharType="begin"/>
        </w:r>
        <w:r>
          <w:rPr>
            <w:noProof/>
            <w:webHidden/>
          </w:rPr>
          <w:instrText xml:space="preserve"> PAGEREF _Toc499024568 \h </w:instrText>
        </w:r>
      </w:ins>
      <w:r>
        <w:rPr>
          <w:noProof/>
          <w:webHidden/>
        </w:rPr>
      </w:r>
      <w:r>
        <w:rPr>
          <w:noProof/>
          <w:webHidden/>
        </w:rPr>
        <w:fldChar w:fldCharType="separate"/>
      </w:r>
      <w:ins w:id="1924" w:author="Alina Frey [2]" w:date="2017-11-21T10:58:00Z">
        <w:r w:rsidR="003B7B8C">
          <w:rPr>
            <w:noProof/>
            <w:webHidden/>
          </w:rPr>
          <w:t>69</w:t>
        </w:r>
      </w:ins>
      <w:ins w:id="1925" w:author="Alina Frey" w:date="2017-11-21T10:43:00Z">
        <w:r>
          <w:rPr>
            <w:noProof/>
            <w:webHidden/>
          </w:rPr>
          <w:fldChar w:fldCharType="end"/>
        </w:r>
        <w:r w:rsidRPr="00DA2368">
          <w:rPr>
            <w:rStyle w:val="Hyperlink"/>
            <w:noProof/>
          </w:rPr>
          <w:fldChar w:fldCharType="end"/>
        </w:r>
      </w:ins>
    </w:p>
    <w:p w14:paraId="685A8006" w14:textId="4EAD25C9" w:rsidR="00672E26" w:rsidRDefault="00672E26">
      <w:pPr>
        <w:pStyle w:val="TableofFigures"/>
        <w:tabs>
          <w:tab w:val="right" w:leader="dot" w:pos="9350"/>
        </w:tabs>
        <w:rPr>
          <w:ins w:id="1926" w:author="Alina Frey" w:date="2017-11-21T10:43:00Z"/>
          <w:rFonts w:asciiTheme="minorHAnsi" w:eastAsiaTheme="minorEastAsia" w:hAnsiTheme="minorHAnsi" w:cstheme="minorBidi"/>
          <w:noProof/>
          <w:color w:val="auto"/>
          <w:sz w:val="22"/>
        </w:rPr>
      </w:pPr>
      <w:ins w:id="1927" w:author="Alina Frey" w:date="2017-11-21T10:43:00Z">
        <w:r w:rsidRPr="00DA2368">
          <w:rPr>
            <w:rStyle w:val="Hyperlink"/>
            <w:noProof/>
          </w:rPr>
          <w:fldChar w:fldCharType="begin"/>
        </w:r>
        <w:r w:rsidRPr="00DA2368">
          <w:rPr>
            <w:rStyle w:val="Hyperlink"/>
            <w:noProof/>
          </w:rPr>
          <w:instrText xml:space="preserve"> </w:instrText>
        </w:r>
        <w:r>
          <w:rPr>
            <w:noProof/>
          </w:rPr>
          <w:instrText>HYPERLINK \l "_Toc499024569"</w:instrText>
        </w:r>
        <w:r w:rsidRPr="00DA2368">
          <w:rPr>
            <w:rStyle w:val="Hyperlink"/>
            <w:noProof/>
          </w:rPr>
          <w:instrText xml:space="preserve"> </w:instrText>
        </w:r>
        <w:r w:rsidRPr="00DA2368">
          <w:rPr>
            <w:rStyle w:val="Hyperlink"/>
            <w:noProof/>
          </w:rPr>
          <w:fldChar w:fldCharType="separate"/>
        </w:r>
        <w:r w:rsidRPr="00DA2368">
          <w:rPr>
            <w:rStyle w:val="Hyperlink"/>
            <w:noProof/>
          </w:rPr>
          <w:t>Figure 105: Full Term Delivery (Live Infant 37 or More Weeks) – Pregnancy Details Panel</w:t>
        </w:r>
        <w:r>
          <w:rPr>
            <w:noProof/>
            <w:webHidden/>
          </w:rPr>
          <w:tab/>
        </w:r>
        <w:r>
          <w:rPr>
            <w:noProof/>
            <w:webHidden/>
          </w:rPr>
          <w:fldChar w:fldCharType="begin"/>
        </w:r>
        <w:r>
          <w:rPr>
            <w:noProof/>
            <w:webHidden/>
          </w:rPr>
          <w:instrText xml:space="preserve"> PAGEREF _Toc499024569 \h </w:instrText>
        </w:r>
      </w:ins>
      <w:r>
        <w:rPr>
          <w:noProof/>
          <w:webHidden/>
        </w:rPr>
      </w:r>
      <w:r>
        <w:rPr>
          <w:noProof/>
          <w:webHidden/>
        </w:rPr>
        <w:fldChar w:fldCharType="separate"/>
      </w:r>
      <w:ins w:id="1928" w:author="Alina Frey [2]" w:date="2017-11-21T10:58:00Z">
        <w:r w:rsidR="003B7B8C">
          <w:rPr>
            <w:noProof/>
            <w:webHidden/>
          </w:rPr>
          <w:t>70</w:t>
        </w:r>
      </w:ins>
      <w:ins w:id="1929" w:author="Alina Frey" w:date="2017-11-21T10:43:00Z">
        <w:r>
          <w:rPr>
            <w:noProof/>
            <w:webHidden/>
          </w:rPr>
          <w:fldChar w:fldCharType="end"/>
        </w:r>
        <w:r w:rsidRPr="00DA2368">
          <w:rPr>
            <w:rStyle w:val="Hyperlink"/>
            <w:noProof/>
          </w:rPr>
          <w:fldChar w:fldCharType="end"/>
        </w:r>
      </w:ins>
    </w:p>
    <w:p w14:paraId="72EE590B" w14:textId="132A0893" w:rsidR="00672E26" w:rsidRDefault="00672E26">
      <w:pPr>
        <w:pStyle w:val="TableofFigures"/>
        <w:tabs>
          <w:tab w:val="right" w:leader="dot" w:pos="9350"/>
        </w:tabs>
        <w:rPr>
          <w:ins w:id="1930" w:author="Alina Frey" w:date="2017-11-21T10:43:00Z"/>
          <w:rFonts w:asciiTheme="minorHAnsi" w:eastAsiaTheme="minorEastAsia" w:hAnsiTheme="minorHAnsi" w:cstheme="minorBidi"/>
          <w:noProof/>
          <w:color w:val="auto"/>
          <w:sz w:val="22"/>
        </w:rPr>
      </w:pPr>
      <w:ins w:id="1931" w:author="Alina Frey" w:date="2017-11-21T10:43:00Z">
        <w:r w:rsidRPr="00DA2368">
          <w:rPr>
            <w:rStyle w:val="Hyperlink"/>
            <w:noProof/>
          </w:rPr>
          <w:fldChar w:fldCharType="begin"/>
        </w:r>
        <w:r w:rsidRPr="00DA2368">
          <w:rPr>
            <w:rStyle w:val="Hyperlink"/>
            <w:noProof/>
          </w:rPr>
          <w:instrText xml:space="preserve"> </w:instrText>
        </w:r>
        <w:r>
          <w:rPr>
            <w:noProof/>
          </w:rPr>
          <w:instrText>HYPERLINK \l "_Toc499024570"</w:instrText>
        </w:r>
        <w:r w:rsidRPr="00DA2368">
          <w:rPr>
            <w:rStyle w:val="Hyperlink"/>
            <w:noProof/>
          </w:rPr>
          <w:instrText xml:space="preserve"> </w:instrText>
        </w:r>
        <w:r w:rsidRPr="00DA2368">
          <w:rPr>
            <w:rStyle w:val="Hyperlink"/>
            <w:noProof/>
          </w:rPr>
          <w:fldChar w:fldCharType="separate"/>
        </w:r>
        <w:r w:rsidRPr="00DA2368">
          <w:rPr>
            <w:rStyle w:val="Hyperlink"/>
            <w:noProof/>
          </w:rPr>
          <w:t>Figure 106: Full Term Delivery (Live Infant 37 or More Weeks) – Pregnancy Details Panel (continued)</w:t>
        </w:r>
        <w:r>
          <w:rPr>
            <w:noProof/>
            <w:webHidden/>
          </w:rPr>
          <w:tab/>
        </w:r>
        <w:r>
          <w:rPr>
            <w:noProof/>
            <w:webHidden/>
          </w:rPr>
          <w:fldChar w:fldCharType="begin"/>
        </w:r>
        <w:r>
          <w:rPr>
            <w:noProof/>
            <w:webHidden/>
          </w:rPr>
          <w:instrText xml:space="preserve"> PAGEREF _Toc499024570 \h </w:instrText>
        </w:r>
      </w:ins>
      <w:r>
        <w:rPr>
          <w:noProof/>
          <w:webHidden/>
        </w:rPr>
      </w:r>
      <w:r>
        <w:rPr>
          <w:noProof/>
          <w:webHidden/>
        </w:rPr>
        <w:fldChar w:fldCharType="separate"/>
      </w:r>
      <w:ins w:id="1932" w:author="Alina Frey [2]" w:date="2017-11-21T10:58:00Z">
        <w:r w:rsidR="003B7B8C">
          <w:rPr>
            <w:noProof/>
            <w:webHidden/>
          </w:rPr>
          <w:t>71</w:t>
        </w:r>
      </w:ins>
      <w:ins w:id="1933" w:author="Alina Frey" w:date="2017-11-21T10:43:00Z">
        <w:r>
          <w:rPr>
            <w:noProof/>
            <w:webHidden/>
          </w:rPr>
          <w:fldChar w:fldCharType="end"/>
        </w:r>
        <w:r w:rsidRPr="00DA2368">
          <w:rPr>
            <w:rStyle w:val="Hyperlink"/>
            <w:noProof/>
          </w:rPr>
          <w:fldChar w:fldCharType="end"/>
        </w:r>
      </w:ins>
    </w:p>
    <w:p w14:paraId="3CDAE64B" w14:textId="2CA64883" w:rsidR="00672E26" w:rsidRDefault="00672E26">
      <w:pPr>
        <w:pStyle w:val="TableofFigures"/>
        <w:tabs>
          <w:tab w:val="right" w:leader="dot" w:pos="9350"/>
        </w:tabs>
        <w:rPr>
          <w:ins w:id="1934" w:author="Alina Frey" w:date="2017-11-21T10:43:00Z"/>
          <w:rFonts w:asciiTheme="minorHAnsi" w:eastAsiaTheme="minorEastAsia" w:hAnsiTheme="minorHAnsi" w:cstheme="minorBidi"/>
          <w:noProof/>
          <w:color w:val="auto"/>
          <w:sz w:val="22"/>
        </w:rPr>
      </w:pPr>
      <w:ins w:id="1935" w:author="Alina Frey" w:date="2017-11-21T10:43:00Z">
        <w:r w:rsidRPr="00DA2368">
          <w:rPr>
            <w:rStyle w:val="Hyperlink"/>
            <w:noProof/>
          </w:rPr>
          <w:fldChar w:fldCharType="begin"/>
        </w:r>
        <w:r w:rsidRPr="00DA2368">
          <w:rPr>
            <w:rStyle w:val="Hyperlink"/>
            <w:noProof/>
          </w:rPr>
          <w:instrText xml:space="preserve"> </w:instrText>
        </w:r>
        <w:r>
          <w:rPr>
            <w:noProof/>
          </w:rPr>
          <w:instrText>HYPERLINK \l "_Toc499024571"</w:instrText>
        </w:r>
        <w:r w:rsidRPr="00DA2368">
          <w:rPr>
            <w:rStyle w:val="Hyperlink"/>
            <w:noProof/>
          </w:rPr>
          <w:instrText xml:space="preserve"> </w:instrText>
        </w:r>
        <w:r w:rsidRPr="00DA2368">
          <w:rPr>
            <w:rStyle w:val="Hyperlink"/>
            <w:noProof/>
          </w:rPr>
          <w:fldChar w:fldCharType="separate"/>
        </w:r>
        <w:r w:rsidRPr="00DA2368">
          <w:rPr>
            <w:rStyle w:val="Hyperlink"/>
            <w:noProof/>
          </w:rPr>
          <w:t>Figure 107: Edit Baby Details</w:t>
        </w:r>
        <w:r>
          <w:rPr>
            <w:noProof/>
            <w:webHidden/>
          </w:rPr>
          <w:tab/>
        </w:r>
        <w:r>
          <w:rPr>
            <w:noProof/>
            <w:webHidden/>
          </w:rPr>
          <w:fldChar w:fldCharType="begin"/>
        </w:r>
        <w:r>
          <w:rPr>
            <w:noProof/>
            <w:webHidden/>
          </w:rPr>
          <w:instrText xml:space="preserve"> PAGEREF _Toc499024571 \h </w:instrText>
        </w:r>
      </w:ins>
      <w:r>
        <w:rPr>
          <w:noProof/>
          <w:webHidden/>
        </w:rPr>
      </w:r>
      <w:r>
        <w:rPr>
          <w:noProof/>
          <w:webHidden/>
        </w:rPr>
        <w:fldChar w:fldCharType="separate"/>
      </w:r>
      <w:ins w:id="1936" w:author="Alina Frey [2]" w:date="2017-11-21T10:58:00Z">
        <w:r w:rsidR="003B7B8C">
          <w:rPr>
            <w:noProof/>
            <w:webHidden/>
          </w:rPr>
          <w:t>71</w:t>
        </w:r>
      </w:ins>
      <w:ins w:id="1937" w:author="Alina Frey" w:date="2017-11-21T10:43:00Z">
        <w:r>
          <w:rPr>
            <w:noProof/>
            <w:webHidden/>
          </w:rPr>
          <w:fldChar w:fldCharType="end"/>
        </w:r>
        <w:r w:rsidRPr="00DA2368">
          <w:rPr>
            <w:rStyle w:val="Hyperlink"/>
            <w:noProof/>
          </w:rPr>
          <w:fldChar w:fldCharType="end"/>
        </w:r>
      </w:ins>
    </w:p>
    <w:p w14:paraId="34C1A948" w14:textId="4FD75C2B" w:rsidR="00672E26" w:rsidRDefault="00672E26">
      <w:pPr>
        <w:pStyle w:val="TableofFigures"/>
        <w:tabs>
          <w:tab w:val="right" w:leader="dot" w:pos="9350"/>
        </w:tabs>
        <w:rPr>
          <w:ins w:id="1938" w:author="Alina Frey" w:date="2017-11-21T10:43:00Z"/>
          <w:rFonts w:asciiTheme="minorHAnsi" w:eastAsiaTheme="minorEastAsia" w:hAnsiTheme="minorHAnsi" w:cstheme="minorBidi"/>
          <w:noProof/>
          <w:color w:val="auto"/>
          <w:sz w:val="22"/>
        </w:rPr>
      </w:pPr>
      <w:ins w:id="1939" w:author="Alina Frey" w:date="2017-11-21T10:43:00Z">
        <w:r w:rsidRPr="00DA2368">
          <w:rPr>
            <w:rStyle w:val="Hyperlink"/>
            <w:noProof/>
          </w:rPr>
          <w:fldChar w:fldCharType="begin"/>
        </w:r>
        <w:r w:rsidRPr="00DA2368">
          <w:rPr>
            <w:rStyle w:val="Hyperlink"/>
            <w:noProof/>
          </w:rPr>
          <w:instrText xml:space="preserve"> </w:instrText>
        </w:r>
        <w:r>
          <w:rPr>
            <w:noProof/>
          </w:rPr>
          <w:instrText>HYPERLINK \l "_Toc499024572"</w:instrText>
        </w:r>
        <w:r w:rsidRPr="00DA2368">
          <w:rPr>
            <w:rStyle w:val="Hyperlink"/>
            <w:noProof/>
          </w:rPr>
          <w:instrText xml:space="preserve"> </w:instrText>
        </w:r>
        <w:r w:rsidRPr="00DA2368">
          <w:rPr>
            <w:rStyle w:val="Hyperlink"/>
            <w:noProof/>
          </w:rPr>
          <w:fldChar w:fldCharType="separate"/>
        </w:r>
        <w:r w:rsidRPr="00DA2368">
          <w:rPr>
            <w:rStyle w:val="Hyperlink"/>
            <w:noProof/>
          </w:rPr>
          <w:t>Figure 108: Baby Details panel</w:t>
        </w:r>
        <w:r>
          <w:rPr>
            <w:noProof/>
            <w:webHidden/>
          </w:rPr>
          <w:tab/>
        </w:r>
        <w:r>
          <w:rPr>
            <w:noProof/>
            <w:webHidden/>
          </w:rPr>
          <w:fldChar w:fldCharType="begin"/>
        </w:r>
        <w:r>
          <w:rPr>
            <w:noProof/>
            <w:webHidden/>
          </w:rPr>
          <w:instrText xml:space="preserve"> PAGEREF _Toc499024572 \h </w:instrText>
        </w:r>
      </w:ins>
      <w:r>
        <w:rPr>
          <w:noProof/>
          <w:webHidden/>
        </w:rPr>
      </w:r>
      <w:r>
        <w:rPr>
          <w:noProof/>
          <w:webHidden/>
        </w:rPr>
        <w:fldChar w:fldCharType="separate"/>
      </w:r>
      <w:ins w:id="1940" w:author="Alina Frey [2]" w:date="2017-11-21T10:58:00Z">
        <w:r w:rsidR="003B7B8C">
          <w:rPr>
            <w:noProof/>
            <w:webHidden/>
          </w:rPr>
          <w:t>72</w:t>
        </w:r>
      </w:ins>
      <w:ins w:id="1941" w:author="Alina Frey" w:date="2017-11-21T10:43:00Z">
        <w:r>
          <w:rPr>
            <w:noProof/>
            <w:webHidden/>
          </w:rPr>
          <w:fldChar w:fldCharType="end"/>
        </w:r>
        <w:r w:rsidRPr="00DA2368">
          <w:rPr>
            <w:rStyle w:val="Hyperlink"/>
            <w:noProof/>
          </w:rPr>
          <w:fldChar w:fldCharType="end"/>
        </w:r>
      </w:ins>
    </w:p>
    <w:p w14:paraId="0488076D" w14:textId="245F6EDA" w:rsidR="00672E26" w:rsidRDefault="00672E26">
      <w:pPr>
        <w:pStyle w:val="TableofFigures"/>
        <w:tabs>
          <w:tab w:val="right" w:leader="dot" w:pos="9350"/>
        </w:tabs>
        <w:rPr>
          <w:ins w:id="1942" w:author="Alina Frey" w:date="2017-11-21T10:43:00Z"/>
          <w:rFonts w:asciiTheme="minorHAnsi" w:eastAsiaTheme="minorEastAsia" w:hAnsiTheme="minorHAnsi" w:cstheme="minorBidi"/>
          <w:noProof/>
          <w:color w:val="auto"/>
          <w:sz w:val="22"/>
        </w:rPr>
      </w:pPr>
      <w:ins w:id="1943" w:author="Alina Frey" w:date="2017-11-21T10:43:00Z">
        <w:r w:rsidRPr="00DA2368">
          <w:rPr>
            <w:rStyle w:val="Hyperlink"/>
            <w:noProof/>
          </w:rPr>
          <w:fldChar w:fldCharType="begin"/>
        </w:r>
        <w:r w:rsidRPr="00DA2368">
          <w:rPr>
            <w:rStyle w:val="Hyperlink"/>
            <w:noProof/>
          </w:rPr>
          <w:instrText xml:space="preserve"> </w:instrText>
        </w:r>
        <w:r>
          <w:rPr>
            <w:noProof/>
          </w:rPr>
          <w:instrText>HYPERLINK \l "_Toc499024573"</w:instrText>
        </w:r>
        <w:r w:rsidRPr="00DA2368">
          <w:rPr>
            <w:rStyle w:val="Hyperlink"/>
            <w:noProof/>
          </w:rPr>
          <w:instrText xml:space="preserve"> </w:instrText>
        </w:r>
        <w:r w:rsidRPr="00DA2368">
          <w:rPr>
            <w:rStyle w:val="Hyperlink"/>
            <w:noProof/>
          </w:rPr>
          <w:fldChar w:fldCharType="separate"/>
        </w:r>
        <w:r w:rsidRPr="00DA2368">
          <w:rPr>
            <w:rStyle w:val="Hyperlink"/>
            <w:noProof/>
          </w:rPr>
          <w:t>Figure 109: Preterm Delivery (Live Infant 20-36 Weeks 6 Days) – Edit Details</w:t>
        </w:r>
        <w:r>
          <w:rPr>
            <w:noProof/>
            <w:webHidden/>
          </w:rPr>
          <w:tab/>
        </w:r>
        <w:r>
          <w:rPr>
            <w:noProof/>
            <w:webHidden/>
          </w:rPr>
          <w:fldChar w:fldCharType="begin"/>
        </w:r>
        <w:r>
          <w:rPr>
            <w:noProof/>
            <w:webHidden/>
          </w:rPr>
          <w:instrText xml:space="preserve"> PAGEREF _Toc499024573 \h </w:instrText>
        </w:r>
      </w:ins>
      <w:r>
        <w:rPr>
          <w:noProof/>
          <w:webHidden/>
        </w:rPr>
      </w:r>
      <w:r>
        <w:rPr>
          <w:noProof/>
          <w:webHidden/>
        </w:rPr>
        <w:fldChar w:fldCharType="separate"/>
      </w:r>
      <w:ins w:id="1944" w:author="Alina Frey [2]" w:date="2017-11-21T10:58:00Z">
        <w:r w:rsidR="003B7B8C">
          <w:rPr>
            <w:noProof/>
            <w:webHidden/>
          </w:rPr>
          <w:t>73</w:t>
        </w:r>
      </w:ins>
      <w:ins w:id="1945" w:author="Alina Frey" w:date="2017-11-21T10:43:00Z">
        <w:r>
          <w:rPr>
            <w:noProof/>
            <w:webHidden/>
          </w:rPr>
          <w:fldChar w:fldCharType="end"/>
        </w:r>
        <w:r w:rsidRPr="00DA2368">
          <w:rPr>
            <w:rStyle w:val="Hyperlink"/>
            <w:noProof/>
          </w:rPr>
          <w:fldChar w:fldCharType="end"/>
        </w:r>
      </w:ins>
    </w:p>
    <w:p w14:paraId="71919306" w14:textId="4C51754D" w:rsidR="00672E26" w:rsidRDefault="00672E26">
      <w:pPr>
        <w:pStyle w:val="TableofFigures"/>
        <w:tabs>
          <w:tab w:val="right" w:leader="dot" w:pos="9350"/>
        </w:tabs>
        <w:rPr>
          <w:ins w:id="1946" w:author="Alina Frey" w:date="2017-11-21T10:43:00Z"/>
          <w:rFonts w:asciiTheme="minorHAnsi" w:eastAsiaTheme="minorEastAsia" w:hAnsiTheme="minorHAnsi" w:cstheme="minorBidi"/>
          <w:noProof/>
          <w:color w:val="auto"/>
          <w:sz w:val="22"/>
        </w:rPr>
      </w:pPr>
      <w:ins w:id="1947" w:author="Alina Frey" w:date="2017-11-21T10:43:00Z">
        <w:r w:rsidRPr="00DA2368">
          <w:rPr>
            <w:rStyle w:val="Hyperlink"/>
            <w:noProof/>
          </w:rPr>
          <w:fldChar w:fldCharType="begin"/>
        </w:r>
        <w:r w:rsidRPr="00DA2368">
          <w:rPr>
            <w:rStyle w:val="Hyperlink"/>
            <w:noProof/>
          </w:rPr>
          <w:instrText xml:space="preserve"> </w:instrText>
        </w:r>
        <w:r>
          <w:rPr>
            <w:noProof/>
          </w:rPr>
          <w:instrText>HYPERLINK \l "_Toc499024574"</w:instrText>
        </w:r>
        <w:r w:rsidRPr="00DA2368">
          <w:rPr>
            <w:rStyle w:val="Hyperlink"/>
            <w:noProof/>
          </w:rPr>
          <w:instrText xml:space="preserve"> </w:instrText>
        </w:r>
        <w:r w:rsidRPr="00DA2368">
          <w:rPr>
            <w:rStyle w:val="Hyperlink"/>
            <w:noProof/>
          </w:rPr>
          <w:fldChar w:fldCharType="separate"/>
        </w:r>
        <w:r w:rsidRPr="00DA2368">
          <w:rPr>
            <w:rStyle w:val="Hyperlink"/>
            <w:noProof/>
          </w:rPr>
          <w:t>Figure 110: Preterm Delivery (Live Infant 20-36 Weeks 6 Days) – Edit Details (continued)</w:t>
        </w:r>
        <w:r>
          <w:rPr>
            <w:noProof/>
            <w:webHidden/>
          </w:rPr>
          <w:tab/>
        </w:r>
        <w:r>
          <w:rPr>
            <w:noProof/>
            <w:webHidden/>
          </w:rPr>
          <w:fldChar w:fldCharType="begin"/>
        </w:r>
        <w:r>
          <w:rPr>
            <w:noProof/>
            <w:webHidden/>
          </w:rPr>
          <w:instrText xml:space="preserve"> PAGEREF _Toc499024574 \h </w:instrText>
        </w:r>
      </w:ins>
      <w:r>
        <w:rPr>
          <w:noProof/>
          <w:webHidden/>
        </w:rPr>
      </w:r>
      <w:r>
        <w:rPr>
          <w:noProof/>
          <w:webHidden/>
        </w:rPr>
        <w:fldChar w:fldCharType="separate"/>
      </w:r>
      <w:ins w:id="1948" w:author="Alina Frey [2]" w:date="2017-11-21T10:58:00Z">
        <w:r w:rsidR="003B7B8C">
          <w:rPr>
            <w:noProof/>
            <w:webHidden/>
          </w:rPr>
          <w:t>74</w:t>
        </w:r>
      </w:ins>
      <w:ins w:id="1949" w:author="Alina Frey" w:date="2017-11-21T10:43:00Z">
        <w:r>
          <w:rPr>
            <w:noProof/>
            <w:webHidden/>
          </w:rPr>
          <w:fldChar w:fldCharType="end"/>
        </w:r>
        <w:r w:rsidRPr="00DA2368">
          <w:rPr>
            <w:rStyle w:val="Hyperlink"/>
            <w:noProof/>
          </w:rPr>
          <w:fldChar w:fldCharType="end"/>
        </w:r>
      </w:ins>
    </w:p>
    <w:p w14:paraId="78C23062" w14:textId="6DC4BD93" w:rsidR="00672E26" w:rsidRDefault="00672E26">
      <w:pPr>
        <w:pStyle w:val="TableofFigures"/>
        <w:tabs>
          <w:tab w:val="right" w:leader="dot" w:pos="9350"/>
        </w:tabs>
        <w:rPr>
          <w:ins w:id="1950" w:author="Alina Frey" w:date="2017-11-21T10:43:00Z"/>
          <w:rFonts w:asciiTheme="minorHAnsi" w:eastAsiaTheme="minorEastAsia" w:hAnsiTheme="minorHAnsi" w:cstheme="minorBidi"/>
          <w:noProof/>
          <w:color w:val="auto"/>
          <w:sz w:val="22"/>
        </w:rPr>
      </w:pPr>
      <w:ins w:id="1951" w:author="Alina Frey" w:date="2017-11-21T10:43:00Z">
        <w:r w:rsidRPr="00DA2368">
          <w:rPr>
            <w:rStyle w:val="Hyperlink"/>
            <w:noProof/>
          </w:rPr>
          <w:fldChar w:fldCharType="begin"/>
        </w:r>
        <w:r w:rsidRPr="00DA2368">
          <w:rPr>
            <w:rStyle w:val="Hyperlink"/>
            <w:noProof/>
          </w:rPr>
          <w:instrText xml:space="preserve"> </w:instrText>
        </w:r>
        <w:r>
          <w:rPr>
            <w:noProof/>
          </w:rPr>
          <w:instrText>HYPERLINK \l "_Toc499024575"</w:instrText>
        </w:r>
        <w:r w:rsidRPr="00DA2368">
          <w:rPr>
            <w:rStyle w:val="Hyperlink"/>
            <w:noProof/>
          </w:rPr>
          <w:instrText xml:space="preserve"> </w:instrText>
        </w:r>
        <w:r w:rsidRPr="00DA2368">
          <w:rPr>
            <w:rStyle w:val="Hyperlink"/>
            <w:noProof/>
          </w:rPr>
          <w:fldChar w:fldCharType="separate"/>
        </w:r>
        <w:r w:rsidRPr="00DA2368">
          <w:rPr>
            <w:rStyle w:val="Hyperlink"/>
            <w:noProof/>
          </w:rPr>
          <w:t>Figure 111: Preterm Delivery (Live Infant 20-36 Weeks 6 Days) – Pregnancy Details Panel</w:t>
        </w:r>
        <w:r>
          <w:rPr>
            <w:noProof/>
            <w:webHidden/>
          </w:rPr>
          <w:tab/>
        </w:r>
        <w:r>
          <w:rPr>
            <w:noProof/>
            <w:webHidden/>
          </w:rPr>
          <w:fldChar w:fldCharType="begin"/>
        </w:r>
        <w:r>
          <w:rPr>
            <w:noProof/>
            <w:webHidden/>
          </w:rPr>
          <w:instrText xml:space="preserve"> PAGEREF _Toc499024575 \h </w:instrText>
        </w:r>
      </w:ins>
      <w:r>
        <w:rPr>
          <w:noProof/>
          <w:webHidden/>
        </w:rPr>
      </w:r>
      <w:r>
        <w:rPr>
          <w:noProof/>
          <w:webHidden/>
        </w:rPr>
        <w:fldChar w:fldCharType="separate"/>
      </w:r>
      <w:ins w:id="1952" w:author="Alina Frey [2]" w:date="2017-11-21T10:58:00Z">
        <w:r w:rsidR="003B7B8C">
          <w:rPr>
            <w:noProof/>
            <w:webHidden/>
          </w:rPr>
          <w:t>75</w:t>
        </w:r>
      </w:ins>
      <w:ins w:id="1953" w:author="Alina Frey" w:date="2017-11-21T10:43:00Z">
        <w:r>
          <w:rPr>
            <w:noProof/>
            <w:webHidden/>
          </w:rPr>
          <w:fldChar w:fldCharType="end"/>
        </w:r>
        <w:r w:rsidRPr="00DA2368">
          <w:rPr>
            <w:rStyle w:val="Hyperlink"/>
            <w:noProof/>
          </w:rPr>
          <w:fldChar w:fldCharType="end"/>
        </w:r>
      </w:ins>
    </w:p>
    <w:p w14:paraId="4CC70C52" w14:textId="19FA924D" w:rsidR="00672E26" w:rsidRDefault="00672E26">
      <w:pPr>
        <w:pStyle w:val="TableofFigures"/>
        <w:tabs>
          <w:tab w:val="right" w:leader="dot" w:pos="9350"/>
        </w:tabs>
        <w:rPr>
          <w:ins w:id="1954" w:author="Alina Frey" w:date="2017-11-21T10:43:00Z"/>
          <w:rFonts w:asciiTheme="minorHAnsi" w:eastAsiaTheme="minorEastAsia" w:hAnsiTheme="minorHAnsi" w:cstheme="minorBidi"/>
          <w:noProof/>
          <w:color w:val="auto"/>
          <w:sz w:val="22"/>
        </w:rPr>
      </w:pPr>
      <w:ins w:id="1955" w:author="Alina Frey" w:date="2017-11-21T10:43:00Z">
        <w:r w:rsidRPr="00DA2368">
          <w:rPr>
            <w:rStyle w:val="Hyperlink"/>
            <w:noProof/>
          </w:rPr>
          <w:fldChar w:fldCharType="begin"/>
        </w:r>
        <w:r w:rsidRPr="00DA2368">
          <w:rPr>
            <w:rStyle w:val="Hyperlink"/>
            <w:noProof/>
          </w:rPr>
          <w:instrText xml:space="preserve"> </w:instrText>
        </w:r>
        <w:r>
          <w:rPr>
            <w:noProof/>
          </w:rPr>
          <w:instrText>HYPERLINK \l "_Toc499024576"</w:instrText>
        </w:r>
        <w:r w:rsidRPr="00DA2368">
          <w:rPr>
            <w:rStyle w:val="Hyperlink"/>
            <w:noProof/>
          </w:rPr>
          <w:instrText xml:space="preserve"> </w:instrText>
        </w:r>
        <w:r w:rsidRPr="00DA2368">
          <w:rPr>
            <w:rStyle w:val="Hyperlink"/>
            <w:noProof/>
          </w:rPr>
          <w:fldChar w:fldCharType="separate"/>
        </w:r>
        <w:r w:rsidRPr="00DA2368">
          <w:rPr>
            <w:rStyle w:val="Hyperlink"/>
            <w:noProof/>
          </w:rPr>
          <w:t>Figure 112: Spontaneous Abortion (Pregnancy Loss Prior to 20 Weeks) – Edit Details</w:t>
        </w:r>
        <w:r>
          <w:rPr>
            <w:noProof/>
            <w:webHidden/>
          </w:rPr>
          <w:tab/>
        </w:r>
        <w:r>
          <w:rPr>
            <w:noProof/>
            <w:webHidden/>
          </w:rPr>
          <w:fldChar w:fldCharType="begin"/>
        </w:r>
        <w:r>
          <w:rPr>
            <w:noProof/>
            <w:webHidden/>
          </w:rPr>
          <w:instrText xml:space="preserve"> PAGEREF _Toc499024576 \h </w:instrText>
        </w:r>
      </w:ins>
      <w:r>
        <w:rPr>
          <w:noProof/>
          <w:webHidden/>
        </w:rPr>
      </w:r>
      <w:r>
        <w:rPr>
          <w:noProof/>
          <w:webHidden/>
        </w:rPr>
        <w:fldChar w:fldCharType="separate"/>
      </w:r>
      <w:ins w:id="1956" w:author="Alina Frey [2]" w:date="2017-11-21T10:58:00Z">
        <w:r w:rsidR="003B7B8C">
          <w:rPr>
            <w:noProof/>
            <w:webHidden/>
          </w:rPr>
          <w:t>76</w:t>
        </w:r>
      </w:ins>
      <w:ins w:id="1957" w:author="Alina Frey" w:date="2017-11-21T10:43:00Z">
        <w:r>
          <w:rPr>
            <w:noProof/>
            <w:webHidden/>
          </w:rPr>
          <w:fldChar w:fldCharType="end"/>
        </w:r>
        <w:r w:rsidRPr="00DA2368">
          <w:rPr>
            <w:rStyle w:val="Hyperlink"/>
            <w:noProof/>
          </w:rPr>
          <w:fldChar w:fldCharType="end"/>
        </w:r>
      </w:ins>
    </w:p>
    <w:p w14:paraId="0B309536" w14:textId="61384DA4" w:rsidR="00672E26" w:rsidRDefault="00672E26">
      <w:pPr>
        <w:pStyle w:val="TableofFigures"/>
        <w:tabs>
          <w:tab w:val="right" w:leader="dot" w:pos="9350"/>
        </w:tabs>
        <w:rPr>
          <w:ins w:id="1958" w:author="Alina Frey" w:date="2017-11-21T10:43:00Z"/>
          <w:rFonts w:asciiTheme="minorHAnsi" w:eastAsiaTheme="minorEastAsia" w:hAnsiTheme="minorHAnsi" w:cstheme="minorBidi"/>
          <w:noProof/>
          <w:color w:val="auto"/>
          <w:sz w:val="22"/>
        </w:rPr>
      </w:pPr>
      <w:ins w:id="1959" w:author="Alina Frey" w:date="2017-11-21T10:43:00Z">
        <w:r w:rsidRPr="00DA2368">
          <w:rPr>
            <w:rStyle w:val="Hyperlink"/>
            <w:noProof/>
          </w:rPr>
          <w:fldChar w:fldCharType="begin"/>
        </w:r>
        <w:r w:rsidRPr="00DA2368">
          <w:rPr>
            <w:rStyle w:val="Hyperlink"/>
            <w:noProof/>
          </w:rPr>
          <w:instrText xml:space="preserve"> </w:instrText>
        </w:r>
        <w:r>
          <w:rPr>
            <w:noProof/>
          </w:rPr>
          <w:instrText>HYPERLINK \l "_Toc499024577"</w:instrText>
        </w:r>
        <w:r w:rsidRPr="00DA2368">
          <w:rPr>
            <w:rStyle w:val="Hyperlink"/>
            <w:noProof/>
          </w:rPr>
          <w:instrText xml:space="preserve"> </w:instrText>
        </w:r>
        <w:r w:rsidRPr="00DA2368">
          <w:rPr>
            <w:rStyle w:val="Hyperlink"/>
            <w:noProof/>
          </w:rPr>
          <w:fldChar w:fldCharType="separate"/>
        </w:r>
        <w:r w:rsidRPr="00DA2368">
          <w:rPr>
            <w:rStyle w:val="Hyperlink"/>
            <w:noProof/>
          </w:rPr>
          <w:t>Figure 113: Spontaneous Abortion (Pregnancy Loss Prior to 20 Weeks) – Pregnancy Details Panel</w:t>
        </w:r>
        <w:r>
          <w:rPr>
            <w:noProof/>
            <w:webHidden/>
          </w:rPr>
          <w:tab/>
        </w:r>
        <w:r>
          <w:rPr>
            <w:noProof/>
            <w:webHidden/>
          </w:rPr>
          <w:fldChar w:fldCharType="begin"/>
        </w:r>
        <w:r>
          <w:rPr>
            <w:noProof/>
            <w:webHidden/>
          </w:rPr>
          <w:instrText xml:space="preserve"> PAGEREF _Toc499024577 \h </w:instrText>
        </w:r>
      </w:ins>
      <w:r>
        <w:rPr>
          <w:noProof/>
          <w:webHidden/>
        </w:rPr>
      </w:r>
      <w:r>
        <w:rPr>
          <w:noProof/>
          <w:webHidden/>
        </w:rPr>
        <w:fldChar w:fldCharType="separate"/>
      </w:r>
      <w:ins w:id="1960" w:author="Alina Frey [2]" w:date="2017-11-21T10:58:00Z">
        <w:r w:rsidR="003B7B8C">
          <w:rPr>
            <w:noProof/>
            <w:webHidden/>
          </w:rPr>
          <w:t>77</w:t>
        </w:r>
      </w:ins>
      <w:ins w:id="1961" w:author="Alina Frey" w:date="2017-11-21T10:43:00Z">
        <w:r>
          <w:rPr>
            <w:noProof/>
            <w:webHidden/>
          </w:rPr>
          <w:fldChar w:fldCharType="end"/>
        </w:r>
        <w:r w:rsidRPr="00DA2368">
          <w:rPr>
            <w:rStyle w:val="Hyperlink"/>
            <w:noProof/>
          </w:rPr>
          <w:fldChar w:fldCharType="end"/>
        </w:r>
      </w:ins>
    </w:p>
    <w:p w14:paraId="61D8EFEA" w14:textId="616C2BF6" w:rsidR="00672E26" w:rsidRDefault="00672E26">
      <w:pPr>
        <w:pStyle w:val="TableofFigures"/>
        <w:tabs>
          <w:tab w:val="right" w:leader="dot" w:pos="9350"/>
        </w:tabs>
        <w:rPr>
          <w:ins w:id="1962" w:author="Alina Frey" w:date="2017-11-21T10:43:00Z"/>
          <w:rFonts w:asciiTheme="minorHAnsi" w:eastAsiaTheme="minorEastAsia" w:hAnsiTheme="minorHAnsi" w:cstheme="minorBidi"/>
          <w:noProof/>
          <w:color w:val="auto"/>
          <w:sz w:val="22"/>
        </w:rPr>
      </w:pPr>
      <w:ins w:id="1963" w:author="Alina Frey" w:date="2017-11-21T10:43:00Z">
        <w:r w:rsidRPr="00DA2368">
          <w:rPr>
            <w:rStyle w:val="Hyperlink"/>
            <w:noProof/>
          </w:rPr>
          <w:fldChar w:fldCharType="begin"/>
        </w:r>
        <w:r w:rsidRPr="00DA2368">
          <w:rPr>
            <w:rStyle w:val="Hyperlink"/>
            <w:noProof/>
          </w:rPr>
          <w:instrText xml:space="preserve"> </w:instrText>
        </w:r>
        <w:r>
          <w:rPr>
            <w:noProof/>
          </w:rPr>
          <w:instrText>HYPERLINK \l "_Toc499024578"</w:instrText>
        </w:r>
        <w:r w:rsidRPr="00DA2368">
          <w:rPr>
            <w:rStyle w:val="Hyperlink"/>
            <w:noProof/>
          </w:rPr>
          <w:instrText xml:space="preserve"> </w:instrText>
        </w:r>
        <w:r w:rsidRPr="00DA2368">
          <w:rPr>
            <w:rStyle w:val="Hyperlink"/>
            <w:noProof/>
          </w:rPr>
          <w:fldChar w:fldCharType="separate"/>
        </w:r>
        <w:r w:rsidRPr="00DA2368">
          <w:rPr>
            <w:rStyle w:val="Hyperlink"/>
            <w:noProof/>
          </w:rPr>
          <w:t>Figure 114: Fetal Demise/Stillbirth – Edit Details</w:t>
        </w:r>
        <w:r>
          <w:rPr>
            <w:noProof/>
            <w:webHidden/>
          </w:rPr>
          <w:tab/>
        </w:r>
        <w:r>
          <w:rPr>
            <w:noProof/>
            <w:webHidden/>
          </w:rPr>
          <w:fldChar w:fldCharType="begin"/>
        </w:r>
        <w:r>
          <w:rPr>
            <w:noProof/>
            <w:webHidden/>
          </w:rPr>
          <w:instrText xml:space="preserve"> PAGEREF _Toc499024578 \h </w:instrText>
        </w:r>
      </w:ins>
      <w:r>
        <w:rPr>
          <w:noProof/>
          <w:webHidden/>
        </w:rPr>
      </w:r>
      <w:r>
        <w:rPr>
          <w:noProof/>
          <w:webHidden/>
        </w:rPr>
        <w:fldChar w:fldCharType="separate"/>
      </w:r>
      <w:ins w:id="1964" w:author="Alina Frey [2]" w:date="2017-11-21T10:58:00Z">
        <w:r w:rsidR="003B7B8C">
          <w:rPr>
            <w:noProof/>
            <w:webHidden/>
          </w:rPr>
          <w:t>78</w:t>
        </w:r>
      </w:ins>
      <w:ins w:id="1965" w:author="Alina Frey" w:date="2017-11-21T10:43:00Z">
        <w:r>
          <w:rPr>
            <w:noProof/>
            <w:webHidden/>
          </w:rPr>
          <w:fldChar w:fldCharType="end"/>
        </w:r>
        <w:r w:rsidRPr="00DA2368">
          <w:rPr>
            <w:rStyle w:val="Hyperlink"/>
            <w:noProof/>
          </w:rPr>
          <w:fldChar w:fldCharType="end"/>
        </w:r>
      </w:ins>
    </w:p>
    <w:p w14:paraId="5A78BFCB" w14:textId="4D681080" w:rsidR="00672E26" w:rsidRDefault="00672E26">
      <w:pPr>
        <w:pStyle w:val="TableofFigures"/>
        <w:tabs>
          <w:tab w:val="right" w:leader="dot" w:pos="9350"/>
        </w:tabs>
        <w:rPr>
          <w:ins w:id="1966" w:author="Alina Frey" w:date="2017-11-21T10:43:00Z"/>
          <w:rFonts w:asciiTheme="minorHAnsi" w:eastAsiaTheme="minorEastAsia" w:hAnsiTheme="minorHAnsi" w:cstheme="minorBidi"/>
          <w:noProof/>
          <w:color w:val="auto"/>
          <w:sz w:val="22"/>
        </w:rPr>
      </w:pPr>
      <w:ins w:id="1967" w:author="Alina Frey" w:date="2017-11-21T10:43:00Z">
        <w:r w:rsidRPr="00DA2368">
          <w:rPr>
            <w:rStyle w:val="Hyperlink"/>
            <w:noProof/>
          </w:rPr>
          <w:fldChar w:fldCharType="begin"/>
        </w:r>
        <w:r w:rsidRPr="00DA2368">
          <w:rPr>
            <w:rStyle w:val="Hyperlink"/>
            <w:noProof/>
          </w:rPr>
          <w:instrText xml:space="preserve"> </w:instrText>
        </w:r>
        <w:r>
          <w:rPr>
            <w:noProof/>
          </w:rPr>
          <w:instrText>HYPERLINK \l "_Toc499024579"</w:instrText>
        </w:r>
        <w:r w:rsidRPr="00DA2368">
          <w:rPr>
            <w:rStyle w:val="Hyperlink"/>
            <w:noProof/>
          </w:rPr>
          <w:instrText xml:space="preserve"> </w:instrText>
        </w:r>
        <w:r w:rsidRPr="00DA2368">
          <w:rPr>
            <w:rStyle w:val="Hyperlink"/>
            <w:noProof/>
          </w:rPr>
          <w:fldChar w:fldCharType="separate"/>
        </w:r>
        <w:r w:rsidRPr="00DA2368">
          <w:rPr>
            <w:rStyle w:val="Hyperlink"/>
            <w:noProof/>
          </w:rPr>
          <w:t>Figure 115: Fetal Demise/Stillbirth – Pregnancy Details Panel</w:t>
        </w:r>
        <w:r>
          <w:rPr>
            <w:noProof/>
            <w:webHidden/>
          </w:rPr>
          <w:tab/>
        </w:r>
        <w:r>
          <w:rPr>
            <w:noProof/>
            <w:webHidden/>
          </w:rPr>
          <w:fldChar w:fldCharType="begin"/>
        </w:r>
        <w:r>
          <w:rPr>
            <w:noProof/>
            <w:webHidden/>
          </w:rPr>
          <w:instrText xml:space="preserve"> PAGEREF _Toc499024579 \h </w:instrText>
        </w:r>
      </w:ins>
      <w:r>
        <w:rPr>
          <w:noProof/>
          <w:webHidden/>
        </w:rPr>
      </w:r>
      <w:r>
        <w:rPr>
          <w:noProof/>
          <w:webHidden/>
        </w:rPr>
        <w:fldChar w:fldCharType="separate"/>
      </w:r>
      <w:ins w:id="1968" w:author="Alina Frey [2]" w:date="2017-11-21T10:58:00Z">
        <w:r w:rsidR="003B7B8C">
          <w:rPr>
            <w:noProof/>
            <w:webHidden/>
          </w:rPr>
          <w:t>78</w:t>
        </w:r>
      </w:ins>
      <w:ins w:id="1969" w:author="Alina Frey" w:date="2017-11-21T10:43:00Z">
        <w:r>
          <w:rPr>
            <w:noProof/>
            <w:webHidden/>
          </w:rPr>
          <w:fldChar w:fldCharType="end"/>
        </w:r>
        <w:r w:rsidRPr="00DA2368">
          <w:rPr>
            <w:rStyle w:val="Hyperlink"/>
            <w:noProof/>
          </w:rPr>
          <w:fldChar w:fldCharType="end"/>
        </w:r>
      </w:ins>
    </w:p>
    <w:p w14:paraId="6562BC24" w14:textId="436E1C63" w:rsidR="00672E26" w:rsidRDefault="00672E26">
      <w:pPr>
        <w:pStyle w:val="TableofFigures"/>
        <w:tabs>
          <w:tab w:val="right" w:leader="dot" w:pos="9350"/>
        </w:tabs>
        <w:rPr>
          <w:ins w:id="1970" w:author="Alina Frey" w:date="2017-11-21T10:43:00Z"/>
          <w:rFonts w:asciiTheme="minorHAnsi" w:eastAsiaTheme="minorEastAsia" w:hAnsiTheme="minorHAnsi" w:cstheme="minorBidi"/>
          <w:noProof/>
          <w:color w:val="auto"/>
          <w:sz w:val="22"/>
        </w:rPr>
      </w:pPr>
      <w:ins w:id="1971" w:author="Alina Frey" w:date="2017-11-21T10:43:00Z">
        <w:r w:rsidRPr="00DA2368">
          <w:rPr>
            <w:rStyle w:val="Hyperlink"/>
            <w:noProof/>
          </w:rPr>
          <w:fldChar w:fldCharType="begin"/>
        </w:r>
        <w:r w:rsidRPr="00DA2368">
          <w:rPr>
            <w:rStyle w:val="Hyperlink"/>
            <w:noProof/>
          </w:rPr>
          <w:instrText xml:space="preserve"> </w:instrText>
        </w:r>
        <w:r>
          <w:rPr>
            <w:noProof/>
          </w:rPr>
          <w:instrText>HYPERLINK \l "_Toc499024580"</w:instrText>
        </w:r>
        <w:r w:rsidRPr="00DA2368">
          <w:rPr>
            <w:rStyle w:val="Hyperlink"/>
            <w:noProof/>
          </w:rPr>
          <w:instrText xml:space="preserve"> </w:instrText>
        </w:r>
        <w:r w:rsidRPr="00DA2368">
          <w:rPr>
            <w:rStyle w:val="Hyperlink"/>
            <w:noProof/>
          </w:rPr>
          <w:fldChar w:fldCharType="separate"/>
        </w:r>
        <w:r w:rsidRPr="00DA2368">
          <w:rPr>
            <w:rStyle w:val="Hyperlink"/>
            <w:noProof/>
          </w:rPr>
          <w:t>Figure 116: Pregnancy Termination – Edit Details</w:t>
        </w:r>
        <w:r>
          <w:rPr>
            <w:noProof/>
            <w:webHidden/>
          </w:rPr>
          <w:tab/>
        </w:r>
        <w:r>
          <w:rPr>
            <w:noProof/>
            <w:webHidden/>
          </w:rPr>
          <w:fldChar w:fldCharType="begin"/>
        </w:r>
        <w:r>
          <w:rPr>
            <w:noProof/>
            <w:webHidden/>
          </w:rPr>
          <w:instrText xml:space="preserve"> PAGEREF _Toc499024580 \h </w:instrText>
        </w:r>
      </w:ins>
      <w:r>
        <w:rPr>
          <w:noProof/>
          <w:webHidden/>
        </w:rPr>
      </w:r>
      <w:r>
        <w:rPr>
          <w:noProof/>
          <w:webHidden/>
        </w:rPr>
        <w:fldChar w:fldCharType="separate"/>
      </w:r>
      <w:ins w:id="1972" w:author="Alina Frey [2]" w:date="2017-11-21T10:58:00Z">
        <w:r w:rsidR="003B7B8C">
          <w:rPr>
            <w:noProof/>
            <w:webHidden/>
          </w:rPr>
          <w:t>79</w:t>
        </w:r>
      </w:ins>
      <w:ins w:id="1973" w:author="Alina Frey" w:date="2017-11-21T10:43:00Z">
        <w:r>
          <w:rPr>
            <w:noProof/>
            <w:webHidden/>
          </w:rPr>
          <w:fldChar w:fldCharType="end"/>
        </w:r>
        <w:r w:rsidRPr="00DA2368">
          <w:rPr>
            <w:rStyle w:val="Hyperlink"/>
            <w:noProof/>
          </w:rPr>
          <w:fldChar w:fldCharType="end"/>
        </w:r>
      </w:ins>
    </w:p>
    <w:p w14:paraId="17D8926A" w14:textId="302EE131" w:rsidR="00672E26" w:rsidRDefault="00672E26">
      <w:pPr>
        <w:pStyle w:val="TableofFigures"/>
        <w:tabs>
          <w:tab w:val="right" w:leader="dot" w:pos="9350"/>
        </w:tabs>
        <w:rPr>
          <w:ins w:id="1974" w:author="Alina Frey" w:date="2017-11-21T10:43:00Z"/>
          <w:rFonts w:asciiTheme="minorHAnsi" w:eastAsiaTheme="minorEastAsia" w:hAnsiTheme="minorHAnsi" w:cstheme="minorBidi"/>
          <w:noProof/>
          <w:color w:val="auto"/>
          <w:sz w:val="22"/>
        </w:rPr>
      </w:pPr>
      <w:ins w:id="1975" w:author="Alina Frey" w:date="2017-11-21T10:43:00Z">
        <w:r w:rsidRPr="00DA2368">
          <w:rPr>
            <w:rStyle w:val="Hyperlink"/>
            <w:noProof/>
          </w:rPr>
          <w:fldChar w:fldCharType="begin"/>
        </w:r>
        <w:r w:rsidRPr="00DA2368">
          <w:rPr>
            <w:rStyle w:val="Hyperlink"/>
            <w:noProof/>
          </w:rPr>
          <w:instrText xml:space="preserve"> </w:instrText>
        </w:r>
        <w:r>
          <w:rPr>
            <w:noProof/>
          </w:rPr>
          <w:instrText>HYPERLINK \l "_Toc499024581"</w:instrText>
        </w:r>
        <w:r w:rsidRPr="00DA2368">
          <w:rPr>
            <w:rStyle w:val="Hyperlink"/>
            <w:noProof/>
          </w:rPr>
          <w:instrText xml:space="preserve"> </w:instrText>
        </w:r>
        <w:r w:rsidRPr="00DA2368">
          <w:rPr>
            <w:rStyle w:val="Hyperlink"/>
            <w:noProof/>
          </w:rPr>
          <w:fldChar w:fldCharType="separate"/>
        </w:r>
        <w:r w:rsidRPr="00DA2368">
          <w:rPr>
            <w:rStyle w:val="Hyperlink"/>
            <w:noProof/>
          </w:rPr>
          <w:t>Figure 117: Pregnancy Termination – Pregnancy Details Panel</w:t>
        </w:r>
        <w:r>
          <w:rPr>
            <w:noProof/>
            <w:webHidden/>
          </w:rPr>
          <w:tab/>
        </w:r>
        <w:r>
          <w:rPr>
            <w:noProof/>
            <w:webHidden/>
          </w:rPr>
          <w:fldChar w:fldCharType="begin"/>
        </w:r>
        <w:r>
          <w:rPr>
            <w:noProof/>
            <w:webHidden/>
          </w:rPr>
          <w:instrText xml:space="preserve"> PAGEREF _Toc499024581 \h </w:instrText>
        </w:r>
      </w:ins>
      <w:r>
        <w:rPr>
          <w:noProof/>
          <w:webHidden/>
        </w:rPr>
      </w:r>
      <w:r>
        <w:rPr>
          <w:noProof/>
          <w:webHidden/>
        </w:rPr>
        <w:fldChar w:fldCharType="separate"/>
      </w:r>
      <w:ins w:id="1976" w:author="Alina Frey [2]" w:date="2017-11-21T10:58:00Z">
        <w:r w:rsidR="003B7B8C">
          <w:rPr>
            <w:noProof/>
            <w:webHidden/>
          </w:rPr>
          <w:t>79</w:t>
        </w:r>
      </w:ins>
      <w:ins w:id="1977" w:author="Alina Frey" w:date="2017-11-21T10:43:00Z">
        <w:r>
          <w:rPr>
            <w:noProof/>
            <w:webHidden/>
          </w:rPr>
          <w:fldChar w:fldCharType="end"/>
        </w:r>
        <w:r w:rsidRPr="00DA2368">
          <w:rPr>
            <w:rStyle w:val="Hyperlink"/>
            <w:noProof/>
          </w:rPr>
          <w:fldChar w:fldCharType="end"/>
        </w:r>
      </w:ins>
    </w:p>
    <w:p w14:paraId="6A759E1C" w14:textId="3D2643DC" w:rsidR="00672E26" w:rsidRDefault="00672E26">
      <w:pPr>
        <w:pStyle w:val="TableofFigures"/>
        <w:tabs>
          <w:tab w:val="right" w:leader="dot" w:pos="9350"/>
        </w:tabs>
        <w:rPr>
          <w:ins w:id="1978" w:author="Alina Frey" w:date="2017-11-21T10:43:00Z"/>
          <w:rFonts w:asciiTheme="minorHAnsi" w:eastAsiaTheme="minorEastAsia" w:hAnsiTheme="minorHAnsi" w:cstheme="minorBidi"/>
          <w:noProof/>
          <w:color w:val="auto"/>
          <w:sz w:val="22"/>
        </w:rPr>
      </w:pPr>
      <w:ins w:id="1979" w:author="Alina Frey" w:date="2017-11-21T10:43:00Z">
        <w:r w:rsidRPr="00DA2368">
          <w:rPr>
            <w:rStyle w:val="Hyperlink"/>
            <w:noProof/>
          </w:rPr>
          <w:fldChar w:fldCharType="begin"/>
        </w:r>
        <w:r w:rsidRPr="00DA2368">
          <w:rPr>
            <w:rStyle w:val="Hyperlink"/>
            <w:noProof/>
          </w:rPr>
          <w:instrText xml:space="preserve"> </w:instrText>
        </w:r>
        <w:r>
          <w:rPr>
            <w:noProof/>
          </w:rPr>
          <w:instrText>HYPERLINK \l "_Toc499024582"</w:instrText>
        </w:r>
        <w:r w:rsidRPr="00DA2368">
          <w:rPr>
            <w:rStyle w:val="Hyperlink"/>
            <w:noProof/>
          </w:rPr>
          <w:instrText xml:space="preserve"> </w:instrText>
        </w:r>
        <w:r w:rsidRPr="00DA2368">
          <w:rPr>
            <w:rStyle w:val="Hyperlink"/>
            <w:noProof/>
          </w:rPr>
          <w:fldChar w:fldCharType="separate"/>
        </w:r>
        <w:r w:rsidRPr="00DA2368">
          <w:rPr>
            <w:rStyle w:val="Hyperlink"/>
            <w:noProof/>
          </w:rPr>
          <w:t>Figure 118: Ectopic Pregnancy – Edit Details</w:t>
        </w:r>
        <w:r>
          <w:rPr>
            <w:noProof/>
            <w:webHidden/>
          </w:rPr>
          <w:tab/>
        </w:r>
        <w:r>
          <w:rPr>
            <w:noProof/>
            <w:webHidden/>
          </w:rPr>
          <w:fldChar w:fldCharType="begin"/>
        </w:r>
        <w:r>
          <w:rPr>
            <w:noProof/>
            <w:webHidden/>
          </w:rPr>
          <w:instrText xml:space="preserve"> PAGEREF _Toc499024582 \h </w:instrText>
        </w:r>
      </w:ins>
      <w:r>
        <w:rPr>
          <w:noProof/>
          <w:webHidden/>
        </w:rPr>
      </w:r>
      <w:r>
        <w:rPr>
          <w:noProof/>
          <w:webHidden/>
        </w:rPr>
        <w:fldChar w:fldCharType="separate"/>
      </w:r>
      <w:ins w:id="1980" w:author="Alina Frey [2]" w:date="2017-11-21T10:58:00Z">
        <w:r w:rsidR="003B7B8C">
          <w:rPr>
            <w:noProof/>
            <w:webHidden/>
          </w:rPr>
          <w:t>80</w:t>
        </w:r>
      </w:ins>
      <w:ins w:id="1981" w:author="Alina Frey" w:date="2017-11-21T10:43:00Z">
        <w:r>
          <w:rPr>
            <w:noProof/>
            <w:webHidden/>
          </w:rPr>
          <w:fldChar w:fldCharType="end"/>
        </w:r>
        <w:r w:rsidRPr="00DA2368">
          <w:rPr>
            <w:rStyle w:val="Hyperlink"/>
            <w:noProof/>
          </w:rPr>
          <w:fldChar w:fldCharType="end"/>
        </w:r>
      </w:ins>
    </w:p>
    <w:p w14:paraId="3D3F7B74" w14:textId="05B8A523" w:rsidR="00672E26" w:rsidRDefault="00672E26">
      <w:pPr>
        <w:pStyle w:val="TableofFigures"/>
        <w:tabs>
          <w:tab w:val="right" w:leader="dot" w:pos="9350"/>
        </w:tabs>
        <w:rPr>
          <w:ins w:id="1982" w:author="Alina Frey" w:date="2017-11-21T10:43:00Z"/>
          <w:rFonts w:asciiTheme="minorHAnsi" w:eastAsiaTheme="minorEastAsia" w:hAnsiTheme="minorHAnsi" w:cstheme="minorBidi"/>
          <w:noProof/>
          <w:color w:val="auto"/>
          <w:sz w:val="22"/>
        </w:rPr>
      </w:pPr>
      <w:ins w:id="1983" w:author="Alina Frey" w:date="2017-11-21T10:43:00Z">
        <w:r w:rsidRPr="00DA2368">
          <w:rPr>
            <w:rStyle w:val="Hyperlink"/>
            <w:noProof/>
          </w:rPr>
          <w:fldChar w:fldCharType="begin"/>
        </w:r>
        <w:r w:rsidRPr="00DA2368">
          <w:rPr>
            <w:rStyle w:val="Hyperlink"/>
            <w:noProof/>
          </w:rPr>
          <w:instrText xml:space="preserve"> </w:instrText>
        </w:r>
        <w:r>
          <w:rPr>
            <w:noProof/>
          </w:rPr>
          <w:instrText>HYPERLINK \l "_Toc499024583"</w:instrText>
        </w:r>
        <w:r w:rsidRPr="00DA2368">
          <w:rPr>
            <w:rStyle w:val="Hyperlink"/>
            <w:noProof/>
          </w:rPr>
          <w:instrText xml:space="preserve"> </w:instrText>
        </w:r>
        <w:r w:rsidRPr="00DA2368">
          <w:rPr>
            <w:rStyle w:val="Hyperlink"/>
            <w:noProof/>
          </w:rPr>
          <w:fldChar w:fldCharType="separate"/>
        </w:r>
        <w:r w:rsidRPr="00DA2368">
          <w:rPr>
            <w:rStyle w:val="Hyperlink"/>
            <w:noProof/>
          </w:rPr>
          <w:t>Figure 119: Ectopic Pregnancy – Pregnancy Details Panel</w:t>
        </w:r>
        <w:r>
          <w:rPr>
            <w:noProof/>
            <w:webHidden/>
          </w:rPr>
          <w:tab/>
        </w:r>
        <w:r>
          <w:rPr>
            <w:noProof/>
            <w:webHidden/>
          </w:rPr>
          <w:fldChar w:fldCharType="begin"/>
        </w:r>
        <w:r>
          <w:rPr>
            <w:noProof/>
            <w:webHidden/>
          </w:rPr>
          <w:instrText xml:space="preserve"> PAGEREF _Toc499024583 \h </w:instrText>
        </w:r>
      </w:ins>
      <w:r>
        <w:rPr>
          <w:noProof/>
          <w:webHidden/>
        </w:rPr>
      </w:r>
      <w:r>
        <w:rPr>
          <w:noProof/>
          <w:webHidden/>
        </w:rPr>
        <w:fldChar w:fldCharType="separate"/>
      </w:r>
      <w:ins w:id="1984" w:author="Alina Frey [2]" w:date="2017-11-21T10:58:00Z">
        <w:r w:rsidR="003B7B8C">
          <w:rPr>
            <w:noProof/>
            <w:webHidden/>
          </w:rPr>
          <w:t>81</w:t>
        </w:r>
      </w:ins>
      <w:ins w:id="1985" w:author="Alina Frey" w:date="2017-11-21T10:43:00Z">
        <w:r>
          <w:rPr>
            <w:noProof/>
            <w:webHidden/>
          </w:rPr>
          <w:fldChar w:fldCharType="end"/>
        </w:r>
        <w:r w:rsidRPr="00DA2368">
          <w:rPr>
            <w:rStyle w:val="Hyperlink"/>
            <w:noProof/>
          </w:rPr>
          <w:fldChar w:fldCharType="end"/>
        </w:r>
      </w:ins>
    </w:p>
    <w:p w14:paraId="476FDE77" w14:textId="07F04FDF" w:rsidR="00672E26" w:rsidRDefault="00672E26">
      <w:pPr>
        <w:pStyle w:val="TableofFigures"/>
        <w:tabs>
          <w:tab w:val="right" w:leader="dot" w:pos="9350"/>
        </w:tabs>
        <w:rPr>
          <w:ins w:id="1986" w:author="Alina Frey" w:date="2017-11-21T10:43:00Z"/>
          <w:rFonts w:asciiTheme="minorHAnsi" w:eastAsiaTheme="minorEastAsia" w:hAnsiTheme="minorHAnsi" w:cstheme="minorBidi"/>
          <w:noProof/>
          <w:color w:val="auto"/>
          <w:sz w:val="22"/>
        </w:rPr>
      </w:pPr>
      <w:ins w:id="1987" w:author="Alina Frey" w:date="2017-11-21T10:43:00Z">
        <w:r w:rsidRPr="00DA2368">
          <w:rPr>
            <w:rStyle w:val="Hyperlink"/>
            <w:noProof/>
          </w:rPr>
          <w:fldChar w:fldCharType="begin"/>
        </w:r>
        <w:r w:rsidRPr="00DA2368">
          <w:rPr>
            <w:rStyle w:val="Hyperlink"/>
            <w:noProof/>
          </w:rPr>
          <w:instrText xml:space="preserve"> </w:instrText>
        </w:r>
        <w:r>
          <w:rPr>
            <w:noProof/>
          </w:rPr>
          <w:instrText>HYPERLINK \l "_Toc499024584"</w:instrText>
        </w:r>
        <w:r w:rsidRPr="00DA2368">
          <w:rPr>
            <w:rStyle w:val="Hyperlink"/>
            <w:noProof/>
          </w:rPr>
          <w:instrText xml:space="preserve"> </w:instrText>
        </w:r>
        <w:r w:rsidRPr="00DA2368">
          <w:rPr>
            <w:rStyle w:val="Hyperlink"/>
            <w:noProof/>
          </w:rPr>
          <w:fldChar w:fldCharType="separate"/>
        </w:r>
        <w:r w:rsidRPr="00DA2368">
          <w:rPr>
            <w:rStyle w:val="Hyperlink"/>
            <w:noProof/>
          </w:rPr>
          <w:t>Figure 120: Contact History screen</w:t>
        </w:r>
        <w:r>
          <w:rPr>
            <w:noProof/>
            <w:webHidden/>
          </w:rPr>
          <w:tab/>
        </w:r>
        <w:r>
          <w:rPr>
            <w:noProof/>
            <w:webHidden/>
          </w:rPr>
          <w:fldChar w:fldCharType="begin"/>
        </w:r>
        <w:r>
          <w:rPr>
            <w:noProof/>
            <w:webHidden/>
          </w:rPr>
          <w:instrText xml:space="preserve"> PAGEREF _Toc499024584 \h </w:instrText>
        </w:r>
      </w:ins>
      <w:r>
        <w:rPr>
          <w:noProof/>
          <w:webHidden/>
        </w:rPr>
      </w:r>
      <w:r>
        <w:rPr>
          <w:noProof/>
          <w:webHidden/>
        </w:rPr>
        <w:fldChar w:fldCharType="separate"/>
      </w:r>
      <w:ins w:id="1988" w:author="Alina Frey [2]" w:date="2017-11-21T10:58:00Z">
        <w:r w:rsidR="003B7B8C">
          <w:rPr>
            <w:noProof/>
            <w:webHidden/>
          </w:rPr>
          <w:t>81</w:t>
        </w:r>
      </w:ins>
      <w:ins w:id="1989" w:author="Alina Frey" w:date="2017-11-21T10:43:00Z">
        <w:r>
          <w:rPr>
            <w:noProof/>
            <w:webHidden/>
          </w:rPr>
          <w:fldChar w:fldCharType="end"/>
        </w:r>
        <w:r w:rsidRPr="00DA2368">
          <w:rPr>
            <w:rStyle w:val="Hyperlink"/>
            <w:noProof/>
          </w:rPr>
          <w:fldChar w:fldCharType="end"/>
        </w:r>
      </w:ins>
    </w:p>
    <w:p w14:paraId="29B66674" w14:textId="68A42593" w:rsidR="00672E26" w:rsidRDefault="00672E26">
      <w:pPr>
        <w:pStyle w:val="TableofFigures"/>
        <w:tabs>
          <w:tab w:val="right" w:leader="dot" w:pos="9350"/>
        </w:tabs>
        <w:rPr>
          <w:ins w:id="1990" w:author="Alina Frey" w:date="2017-11-21T10:43:00Z"/>
          <w:rFonts w:asciiTheme="minorHAnsi" w:eastAsiaTheme="minorEastAsia" w:hAnsiTheme="minorHAnsi" w:cstheme="minorBidi"/>
          <w:noProof/>
          <w:color w:val="auto"/>
          <w:sz w:val="22"/>
        </w:rPr>
      </w:pPr>
      <w:ins w:id="1991" w:author="Alina Frey" w:date="2017-11-21T10:43:00Z">
        <w:r w:rsidRPr="00DA2368">
          <w:rPr>
            <w:rStyle w:val="Hyperlink"/>
            <w:noProof/>
          </w:rPr>
          <w:fldChar w:fldCharType="begin"/>
        </w:r>
        <w:r w:rsidRPr="00DA2368">
          <w:rPr>
            <w:rStyle w:val="Hyperlink"/>
            <w:noProof/>
          </w:rPr>
          <w:instrText xml:space="preserve"> </w:instrText>
        </w:r>
        <w:r>
          <w:rPr>
            <w:noProof/>
          </w:rPr>
          <w:instrText>HYPERLINK \l "_Toc499024585"</w:instrText>
        </w:r>
        <w:r w:rsidRPr="00DA2368">
          <w:rPr>
            <w:rStyle w:val="Hyperlink"/>
            <w:noProof/>
          </w:rPr>
          <w:instrText xml:space="preserve"> </w:instrText>
        </w:r>
        <w:r w:rsidRPr="00DA2368">
          <w:rPr>
            <w:rStyle w:val="Hyperlink"/>
            <w:noProof/>
          </w:rPr>
          <w:fldChar w:fldCharType="separate"/>
        </w:r>
        <w:r w:rsidRPr="00DA2368">
          <w:rPr>
            <w:rStyle w:val="Hyperlink"/>
            <w:noProof/>
          </w:rPr>
          <w:t>Figure 121: Contact History Pregnancy Filter</w:t>
        </w:r>
        <w:r>
          <w:rPr>
            <w:noProof/>
            <w:webHidden/>
          </w:rPr>
          <w:tab/>
        </w:r>
        <w:r>
          <w:rPr>
            <w:noProof/>
            <w:webHidden/>
          </w:rPr>
          <w:fldChar w:fldCharType="begin"/>
        </w:r>
        <w:r>
          <w:rPr>
            <w:noProof/>
            <w:webHidden/>
          </w:rPr>
          <w:instrText xml:space="preserve"> PAGEREF _Toc499024585 \h </w:instrText>
        </w:r>
      </w:ins>
      <w:r>
        <w:rPr>
          <w:noProof/>
          <w:webHidden/>
        </w:rPr>
      </w:r>
      <w:r>
        <w:rPr>
          <w:noProof/>
          <w:webHidden/>
        </w:rPr>
        <w:fldChar w:fldCharType="separate"/>
      </w:r>
      <w:ins w:id="1992" w:author="Alina Frey [2]" w:date="2017-11-21T10:58:00Z">
        <w:r w:rsidR="003B7B8C">
          <w:rPr>
            <w:noProof/>
            <w:webHidden/>
          </w:rPr>
          <w:t>82</w:t>
        </w:r>
      </w:ins>
      <w:ins w:id="1993" w:author="Alina Frey" w:date="2017-11-21T10:43:00Z">
        <w:r>
          <w:rPr>
            <w:noProof/>
            <w:webHidden/>
          </w:rPr>
          <w:fldChar w:fldCharType="end"/>
        </w:r>
        <w:r w:rsidRPr="00DA2368">
          <w:rPr>
            <w:rStyle w:val="Hyperlink"/>
            <w:noProof/>
          </w:rPr>
          <w:fldChar w:fldCharType="end"/>
        </w:r>
      </w:ins>
    </w:p>
    <w:p w14:paraId="55854735" w14:textId="1CB50882" w:rsidR="00672E26" w:rsidRDefault="00672E26">
      <w:pPr>
        <w:pStyle w:val="TableofFigures"/>
        <w:tabs>
          <w:tab w:val="right" w:leader="dot" w:pos="9350"/>
        </w:tabs>
        <w:rPr>
          <w:ins w:id="1994" w:author="Alina Frey" w:date="2017-11-21T10:43:00Z"/>
          <w:rFonts w:asciiTheme="minorHAnsi" w:eastAsiaTheme="minorEastAsia" w:hAnsiTheme="minorHAnsi" w:cstheme="minorBidi"/>
          <w:noProof/>
          <w:color w:val="auto"/>
          <w:sz w:val="22"/>
        </w:rPr>
      </w:pPr>
      <w:ins w:id="1995" w:author="Alina Frey" w:date="2017-11-21T10:43:00Z">
        <w:r w:rsidRPr="00DA2368">
          <w:rPr>
            <w:rStyle w:val="Hyperlink"/>
            <w:noProof/>
          </w:rPr>
          <w:fldChar w:fldCharType="begin"/>
        </w:r>
        <w:r w:rsidRPr="00DA2368">
          <w:rPr>
            <w:rStyle w:val="Hyperlink"/>
            <w:noProof/>
          </w:rPr>
          <w:instrText xml:space="preserve"> </w:instrText>
        </w:r>
        <w:r>
          <w:rPr>
            <w:noProof/>
          </w:rPr>
          <w:instrText>HYPERLINK \l "_Toc499024586"</w:instrText>
        </w:r>
        <w:r w:rsidRPr="00DA2368">
          <w:rPr>
            <w:rStyle w:val="Hyperlink"/>
            <w:noProof/>
          </w:rPr>
          <w:instrText xml:space="preserve"> </w:instrText>
        </w:r>
        <w:r w:rsidRPr="00DA2368">
          <w:rPr>
            <w:rStyle w:val="Hyperlink"/>
            <w:noProof/>
          </w:rPr>
          <w:fldChar w:fldCharType="separate"/>
        </w:r>
        <w:r w:rsidRPr="00DA2368">
          <w:rPr>
            <w:rStyle w:val="Hyperlink"/>
            <w:noProof/>
          </w:rPr>
          <w:t>Figure 122: Call Note Types</w:t>
        </w:r>
        <w:r>
          <w:rPr>
            <w:noProof/>
            <w:webHidden/>
          </w:rPr>
          <w:tab/>
        </w:r>
        <w:r>
          <w:rPr>
            <w:noProof/>
            <w:webHidden/>
          </w:rPr>
          <w:fldChar w:fldCharType="begin"/>
        </w:r>
        <w:r>
          <w:rPr>
            <w:noProof/>
            <w:webHidden/>
          </w:rPr>
          <w:instrText xml:space="preserve"> PAGEREF _Toc499024586 \h </w:instrText>
        </w:r>
      </w:ins>
      <w:r>
        <w:rPr>
          <w:noProof/>
          <w:webHidden/>
        </w:rPr>
      </w:r>
      <w:r>
        <w:rPr>
          <w:noProof/>
          <w:webHidden/>
        </w:rPr>
        <w:fldChar w:fldCharType="separate"/>
      </w:r>
      <w:ins w:id="1996" w:author="Alina Frey [2]" w:date="2017-11-21T10:58:00Z">
        <w:r w:rsidR="003B7B8C">
          <w:rPr>
            <w:noProof/>
            <w:webHidden/>
          </w:rPr>
          <w:t>83</w:t>
        </w:r>
      </w:ins>
      <w:ins w:id="1997" w:author="Alina Frey" w:date="2017-11-21T10:43:00Z">
        <w:r>
          <w:rPr>
            <w:noProof/>
            <w:webHidden/>
          </w:rPr>
          <w:fldChar w:fldCharType="end"/>
        </w:r>
        <w:r w:rsidRPr="00DA2368">
          <w:rPr>
            <w:rStyle w:val="Hyperlink"/>
            <w:noProof/>
          </w:rPr>
          <w:fldChar w:fldCharType="end"/>
        </w:r>
      </w:ins>
    </w:p>
    <w:p w14:paraId="750998A3" w14:textId="6A079766" w:rsidR="00672E26" w:rsidRDefault="00672E26">
      <w:pPr>
        <w:pStyle w:val="TableofFigures"/>
        <w:tabs>
          <w:tab w:val="right" w:leader="dot" w:pos="9350"/>
        </w:tabs>
        <w:rPr>
          <w:ins w:id="1998" w:author="Alina Frey" w:date="2017-11-21T10:43:00Z"/>
          <w:rFonts w:asciiTheme="minorHAnsi" w:eastAsiaTheme="minorEastAsia" w:hAnsiTheme="minorHAnsi" w:cstheme="minorBidi"/>
          <w:noProof/>
          <w:color w:val="auto"/>
          <w:sz w:val="22"/>
        </w:rPr>
      </w:pPr>
      <w:ins w:id="1999" w:author="Alina Frey" w:date="2017-11-21T10:43:00Z">
        <w:r w:rsidRPr="00DA2368">
          <w:rPr>
            <w:rStyle w:val="Hyperlink"/>
            <w:noProof/>
          </w:rPr>
          <w:fldChar w:fldCharType="begin"/>
        </w:r>
        <w:r w:rsidRPr="00DA2368">
          <w:rPr>
            <w:rStyle w:val="Hyperlink"/>
            <w:noProof/>
          </w:rPr>
          <w:instrText xml:space="preserve"> </w:instrText>
        </w:r>
        <w:r>
          <w:rPr>
            <w:noProof/>
          </w:rPr>
          <w:instrText>HYPERLINK \l "_Toc499024587"</w:instrText>
        </w:r>
        <w:r w:rsidRPr="00DA2368">
          <w:rPr>
            <w:rStyle w:val="Hyperlink"/>
            <w:noProof/>
          </w:rPr>
          <w:instrText xml:space="preserve"> </w:instrText>
        </w:r>
        <w:r w:rsidRPr="00DA2368">
          <w:rPr>
            <w:rStyle w:val="Hyperlink"/>
            <w:noProof/>
          </w:rPr>
          <w:fldChar w:fldCharType="separate"/>
        </w:r>
        <w:r w:rsidRPr="00DA2368">
          <w:rPr>
            <w:rStyle w:val="Hyperlink"/>
            <w:noProof/>
          </w:rPr>
          <w:t>Figure 123: Open previously added Call Note</w:t>
        </w:r>
        <w:r>
          <w:rPr>
            <w:noProof/>
            <w:webHidden/>
          </w:rPr>
          <w:tab/>
        </w:r>
        <w:r>
          <w:rPr>
            <w:noProof/>
            <w:webHidden/>
          </w:rPr>
          <w:fldChar w:fldCharType="begin"/>
        </w:r>
        <w:r>
          <w:rPr>
            <w:noProof/>
            <w:webHidden/>
          </w:rPr>
          <w:instrText xml:space="preserve"> PAGEREF _Toc499024587 \h </w:instrText>
        </w:r>
      </w:ins>
      <w:r>
        <w:rPr>
          <w:noProof/>
          <w:webHidden/>
        </w:rPr>
      </w:r>
      <w:r>
        <w:rPr>
          <w:noProof/>
          <w:webHidden/>
        </w:rPr>
        <w:fldChar w:fldCharType="separate"/>
      </w:r>
      <w:ins w:id="2000" w:author="Alina Frey [2]" w:date="2017-11-21T10:58:00Z">
        <w:r w:rsidR="003B7B8C">
          <w:rPr>
            <w:noProof/>
            <w:webHidden/>
          </w:rPr>
          <w:t>83</w:t>
        </w:r>
      </w:ins>
      <w:ins w:id="2001" w:author="Alina Frey" w:date="2017-11-21T10:43:00Z">
        <w:r>
          <w:rPr>
            <w:noProof/>
            <w:webHidden/>
          </w:rPr>
          <w:fldChar w:fldCharType="end"/>
        </w:r>
        <w:r w:rsidRPr="00DA2368">
          <w:rPr>
            <w:rStyle w:val="Hyperlink"/>
            <w:noProof/>
          </w:rPr>
          <w:fldChar w:fldCharType="end"/>
        </w:r>
      </w:ins>
    </w:p>
    <w:p w14:paraId="0C31A3FF" w14:textId="29229AFB" w:rsidR="00672E26" w:rsidRDefault="00672E26">
      <w:pPr>
        <w:pStyle w:val="TableofFigures"/>
        <w:tabs>
          <w:tab w:val="right" w:leader="dot" w:pos="9350"/>
        </w:tabs>
        <w:rPr>
          <w:ins w:id="2002" w:author="Alina Frey" w:date="2017-11-21T10:43:00Z"/>
          <w:rFonts w:asciiTheme="minorHAnsi" w:eastAsiaTheme="minorEastAsia" w:hAnsiTheme="minorHAnsi" w:cstheme="minorBidi"/>
          <w:noProof/>
          <w:color w:val="auto"/>
          <w:sz w:val="22"/>
        </w:rPr>
      </w:pPr>
      <w:ins w:id="2003" w:author="Alina Frey" w:date="2017-11-21T10:43:00Z">
        <w:r w:rsidRPr="00DA2368">
          <w:rPr>
            <w:rStyle w:val="Hyperlink"/>
            <w:noProof/>
          </w:rPr>
          <w:fldChar w:fldCharType="begin"/>
        </w:r>
        <w:r w:rsidRPr="00DA2368">
          <w:rPr>
            <w:rStyle w:val="Hyperlink"/>
            <w:noProof/>
          </w:rPr>
          <w:instrText xml:space="preserve"> </w:instrText>
        </w:r>
        <w:r>
          <w:rPr>
            <w:noProof/>
          </w:rPr>
          <w:instrText>HYPERLINK \l "_Toc499024588"</w:instrText>
        </w:r>
        <w:r w:rsidRPr="00DA2368">
          <w:rPr>
            <w:rStyle w:val="Hyperlink"/>
            <w:noProof/>
          </w:rPr>
          <w:instrText xml:space="preserve"> </w:instrText>
        </w:r>
        <w:r w:rsidRPr="00DA2368">
          <w:rPr>
            <w:rStyle w:val="Hyperlink"/>
            <w:noProof/>
          </w:rPr>
          <w:fldChar w:fldCharType="separate"/>
        </w:r>
        <w:r w:rsidRPr="00DA2368">
          <w:rPr>
            <w:rStyle w:val="Hyperlink"/>
            <w:noProof/>
          </w:rPr>
          <w:t>Figure 124: Call Note Details</w:t>
        </w:r>
        <w:r>
          <w:rPr>
            <w:noProof/>
            <w:webHidden/>
          </w:rPr>
          <w:tab/>
        </w:r>
        <w:r>
          <w:rPr>
            <w:noProof/>
            <w:webHidden/>
          </w:rPr>
          <w:fldChar w:fldCharType="begin"/>
        </w:r>
        <w:r>
          <w:rPr>
            <w:noProof/>
            <w:webHidden/>
          </w:rPr>
          <w:instrText xml:space="preserve"> PAGEREF _Toc499024588 \h </w:instrText>
        </w:r>
      </w:ins>
      <w:r>
        <w:rPr>
          <w:noProof/>
          <w:webHidden/>
        </w:rPr>
      </w:r>
      <w:r>
        <w:rPr>
          <w:noProof/>
          <w:webHidden/>
        </w:rPr>
        <w:fldChar w:fldCharType="separate"/>
      </w:r>
      <w:ins w:id="2004" w:author="Alina Frey [2]" w:date="2017-11-21T10:58:00Z">
        <w:r w:rsidR="003B7B8C">
          <w:rPr>
            <w:noProof/>
            <w:webHidden/>
          </w:rPr>
          <w:t>84</w:t>
        </w:r>
      </w:ins>
      <w:ins w:id="2005" w:author="Alina Frey" w:date="2017-11-21T10:43:00Z">
        <w:r>
          <w:rPr>
            <w:noProof/>
            <w:webHidden/>
          </w:rPr>
          <w:fldChar w:fldCharType="end"/>
        </w:r>
        <w:r w:rsidRPr="00DA2368">
          <w:rPr>
            <w:rStyle w:val="Hyperlink"/>
            <w:noProof/>
          </w:rPr>
          <w:fldChar w:fldCharType="end"/>
        </w:r>
      </w:ins>
    </w:p>
    <w:p w14:paraId="676D2DFF" w14:textId="345D85B8" w:rsidR="00672E26" w:rsidRDefault="00672E26">
      <w:pPr>
        <w:pStyle w:val="TableofFigures"/>
        <w:tabs>
          <w:tab w:val="right" w:leader="dot" w:pos="9350"/>
        </w:tabs>
        <w:rPr>
          <w:ins w:id="2006" w:author="Alina Frey" w:date="2017-11-21T10:43:00Z"/>
          <w:rFonts w:asciiTheme="minorHAnsi" w:eastAsiaTheme="minorEastAsia" w:hAnsiTheme="minorHAnsi" w:cstheme="minorBidi"/>
          <w:noProof/>
          <w:color w:val="auto"/>
          <w:sz w:val="22"/>
        </w:rPr>
      </w:pPr>
      <w:ins w:id="2007" w:author="Alina Frey" w:date="2017-11-21T10:43:00Z">
        <w:r w:rsidRPr="00DA2368">
          <w:rPr>
            <w:rStyle w:val="Hyperlink"/>
            <w:noProof/>
          </w:rPr>
          <w:fldChar w:fldCharType="begin"/>
        </w:r>
        <w:r w:rsidRPr="00DA2368">
          <w:rPr>
            <w:rStyle w:val="Hyperlink"/>
            <w:noProof/>
          </w:rPr>
          <w:instrText xml:space="preserve"> </w:instrText>
        </w:r>
        <w:r>
          <w:rPr>
            <w:noProof/>
          </w:rPr>
          <w:instrText>HYPERLINK \l "_Toc499024589"</w:instrText>
        </w:r>
        <w:r w:rsidRPr="00DA2368">
          <w:rPr>
            <w:rStyle w:val="Hyperlink"/>
            <w:noProof/>
          </w:rPr>
          <w:instrText xml:space="preserve"> </w:instrText>
        </w:r>
        <w:r w:rsidRPr="00DA2368">
          <w:rPr>
            <w:rStyle w:val="Hyperlink"/>
            <w:noProof/>
          </w:rPr>
          <w:fldChar w:fldCharType="separate"/>
        </w:r>
        <w:r w:rsidRPr="00DA2368">
          <w:rPr>
            <w:rStyle w:val="Hyperlink"/>
            <w:noProof/>
          </w:rPr>
          <w:t>Figure 125: Call Note – Contact Info</w:t>
        </w:r>
        <w:r>
          <w:rPr>
            <w:noProof/>
            <w:webHidden/>
          </w:rPr>
          <w:tab/>
        </w:r>
        <w:r>
          <w:rPr>
            <w:noProof/>
            <w:webHidden/>
          </w:rPr>
          <w:fldChar w:fldCharType="begin"/>
        </w:r>
        <w:r>
          <w:rPr>
            <w:noProof/>
            <w:webHidden/>
          </w:rPr>
          <w:instrText xml:space="preserve"> PAGEREF _Toc499024589 \h </w:instrText>
        </w:r>
      </w:ins>
      <w:r>
        <w:rPr>
          <w:noProof/>
          <w:webHidden/>
        </w:rPr>
      </w:r>
      <w:r>
        <w:rPr>
          <w:noProof/>
          <w:webHidden/>
        </w:rPr>
        <w:fldChar w:fldCharType="separate"/>
      </w:r>
      <w:ins w:id="2008" w:author="Alina Frey [2]" w:date="2017-11-21T10:58:00Z">
        <w:r w:rsidR="003B7B8C">
          <w:rPr>
            <w:noProof/>
            <w:webHidden/>
          </w:rPr>
          <w:t>84</w:t>
        </w:r>
      </w:ins>
      <w:ins w:id="2009" w:author="Alina Frey" w:date="2017-11-21T10:43:00Z">
        <w:r>
          <w:rPr>
            <w:noProof/>
            <w:webHidden/>
          </w:rPr>
          <w:fldChar w:fldCharType="end"/>
        </w:r>
        <w:r w:rsidRPr="00DA2368">
          <w:rPr>
            <w:rStyle w:val="Hyperlink"/>
            <w:noProof/>
          </w:rPr>
          <w:fldChar w:fldCharType="end"/>
        </w:r>
      </w:ins>
    </w:p>
    <w:p w14:paraId="628A90F6" w14:textId="5C1AF8A4" w:rsidR="00672E26" w:rsidRDefault="00672E26">
      <w:pPr>
        <w:pStyle w:val="TableofFigures"/>
        <w:tabs>
          <w:tab w:val="right" w:leader="dot" w:pos="9350"/>
        </w:tabs>
        <w:rPr>
          <w:ins w:id="2010" w:author="Alina Frey" w:date="2017-11-21T10:43:00Z"/>
          <w:rFonts w:asciiTheme="minorHAnsi" w:eastAsiaTheme="minorEastAsia" w:hAnsiTheme="minorHAnsi" w:cstheme="minorBidi"/>
          <w:noProof/>
          <w:color w:val="auto"/>
          <w:sz w:val="22"/>
        </w:rPr>
      </w:pPr>
      <w:ins w:id="2011" w:author="Alina Frey" w:date="2017-11-21T10:43:00Z">
        <w:r w:rsidRPr="00DA2368">
          <w:rPr>
            <w:rStyle w:val="Hyperlink"/>
            <w:noProof/>
          </w:rPr>
          <w:lastRenderedPageBreak/>
          <w:fldChar w:fldCharType="begin"/>
        </w:r>
        <w:r w:rsidRPr="00DA2368">
          <w:rPr>
            <w:rStyle w:val="Hyperlink"/>
            <w:noProof/>
          </w:rPr>
          <w:instrText xml:space="preserve"> </w:instrText>
        </w:r>
        <w:r>
          <w:rPr>
            <w:noProof/>
          </w:rPr>
          <w:instrText>HYPERLINK \l "_Toc499024590"</w:instrText>
        </w:r>
        <w:r w:rsidRPr="00DA2368">
          <w:rPr>
            <w:rStyle w:val="Hyperlink"/>
            <w:noProof/>
          </w:rPr>
          <w:instrText xml:space="preserve"> </w:instrText>
        </w:r>
        <w:r w:rsidRPr="00DA2368">
          <w:rPr>
            <w:rStyle w:val="Hyperlink"/>
            <w:noProof/>
          </w:rPr>
          <w:fldChar w:fldCharType="separate"/>
        </w:r>
        <w:r w:rsidRPr="00DA2368">
          <w:rPr>
            <w:rStyle w:val="Hyperlink"/>
            <w:noProof/>
          </w:rPr>
          <w:t>Figure 126: Call Note Buttons</w:t>
        </w:r>
        <w:r>
          <w:rPr>
            <w:noProof/>
            <w:webHidden/>
          </w:rPr>
          <w:tab/>
        </w:r>
        <w:r>
          <w:rPr>
            <w:noProof/>
            <w:webHidden/>
          </w:rPr>
          <w:fldChar w:fldCharType="begin"/>
        </w:r>
        <w:r>
          <w:rPr>
            <w:noProof/>
            <w:webHidden/>
          </w:rPr>
          <w:instrText xml:space="preserve"> PAGEREF _Toc499024590 \h </w:instrText>
        </w:r>
      </w:ins>
      <w:r>
        <w:rPr>
          <w:noProof/>
          <w:webHidden/>
        </w:rPr>
      </w:r>
      <w:r>
        <w:rPr>
          <w:noProof/>
          <w:webHidden/>
        </w:rPr>
        <w:fldChar w:fldCharType="separate"/>
      </w:r>
      <w:ins w:id="2012" w:author="Alina Frey [2]" w:date="2017-11-21T10:58:00Z">
        <w:r w:rsidR="003B7B8C">
          <w:rPr>
            <w:noProof/>
            <w:webHidden/>
          </w:rPr>
          <w:t>84</w:t>
        </w:r>
      </w:ins>
      <w:ins w:id="2013" w:author="Alina Frey" w:date="2017-11-21T10:43:00Z">
        <w:r>
          <w:rPr>
            <w:noProof/>
            <w:webHidden/>
          </w:rPr>
          <w:fldChar w:fldCharType="end"/>
        </w:r>
        <w:r w:rsidRPr="00DA2368">
          <w:rPr>
            <w:rStyle w:val="Hyperlink"/>
            <w:noProof/>
          </w:rPr>
          <w:fldChar w:fldCharType="end"/>
        </w:r>
      </w:ins>
    </w:p>
    <w:p w14:paraId="78E81AD6" w14:textId="4BD71820" w:rsidR="00672E26" w:rsidRDefault="00672E26">
      <w:pPr>
        <w:pStyle w:val="TableofFigures"/>
        <w:tabs>
          <w:tab w:val="right" w:leader="dot" w:pos="9350"/>
        </w:tabs>
        <w:rPr>
          <w:ins w:id="2014" w:author="Alina Frey" w:date="2017-11-21T10:43:00Z"/>
          <w:rFonts w:asciiTheme="minorHAnsi" w:eastAsiaTheme="minorEastAsia" w:hAnsiTheme="minorHAnsi" w:cstheme="minorBidi"/>
          <w:noProof/>
          <w:color w:val="auto"/>
          <w:sz w:val="22"/>
        </w:rPr>
      </w:pPr>
      <w:ins w:id="2015" w:author="Alina Frey" w:date="2017-11-21T10:43:00Z">
        <w:r w:rsidRPr="00DA2368">
          <w:rPr>
            <w:rStyle w:val="Hyperlink"/>
            <w:noProof/>
          </w:rPr>
          <w:fldChar w:fldCharType="begin"/>
        </w:r>
        <w:r w:rsidRPr="00DA2368">
          <w:rPr>
            <w:rStyle w:val="Hyperlink"/>
            <w:noProof/>
          </w:rPr>
          <w:instrText xml:space="preserve"> </w:instrText>
        </w:r>
        <w:r>
          <w:rPr>
            <w:noProof/>
          </w:rPr>
          <w:instrText>HYPERLINK \l "_Toc499024591"</w:instrText>
        </w:r>
        <w:r w:rsidRPr="00DA2368">
          <w:rPr>
            <w:rStyle w:val="Hyperlink"/>
            <w:noProof/>
          </w:rPr>
          <w:instrText xml:space="preserve"> </w:instrText>
        </w:r>
        <w:r w:rsidRPr="00DA2368">
          <w:rPr>
            <w:rStyle w:val="Hyperlink"/>
            <w:noProof/>
          </w:rPr>
          <w:fldChar w:fldCharType="separate"/>
        </w:r>
        <w:r w:rsidRPr="00DA2368">
          <w:rPr>
            <w:rStyle w:val="Hyperlink"/>
            <w:noProof/>
          </w:rPr>
          <w:t>Figure 127: Call Note Buttons (continued)</w:t>
        </w:r>
        <w:r>
          <w:rPr>
            <w:noProof/>
            <w:webHidden/>
          </w:rPr>
          <w:tab/>
        </w:r>
        <w:r>
          <w:rPr>
            <w:noProof/>
            <w:webHidden/>
          </w:rPr>
          <w:fldChar w:fldCharType="begin"/>
        </w:r>
        <w:r>
          <w:rPr>
            <w:noProof/>
            <w:webHidden/>
          </w:rPr>
          <w:instrText xml:space="preserve"> PAGEREF _Toc499024591 \h </w:instrText>
        </w:r>
      </w:ins>
      <w:r>
        <w:rPr>
          <w:noProof/>
          <w:webHidden/>
        </w:rPr>
      </w:r>
      <w:r>
        <w:rPr>
          <w:noProof/>
          <w:webHidden/>
        </w:rPr>
        <w:fldChar w:fldCharType="separate"/>
      </w:r>
      <w:ins w:id="2016" w:author="Alina Frey [2]" w:date="2017-11-21T10:58:00Z">
        <w:r w:rsidR="003B7B8C">
          <w:rPr>
            <w:noProof/>
            <w:webHidden/>
          </w:rPr>
          <w:t>85</w:t>
        </w:r>
      </w:ins>
      <w:ins w:id="2017" w:author="Alina Frey" w:date="2017-11-21T10:43:00Z">
        <w:r>
          <w:rPr>
            <w:noProof/>
            <w:webHidden/>
          </w:rPr>
          <w:fldChar w:fldCharType="end"/>
        </w:r>
        <w:r w:rsidRPr="00DA2368">
          <w:rPr>
            <w:rStyle w:val="Hyperlink"/>
            <w:noProof/>
          </w:rPr>
          <w:fldChar w:fldCharType="end"/>
        </w:r>
      </w:ins>
    </w:p>
    <w:p w14:paraId="7B5A6C0A" w14:textId="52992DA1" w:rsidR="00672E26" w:rsidRDefault="00672E26">
      <w:pPr>
        <w:pStyle w:val="TableofFigures"/>
        <w:tabs>
          <w:tab w:val="right" w:leader="dot" w:pos="9350"/>
        </w:tabs>
        <w:rPr>
          <w:ins w:id="2018" w:author="Alina Frey" w:date="2017-11-21T10:43:00Z"/>
          <w:rFonts w:asciiTheme="minorHAnsi" w:eastAsiaTheme="minorEastAsia" w:hAnsiTheme="minorHAnsi" w:cstheme="minorBidi"/>
          <w:noProof/>
          <w:color w:val="auto"/>
          <w:sz w:val="22"/>
        </w:rPr>
      </w:pPr>
      <w:ins w:id="2019" w:author="Alina Frey" w:date="2017-11-21T10:43:00Z">
        <w:r w:rsidRPr="00DA2368">
          <w:rPr>
            <w:rStyle w:val="Hyperlink"/>
            <w:noProof/>
          </w:rPr>
          <w:fldChar w:fldCharType="begin"/>
        </w:r>
        <w:r w:rsidRPr="00DA2368">
          <w:rPr>
            <w:rStyle w:val="Hyperlink"/>
            <w:noProof/>
          </w:rPr>
          <w:instrText xml:space="preserve"> </w:instrText>
        </w:r>
        <w:r>
          <w:rPr>
            <w:noProof/>
          </w:rPr>
          <w:instrText>HYPERLINK \l "_Toc499024592"</w:instrText>
        </w:r>
        <w:r w:rsidRPr="00DA2368">
          <w:rPr>
            <w:rStyle w:val="Hyperlink"/>
            <w:noProof/>
          </w:rPr>
          <w:instrText xml:space="preserve"> </w:instrText>
        </w:r>
        <w:r w:rsidRPr="00DA2368">
          <w:rPr>
            <w:rStyle w:val="Hyperlink"/>
            <w:noProof/>
          </w:rPr>
          <w:fldChar w:fldCharType="separate"/>
        </w:r>
        <w:r w:rsidRPr="00DA2368">
          <w:rPr>
            <w:rStyle w:val="Hyperlink"/>
            <w:noProof/>
          </w:rPr>
          <w:t>Figure 128: Preview/Finish – Call Note Summary</w:t>
        </w:r>
        <w:r>
          <w:rPr>
            <w:noProof/>
            <w:webHidden/>
          </w:rPr>
          <w:tab/>
        </w:r>
        <w:r>
          <w:rPr>
            <w:noProof/>
            <w:webHidden/>
          </w:rPr>
          <w:fldChar w:fldCharType="begin"/>
        </w:r>
        <w:r>
          <w:rPr>
            <w:noProof/>
            <w:webHidden/>
          </w:rPr>
          <w:instrText xml:space="preserve"> PAGEREF _Toc499024592 \h </w:instrText>
        </w:r>
      </w:ins>
      <w:r>
        <w:rPr>
          <w:noProof/>
          <w:webHidden/>
        </w:rPr>
      </w:r>
      <w:r>
        <w:rPr>
          <w:noProof/>
          <w:webHidden/>
        </w:rPr>
        <w:fldChar w:fldCharType="separate"/>
      </w:r>
      <w:ins w:id="2020" w:author="Alina Frey [2]" w:date="2017-11-21T10:58:00Z">
        <w:r w:rsidR="003B7B8C">
          <w:rPr>
            <w:noProof/>
            <w:webHidden/>
          </w:rPr>
          <w:t>85</w:t>
        </w:r>
      </w:ins>
      <w:ins w:id="2021" w:author="Alina Frey" w:date="2017-11-21T10:43:00Z">
        <w:r>
          <w:rPr>
            <w:noProof/>
            <w:webHidden/>
          </w:rPr>
          <w:fldChar w:fldCharType="end"/>
        </w:r>
        <w:r w:rsidRPr="00DA2368">
          <w:rPr>
            <w:rStyle w:val="Hyperlink"/>
            <w:noProof/>
          </w:rPr>
          <w:fldChar w:fldCharType="end"/>
        </w:r>
      </w:ins>
    </w:p>
    <w:p w14:paraId="56EFB5D7" w14:textId="7B210CA7" w:rsidR="00672E26" w:rsidRDefault="00672E26">
      <w:pPr>
        <w:pStyle w:val="TableofFigures"/>
        <w:tabs>
          <w:tab w:val="right" w:leader="dot" w:pos="9350"/>
        </w:tabs>
        <w:rPr>
          <w:ins w:id="2022" w:author="Alina Frey" w:date="2017-11-21T10:43:00Z"/>
          <w:rFonts w:asciiTheme="minorHAnsi" w:eastAsiaTheme="minorEastAsia" w:hAnsiTheme="minorHAnsi" w:cstheme="minorBidi"/>
          <w:noProof/>
          <w:color w:val="auto"/>
          <w:sz w:val="22"/>
        </w:rPr>
      </w:pPr>
      <w:ins w:id="2023" w:author="Alina Frey" w:date="2017-11-21T10:43:00Z">
        <w:r w:rsidRPr="00DA2368">
          <w:rPr>
            <w:rStyle w:val="Hyperlink"/>
            <w:noProof/>
          </w:rPr>
          <w:fldChar w:fldCharType="begin"/>
        </w:r>
        <w:r w:rsidRPr="00DA2368">
          <w:rPr>
            <w:rStyle w:val="Hyperlink"/>
            <w:noProof/>
          </w:rPr>
          <w:instrText xml:space="preserve"> </w:instrText>
        </w:r>
        <w:r>
          <w:rPr>
            <w:noProof/>
          </w:rPr>
          <w:instrText>HYPERLINK \l "_Toc499024593"</w:instrText>
        </w:r>
        <w:r w:rsidRPr="00DA2368">
          <w:rPr>
            <w:rStyle w:val="Hyperlink"/>
            <w:noProof/>
          </w:rPr>
          <w:instrText xml:space="preserve"> </w:instrText>
        </w:r>
        <w:r w:rsidRPr="00DA2368">
          <w:rPr>
            <w:rStyle w:val="Hyperlink"/>
            <w:noProof/>
          </w:rPr>
          <w:fldChar w:fldCharType="separate"/>
        </w:r>
        <w:r w:rsidRPr="00DA2368">
          <w:rPr>
            <w:rStyle w:val="Hyperlink"/>
            <w:noProof/>
          </w:rPr>
          <w:t>Figure 129: Signing Call Note</w:t>
        </w:r>
        <w:r>
          <w:rPr>
            <w:noProof/>
            <w:webHidden/>
          </w:rPr>
          <w:tab/>
        </w:r>
        <w:r>
          <w:rPr>
            <w:noProof/>
            <w:webHidden/>
          </w:rPr>
          <w:fldChar w:fldCharType="begin"/>
        </w:r>
        <w:r>
          <w:rPr>
            <w:noProof/>
            <w:webHidden/>
          </w:rPr>
          <w:instrText xml:space="preserve"> PAGEREF _Toc499024593 \h </w:instrText>
        </w:r>
      </w:ins>
      <w:r>
        <w:rPr>
          <w:noProof/>
          <w:webHidden/>
        </w:rPr>
      </w:r>
      <w:r>
        <w:rPr>
          <w:noProof/>
          <w:webHidden/>
        </w:rPr>
        <w:fldChar w:fldCharType="separate"/>
      </w:r>
      <w:ins w:id="2024" w:author="Alina Frey [2]" w:date="2017-11-21T10:58:00Z">
        <w:r w:rsidR="003B7B8C">
          <w:rPr>
            <w:noProof/>
            <w:webHidden/>
          </w:rPr>
          <w:t>86</w:t>
        </w:r>
      </w:ins>
      <w:ins w:id="2025" w:author="Alina Frey" w:date="2017-11-21T10:43:00Z">
        <w:r>
          <w:rPr>
            <w:noProof/>
            <w:webHidden/>
          </w:rPr>
          <w:fldChar w:fldCharType="end"/>
        </w:r>
        <w:r w:rsidRPr="00DA2368">
          <w:rPr>
            <w:rStyle w:val="Hyperlink"/>
            <w:noProof/>
          </w:rPr>
          <w:fldChar w:fldCharType="end"/>
        </w:r>
      </w:ins>
    </w:p>
    <w:p w14:paraId="451FDCD6" w14:textId="25742262" w:rsidR="00672E26" w:rsidRDefault="00672E26">
      <w:pPr>
        <w:pStyle w:val="TableofFigures"/>
        <w:tabs>
          <w:tab w:val="right" w:leader="dot" w:pos="9350"/>
        </w:tabs>
        <w:rPr>
          <w:ins w:id="2026" w:author="Alina Frey" w:date="2017-11-21T10:43:00Z"/>
          <w:rFonts w:asciiTheme="minorHAnsi" w:eastAsiaTheme="minorEastAsia" w:hAnsiTheme="minorHAnsi" w:cstheme="minorBidi"/>
          <w:noProof/>
          <w:color w:val="auto"/>
          <w:sz w:val="22"/>
        </w:rPr>
      </w:pPr>
      <w:ins w:id="2027" w:author="Alina Frey" w:date="2017-11-21T10:43:00Z">
        <w:r w:rsidRPr="00DA2368">
          <w:rPr>
            <w:rStyle w:val="Hyperlink"/>
            <w:noProof/>
          </w:rPr>
          <w:fldChar w:fldCharType="begin"/>
        </w:r>
        <w:r w:rsidRPr="00DA2368">
          <w:rPr>
            <w:rStyle w:val="Hyperlink"/>
            <w:noProof/>
          </w:rPr>
          <w:instrText xml:space="preserve"> </w:instrText>
        </w:r>
        <w:r>
          <w:rPr>
            <w:noProof/>
          </w:rPr>
          <w:instrText>HYPERLINK \l "_Toc499024594"</w:instrText>
        </w:r>
        <w:r w:rsidRPr="00DA2368">
          <w:rPr>
            <w:rStyle w:val="Hyperlink"/>
            <w:noProof/>
          </w:rPr>
          <w:instrText xml:space="preserve"> </w:instrText>
        </w:r>
        <w:r w:rsidRPr="00DA2368">
          <w:rPr>
            <w:rStyle w:val="Hyperlink"/>
            <w:noProof/>
          </w:rPr>
          <w:fldChar w:fldCharType="separate"/>
        </w:r>
        <w:r w:rsidRPr="00DA2368">
          <w:rPr>
            <w:rStyle w:val="Hyperlink"/>
            <w:noProof/>
          </w:rPr>
          <w:t>Figure 130: Phone Call #1 (Initial Contact)</w:t>
        </w:r>
        <w:r>
          <w:rPr>
            <w:noProof/>
            <w:webHidden/>
          </w:rPr>
          <w:tab/>
        </w:r>
        <w:r>
          <w:rPr>
            <w:noProof/>
            <w:webHidden/>
          </w:rPr>
          <w:fldChar w:fldCharType="begin"/>
        </w:r>
        <w:r>
          <w:rPr>
            <w:noProof/>
            <w:webHidden/>
          </w:rPr>
          <w:instrText xml:space="preserve"> PAGEREF _Toc499024594 \h </w:instrText>
        </w:r>
      </w:ins>
      <w:r>
        <w:rPr>
          <w:noProof/>
          <w:webHidden/>
        </w:rPr>
      </w:r>
      <w:r>
        <w:rPr>
          <w:noProof/>
          <w:webHidden/>
        </w:rPr>
        <w:fldChar w:fldCharType="separate"/>
      </w:r>
      <w:ins w:id="2028" w:author="Alina Frey [2]" w:date="2017-11-21T10:58:00Z">
        <w:r w:rsidR="003B7B8C">
          <w:rPr>
            <w:noProof/>
            <w:webHidden/>
          </w:rPr>
          <w:t>87</w:t>
        </w:r>
      </w:ins>
      <w:ins w:id="2029" w:author="Alina Frey" w:date="2017-11-21T10:43:00Z">
        <w:r>
          <w:rPr>
            <w:noProof/>
            <w:webHidden/>
          </w:rPr>
          <w:fldChar w:fldCharType="end"/>
        </w:r>
        <w:r w:rsidRPr="00DA2368">
          <w:rPr>
            <w:rStyle w:val="Hyperlink"/>
            <w:noProof/>
          </w:rPr>
          <w:fldChar w:fldCharType="end"/>
        </w:r>
      </w:ins>
    </w:p>
    <w:p w14:paraId="7267CE83" w14:textId="08B291CB" w:rsidR="00672E26" w:rsidRDefault="00672E26">
      <w:pPr>
        <w:pStyle w:val="TableofFigures"/>
        <w:tabs>
          <w:tab w:val="right" w:leader="dot" w:pos="9350"/>
        </w:tabs>
        <w:rPr>
          <w:ins w:id="2030" w:author="Alina Frey" w:date="2017-11-21T10:43:00Z"/>
          <w:rFonts w:asciiTheme="minorHAnsi" w:eastAsiaTheme="minorEastAsia" w:hAnsiTheme="minorHAnsi" w:cstheme="minorBidi"/>
          <w:noProof/>
          <w:color w:val="auto"/>
          <w:sz w:val="22"/>
        </w:rPr>
      </w:pPr>
      <w:ins w:id="2031" w:author="Alina Frey" w:date="2017-11-21T10:43:00Z">
        <w:r w:rsidRPr="00DA2368">
          <w:rPr>
            <w:rStyle w:val="Hyperlink"/>
            <w:noProof/>
          </w:rPr>
          <w:fldChar w:fldCharType="begin"/>
        </w:r>
        <w:r w:rsidRPr="00DA2368">
          <w:rPr>
            <w:rStyle w:val="Hyperlink"/>
            <w:noProof/>
          </w:rPr>
          <w:instrText xml:space="preserve"> </w:instrText>
        </w:r>
        <w:r>
          <w:rPr>
            <w:noProof/>
          </w:rPr>
          <w:instrText>HYPERLINK \l "_Toc499024595"</w:instrText>
        </w:r>
        <w:r w:rsidRPr="00DA2368">
          <w:rPr>
            <w:rStyle w:val="Hyperlink"/>
            <w:noProof/>
          </w:rPr>
          <w:instrText xml:space="preserve"> </w:instrText>
        </w:r>
        <w:r w:rsidRPr="00DA2368">
          <w:rPr>
            <w:rStyle w:val="Hyperlink"/>
            <w:noProof/>
          </w:rPr>
          <w:fldChar w:fldCharType="separate"/>
        </w:r>
        <w:r w:rsidRPr="00DA2368">
          <w:rPr>
            <w:rStyle w:val="Hyperlink"/>
            <w:noProof/>
          </w:rPr>
          <w:t>Figure 131: Phone Call #2 (12 Weeks)</w:t>
        </w:r>
        <w:r>
          <w:rPr>
            <w:noProof/>
            <w:webHidden/>
          </w:rPr>
          <w:tab/>
        </w:r>
        <w:r>
          <w:rPr>
            <w:noProof/>
            <w:webHidden/>
          </w:rPr>
          <w:fldChar w:fldCharType="begin"/>
        </w:r>
        <w:r>
          <w:rPr>
            <w:noProof/>
            <w:webHidden/>
          </w:rPr>
          <w:instrText xml:space="preserve"> PAGEREF _Toc499024595 \h </w:instrText>
        </w:r>
      </w:ins>
      <w:r>
        <w:rPr>
          <w:noProof/>
          <w:webHidden/>
        </w:rPr>
      </w:r>
      <w:r>
        <w:rPr>
          <w:noProof/>
          <w:webHidden/>
        </w:rPr>
        <w:fldChar w:fldCharType="separate"/>
      </w:r>
      <w:ins w:id="2032" w:author="Alina Frey [2]" w:date="2017-11-21T10:58:00Z">
        <w:r w:rsidR="003B7B8C">
          <w:rPr>
            <w:noProof/>
            <w:webHidden/>
          </w:rPr>
          <w:t>88</w:t>
        </w:r>
      </w:ins>
      <w:ins w:id="2033" w:author="Alina Frey" w:date="2017-11-21T10:43:00Z">
        <w:r>
          <w:rPr>
            <w:noProof/>
            <w:webHidden/>
          </w:rPr>
          <w:fldChar w:fldCharType="end"/>
        </w:r>
        <w:r w:rsidRPr="00DA2368">
          <w:rPr>
            <w:rStyle w:val="Hyperlink"/>
            <w:noProof/>
          </w:rPr>
          <w:fldChar w:fldCharType="end"/>
        </w:r>
      </w:ins>
    </w:p>
    <w:p w14:paraId="136A7074" w14:textId="39E229A3" w:rsidR="00672E26" w:rsidRDefault="00672E26">
      <w:pPr>
        <w:pStyle w:val="TableofFigures"/>
        <w:tabs>
          <w:tab w:val="right" w:leader="dot" w:pos="9350"/>
        </w:tabs>
        <w:rPr>
          <w:ins w:id="2034" w:author="Alina Frey" w:date="2017-11-21T10:43:00Z"/>
          <w:rFonts w:asciiTheme="minorHAnsi" w:eastAsiaTheme="minorEastAsia" w:hAnsiTheme="minorHAnsi" w:cstheme="minorBidi"/>
          <w:noProof/>
          <w:color w:val="auto"/>
          <w:sz w:val="22"/>
        </w:rPr>
      </w:pPr>
      <w:ins w:id="2035" w:author="Alina Frey" w:date="2017-11-21T10:43:00Z">
        <w:r w:rsidRPr="00DA2368">
          <w:rPr>
            <w:rStyle w:val="Hyperlink"/>
            <w:noProof/>
          </w:rPr>
          <w:fldChar w:fldCharType="begin"/>
        </w:r>
        <w:r w:rsidRPr="00DA2368">
          <w:rPr>
            <w:rStyle w:val="Hyperlink"/>
            <w:noProof/>
          </w:rPr>
          <w:instrText xml:space="preserve"> </w:instrText>
        </w:r>
        <w:r>
          <w:rPr>
            <w:noProof/>
          </w:rPr>
          <w:instrText>HYPERLINK \l "_Toc499024596"</w:instrText>
        </w:r>
        <w:r w:rsidRPr="00DA2368">
          <w:rPr>
            <w:rStyle w:val="Hyperlink"/>
            <w:noProof/>
          </w:rPr>
          <w:instrText xml:space="preserve"> </w:instrText>
        </w:r>
        <w:r w:rsidRPr="00DA2368">
          <w:rPr>
            <w:rStyle w:val="Hyperlink"/>
            <w:noProof/>
          </w:rPr>
          <w:fldChar w:fldCharType="separate"/>
        </w:r>
        <w:r w:rsidRPr="00DA2368">
          <w:rPr>
            <w:rStyle w:val="Hyperlink"/>
            <w:noProof/>
          </w:rPr>
          <w:t>Figure 132: Phone Call #3 (20 Weeks)</w:t>
        </w:r>
        <w:r>
          <w:rPr>
            <w:noProof/>
            <w:webHidden/>
          </w:rPr>
          <w:tab/>
        </w:r>
        <w:r>
          <w:rPr>
            <w:noProof/>
            <w:webHidden/>
          </w:rPr>
          <w:fldChar w:fldCharType="begin"/>
        </w:r>
        <w:r>
          <w:rPr>
            <w:noProof/>
            <w:webHidden/>
          </w:rPr>
          <w:instrText xml:space="preserve"> PAGEREF _Toc499024596 \h </w:instrText>
        </w:r>
      </w:ins>
      <w:r>
        <w:rPr>
          <w:noProof/>
          <w:webHidden/>
        </w:rPr>
      </w:r>
      <w:r>
        <w:rPr>
          <w:noProof/>
          <w:webHidden/>
        </w:rPr>
        <w:fldChar w:fldCharType="separate"/>
      </w:r>
      <w:ins w:id="2036" w:author="Alina Frey [2]" w:date="2017-11-21T10:58:00Z">
        <w:r w:rsidR="003B7B8C">
          <w:rPr>
            <w:noProof/>
            <w:webHidden/>
          </w:rPr>
          <w:t>89</w:t>
        </w:r>
      </w:ins>
      <w:ins w:id="2037" w:author="Alina Frey" w:date="2017-11-21T10:43:00Z">
        <w:r>
          <w:rPr>
            <w:noProof/>
            <w:webHidden/>
          </w:rPr>
          <w:fldChar w:fldCharType="end"/>
        </w:r>
        <w:r w:rsidRPr="00DA2368">
          <w:rPr>
            <w:rStyle w:val="Hyperlink"/>
            <w:noProof/>
          </w:rPr>
          <w:fldChar w:fldCharType="end"/>
        </w:r>
      </w:ins>
    </w:p>
    <w:p w14:paraId="7568C52A" w14:textId="007F77D5" w:rsidR="00672E26" w:rsidRDefault="00672E26">
      <w:pPr>
        <w:pStyle w:val="TableofFigures"/>
        <w:tabs>
          <w:tab w:val="right" w:leader="dot" w:pos="9350"/>
        </w:tabs>
        <w:rPr>
          <w:ins w:id="2038" w:author="Alina Frey" w:date="2017-11-21T10:43:00Z"/>
          <w:rFonts w:asciiTheme="minorHAnsi" w:eastAsiaTheme="minorEastAsia" w:hAnsiTheme="minorHAnsi" w:cstheme="minorBidi"/>
          <w:noProof/>
          <w:color w:val="auto"/>
          <w:sz w:val="22"/>
        </w:rPr>
      </w:pPr>
      <w:ins w:id="2039" w:author="Alina Frey" w:date="2017-11-21T10:43:00Z">
        <w:r w:rsidRPr="00DA2368">
          <w:rPr>
            <w:rStyle w:val="Hyperlink"/>
            <w:noProof/>
          </w:rPr>
          <w:fldChar w:fldCharType="begin"/>
        </w:r>
        <w:r w:rsidRPr="00DA2368">
          <w:rPr>
            <w:rStyle w:val="Hyperlink"/>
            <w:noProof/>
          </w:rPr>
          <w:instrText xml:space="preserve"> </w:instrText>
        </w:r>
        <w:r>
          <w:rPr>
            <w:noProof/>
          </w:rPr>
          <w:instrText>HYPERLINK \l "_Toc499024597"</w:instrText>
        </w:r>
        <w:r w:rsidRPr="00DA2368">
          <w:rPr>
            <w:rStyle w:val="Hyperlink"/>
            <w:noProof/>
          </w:rPr>
          <w:instrText xml:space="preserve"> </w:instrText>
        </w:r>
        <w:r w:rsidRPr="00DA2368">
          <w:rPr>
            <w:rStyle w:val="Hyperlink"/>
            <w:noProof/>
          </w:rPr>
          <w:fldChar w:fldCharType="separate"/>
        </w:r>
        <w:r w:rsidRPr="00DA2368">
          <w:rPr>
            <w:rStyle w:val="Hyperlink"/>
            <w:noProof/>
          </w:rPr>
          <w:t>Figure 133: Phone Call #4 (28 Weeks)</w:t>
        </w:r>
        <w:r>
          <w:rPr>
            <w:noProof/>
            <w:webHidden/>
          </w:rPr>
          <w:tab/>
        </w:r>
        <w:r>
          <w:rPr>
            <w:noProof/>
            <w:webHidden/>
          </w:rPr>
          <w:fldChar w:fldCharType="begin"/>
        </w:r>
        <w:r>
          <w:rPr>
            <w:noProof/>
            <w:webHidden/>
          </w:rPr>
          <w:instrText xml:space="preserve"> PAGEREF _Toc499024597 \h </w:instrText>
        </w:r>
      </w:ins>
      <w:r>
        <w:rPr>
          <w:noProof/>
          <w:webHidden/>
        </w:rPr>
      </w:r>
      <w:r>
        <w:rPr>
          <w:noProof/>
          <w:webHidden/>
        </w:rPr>
        <w:fldChar w:fldCharType="separate"/>
      </w:r>
      <w:ins w:id="2040" w:author="Alina Frey [2]" w:date="2017-11-21T10:58:00Z">
        <w:r w:rsidR="003B7B8C">
          <w:rPr>
            <w:noProof/>
            <w:webHidden/>
          </w:rPr>
          <w:t>90</w:t>
        </w:r>
      </w:ins>
      <w:ins w:id="2041" w:author="Alina Frey" w:date="2017-11-21T10:43:00Z">
        <w:r>
          <w:rPr>
            <w:noProof/>
            <w:webHidden/>
          </w:rPr>
          <w:fldChar w:fldCharType="end"/>
        </w:r>
        <w:r w:rsidRPr="00DA2368">
          <w:rPr>
            <w:rStyle w:val="Hyperlink"/>
            <w:noProof/>
          </w:rPr>
          <w:fldChar w:fldCharType="end"/>
        </w:r>
      </w:ins>
    </w:p>
    <w:p w14:paraId="4F60D0D8" w14:textId="62BDAD1C" w:rsidR="00672E26" w:rsidRDefault="00672E26">
      <w:pPr>
        <w:pStyle w:val="TableofFigures"/>
        <w:tabs>
          <w:tab w:val="right" w:leader="dot" w:pos="9350"/>
        </w:tabs>
        <w:rPr>
          <w:ins w:id="2042" w:author="Alina Frey" w:date="2017-11-21T10:43:00Z"/>
          <w:rFonts w:asciiTheme="minorHAnsi" w:eastAsiaTheme="minorEastAsia" w:hAnsiTheme="minorHAnsi" w:cstheme="minorBidi"/>
          <w:noProof/>
          <w:color w:val="auto"/>
          <w:sz w:val="22"/>
        </w:rPr>
      </w:pPr>
      <w:ins w:id="2043" w:author="Alina Frey" w:date="2017-11-21T10:43:00Z">
        <w:r w:rsidRPr="00DA2368">
          <w:rPr>
            <w:rStyle w:val="Hyperlink"/>
            <w:noProof/>
          </w:rPr>
          <w:fldChar w:fldCharType="begin"/>
        </w:r>
        <w:r w:rsidRPr="00DA2368">
          <w:rPr>
            <w:rStyle w:val="Hyperlink"/>
            <w:noProof/>
          </w:rPr>
          <w:instrText xml:space="preserve"> </w:instrText>
        </w:r>
        <w:r>
          <w:rPr>
            <w:noProof/>
          </w:rPr>
          <w:instrText>HYPERLINK \l "_Toc499024598"</w:instrText>
        </w:r>
        <w:r w:rsidRPr="00DA2368">
          <w:rPr>
            <w:rStyle w:val="Hyperlink"/>
            <w:noProof/>
          </w:rPr>
          <w:instrText xml:space="preserve"> </w:instrText>
        </w:r>
        <w:r w:rsidRPr="00DA2368">
          <w:rPr>
            <w:rStyle w:val="Hyperlink"/>
            <w:noProof/>
          </w:rPr>
          <w:fldChar w:fldCharType="separate"/>
        </w:r>
        <w:r w:rsidRPr="00DA2368">
          <w:rPr>
            <w:rStyle w:val="Hyperlink"/>
            <w:noProof/>
          </w:rPr>
          <w:t>Figure 134: Phone Call #5 (36 Weeks)</w:t>
        </w:r>
        <w:r>
          <w:rPr>
            <w:noProof/>
            <w:webHidden/>
          </w:rPr>
          <w:tab/>
        </w:r>
        <w:r>
          <w:rPr>
            <w:noProof/>
            <w:webHidden/>
          </w:rPr>
          <w:fldChar w:fldCharType="begin"/>
        </w:r>
        <w:r>
          <w:rPr>
            <w:noProof/>
            <w:webHidden/>
          </w:rPr>
          <w:instrText xml:space="preserve"> PAGEREF _Toc499024598 \h </w:instrText>
        </w:r>
      </w:ins>
      <w:r>
        <w:rPr>
          <w:noProof/>
          <w:webHidden/>
        </w:rPr>
      </w:r>
      <w:r>
        <w:rPr>
          <w:noProof/>
          <w:webHidden/>
        </w:rPr>
        <w:fldChar w:fldCharType="separate"/>
      </w:r>
      <w:ins w:id="2044" w:author="Alina Frey [2]" w:date="2017-11-21T10:58:00Z">
        <w:r w:rsidR="003B7B8C">
          <w:rPr>
            <w:noProof/>
            <w:webHidden/>
          </w:rPr>
          <w:t>90</w:t>
        </w:r>
      </w:ins>
      <w:ins w:id="2045" w:author="Alina Frey" w:date="2017-11-21T10:43:00Z">
        <w:r>
          <w:rPr>
            <w:noProof/>
            <w:webHidden/>
          </w:rPr>
          <w:fldChar w:fldCharType="end"/>
        </w:r>
        <w:r w:rsidRPr="00DA2368">
          <w:rPr>
            <w:rStyle w:val="Hyperlink"/>
            <w:noProof/>
          </w:rPr>
          <w:fldChar w:fldCharType="end"/>
        </w:r>
      </w:ins>
    </w:p>
    <w:p w14:paraId="5038E095" w14:textId="1AF5C281" w:rsidR="00672E26" w:rsidRDefault="00672E26">
      <w:pPr>
        <w:pStyle w:val="TableofFigures"/>
        <w:tabs>
          <w:tab w:val="right" w:leader="dot" w:pos="9350"/>
        </w:tabs>
        <w:rPr>
          <w:ins w:id="2046" w:author="Alina Frey" w:date="2017-11-21T10:43:00Z"/>
          <w:rFonts w:asciiTheme="minorHAnsi" w:eastAsiaTheme="minorEastAsia" w:hAnsiTheme="minorHAnsi" w:cstheme="minorBidi"/>
          <w:noProof/>
          <w:color w:val="auto"/>
          <w:sz w:val="22"/>
        </w:rPr>
      </w:pPr>
      <w:ins w:id="2047" w:author="Alina Frey" w:date="2017-11-21T10:43:00Z">
        <w:r w:rsidRPr="00DA2368">
          <w:rPr>
            <w:rStyle w:val="Hyperlink"/>
            <w:noProof/>
          </w:rPr>
          <w:fldChar w:fldCharType="begin"/>
        </w:r>
        <w:r w:rsidRPr="00DA2368">
          <w:rPr>
            <w:rStyle w:val="Hyperlink"/>
            <w:noProof/>
          </w:rPr>
          <w:instrText xml:space="preserve"> </w:instrText>
        </w:r>
        <w:r>
          <w:rPr>
            <w:noProof/>
          </w:rPr>
          <w:instrText>HYPERLINK \l "_Toc499024599"</w:instrText>
        </w:r>
        <w:r w:rsidRPr="00DA2368">
          <w:rPr>
            <w:rStyle w:val="Hyperlink"/>
            <w:noProof/>
          </w:rPr>
          <w:instrText xml:space="preserve"> </w:instrText>
        </w:r>
        <w:r w:rsidRPr="00DA2368">
          <w:rPr>
            <w:rStyle w:val="Hyperlink"/>
            <w:noProof/>
          </w:rPr>
          <w:fldChar w:fldCharType="separate"/>
        </w:r>
        <w:r w:rsidRPr="00DA2368">
          <w:rPr>
            <w:rStyle w:val="Hyperlink"/>
            <w:noProof/>
          </w:rPr>
          <w:t>Figure 135: Phone Call #6a (41 Weeks, Not Delivered)</w:t>
        </w:r>
        <w:r>
          <w:rPr>
            <w:noProof/>
            <w:webHidden/>
          </w:rPr>
          <w:tab/>
        </w:r>
        <w:r>
          <w:rPr>
            <w:noProof/>
            <w:webHidden/>
          </w:rPr>
          <w:fldChar w:fldCharType="begin"/>
        </w:r>
        <w:r>
          <w:rPr>
            <w:noProof/>
            <w:webHidden/>
          </w:rPr>
          <w:instrText xml:space="preserve"> PAGEREF _Toc499024599 \h </w:instrText>
        </w:r>
      </w:ins>
      <w:r>
        <w:rPr>
          <w:noProof/>
          <w:webHidden/>
        </w:rPr>
      </w:r>
      <w:r>
        <w:rPr>
          <w:noProof/>
          <w:webHidden/>
        </w:rPr>
        <w:fldChar w:fldCharType="separate"/>
      </w:r>
      <w:ins w:id="2048" w:author="Alina Frey [2]" w:date="2017-11-21T10:58:00Z">
        <w:r w:rsidR="003B7B8C">
          <w:rPr>
            <w:noProof/>
            <w:webHidden/>
          </w:rPr>
          <w:t>91</w:t>
        </w:r>
      </w:ins>
      <w:ins w:id="2049" w:author="Alina Frey" w:date="2017-11-21T10:43:00Z">
        <w:r>
          <w:rPr>
            <w:noProof/>
            <w:webHidden/>
          </w:rPr>
          <w:fldChar w:fldCharType="end"/>
        </w:r>
        <w:r w:rsidRPr="00DA2368">
          <w:rPr>
            <w:rStyle w:val="Hyperlink"/>
            <w:noProof/>
          </w:rPr>
          <w:fldChar w:fldCharType="end"/>
        </w:r>
      </w:ins>
    </w:p>
    <w:p w14:paraId="310CA679" w14:textId="12103EC7" w:rsidR="00672E26" w:rsidRDefault="00672E26">
      <w:pPr>
        <w:pStyle w:val="TableofFigures"/>
        <w:tabs>
          <w:tab w:val="right" w:leader="dot" w:pos="9350"/>
        </w:tabs>
        <w:rPr>
          <w:ins w:id="2050" w:author="Alina Frey" w:date="2017-11-21T10:43:00Z"/>
          <w:rFonts w:asciiTheme="minorHAnsi" w:eastAsiaTheme="minorEastAsia" w:hAnsiTheme="minorHAnsi" w:cstheme="minorBidi"/>
          <w:noProof/>
          <w:color w:val="auto"/>
          <w:sz w:val="22"/>
        </w:rPr>
      </w:pPr>
      <w:ins w:id="2051" w:author="Alina Frey" w:date="2017-11-21T10:43:00Z">
        <w:r w:rsidRPr="00DA2368">
          <w:rPr>
            <w:rStyle w:val="Hyperlink"/>
            <w:noProof/>
          </w:rPr>
          <w:fldChar w:fldCharType="begin"/>
        </w:r>
        <w:r w:rsidRPr="00DA2368">
          <w:rPr>
            <w:rStyle w:val="Hyperlink"/>
            <w:noProof/>
          </w:rPr>
          <w:instrText xml:space="preserve"> </w:instrText>
        </w:r>
        <w:r>
          <w:rPr>
            <w:noProof/>
          </w:rPr>
          <w:instrText>HYPERLINK \l "_Toc499024600"</w:instrText>
        </w:r>
        <w:r w:rsidRPr="00DA2368">
          <w:rPr>
            <w:rStyle w:val="Hyperlink"/>
            <w:noProof/>
          </w:rPr>
          <w:instrText xml:space="preserve"> </w:instrText>
        </w:r>
        <w:r w:rsidRPr="00DA2368">
          <w:rPr>
            <w:rStyle w:val="Hyperlink"/>
            <w:noProof/>
          </w:rPr>
          <w:fldChar w:fldCharType="separate"/>
        </w:r>
        <w:r w:rsidRPr="00DA2368">
          <w:rPr>
            <w:rStyle w:val="Hyperlink"/>
            <w:noProof/>
          </w:rPr>
          <w:t>Figure 136: Phone Call #6b (41 Weeks, Delivered)</w:t>
        </w:r>
        <w:r>
          <w:rPr>
            <w:noProof/>
            <w:webHidden/>
          </w:rPr>
          <w:tab/>
        </w:r>
        <w:r>
          <w:rPr>
            <w:noProof/>
            <w:webHidden/>
          </w:rPr>
          <w:fldChar w:fldCharType="begin"/>
        </w:r>
        <w:r>
          <w:rPr>
            <w:noProof/>
            <w:webHidden/>
          </w:rPr>
          <w:instrText xml:space="preserve"> PAGEREF _Toc499024600 \h </w:instrText>
        </w:r>
      </w:ins>
      <w:r>
        <w:rPr>
          <w:noProof/>
          <w:webHidden/>
        </w:rPr>
      </w:r>
      <w:r>
        <w:rPr>
          <w:noProof/>
          <w:webHidden/>
        </w:rPr>
        <w:fldChar w:fldCharType="separate"/>
      </w:r>
      <w:ins w:id="2052" w:author="Alina Frey [2]" w:date="2017-11-21T10:58:00Z">
        <w:r w:rsidR="003B7B8C">
          <w:rPr>
            <w:noProof/>
            <w:webHidden/>
          </w:rPr>
          <w:t>92</w:t>
        </w:r>
      </w:ins>
      <w:ins w:id="2053" w:author="Alina Frey" w:date="2017-11-21T10:43:00Z">
        <w:r>
          <w:rPr>
            <w:noProof/>
            <w:webHidden/>
          </w:rPr>
          <w:fldChar w:fldCharType="end"/>
        </w:r>
        <w:r w:rsidRPr="00DA2368">
          <w:rPr>
            <w:rStyle w:val="Hyperlink"/>
            <w:noProof/>
          </w:rPr>
          <w:fldChar w:fldCharType="end"/>
        </w:r>
      </w:ins>
    </w:p>
    <w:p w14:paraId="4D5B2A7A" w14:textId="39964295" w:rsidR="00672E26" w:rsidRDefault="00672E26">
      <w:pPr>
        <w:pStyle w:val="TableofFigures"/>
        <w:tabs>
          <w:tab w:val="right" w:leader="dot" w:pos="9350"/>
        </w:tabs>
        <w:rPr>
          <w:ins w:id="2054" w:author="Alina Frey" w:date="2017-11-21T10:43:00Z"/>
          <w:rFonts w:asciiTheme="minorHAnsi" w:eastAsiaTheme="minorEastAsia" w:hAnsiTheme="minorHAnsi" w:cstheme="minorBidi"/>
          <w:noProof/>
          <w:color w:val="auto"/>
          <w:sz w:val="22"/>
        </w:rPr>
      </w:pPr>
      <w:ins w:id="2055" w:author="Alina Frey" w:date="2017-11-21T10:43:00Z">
        <w:r w:rsidRPr="00DA2368">
          <w:rPr>
            <w:rStyle w:val="Hyperlink"/>
            <w:noProof/>
          </w:rPr>
          <w:fldChar w:fldCharType="begin"/>
        </w:r>
        <w:r w:rsidRPr="00DA2368">
          <w:rPr>
            <w:rStyle w:val="Hyperlink"/>
            <w:noProof/>
          </w:rPr>
          <w:instrText xml:space="preserve"> </w:instrText>
        </w:r>
        <w:r>
          <w:rPr>
            <w:noProof/>
          </w:rPr>
          <w:instrText>HYPERLINK \l "_Toc499024601"</w:instrText>
        </w:r>
        <w:r w:rsidRPr="00DA2368">
          <w:rPr>
            <w:rStyle w:val="Hyperlink"/>
            <w:noProof/>
          </w:rPr>
          <w:instrText xml:space="preserve"> </w:instrText>
        </w:r>
        <w:r w:rsidRPr="00DA2368">
          <w:rPr>
            <w:rStyle w:val="Hyperlink"/>
            <w:noProof/>
          </w:rPr>
          <w:fldChar w:fldCharType="separate"/>
        </w:r>
        <w:r w:rsidRPr="00DA2368">
          <w:rPr>
            <w:rStyle w:val="Hyperlink"/>
            <w:noProof/>
          </w:rPr>
          <w:t>Figure 137: Phone Call #7 (6 Weeks Postpartum)</w:t>
        </w:r>
        <w:r>
          <w:rPr>
            <w:noProof/>
            <w:webHidden/>
          </w:rPr>
          <w:tab/>
        </w:r>
        <w:r>
          <w:rPr>
            <w:noProof/>
            <w:webHidden/>
          </w:rPr>
          <w:fldChar w:fldCharType="begin"/>
        </w:r>
        <w:r>
          <w:rPr>
            <w:noProof/>
            <w:webHidden/>
          </w:rPr>
          <w:instrText xml:space="preserve"> PAGEREF _Toc499024601 \h </w:instrText>
        </w:r>
      </w:ins>
      <w:r>
        <w:rPr>
          <w:noProof/>
          <w:webHidden/>
        </w:rPr>
      </w:r>
      <w:r>
        <w:rPr>
          <w:noProof/>
          <w:webHidden/>
        </w:rPr>
        <w:fldChar w:fldCharType="separate"/>
      </w:r>
      <w:ins w:id="2056" w:author="Alina Frey [2]" w:date="2017-11-21T10:58:00Z">
        <w:r w:rsidR="003B7B8C">
          <w:rPr>
            <w:noProof/>
            <w:webHidden/>
          </w:rPr>
          <w:t>93</w:t>
        </w:r>
      </w:ins>
      <w:ins w:id="2057" w:author="Alina Frey" w:date="2017-11-21T10:43:00Z">
        <w:r>
          <w:rPr>
            <w:noProof/>
            <w:webHidden/>
          </w:rPr>
          <w:fldChar w:fldCharType="end"/>
        </w:r>
        <w:r w:rsidRPr="00DA2368">
          <w:rPr>
            <w:rStyle w:val="Hyperlink"/>
            <w:noProof/>
          </w:rPr>
          <w:fldChar w:fldCharType="end"/>
        </w:r>
      </w:ins>
    </w:p>
    <w:p w14:paraId="3D795ED7" w14:textId="1166FD45" w:rsidR="00672E26" w:rsidRDefault="00672E26">
      <w:pPr>
        <w:pStyle w:val="TableofFigures"/>
        <w:tabs>
          <w:tab w:val="right" w:leader="dot" w:pos="9350"/>
        </w:tabs>
        <w:rPr>
          <w:ins w:id="2058" w:author="Alina Frey" w:date="2017-11-21T10:43:00Z"/>
          <w:rFonts w:asciiTheme="minorHAnsi" w:eastAsiaTheme="minorEastAsia" w:hAnsiTheme="minorHAnsi" w:cstheme="minorBidi"/>
          <w:noProof/>
          <w:color w:val="auto"/>
          <w:sz w:val="22"/>
        </w:rPr>
      </w:pPr>
      <w:ins w:id="2059" w:author="Alina Frey" w:date="2017-11-21T10:43:00Z">
        <w:r w:rsidRPr="00DA2368">
          <w:rPr>
            <w:rStyle w:val="Hyperlink"/>
            <w:noProof/>
          </w:rPr>
          <w:fldChar w:fldCharType="begin"/>
        </w:r>
        <w:r w:rsidRPr="00DA2368">
          <w:rPr>
            <w:rStyle w:val="Hyperlink"/>
            <w:noProof/>
          </w:rPr>
          <w:instrText xml:space="preserve"> </w:instrText>
        </w:r>
        <w:r>
          <w:rPr>
            <w:noProof/>
          </w:rPr>
          <w:instrText>HYPERLINK \l "_Toc499024602"</w:instrText>
        </w:r>
        <w:r w:rsidRPr="00DA2368">
          <w:rPr>
            <w:rStyle w:val="Hyperlink"/>
            <w:noProof/>
          </w:rPr>
          <w:instrText xml:space="preserve"> </w:instrText>
        </w:r>
        <w:r w:rsidRPr="00DA2368">
          <w:rPr>
            <w:rStyle w:val="Hyperlink"/>
            <w:noProof/>
          </w:rPr>
          <w:fldChar w:fldCharType="separate"/>
        </w:r>
        <w:r w:rsidRPr="00DA2368">
          <w:rPr>
            <w:rStyle w:val="Hyperlink"/>
            <w:noProof/>
          </w:rPr>
          <w:t>Figure 138: Additional Call Note</w:t>
        </w:r>
        <w:r>
          <w:rPr>
            <w:noProof/>
            <w:webHidden/>
          </w:rPr>
          <w:tab/>
        </w:r>
        <w:r>
          <w:rPr>
            <w:noProof/>
            <w:webHidden/>
          </w:rPr>
          <w:fldChar w:fldCharType="begin"/>
        </w:r>
        <w:r>
          <w:rPr>
            <w:noProof/>
            <w:webHidden/>
          </w:rPr>
          <w:instrText xml:space="preserve"> PAGEREF _Toc499024602 \h </w:instrText>
        </w:r>
      </w:ins>
      <w:r>
        <w:rPr>
          <w:noProof/>
          <w:webHidden/>
        </w:rPr>
      </w:r>
      <w:r>
        <w:rPr>
          <w:noProof/>
          <w:webHidden/>
        </w:rPr>
        <w:fldChar w:fldCharType="separate"/>
      </w:r>
      <w:ins w:id="2060" w:author="Alina Frey [2]" w:date="2017-11-21T10:58:00Z">
        <w:r w:rsidR="003B7B8C">
          <w:rPr>
            <w:noProof/>
            <w:webHidden/>
          </w:rPr>
          <w:t>93</w:t>
        </w:r>
      </w:ins>
      <w:ins w:id="2061" w:author="Alina Frey" w:date="2017-11-21T10:43:00Z">
        <w:r>
          <w:rPr>
            <w:noProof/>
            <w:webHidden/>
          </w:rPr>
          <w:fldChar w:fldCharType="end"/>
        </w:r>
        <w:r w:rsidRPr="00DA2368">
          <w:rPr>
            <w:rStyle w:val="Hyperlink"/>
            <w:noProof/>
          </w:rPr>
          <w:fldChar w:fldCharType="end"/>
        </w:r>
      </w:ins>
    </w:p>
    <w:p w14:paraId="743833BF" w14:textId="578A4029" w:rsidR="00672E26" w:rsidRDefault="00672E26">
      <w:pPr>
        <w:pStyle w:val="TableofFigures"/>
        <w:tabs>
          <w:tab w:val="right" w:leader="dot" w:pos="9350"/>
        </w:tabs>
        <w:rPr>
          <w:ins w:id="2062" w:author="Alina Frey" w:date="2017-11-21T10:43:00Z"/>
          <w:rFonts w:asciiTheme="minorHAnsi" w:eastAsiaTheme="minorEastAsia" w:hAnsiTheme="minorHAnsi" w:cstheme="minorBidi"/>
          <w:noProof/>
          <w:color w:val="auto"/>
          <w:sz w:val="22"/>
        </w:rPr>
      </w:pPr>
      <w:ins w:id="2063" w:author="Alina Frey" w:date="2017-11-21T10:43:00Z">
        <w:r w:rsidRPr="00DA2368">
          <w:rPr>
            <w:rStyle w:val="Hyperlink"/>
            <w:noProof/>
          </w:rPr>
          <w:fldChar w:fldCharType="begin"/>
        </w:r>
        <w:r w:rsidRPr="00DA2368">
          <w:rPr>
            <w:rStyle w:val="Hyperlink"/>
            <w:noProof/>
          </w:rPr>
          <w:instrText xml:space="preserve"> </w:instrText>
        </w:r>
        <w:r>
          <w:rPr>
            <w:noProof/>
          </w:rPr>
          <w:instrText>HYPERLINK \l "_Toc499024603"</w:instrText>
        </w:r>
        <w:r w:rsidRPr="00DA2368">
          <w:rPr>
            <w:rStyle w:val="Hyperlink"/>
            <w:noProof/>
          </w:rPr>
          <w:instrText xml:space="preserve"> </w:instrText>
        </w:r>
        <w:r w:rsidRPr="00DA2368">
          <w:rPr>
            <w:rStyle w:val="Hyperlink"/>
            <w:noProof/>
          </w:rPr>
          <w:fldChar w:fldCharType="separate"/>
        </w:r>
        <w:r w:rsidRPr="00DA2368">
          <w:rPr>
            <w:rStyle w:val="Hyperlink"/>
            <w:noProof/>
          </w:rPr>
          <w:t>Figure 139: Intro Tab 1</w:t>
        </w:r>
        <w:r>
          <w:rPr>
            <w:noProof/>
            <w:webHidden/>
          </w:rPr>
          <w:tab/>
        </w:r>
        <w:r>
          <w:rPr>
            <w:noProof/>
            <w:webHidden/>
          </w:rPr>
          <w:fldChar w:fldCharType="begin"/>
        </w:r>
        <w:r>
          <w:rPr>
            <w:noProof/>
            <w:webHidden/>
          </w:rPr>
          <w:instrText xml:space="preserve"> PAGEREF _Toc499024603 \h </w:instrText>
        </w:r>
      </w:ins>
      <w:r>
        <w:rPr>
          <w:noProof/>
          <w:webHidden/>
        </w:rPr>
      </w:r>
      <w:r>
        <w:rPr>
          <w:noProof/>
          <w:webHidden/>
        </w:rPr>
        <w:fldChar w:fldCharType="separate"/>
      </w:r>
      <w:ins w:id="2064" w:author="Alina Frey [2]" w:date="2017-11-21T10:58:00Z">
        <w:r w:rsidR="003B7B8C">
          <w:rPr>
            <w:noProof/>
            <w:webHidden/>
          </w:rPr>
          <w:t>94</w:t>
        </w:r>
      </w:ins>
      <w:ins w:id="2065" w:author="Alina Frey" w:date="2017-11-21T10:43:00Z">
        <w:r>
          <w:rPr>
            <w:noProof/>
            <w:webHidden/>
          </w:rPr>
          <w:fldChar w:fldCharType="end"/>
        </w:r>
        <w:r w:rsidRPr="00DA2368">
          <w:rPr>
            <w:rStyle w:val="Hyperlink"/>
            <w:noProof/>
          </w:rPr>
          <w:fldChar w:fldCharType="end"/>
        </w:r>
      </w:ins>
    </w:p>
    <w:p w14:paraId="2B2617D4" w14:textId="530A9BE0" w:rsidR="00672E26" w:rsidRDefault="00672E26">
      <w:pPr>
        <w:pStyle w:val="TableofFigures"/>
        <w:tabs>
          <w:tab w:val="right" w:leader="dot" w:pos="9350"/>
        </w:tabs>
        <w:rPr>
          <w:ins w:id="2066" w:author="Alina Frey" w:date="2017-11-21T10:43:00Z"/>
          <w:rFonts w:asciiTheme="minorHAnsi" w:eastAsiaTheme="minorEastAsia" w:hAnsiTheme="minorHAnsi" w:cstheme="minorBidi"/>
          <w:noProof/>
          <w:color w:val="auto"/>
          <w:sz w:val="22"/>
        </w:rPr>
      </w:pPr>
      <w:ins w:id="2067" w:author="Alina Frey" w:date="2017-11-21T10:43:00Z">
        <w:r w:rsidRPr="00DA2368">
          <w:rPr>
            <w:rStyle w:val="Hyperlink"/>
            <w:noProof/>
          </w:rPr>
          <w:fldChar w:fldCharType="begin"/>
        </w:r>
        <w:r w:rsidRPr="00DA2368">
          <w:rPr>
            <w:rStyle w:val="Hyperlink"/>
            <w:noProof/>
          </w:rPr>
          <w:instrText xml:space="preserve"> </w:instrText>
        </w:r>
        <w:r>
          <w:rPr>
            <w:noProof/>
          </w:rPr>
          <w:instrText>HYPERLINK \l "_Toc499024604"</w:instrText>
        </w:r>
        <w:r w:rsidRPr="00DA2368">
          <w:rPr>
            <w:rStyle w:val="Hyperlink"/>
            <w:noProof/>
          </w:rPr>
          <w:instrText xml:space="preserve"> </w:instrText>
        </w:r>
        <w:r w:rsidRPr="00DA2368">
          <w:rPr>
            <w:rStyle w:val="Hyperlink"/>
            <w:noProof/>
          </w:rPr>
          <w:fldChar w:fldCharType="separate"/>
        </w:r>
        <w:r w:rsidRPr="00DA2368">
          <w:rPr>
            <w:rStyle w:val="Hyperlink"/>
            <w:noProof/>
          </w:rPr>
          <w:t>Figure 140: Intro Tab 2</w:t>
        </w:r>
        <w:r>
          <w:rPr>
            <w:noProof/>
            <w:webHidden/>
          </w:rPr>
          <w:tab/>
        </w:r>
        <w:r>
          <w:rPr>
            <w:noProof/>
            <w:webHidden/>
          </w:rPr>
          <w:fldChar w:fldCharType="begin"/>
        </w:r>
        <w:r>
          <w:rPr>
            <w:noProof/>
            <w:webHidden/>
          </w:rPr>
          <w:instrText xml:space="preserve"> PAGEREF _Toc499024604 \h </w:instrText>
        </w:r>
      </w:ins>
      <w:r>
        <w:rPr>
          <w:noProof/>
          <w:webHidden/>
        </w:rPr>
      </w:r>
      <w:r>
        <w:rPr>
          <w:noProof/>
          <w:webHidden/>
        </w:rPr>
        <w:fldChar w:fldCharType="separate"/>
      </w:r>
      <w:ins w:id="2068" w:author="Alina Frey [2]" w:date="2017-11-21T10:58:00Z">
        <w:r w:rsidR="003B7B8C">
          <w:rPr>
            <w:noProof/>
            <w:webHidden/>
          </w:rPr>
          <w:t>94</w:t>
        </w:r>
      </w:ins>
      <w:ins w:id="2069" w:author="Alina Frey" w:date="2017-11-21T10:43:00Z">
        <w:r>
          <w:rPr>
            <w:noProof/>
            <w:webHidden/>
          </w:rPr>
          <w:fldChar w:fldCharType="end"/>
        </w:r>
        <w:r w:rsidRPr="00DA2368">
          <w:rPr>
            <w:rStyle w:val="Hyperlink"/>
            <w:noProof/>
          </w:rPr>
          <w:fldChar w:fldCharType="end"/>
        </w:r>
      </w:ins>
    </w:p>
    <w:p w14:paraId="6F6CFA27" w14:textId="0F8A7422" w:rsidR="00672E26" w:rsidRDefault="00672E26">
      <w:pPr>
        <w:pStyle w:val="TableofFigures"/>
        <w:tabs>
          <w:tab w:val="right" w:leader="dot" w:pos="9350"/>
        </w:tabs>
        <w:rPr>
          <w:ins w:id="2070" w:author="Alina Frey" w:date="2017-11-21T10:43:00Z"/>
          <w:rFonts w:asciiTheme="minorHAnsi" w:eastAsiaTheme="minorEastAsia" w:hAnsiTheme="minorHAnsi" w:cstheme="minorBidi"/>
          <w:noProof/>
          <w:color w:val="auto"/>
          <w:sz w:val="22"/>
        </w:rPr>
      </w:pPr>
      <w:ins w:id="2071" w:author="Alina Frey" w:date="2017-11-21T10:43:00Z">
        <w:r w:rsidRPr="00DA2368">
          <w:rPr>
            <w:rStyle w:val="Hyperlink"/>
            <w:noProof/>
          </w:rPr>
          <w:fldChar w:fldCharType="begin"/>
        </w:r>
        <w:r w:rsidRPr="00DA2368">
          <w:rPr>
            <w:rStyle w:val="Hyperlink"/>
            <w:noProof/>
          </w:rPr>
          <w:instrText xml:space="preserve"> </w:instrText>
        </w:r>
        <w:r>
          <w:rPr>
            <w:noProof/>
          </w:rPr>
          <w:instrText>HYPERLINK \l "_Toc499024605"</w:instrText>
        </w:r>
        <w:r w:rsidRPr="00DA2368">
          <w:rPr>
            <w:rStyle w:val="Hyperlink"/>
            <w:noProof/>
          </w:rPr>
          <w:instrText xml:space="preserve"> </w:instrText>
        </w:r>
        <w:r w:rsidRPr="00DA2368">
          <w:rPr>
            <w:rStyle w:val="Hyperlink"/>
            <w:noProof/>
          </w:rPr>
          <w:fldChar w:fldCharType="separate"/>
        </w:r>
        <w:r w:rsidRPr="00DA2368">
          <w:rPr>
            <w:rStyle w:val="Hyperlink"/>
            <w:noProof/>
          </w:rPr>
          <w:t>Figure 141: Intro Tab 3-7</w:t>
        </w:r>
        <w:r>
          <w:rPr>
            <w:noProof/>
            <w:webHidden/>
          </w:rPr>
          <w:tab/>
        </w:r>
        <w:r>
          <w:rPr>
            <w:noProof/>
            <w:webHidden/>
          </w:rPr>
          <w:fldChar w:fldCharType="begin"/>
        </w:r>
        <w:r>
          <w:rPr>
            <w:noProof/>
            <w:webHidden/>
          </w:rPr>
          <w:instrText xml:space="preserve"> PAGEREF _Toc499024605 \h </w:instrText>
        </w:r>
      </w:ins>
      <w:r>
        <w:rPr>
          <w:noProof/>
          <w:webHidden/>
        </w:rPr>
      </w:r>
      <w:r>
        <w:rPr>
          <w:noProof/>
          <w:webHidden/>
        </w:rPr>
        <w:fldChar w:fldCharType="separate"/>
      </w:r>
      <w:ins w:id="2072" w:author="Alina Frey [2]" w:date="2017-11-21T10:58:00Z">
        <w:r w:rsidR="003B7B8C">
          <w:rPr>
            <w:noProof/>
            <w:webHidden/>
          </w:rPr>
          <w:t>94</w:t>
        </w:r>
      </w:ins>
      <w:ins w:id="2073" w:author="Alina Frey" w:date="2017-11-21T10:43:00Z">
        <w:r>
          <w:rPr>
            <w:noProof/>
            <w:webHidden/>
          </w:rPr>
          <w:fldChar w:fldCharType="end"/>
        </w:r>
        <w:r w:rsidRPr="00DA2368">
          <w:rPr>
            <w:rStyle w:val="Hyperlink"/>
            <w:noProof/>
          </w:rPr>
          <w:fldChar w:fldCharType="end"/>
        </w:r>
      </w:ins>
    </w:p>
    <w:p w14:paraId="42C597B7" w14:textId="0D211E0D" w:rsidR="00672E26" w:rsidRDefault="00672E26">
      <w:pPr>
        <w:pStyle w:val="TableofFigures"/>
        <w:tabs>
          <w:tab w:val="right" w:leader="dot" w:pos="9350"/>
        </w:tabs>
        <w:rPr>
          <w:ins w:id="2074" w:author="Alina Frey" w:date="2017-11-21T10:43:00Z"/>
          <w:rFonts w:asciiTheme="minorHAnsi" w:eastAsiaTheme="minorEastAsia" w:hAnsiTheme="minorHAnsi" w:cstheme="minorBidi"/>
          <w:noProof/>
          <w:color w:val="auto"/>
          <w:sz w:val="22"/>
        </w:rPr>
      </w:pPr>
      <w:ins w:id="2075" w:author="Alina Frey" w:date="2017-11-21T10:43:00Z">
        <w:r w:rsidRPr="00DA2368">
          <w:rPr>
            <w:rStyle w:val="Hyperlink"/>
            <w:noProof/>
          </w:rPr>
          <w:fldChar w:fldCharType="begin"/>
        </w:r>
        <w:r w:rsidRPr="00DA2368">
          <w:rPr>
            <w:rStyle w:val="Hyperlink"/>
            <w:noProof/>
          </w:rPr>
          <w:instrText xml:space="preserve"> </w:instrText>
        </w:r>
        <w:r>
          <w:rPr>
            <w:noProof/>
          </w:rPr>
          <w:instrText>HYPERLINK \l "_Toc499024606"</w:instrText>
        </w:r>
        <w:r w:rsidRPr="00DA2368">
          <w:rPr>
            <w:rStyle w:val="Hyperlink"/>
            <w:noProof/>
          </w:rPr>
          <w:instrText xml:space="preserve"> </w:instrText>
        </w:r>
        <w:r w:rsidRPr="00DA2368">
          <w:rPr>
            <w:rStyle w:val="Hyperlink"/>
            <w:noProof/>
          </w:rPr>
          <w:fldChar w:fldCharType="separate"/>
        </w:r>
        <w:r w:rsidRPr="00DA2368">
          <w:rPr>
            <w:rStyle w:val="Hyperlink"/>
            <w:noProof/>
          </w:rPr>
          <w:t>Figure 142: Coverage Tab 1</w:t>
        </w:r>
        <w:r>
          <w:rPr>
            <w:noProof/>
            <w:webHidden/>
          </w:rPr>
          <w:tab/>
        </w:r>
        <w:r>
          <w:rPr>
            <w:noProof/>
            <w:webHidden/>
          </w:rPr>
          <w:fldChar w:fldCharType="begin"/>
        </w:r>
        <w:r>
          <w:rPr>
            <w:noProof/>
            <w:webHidden/>
          </w:rPr>
          <w:instrText xml:space="preserve"> PAGEREF _Toc499024606 \h </w:instrText>
        </w:r>
      </w:ins>
      <w:r>
        <w:rPr>
          <w:noProof/>
          <w:webHidden/>
        </w:rPr>
      </w:r>
      <w:r>
        <w:rPr>
          <w:noProof/>
          <w:webHidden/>
        </w:rPr>
        <w:fldChar w:fldCharType="separate"/>
      </w:r>
      <w:ins w:id="2076" w:author="Alina Frey [2]" w:date="2017-11-21T10:58:00Z">
        <w:r w:rsidR="003B7B8C">
          <w:rPr>
            <w:noProof/>
            <w:webHidden/>
          </w:rPr>
          <w:t>95</w:t>
        </w:r>
      </w:ins>
      <w:ins w:id="2077" w:author="Alina Frey" w:date="2017-11-21T10:43:00Z">
        <w:r>
          <w:rPr>
            <w:noProof/>
            <w:webHidden/>
          </w:rPr>
          <w:fldChar w:fldCharType="end"/>
        </w:r>
        <w:r w:rsidRPr="00DA2368">
          <w:rPr>
            <w:rStyle w:val="Hyperlink"/>
            <w:noProof/>
          </w:rPr>
          <w:fldChar w:fldCharType="end"/>
        </w:r>
      </w:ins>
    </w:p>
    <w:p w14:paraId="315A1089" w14:textId="4208BCFD" w:rsidR="00672E26" w:rsidRDefault="00672E26">
      <w:pPr>
        <w:pStyle w:val="TableofFigures"/>
        <w:tabs>
          <w:tab w:val="right" w:leader="dot" w:pos="9350"/>
        </w:tabs>
        <w:rPr>
          <w:ins w:id="2078" w:author="Alina Frey" w:date="2017-11-21T10:43:00Z"/>
          <w:rFonts w:asciiTheme="minorHAnsi" w:eastAsiaTheme="minorEastAsia" w:hAnsiTheme="minorHAnsi" w:cstheme="minorBidi"/>
          <w:noProof/>
          <w:color w:val="auto"/>
          <w:sz w:val="22"/>
        </w:rPr>
      </w:pPr>
      <w:ins w:id="2079" w:author="Alina Frey" w:date="2017-11-21T10:43:00Z">
        <w:r w:rsidRPr="00DA2368">
          <w:rPr>
            <w:rStyle w:val="Hyperlink"/>
            <w:noProof/>
          </w:rPr>
          <w:fldChar w:fldCharType="begin"/>
        </w:r>
        <w:r w:rsidRPr="00DA2368">
          <w:rPr>
            <w:rStyle w:val="Hyperlink"/>
            <w:noProof/>
          </w:rPr>
          <w:instrText xml:space="preserve"> </w:instrText>
        </w:r>
        <w:r>
          <w:rPr>
            <w:noProof/>
          </w:rPr>
          <w:instrText>HYPERLINK \l "_Toc499024607"</w:instrText>
        </w:r>
        <w:r w:rsidRPr="00DA2368">
          <w:rPr>
            <w:rStyle w:val="Hyperlink"/>
            <w:noProof/>
          </w:rPr>
          <w:instrText xml:space="preserve"> </w:instrText>
        </w:r>
        <w:r w:rsidRPr="00DA2368">
          <w:rPr>
            <w:rStyle w:val="Hyperlink"/>
            <w:noProof/>
          </w:rPr>
          <w:fldChar w:fldCharType="separate"/>
        </w:r>
        <w:r w:rsidRPr="00DA2368">
          <w:rPr>
            <w:rStyle w:val="Hyperlink"/>
            <w:noProof/>
          </w:rPr>
          <w:t>Figure 143: Coverage Tab 1 (continued)</w:t>
        </w:r>
        <w:r>
          <w:rPr>
            <w:noProof/>
            <w:webHidden/>
          </w:rPr>
          <w:tab/>
        </w:r>
        <w:r>
          <w:rPr>
            <w:noProof/>
            <w:webHidden/>
          </w:rPr>
          <w:fldChar w:fldCharType="begin"/>
        </w:r>
        <w:r>
          <w:rPr>
            <w:noProof/>
            <w:webHidden/>
          </w:rPr>
          <w:instrText xml:space="preserve"> PAGEREF _Toc499024607 \h </w:instrText>
        </w:r>
      </w:ins>
      <w:r>
        <w:rPr>
          <w:noProof/>
          <w:webHidden/>
        </w:rPr>
      </w:r>
      <w:r>
        <w:rPr>
          <w:noProof/>
          <w:webHidden/>
        </w:rPr>
        <w:fldChar w:fldCharType="separate"/>
      </w:r>
      <w:ins w:id="2080" w:author="Alina Frey [2]" w:date="2017-11-21T10:58:00Z">
        <w:r w:rsidR="003B7B8C">
          <w:rPr>
            <w:noProof/>
            <w:webHidden/>
          </w:rPr>
          <w:t>96</w:t>
        </w:r>
      </w:ins>
      <w:ins w:id="2081" w:author="Alina Frey" w:date="2017-11-21T10:43:00Z">
        <w:r>
          <w:rPr>
            <w:noProof/>
            <w:webHidden/>
          </w:rPr>
          <w:fldChar w:fldCharType="end"/>
        </w:r>
        <w:r w:rsidRPr="00DA2368">
          <w:rPr>
            <w:rStyle w:val="Hyperlink"/>
            <w:noProof/>
          </w:rPr>
          <w:fldChar w:fldCharType="end"/>
        </w:r>
      </w:ins>
    </w:p>
    <w:p w14:paraId="6739356E" w14:textId="175631DA" w:rsidR="00672E26" w:rsidRDefault="00672E26">
      <w:pPr>
        <w:pStyle w:val="TableofFigures"/>
        <w:tabs>
          <w:tab w:val="right" w:leader="dot" w:pos="9350"/>
        </w:tabs>
        <w:rPr>
          <w:ins w:id="2082" w:author="Alina Frey" w:date="2017-11-21T10:43:00Z"/>
          <w:rFonts w:asciiTheme="minorHAnsi" w:eastAsiaTheme="minorEastAsia" w:hAnsiTheme="minorHAnsi" w:cstheme="minorBidi"/>
          <w:noProof/>
          <w:color w:val="auto"/>
          <w:sz w:val="22"/>
        </w:rPr>
      </w:pPr>
      <w:ins w:id="2083" w:author="Alina Frey" w:date="2017-11-21T10:43:00Z">
        <w:r w:rsidRPr="00DA2368">
          <w:rPr>
            <w:rStyle w:val="Hyperlink"/>
            <w:noProof/>
          </w:rPr>
          <w:fldChar w:fldCharType="begin"/>
        </w:r>
        <w:r w:rsidRPr="00DA2368">
          <w:rPr>
            <w:rStyle w:val="Hyperlink"/>
            <w:noProof/>
          </w:rPr>
          <w:instrText xml:space="preserve"> </w:instrText>
        </w:r>
        <w:r>
          <w:rPr>
            <w:noProof/>
          </w:rPr>
          <w:instrText>HYPERLINK \l "_Toc499024608"</w:instrText>
        </w:r>
        <w:r w:rsidRPr="00DA2368">
          <w:rPr>
            <w:rStyle w:val="Hyperlink"/>
            <w:noProof/>
          </w:rPr>
          <w:instrText xml:space="preserve"> </w:instrText>
        </w:r>
        <w:r w:rsidRPr="00DA2368">
          <w:rPr>
            <w:rStyle w:val="Hyperlink"/>
            <w:noProof/>
          </w:rPr>
          <w:fldChar w:fldCharType="separate"/>
        </w:r>
        <w:r w:rsidRPr="00DA2368">
          <w:rPr>
            <w:rStyle w:val="Hyperlink"/>
            <w:noProof/>
          </w:rPr>
          <w:t>Figure 144: Coverage Tab 2</w:t>
        </w:r>
        <w:r>
          <w:rPr>
            <w:noProof/>
            <w:webHidden/>
          </w:rPr>
          <w:tab/>
        </w:r>
        <w:r>
          <w:rPr>
            <w:noProof/>
            <w:webHidden/>
          </w:rPr>
          <w:fldChar w:fldCharType="begin"/>
        </w:r>
        <w:r>
          <w:rPr>
            <w:noProof/>
            <w:webHidden/>
          </w:rPr>
          <w:instrText xml:space="preserve"> PAGEREF _Toc499024608 \h </w:instrText>
        </w:r>
      </w:ins>
      <w:r>
        <w:rPr>
          <w:noProof/>
          <w:webHidden/>
        </w:rPr>
      </w:r>
      <w:r>
        <w:rPr>
          <w:noProof/>
          <w:webHidden/>
        </w:rPr>
        <w:fldChar w:fldCharType="separate"/>
      </w:r>
      <w:ins w:id="2084" w:author="Alina Frey [2]" w:date="2017-11-21T10:58:00Z">
        <w:r w:rsidR="003B7B8C">
          <w:rPr>
            <w:noProof/>
            <w:webHidden/>
          </w:rPr>
          <w:t>97</w:t>
        </w:r>
      </w:ins>
      <w:ins w:id="2085" w:author="Alina Frey" w:date="2017-11-21T10:43:00Z">
        <w:r>
          <w:rPr>
            <w:noProof/>
            <w:webHidden/>
          </w:rPr>
          <w:fldChar w:fldCharType="end"/>
        </w:r>
        <w:r w:rsidRPr="00DA2368">
          <w:rPr>
            <w:rStyle w:val="Hyperlink"/>
            <w:noProof/>
          </w:rPr>
          <w:fldChar w:fldCharType="end"/>
        </w:r>
      </w:ins>
    </w:p>
    <w:p w14:paraId="18C398C0" w14:textId="3DC210E0" w:rsidR="00672E26" w:rsidRDefault="00672E26">
      <w:pPr>
        <w:pStyle w:val="TableofFigures"/>
        <w:tabs>
          <w:tab w:val="right" w:leader="dot" w:pos="9350"/>
        </w:tabs>
        <w:rPr>
          <w:ins w:id="2086" w:author="Alina Frey" w:date="2017-11-21T10:43:00Z"/>
          <w:rFonts w:asciiTheme="minorHAnsi" w:eastAsiaTheme="minorEastAsia" w:hAnsiTheme="minorHAnsi" w:cstheme="minorBidi"/>
          <w:noProof/>
          <w:color w:val="auto"/>
          <w:sz w:val="22"/>
        </w:rPr>
      </w:pPr>
      <w:ins w:id="2087" w:author="Alina Frey" w:date="2017-11-21T10:43:00Z">
        <w:r w:rsidRPr="00DA2368">
          <w:rPr>
            <w:rStyle w:val="Hyperlink"/>
            <w:noProof/>
          </w:rPr>
          <w:fldChar w:fldCharType="begin"/>
        </w:r>
        <w:r w:rsidRPr="00DA2368">
          <w:rPr>
            <w:rStyle w:val="Hyperlink"/>
            <w:noProof/>
          </w:rPr>
          <w:instrText xml:space="preserve"> </w:instrText>
        </w:r>
        <w:r>
          <w:rPr>
            <w:noProof/>
          </w:rPr>
          <w:instrText>HYPERLINK \l "_Toc499024609"</w:instrText>
        </w:r>
        <w:r w:rsidRPr="00DA2368">
          <w:rPr>
            <w:rStyle w:val="Hyperlink"/>
            <w:noProof/>
          </w:rPr>
          <w:instrText xml:space="preserve"> </w:instrText>
        </w:r>
        <w:r w:rsidRPr="00DA2368">
          <w:rPr>
            <w:rStyle w:val="Hyperlink"/>
            <w:noProof/>
          </w:rPr>
          <w:fldChar w:fldCharType="separate"/>
        </w:r>
        <w:r w:rsidRPr="00DA2368">
          <w:rPr>
            <w:rStyle w:val="Hyperlink"/>
            <w:noProof/>
          </w:rPr>
          <w:t>Figure 145: Coverage Tab 3</w:t>
        </w:r>
        <w:r>
          <w:rPr>
            <w:noProof/>
            <w:webHidden/>
          </w:rPr>
          <w:tab/>
        </w:r>
        <w:r>
          <w:rPr>
            <w:noProof/>
            <w:webHidden/>
          </w:rPr>
          <w:fldChar w:fldCharType="begin"/>
        </w:r>
        <w:r>
          <w:rPr>
            <w:noProof/>
            <w:webHidden/>
          </w:rPr>
          <w:instrText xml:space="preserve"> PAGEREF _Toc499024609 \h </w:instrText>
        </w:r>
      </w:ins>
      <w:r>
        <w:rPr>
          <w:noProof/>
          <w:webHidden/>
        </w:rPr>
      </w:r>
      <w:r>
        <w:rPr>
          <w:noProof/>
          <w:webHidden/>
        </w:rPr>
        <w:fldChar w:fldCharType="separate"/>
      </w:r>
      <w:ins w:id="2088" w:author="Alina Frey [2]" w:date="2017-11-21T10:58:00Z">
        <w:r w:rsidR="003B7B8C">
          <w:rPr>
            <w:noProof/>
            <w:webHidden/>
          </w:rPr>
          <w:t>97</w:t>
        </w:r>
      </w:ins>
      <w:ins w:id="2089" w:author="Alina Frey" w:date="2017-11-21T10:43:00Z">
        <w:r>
          <w:rPr>
            <w:noProof/>
            <w:webHidden/>
          </w:rPr>
          <w:fldChar w:fldCharType="end"/>
        </w:r>
        <w:r w:rsidRPr="00DA2368">
          <w:rPr>
            <w:rStyle w:val="Hyperlink"/>
            <w:noProof/>
          </w:rPr>
          <w:fldChar w:fldCharType="end"/>
        </w:r>
      </w:ins>
    </w:p>
    <w:p w14:paraId="22C7C4C9" w14:textId="131C31FB" w:rsidR="00672E26" w:rsidRDefault="00672E26">
      <w:pPr>
        <w:pStyle w:val="TableofFigures"/>
        <w:tabs>
          <w:tab w:val="right" w:leader="dot" w:pos="9350"/>
        </w:tabs>
        <w:rPr>
          <w:ins w:id="2090" w:author="Alina Frey" w:date="2017-11-21T10:43:00Z"/>
          <w:rFonts w:asciiTheme="minorHAnsi" w:eastAsiaTheme="minorEastAsia" w:hAnsiTheme="minorHAnsi" w:cstheme="minorBidi"/>
          <w:noProof/>
          <w:color w:val="auto"/>
          <w:sz w:val="22"/>
        </w:rPr>
      </w:pPr>
      <w:ins w:id="2091" w:author="Alina Frey" w:date="2017-11-21T10:43:00Z">
        <w:r w:rsidRPr="00DA2368">
          <w:rPr>
            <w:rStyle w:val="Hyperlink"/>
            <w:noProof/>
          </w:rPr>
          <w:fldChar w:fldCharType="begin"/>
        </w:r>
        <w:r w:rsidRPr="00DA2368">
          <w:rPr>
            <w:rStyle w:val="Hyperlink"/>
            <w:noProof/>
          </w:rPr>
          <w:instrText xml:space="preserve"> </w:instrText>
        </w:r>
        <w:r>
          <w:rPr>
            <w:noProof/>
          </w:rPr>
          <w:instrText>HYPERLINK \l "_Toc499024610"</w:instrText>
        </w:r>
        <w:r w:rsidRPr="00DA2368">
          <w:rPr>
            <w:rStyle w:val="Hyperlink"/>
            <w:noProof/>
          </w:rPr>
          <w:instrText xml:space="preserve"> </w:instrText>
        </w:r>
        <w:r w:rsidRPr="00DA2368">
          <w:rPr>
            <w:rStyle w:val="Hyperlink"/>
            <w:noProof/>
          </w:rPr>
          <w:fldChar w:fldCharType="separate"/>
        </w:r>
        <w:r w:rsidRPr="00DA2368">
          <w:rPr>
            <w:rStyle w:val="Hyperlink"/>
            <w:noProof/>
          </w:rPr>
          <w:t>Figure 146: Coverage Tab 4-7</w:t>
        </w:r>
        <w:r>
          <w:rPr>
            <w:noProof/>
            <w:webHidden/>
          </w:rPr>
          <w:tab/>
        </w:r>
        <w:r>
          <w:rPr>
            <w:noProof/>
            <w:webHidden/>
          </w:rPr>
          <w:fldChar w:fldCharType="begin"/>
        </w:r>
        <w:r>
          <w:rPr>
            <w:noProof/>
            <w:webHidden/>
          </w:rPr>
          <w:instrText xml:space="preserve"> PAGEREF _Toc499024610 \h </w:instrText>
        </w:r>
      </w:ins>
      <w:r>
        <w:rPr>
          <w:noProof/>
          <w:webHidden/>
        </w:rPr>
      </w:r>
      <w:r>
        <w:rPr>
          <w:noProof/>
          <w:webHidden/>
        </w:rPr>
        <w:fldChar w:fldCharType="separate"/>
      </w:r>
      <w:ins w:id="2092" w:author="Alina Frey [2]" w:date="2017-11-21T10:58:00Z">
        <w:r w:rsidR="003B7B8C">
          <w:rPr>
            <w:noProof/>
            <w:webHidden/>
          </w:rPr>
          <w:t>97</w:t>
        </w:r>
      </w:ins>
      <w:ins w:id="2093" w:author="Alina Frey" w:date="2017-11-21T10:43:00Z">
        <w:r>
          <w:rPr>
            <w:noProof/>
            <w:webHidden/>
          </w:rPr>
          <w:fldChar w:fldCharType="end"/>
        </w:r>
        <w:r w:rsidRPr="00DA2368">
          <w:rPr>
            <w:rStyle w:val="Hyperlink"/>
            <w:noProof/>
          </w:rPr>
          <w:fldChar w:fldCharType="end"/>
        </w:r>
      </w:ins>
    </w:p>
    <w:p w14:paraId="64D50DFC" w14:textId="57430F8B" w:rsidR="00672E26" w:rsidRDefault="00672E26">
      <w:pPr>
        <w:pStyle w:val="TableofFigures"/>
        <w:tabs>
          <w:tab w:val="right" w:leader="dot" w:pos="9350"/>
        </w:tabs>
        <w:rPr>
          <w:ins w:id="2094" w:author="Alina Frey" w:date="2017-11-21T10:43:00Z"/>
          <w:rFonts w:asciiTheme="minorHAnsi" w:eastAsiaTheme="minorEastAsia" w:hAnsiTheme="minorHAnsi" w:cstheme="minorBidi"/>
          <w:noProof/>
          <w:color w:val="auto"/>
          <w:sz w:val="22"/>
        </w:rPr>
      </w:pPr>
      <w:ins w:id="2095" w:author="Alina Frey" w:date="2017-11-21T10:43:00Z">
        <w:r w:rsidRPr="00DA2368">
          <w:rPr>
            <w:rStyle w:val="Hyperlink"/>
            <w:noProof/>
          </w:rPr>
          <w:fldChar w:fldCharType="begin"/>
        </w:r>
        <w:r w:rsidRPr="00DA2368">
          <w:rPr>
            <w:rStyle w:val="Hyperlink"/>
            <w:noProof/>
          </w:rPr>
          <w:instrText xml:space="preserve"> </w:instrText>
        </w:r>
        <w:r>
          <w:rPr>
            <w:noProof/>
          </w:rPr>
          <w:instrText>HYPERLINK \l "_Toc499024611"</w:instrText>
        </w:r>
        <w:r w:rsidRPr="00DA2368">
          <w:rPr>
            <w:rStyle w:val="Hyperlink"/>
            <w:noProof/>
          </w:rPr>
          <w:instrText xml:space="preserve"> </w:instrText>
        </w:r>
        <w:r w:rsidRPr="00DA2368">
          <w:rPr>
            <w:rStyle w:val="Hyperlink"/>
            <w:noProof/>
          </w:rPr>
          <w:fldChar w:fldCharType="separate"/>
        </w:r>
        <w:r w:rsidRPr="00DA2368">
          <w:rPr>
            <w:rStyle w:val="Hyperlink"/>
            <w:noProof/>
          </w:rPr>
          <w:t>Figure 147: Classes Tab 3, 4</w:t>
        </w:r>
        <w:r>
          <w:rPr>
            <w:noProof/>
            <w:webHidden/>
          </w:rPr>
          <w:tab/>
        </w:r>
        <w:r>
          <w:rPr>
            <w:noProof/>
            <w:webHidden/>
          </w:rPr>
          <w:fldChar w:fldCharType="begin"/>
        </w:r>
        <w:r>
          <w:rPr>
            <w:noProof/>
            <w:webHidden/>
          </w:rPr>
          <w:instrText xml:space="preserve"> PAGEREF _Toc499024611 \h </w:instrText>
        </w:r>
      </w:ins>
      <w:r>
        <w:rPr>
          <w:noProof/>
          <w:webHidden/>
        </w:rPr>
      </w:r>
      <w:r>
        <w:rPr>
          <w:noProof/>
          <w:webHidden/>
        </w:rPr>
        <w:fldChar w:fldCharType="separate"/>
      </w:r>
      <w:ins w:id="2096" w:author="Alina Frey [2]" w:date="2017-11-21T10:58:00Z">
        <w:r w:rsidR="003B7B8C">
          <w:rPr>
            <w:noProof/>
            <w:webHidden/>
          </w:rPr>
          <w:t>98</w:t>
        </w:r>
      </w:ins>
      <w:ins w:id="2097" w:author="Alina Frey" w:date="2017-11-21T10:43:00Z">
        <w:r>
          <w:rPr>
            <w:noProof/>
            <w:webHidden/>
          </w:rPr>
          <w:fldChar w:fldCharType="end"/>
        </w:r>
        <w:r w:rsidRPr="00DA2368">
          <w:rPr>
            <w:rStyle w:val="Hyperlink"/>
            <w:noProof/>
          </w:rPr>
          <w:fldChar w:fldCharType="end"/>
        </w:r>
      </w:ins>
    </w:p>
    <w:p w14:paraId="5C867AE0" w14:textId="308CC7C1" w:rsidR="00672E26" w:rsidRDefault="00672E26">
      <w:pPr>
        <w:pStyle w:val="TableofFigures"/>
        <w:tabs>
          <w:tab w:val="right" w:leader="dot" w:pos="9350"/>
        </w:tabs>
        <w:rPr>
          <w:ins w:id="2098" w:author="Alina Frey" w:date="2017-11-21T10:43:00Z"/>
          <w:rFonts w:asciiTheme="minorHAnsi" w:eastAsiaTheme="minorEastAsia" w:hAnsiTheme="minorHAnsi" w:cstheme="minorBidi"/>
          <w:noProof/>
          <w:color w:val="auto"/>
          <w:sz w:val="22"/>
        </w:rPr>
      </w:pPr>
      <w:ins w:id="2099" w:author="Alina Frey" w:date="2017-11-21T10:43:00Z">
        <w:r w:rsidRPr="00DA2368">
          <w:rPr>
            <w:rStyle w:val="Hyperlink"/>
            <w:noProof/>
          </w:rPr>
          <w:fldChar w:fldCharType="begin"/>
        </w:r>
        <w:r w:rsidRPr="00DA2368">
          <w:rPr>
            <w:rStyle w:val="Hyperlink"/>
            <w:noProof/>
          </w:rPr>
          <w:instrText xml:space="preserve"> </w:instrText>
        </w:r>
        <w:r>
          <w:rPr>
            <w:noProof/>
          </w:rPr>
          <w:instrText>HYPERLINK \l "_Toc499024612"</w:instrText>
        </w:r>
        <w:r w:rsidRPr="00DA2368">
          <w:rPr>
            <w:rStyle w:val="Hyperlink"/>
            <w:noProof/>
          </w:rPr>
          <w:instrText xml:space="preserve"> </w:instrText>
        </w:r>
        <w:r w:rsidRPr="00DA2368">
          <w:rPr>
            <w:rStyle w:val="Hyperlink"/>
            <w:noProof/>
          </w:rPr>
          <w:fldChar w:fldCharType="separate"/>
        </w:r>
        <w:r w:rsidRPr="00DA2368">
          <w:rPr>
            <w:rStyle w:val="Hyperlink"/>
            <w:noProof/>
          </w:rPr>
          <w:t>Figure 148: Breastfeeding Tab 4</w:t>
        </w:r>
        <w:r>
          <w:rPr>
            <w:noProof/>
            <w:webHidden/>
          </w:rPr>
          <w:tab/>
        </w:r>
        <w:r>
          <w:rPr>
            <w:noProof/>
            <w:webHidden/>
          </w:rPr>
          <w:fldChar w:fldCharType="begin"/>
        </w:r>
        <w:r>
          <w:rPr>
            <w:noProof/>
            <w:webHidden/>
          </w:rPr>
          <w:instrText xml:space="preserve"> PAGEREF _Toc499024612 \h </w:instrText>
        </w:r>
      </w:ins>
      <w:r>
        <w:rPr>
          <w:noProof/>
          <w:webHidden/>
        </w:rPr>
      </w:r>
      <w:r>
        <w:rPr>
          <w:noProof/>
          <w:webHidden/>
        </w:rPr>
        <w:fldChar w:fldCharType="separate"/>
      </w:r>
      <w:ins w:id="2100" w:author="Alina Frey [2]" w:date="2017-11-21T10:58:00Z">
        <w:r w:rsidR="003B7B8C">
          <w:rPr>
            <w:noProof/>
            <w:webHidden/>
          </w:rPr>
          <w:t>99</w:t>
        </w:r>
      </w:ins>
      <w:ins w:id="2101" w:author="Alina Frey" w:date="2017-11-21T10:43:00Z">
        <w:r>
          <w:rPr>
            <w:noProof/>
            <w:webHidden/>
          </w:rPr>
          <w:fldChar w:fldCharType="end"/>
        </w:r>
        <w:r w:rsidRPr="00DA2368">
          <w:rPr>
            <w:rStyle w:val="Hyperlink"/>
            <w:noProof/>
          </w:rPr>
          <w:fldChar w:fldCharType="end"/>
        </w:r>
      </w:ins>
    </w:p>
    <w:p w14:paraId="2E24C6A8" w14:textId="32E13462" w:rsidR="00672E26" w:rsidRDefault="00672E26">
      <w:pPr>
        <w:pStyle w:val="TableofFigures"/>
        <w:tabs>
          <w:tab w:val="right" w:leader="dot" w:pos="9350"/>
        </w:tabs>
        <w:rPr>
          <w:ins w:id="2102" w:author="Alina Frey" w:date="2017-11-21T10:43:00Z"/>
          <w:rFonts w:asciiTheme="minorHAnsi" w:eastAsiaTheme="minorEastAsia" w:hAnsiTheme="minorHAnsi" w:cstheme="minorBidi"/>
          <w:noProof/>
          <w:color w:val="auto"/>
          <w:sz w:val="22"/>
        </w:rPr>
      </w:pPr>
      <w:ins w:id="2103" w:author="Alina Frey" w:date="2017-11-21T10:43:00Z">
        <w:r w:rsidRPr="00DA2368">
          <w:rPr>
            <w:rStyle w:val="Hyperlink"/>
            <w:noProof/>
          </w:rPr>
          <w:fldChar w:fldCharType="begin"/>
        </w:r>
        <w:r w:rsidRPr="00DA2368">
          <w:rPr>
            <w:rStyle w:val="Hyperlink"/>
            <w:noProof/>
          </w:rPr>
          <w:instrText xml:space="preserve"> </w:instrText>
        </w:r>
        <w:r>
          <w:rPr>
            <w:noProof/>
          </w:rPr>
          <w:instrText>HYPERLINK \l "_Toc499024613"</w:instrText>
        </w:r>
        <w:r w:rsidRPr="00DA2368">
          <w:rPr>
            <w:rStyle w:val="Hyperlink"/>
            <w:noProof/>
          </w:rPr>
          <w:instrText xml:space="preserve"> </w:instrText>
        </w:r>
        <w:r w:rsidRPr="00DA2368">
          <w:rPr>
            <w:rStyle w:val="Hyperlink"/>
            <w:noProof/>
          </w:rPr>
          <w:fldChar w:fldCharType="separate"/>
        </w:r>
        <w:r w:rsidRPr="00DA2368">
          <w:rPr>
            <w:rStyle w:val="Hyperlink"/>
            <w:noProof/>
          </w:rPr>
          <w:t>Figure 149: Breastfeeding Tab 5</w:t>
        </w:r>
        <w:r>
          <w:rPr>
            <w:noProof/>
            <w:webHidden/>
          </w:rPr>
          <w:tab/>
        </w:r>
        <w:r>
          <w:rPr>
            <w:noProof/>
            <w:webHidden/>
          </w:rPr>
          <w:fldChar w:fldCharType="begin"/>
        </w:r>
        <w:r>
          <w:rPr>
            <w:noProof/>
            <w:webHidden/>
          </w:rPr>
          <w:instrText xml:space="preserve"> PAGEREF _Toc499024613 \h </w:instrText>
        </w:r>
      </w:ins>
      <w:r>
        <w:rPr>
          <w:noProof/>
          <w:webHidden/>
        </w:rPr>
      </w:r>
      <w:r>
        <w:rPr>
          <w:noProof/>
          <w:webHidden/>
        </w:rPr>
        <w:fldChar w:fldCharType="separate"/>
      </w:r>
      <w:ins w:id="2104" w:author="Alina Frey [2]" w:date="2017-11-21T10:58:00Z">
        <w:r w:rsidR="003B7B8C">
          <w:rPr>
            <w:noProof/>
            <w:webHidden/>
          </w:rPr>
          <w:t>100</w:t>
        </w:r>
      </w:ins>
      <w:ins w:id="2105" w:author="Alina Frey" w:date="2017-11-21T10:43:00Z">
        <w:r>
          <w:rPr>
            <w:noProof/>
            <w:webHidden/>
          </w:rPr>
          <w:fldChar w:fldCharType="end"/>
        </w:r>
        <w:r w:rsidRPr="00DA2368">
          <w:rPr>
            <w:rStyle w:val="Hyperlink"/>
            <w:noProof/>
          </w:rPr>
          <w:fldChar w:fldCharType="end"/>
        </w:r>
      </w:ins>
    </w:p>
    <w:p w14:paraId="53E5E85B" w14:textId="0AFB2D20" w:rsidR="00672E26" w:rsidRDefault="00672E26">
      <w:pPr>
        <w:pStyle w:val="TableofFigures"/>
        <w:tabs>
          <w:tab w:val="right" w:leader="dot" w:pos="9350"/>
        </w:tabs>
        <w:rPr>
          <w:ins w:id="2106" w:author="Alina Frey" w:date="2017-11-21T10:43:00Z"/>
          <w:rFonts w:asciiTheme="minorHAnsi" w:eastAsiaTheme="minorEastAsia" w:hAnsiTheme="minorHAnsi" w:cstheme="minorBidi"/>
          <w:noProof/>
          <w:color w:val="auto"/>
          <w:sz w:val="22"/>
        </w:rPr>
      </w:pPr>
      <w:ins w:id="2107" w:author="Alina Frey" w:date="2017-11-21T10:43:00Z">
        <w:r w:rsidRPr="00DA2368">
          <w:rPr>
            <w:rStyle w:val="Hyperlink"/>
            <w:noProof/>
          </w:rPr>
          <w:fldChar w:fldCharType="begin"/>
        </w:r>
        <w:r w:rsidRPr="00DA2368">
          <w:rPr>
            <w:rStyle w:val="Hyperlink"/>
            <w:noProof/>
          </w:rPr>
          <w:instrText xml:space="preserve"> </w:instrText>
        </w:r>
        <w:r>
          <w:rPr>
            <w:noProof/>
          </w:rPr>
          <w:instrText>HYPERLINK \l "_Toc499024614"</w:instrText>
        </w:r>
        <w:r w:rsidRPr="00DA2368">
          <w:rPr>
            <w:rStyle w:val="Hyperlink"/>
            <w:noProof/>
          </w:rPr>
          <w:instrText xml:space="preserve"> </w:instrText>
        </w:r>
        <w:r w:rsidRPr="00DA2368">
          <w:rPr>
            <w:rStyle w:val="Hyperlink"/>
            <w:noProof/>
          </w:rPr>
          <w:fldChar w:fldCharType="separate"/>
        </w:r>
        <w:r w:rsidRPr="00DA2368">
          <w:rPr>
            <w:rStyle w:val="Hyperlink"/>
            <w:noProof/>
          </w:rPr>
          <w:t>Figure 150: Breastfeeding Tab 6a</w:t>
        </w:r>
        <w:r>
          <w:rPr>
            <w:noProof/>
            <w:webHidden/>
          </w:rPr>
          <w:tab/>
        </w:r>
        <w:r>
          <w:rPr>
            <w:noProof/>
            <w:webHidden/>
          </w:rPr>
          <w:fldChar w:fldCharType="begin"/>
        </w:r>
        <w:r>
          <w:rPr>
            <w:noProof/>
            <w:webHidden/>
          </w:rPr>
          <w:instrText xml:space="preserve"> PAGEREF _Toc499024614 \h </w:instrText>
        </w:r>
      </w:ins>
      <w:r>
        <w:rPr>
          <w:noProof/>
          <w:webHidden/>
        </w:rPr>
      </w:r>
      <w:r>
        <w:rPr>
          <w:noProof/>
          <w:webHidden/>
        </w:rPr>
        <w:fldChar w:fldCharType="separate"/>
      </w:r>
      <w:ins w:id="2108" w:author="Alina Frey [2]" w:date="2017-11-21T10:58:00Z">
        <w:r w:rsidR="003B7B8C">
          <w:rPr>
            <w:noProof/>
            <w:webHidden/>
          </w:rPr>
          <w:t>100</w:t>
        </w:r>
      </w:ins>
      <w:ins w:id="2109" w:author="Alina Frey" w:date="2017-11-21T10:43:00Z">
        <w:r>
          <w:rPr>
            <w:noProof/>
            <w:webHidden/>
          </w:rPr>
          <w:fldChar w:fldCharType="end"/>
        </w:r>
        <w:r w:rsidRPr="00DA2368">
          <w:rPr>
            <w:rStyle w:val="Hyperlink"/>
            <w:noProof/>
          </w:rPr>
          <w:fldChar w:fldCharType="end"/>
        </w:r>
      </w:ins>
    </w:p>
    <w:p w14:paraId="360FD648" w14:textId="2C4AA865" w:rsidR="00672E26" w:rsidRDefault="00672E26">
      <w:pPr>
        <w:pStyle w:val="TableofFigures"/>
        <w:tabs>
          <w:tab w:val="right" w:leader="dot" w:pos="9350"/>
        </w:tabs>
        <w:rPr>
          <w:ins w:id="2110" w:author="Alina Frey" w:date="2017-11-21T10:43:00Z"/>
          <w:rFonts w:asciiTheme="minorHAnsi" w:eastAsiaTheme="minorEastAsia" w:hAnsiTheme="minorHAnsi" w:cstheme="minorBidi"/>
          <w:noProof/>
          <w:color w:val="auto"/>
          <w:sz w:val="22"/>
        </w:rPr>
      </w:pPr>
      <w:ins w:id="2111" w:author="Alina Frey" w:date="2017-11-21T10:43:00Z">
        <w:r w:rsidRPr="00DA2368">
          <w:rPr>
            <w:rStyle w:val="Hyperlink"/>
            <w:noProof/>
          </w:rPr>
          <w:fldChar w:fldCharType="begin"/>
        </w:r>
        <w:r w:rsidRPr="00DA2368">
          <w:rPr>
            <w:rStyle w:val="Hyperlink"/>
            <w:noProof/>
          </w:rPr>
          <w:instrText xml:space="preserve"> </w:instrText>
        </w:r>
        <w:r>
          <w:rPr>
            <w:noProof/>
          </w:rPr>
          <w:instrText>HYPERLINK \l "_Toc499024615"</w:instrText>
        </w:r>
        <w:r w:rsidRPr="00DA2368">
          <w:rPr>
            <w:rStyle w:val="Hyperlink"/>
            <w:noProof/>
          </w:rPr>
          <w:instrText xml:space="preserve"> </w:instrText>
        </w:r>
        <w:r w:rsidRPr="00DA2368">
          <w:rPr>
            <w:rStyle w:val="Hyperlink"/>
            <w:noProof/>
          </w:rPr>
          <w:fldChar w:fldCharType="separate"/>
        </w:r>
        <w:r w:rsidRPr="00DA2368">
          <w:rPr>
            <w:rStyle w:val="Hyperlink"/>
            <w:noProof/>
          </w:rPr>
          <w:t>Figure 151: Breastfeeding Tab 6b</w:t>
        </w:r>
        <w:r>
          <w:rPr>
            <w:noProof/>
            <w:webHidden/>
          </w:rPr>
          <w:tab/>
        </w:r>
        <w:r>
          <w:rPr>
            <w:noProof/>
            <w:webHidden/>
          </w:rPr>
          <w:fldChar w:fldCharType="begin"/>
        </w:r>
        <w:r>
          <w:rPr>
            <w:noProof/>
            <w:webHidden/>
          </w:rPr>
          <w:instrText xml:space="preserve"> PAGEREF _Toc499024615 \h </w:instrText>
        </w:r>
      </w:ins>
      <w:r>
        <w:rPr>
          <w:noProof/>
          <w:webHidden/>
        </w:rPr>
      </w:r>
      <w:r>
        <w:rPr>
          <w:noProof/>
          <w:webHidden/>
        </w:rPr>
        <w:fldChar w:fldCharType="separate"/>
      </w:r>
      <w:ins w:id="2112" w:author="Alina Frey [2]" w:date="2017-11-21T10:58:00Z">
        <w:r w:rsidR="003B7B8C">
          <w:rPr>
            <w:noProof/>
            <w:webHidden/>
          </w:rPr>
          <w:t>101</w:t>
        </w:r>
      </w:ins>
      <w:ins w:id="2113" w:author="Alina Frey" w:date="2017-11-21T10:43:00Z">
        <w:r>
          <w:rPr>
            <w:noProof/>
            <w:webHidden/>
          </w:rPr>
          <w:fldChar w:fldCharType="end"/>
        </w:r>
        <w:r w:rsidRPr="00DA2368">
          <w:rPr>
            <w:rStyle w:val="Hyperlink"/>
            <w:noProof/>
          </w:rPr>
          <w:fldChar w:fldCharType="end"/>
        </w:r>
      </w:ins>
    </w:p>
    <w:p w14:paraId="189C5F3A" w14:textId="54EA0EA7" w:rsidR="00672E26" w:rsidRDefault="00672E26">
      <w:pPr>
        <w:pStyle w:val="TableofFigures"/>
        <w:tabs>
          <w:tab w:val="right" w:leader="dot" w:pos="9350"/>
        </w:tabs>
        <w:rPr>
          <w:ins w:id="2114" w:author="Alina Frey" w:date="2017-11-21T10:43:00Z"/>
          <w:rFonts w:asciiTheme="minorHAnsi" w:eastAsiaTheme="minorEastAsia" w:hAnsiTheme="minorHAnsi" w:cstheme="minorBidi"/>
          <w:noProof/>
          <w:color w:val="auto"/>
          <w:sz w:val="22"/>
        </w:rPr>
      </w:pPr>
      <w:ins w:id="2115" w:author="Alina Frey" w:date="2017-11-21T10:43:00Z">
        <w:r w:rsidRPr="00DA2368">
          <w:rPr>
            <w:rStyle w:val="Hyperlink"/>
            <w:noProof/>
          </w:rPr>
          <w:fldChar w:fldCharType="begin"/>
        </w:r>
        <w:r w:rsidRPr="00DA2368">
          <w:rPr>
            <w:rStyle w:val="Hyperlink"/>
            <w:noProof/>
          </w:rPr>
          <w:instrText xml:space="preserve"> </w:instrText>
        </w:r>
        <w:r>
          <w:rPr>
            <w:noProof/>
          </w:rPr>
          <w:instrText>HYPERLINK \l "_Toc499024616"</w:instrText>
        </w:r>
        <w:r w:rsidRPr="00DA2368">
          <w:rPr>
            <w:rStyle w:val="Hyperlink"/>
            <w:noProof/>
          </w:rPr>
          <w:instrText xml:space="preserve"> </w:instrText>
        </w:r>
        <w:r w:rsidRPr="00DA2368">
          <w:rPr>
            <w:rStyle w:val="Hyperlink"/>
            <w:noProof/>
          </w:rPr>
          <w:fldChar w:fldCharType="separate"/>
        </w:r>
        <w:r w:rsidRPr="00DA2368">
          <w:rPr>
            <w:rStyle w:val="Hyperlink"/>
            <w:noProof/>
          </w:rPr>
          <w:t>Figure 152: Breastfeeding Tab 7</w:t>
        </w:r>
        <w:r>
          <w:rPr>
            <w:noProof/>
            <w:webHidden/>
          </w:rPr>
          <w:tab/>
        </w:r>
        <w:r>
          <w:rPr>
            <w:noProof/>
            <w:webHidden/>
          </w:rPr>
          <w:fldChar w:fldCharType="begin"/>
        </w:r>
        <w:r>
          <w:rPr>
            <w:noProof/>
            <w:webHidden/>
          </w:rPr>
          <w:instrText xml:space="preserve"> PAGEREF _Toc499024616 \h </w:instrText>
        </w:r>
      </w:ins>
      <w:r>
        <w:rPr>
          <w:noProof/>
          <w:webHidden/>
        </w:rPr>
      </w:r>
      <w:r>
        <w:rPr>
          <w:noProof/>
          <w:webHidden/>
        </w:rPr>
        <w:fldChar w:fldCharType="separate"/>
      </w:r>
      <w:ins w:id="2116" w:author="Alina Frey [2]" w:date="2017-11-21T10:58:00Z">
        <w:r w:rsidR="003B7B8C">
          <w:rPr>
            <w:noProof/>
            <w:webHidden/>
          </w:rPr>
          <w:t>101</w:t>
        </w:r>
      </w:ins>
      <w:ins w:id="2117" w:author="Alina Frey" w:date="2017-11-21T10:43:00Z">
        <w:r>
          <w:rPr>
            <w:noProof/>
            <w:webHidden/>
          </w:rPr>
          <w:fldChar w:fldCharType="end"/>
        </w:r>
        <w:r w:rsidRPr="00DA2368">
          <w:rPr>
            <w:rStyle w:val="Hyperlink"/>
            <w:noProof/>
          </w:rPr>
          <w:fldChar w:fldCharType="end"/>
        </w:r>
      </w:ins>
    </w:p>
    <w:p w14:paraId="41FDEA18" w14:textId="006EB437" w:rsidR="00672E26" w:rsidRDefault="00672E26">
      <w:pPr>
        <w:pStyle w:val="TableofFigures"/>
        <w:tabs>
          <w:tab w:val="right" w:leader="dot" w:pos="9350"/>
        </w:tabs>
        <w:rPr>
          <w:ins w:id="2118" w:author="Alina Frey" w:date="2017-11-21T10:43:00Z"/>
          <w:rFonts w:asciiTheme="minorHAnsi" w:eastAsiaTheme="minorEastAsia" w:hAnsiTheme="minorHAnsi" w:cstheme="minorBidi"/>
          <w:noProof/>
          <w:color w:val="auto"/>
          <w:sz w:val="22"/>
        </w:rPr>
      </w:pPr>
      <w:ins w:id="2119" w:author="Alina Frey" w:date="2017-11-21T10:43:00Z">
        <w:r w:rsidRPr="00DA2368">
          <w:rPr>
            <w:rStyle w:val="Hyperlink"/>
            <w:noProof/>
          </w:rPr>
          <w:fldChar w:fldCharType="begin"/>
        </w:r>
        <w:r w:rsidRPr="00DA2368">
          <w:rPr>
            <w:rStyle w:val="Hyperlink"/>
            <w:noProof/>
          </w:rPr>
          <w:instrText xml:space="preserve"> </w:instrText>
        </w:r>
        <w:r>
          <w:rPr>
            <w:noProof/>
          </w:rPr>
          <w:instrText>HYPERLINK \l "_Toc499024617"</w:instrText>
        </w:r>
        <w:r w:rsidRPr="00DA2368">
          <w:rPr>
            <w:rStyle w:val="Hyperlink"/>
            <w:noProof/>
          </w:rPr>
          <w:instrText xml:space="preserve"> </w:instrText>
        </w:r>
        <w:r w:rsidRPr="00DA2368">
          <w:rPr>
            <w:rStyle w:val="Hyperlink"/>
            <w:noProof/>
          </w:rPr>
          <w:fldChar w:fldCharType="separate"/>
        </w:r>
        <w:r w:rsidRPr="00DA2368">
          <w:rPr>
            <w:rStyle w:val="Hyperlink"/>
            <w:noProof/>
          </w:rPr>
          <w:t>Figure 153: WIC Tab 4</w:t>
        </w:r>
        <w:r>
          <w:rPr>
            <w:noProof/>
            <w:webHidden/>
          </w:rPr>
          <w:tab/>
        </w:r>
        <w:r>
          <w:rPr>
            <w:noProof/>
            <w:webHidden/>
          </w:rPr>
          <w:fldChar w:fldCharType="begin"/>
        </w:r>
        <w:r>
          <w:rPr>
            <w:noProof/>
            <w:webHidden/>
          </w:rPr>
          <w:instrText xml:space="preserve"> PAGEREF _Toc499024617 \h </w:instrText>
        </w:r>
      </w:ins>
      <w:r>
        <w:rPr>
          <w:noProof/>
          <w:webHidden/>
        </w:rPr>
      </w:r>
      <w:r>
        <w:rPr>
          <w:noProof/>
          <w:webHidden/>
        </w:rPr>
        <w:fldChar w:fldCharType="separate"/>
      </w:r>
      <w:ins w:id="2120" w:author="Alina Frey [2]" w:date="2017-11-21T10:58:00Z">
        <w:r w:rsidR="003B7B8C">
          <w:rPr>
            <w:noProof/>
            <w:webHidden/>
          </w:rPr>
          <w:t>101</w:t>
        </w:r>
      </w:ins>
      <w:ins w:id="2121" w:author="Alina Frey" w:date="2017-11-21T10:43:00Z">
        <w:r>
          <w:rPr>
            <w:noProof/>
            <w:webHidden/>
          </w:rPr>
          <w:fldChar w:fldCharType="end"/>
        </w:r>
        <w:r w:rsidRPr="00DA2368">
          <w:rPr>
            <w:rStyle w:val="Hyperlink"/>
            <w:noProof/>
          </w:rPr>
          <w:fldChar w:fldCharType="end"/>
        </w:r>
      </w:ins>
    </w:p>
    <w:p w14:paraId="450A7322" w14:textId="69B70D8A" w:rsidR="00672E26" w:rsidRDefault="00672E26">
      <w:pPr>
        <w:pStyle w:val="TableofFigures"/>
        <w:tabs>
          <w:tab w:val="right" w:leader="dot" w:pos="9350"/>
        </w:tabs>
        <w:rPr>
          <w:ins w:id="2122" w:author="Alina Frey" w:date="2017-11-21T10:43:00Z"/>
          <w:rFonts w:asciiTheme="minorHAnsi" w:eastAsiaTheme="minorEastAsia" w:hAnsiTheme="minorHAnsi" w:cstheme="minorBidi"/>
          <w:noProof/>
          <w:color w:val="auto"/>
          <w:sz w:val="22"/>
        </w:rPr>
      </w:pPr>
      <w:ins w:id="2123" w:author="Alina Frey" w:date="2017-11-21T10:43:00Z">
        <w:r w:rsidRPr="00DA2368">
          <w:rPr>
            <w:rStyle w:val="Hyperlink"/>
            <w:noProof/>
          </w:rPr>
          <w:fldChar w:fldCharType="begin"/>
        </w:r>
        <w:r w:rsidRPr="00DA2368">
          <w:rPr>
            <w:rStyle w:val="Hyperlink"/>
            <w:noProof/>
          </w:rPr>
          <w:instrText xml:space="preserve"> </w:instrText>
        </w:r>
        <w:r>
          <w:rPr>
            <w:noProof/>
          </w:rPr>
          <w:instrText>HYPERLINK \l "_Toc499024618"</w:instrText>
        </w:r>
        <w:r w:rsidRPr="00DA2368">
          <w:rPr>
            <w:rStyle w:val="Hyperlink"/>
            <w:noProof/>
          </w:rPr>
          <w:instrText xml:space="preserve"> </w:instrText>
        </w:r>
        <w:r w:rsidRPr="00DA2368">
          <w:rPr>
            <w:rStyle w:val="Hyperlink"/>
            <w:noProof/>
          </w:rPr>
          <w:fldChar w:fldCharType="separate"/>
        </w:r>
        <w:r w:rsidRPr="00DA2368">
          <w:rPr>
            <w:rStyle w:val="Hyperlink"/>
            <w:noProof/>
          </w:rPr>
          <w:t>Figure 154: Contraception Tab 4</w:t>
        </w:r>
        <w:r>
          <w:rPr>
            <w:noProof/>
            <w:webHidden/>
          </w:rPr>
          <w:tab/>
        </w:r>
        <w:r>
          <w:rPr>
            <w:noProof/>
            <w:webHidden/>
          </w:rPr>
          <w:fldChar w:fldCharType="begin"/>
        </w:r>
        <w:r>
          <w:rPr>
            <w:noProof/>
            <w:webHidden/>
          </w:rPr>
          <w:instrText xml:space="preserve"> PAGEREF _Toc499024618 \h </w:instrText>
        </w:r>
      </w:ins>
      <w:r>
        <w:rPr>
          <w:noProof/>
          <w:webHidden/>
        </w:rPr>
      </w:r>
      <w:r>
        <w:rPr>
          <w:noProof/>
          <w:webHidden/>
        </w:rPr>
        <w:fldChar w:fldCharType="separate"/>
      </w:r>
      <w:ins w:id="2124" w:author="Alina Frey [2]" w:date="2017-11-21T10:58:00Z">
        <w:r w:rsidR="003B7B8C">
          <w:rPr>
            <w:noProof/>
            <w:webHidden/>
          </w:rPr>
          <w:t>102</w:t>
        </w:r>
      </w:ins>
      <w:ins w:id="2125" w:author="Alina Frey" w:date="2017-11-21T10:43:00Z">
        <w:r>
          <w:rPr>
            <w:noProof/>
            <w:webHidden/>
          </w:rPr>
          <w:fldChar w:fldCharType="end"/>
        </w:r>
        <w:r w:rsidRPr="00DA2368">
          <w:rPr>
            <w:rStyle w:val="Hyperlink"/>
            <w:noProof/>
          </w:rPr>
          <w:fldChar w:fldCharType="end"/>
        </w:r>
      </w:ins>
    </w:p>
    <w:p w14:paraId="3CEFC614" w14:textId="4BDA0E47" w:rsidR="00672E26" w:rsidRDefault="00672E26">
      <w:pPr>
        <w:pStyle w:val="TableofFigures"/>
        <w:tabs>
          <w:tab w:val="right" w:leader="dot" w:pos="9350"/>
        </w:tabs>
        <w:rPr>
          <w:ins w:id="2126" w:author="Alina Frey" w:date="2017-11-21T10:43:00Z"/>
          <w:rFonts w:asciiTheme="minorHAnsi" w:eastAsiaTheme="minorEastAsia" w:hAnsiTheme="minorHAnsi" w:cstheme="minorBidi"/>
          <w:noProof/>
          <w:color w:val="auto"/>
          <w:sz w:val="22"/>
        </w:rPr>
      </w:pPr>
      <w:ins w:id="2127" w:author="Alina Frey" w:date="2017-11-21T10:43:00Z">
        <w:r w:rsidRPr="00DA2368">
          <w:rPr>
            <w:rStyle w:val="Hyperlink"/>
            <w:noProof/>
          </w:rPr>
          <w:fldChar w:fldCharType="begin"/>
        </w:r>
        <w:r w:rsidRPr="00DA2368">
          <w:rPr>
            <w:rStyle w:val="Hyperlink"/>
            <w:noProof/>
          </w:rPr>
          <w:instrText xml:space="preserve"> </w:instrText>
        </w:r>
        <w:r>
          <w:rPr>
            <w:noProof/>
          </w:rPr>
          <w:instrText>HYPERLINK \l "_Toc499024619"</w:instrText>
        </w:r>
        <w:r w:rsidRPr="00DA2368">
          <w:rPr>
            <w:rStyle w:val="Hyperlink"/>
            <w:noProof/>
          </w:rPr>
          <w:instrText xml:space="preserve"> </w:instrText>
        </w:r>
        <w:r w:rsidRPr="00DA2368">
          <w:rPr>
            <w:rStyle w:val="Hyperlink"/>
            <w:noProof/>
          </w:rPr>
          <w:fldChar w:fldCharType="separate"/>
        </w:r>
        <w:r w:rsidRPr="00DA2368">
          <w:rPr>
            <w:rStyle w:val="Hyperlink"/>
            <w:noProof/>
          </w:rPr>
          <w:t>Figure 155: Contraception Tab 5</w:t>
        </w:r>
        <w:r>
          <w:rPr>
            <w:noProof/>
            <w:webHidden/>
          </w:rPr>
          <w:tab/>
        </w:r>
        <w:r>
          <w:rPr>
            <w:noProof/>
            <w:webHidden/>
          </w:rPr>
          <w:fldChar w:fldCharType="begin"/>
        </w:r>
        <w:r>
          <w:rPr>
            <w:noProof/>
            <w:webHidden/>
          </w:rPr>
          <w:instrText xml:space="preserve"> PAGEREF _Toc499024619 \h </w:instrText>
        </w:r>
      </w:ins>
      <w:r>
        <w:rPr>
          <w:noProof/>
          <w:webHidden/>
        </w:rPr>
      </w:r>
      <w:r>
        <w:rPr>
          <w:noProof/>
          <w:webHidden/>
        </w:rPr>
        <w:fldChar w:fldCharType="separate"/>
      </w:r>
      <w:ins w:id="2128" w:author="Alina Frey [2]" w:date="2017-11-21T10:58:00Z">
        <w:r w:rsidR="003B7B8C">
          <w:rPr>
            <w:noProof/>
            <w:webHidden/>
          </w:rPr>
          <w:t>102</w:t>
        </w:r>
      </w:ins>
      <w:ins w:id="2129" w:author="Alina Frey" w:date="2017-11-21T10:43:00Z">
        <w:r>
          <w:rPr>
            <w:noProof/>
            <w:webHidden/>
          </w:rPr>
          <w:fldChar w:fldCharType="end"/>
        </w:r>
        <w:r w:rsidRPr="00DA2368">
          <w:rPr>
            <w:rStyle w:val="Hyperlink"/>
            <w:noProof/>
          </w:rPr>
          <w:fldChar w:fldCharType="end"/>
        </w:r>
      </w:ins>
    </w:p>
    <w:p w14:paraId="558EC83A" w14:textId="6D532DAD" w:rsidR="00672E26" w:rsidRDefault="00672E26">
      <w:pPr>
        <w:pStyle w:val="TableofFigures"/>
        <w:tabs>
          <w:tab w:val="right" w:leader="dot" w:pos="9350"/>
        </w:tabs>
        <w:rPr>
          <w:ins w:id="2130" w:author="Alina Frey" w:date="2017-11-21T10:43:00Z"/>
          <w:rFonts w:asciiTheme="minorHAnsi" w:eastAsiaTheme="minorEastAsia" w:hAnsiTheme="minorHAnsi" w:cstheme="minorBidi"/>
          <w:noProof/>
          <w:color w:val="auto"/>
          <w:sz w:val="22"/>
        </w:rPr>
      </w:pPr>
      <w:ins w:id="2131" w:author="Alina Frey" w:date="2017-11-21T10:43:00Z">
        <w:r w:rsidRPr="00DA2368">
          <w:rPr>
            <w:rStyle w:val="Hyperlink"/>
            <w:noProof/>
          </w:rPr>
          <w:fldChar w:fldCharType="begin"/>
        </w:r>
        <w:r w:rsidRPr="00DA2368">
          <w:rPr>
            <w:rStyle w:val="Hyperlink"/>
            <w:noProof/>
          </w:rPr>
          <w:instrText xml:space="preserve"> </w:instrText>
        </w:r>
        <w:r>
          <w:rPr>
            <w:noProof/>
          </w:rPr>
          <w:instrText>HYPERLINK \l "_Toc499024620"</w:instrText>
        </w:r>
        <w:r w:rsidRPr="00DA2368">
          <w:rPr>
            <w:rStyle w:val="Hyperlink"/>
            <w:noProof/>
          </w:rPr>
          <w:instrText xml:space="preserve"> </w:instrText>
        </w:r>
        <w:r w:rsidRPr="00DA2368">
          <w:rPr>
            <w:rStyle w:val="Hyperlink"/>
            <w:noProof/>
          </w:rPr>
          <w:fldChar w:fldCharType="separate"/>
        </w:r>
        <w:r w:rsidRPr="00DA2368">
          <w:rPr>
            <w:rStyle w:val="Hyperlink"/>
            <w:noProof/>
          </w:rPr>
          <w:t>Figure 156: Contraception Tab 6b</w:t>
        </w:r>
        <w:r>
          <w:rPr>
            <w:noProof/>
            <w:webHidden/>
          </w:rPr>
          <w:tab/>
        </w:r>
        <w:r>
          <w:rPr>
            <w:noProof/>
            <w:webHidden/>
          </w:rPr>
          <w:fldChar w:fldCharType="begin"/>
        </w:r>
        <w:r>
          <w:rPr>
            <w:noProof/>
            <w:webHidden/>
          </w:rPr>
          <w:instrText xml:space="preserve"> PAGEREF _Toc499024620 \h </w:instrText>
        </w:r>
      </w:ins>
      <w:r>
        <w:rPr>
          <w:noProof/>
          <w:webHidden/>
        </w:rPr>
      </w:r>
      <w:r>
        <w:rPr>
          <w:noProof/>
          <w:webHidden/>
        </w:rPr>
        <w:fldChar w:fldCharType="separate"/>
      </w:r>
      <w:ins w:id="2132" w:author="Alina Frey [2]" w:date="2017-11-21T10:58:00Z">
        <w:r w:rsidR="003B7B8C">
          <w:rPr>
            <w:noProof/>
            <w:webHidden/>
          </w:rPr>
          <w:t>102</w:t>
        </w:r>
      </w:ins>
      <w:ins w:id="2133" w:author="Alina Frey" w:date="2017-11-21T10:43:00Z">
        <w:r>
          <w:rPr>
            <w:noProof/>
            <w:webHidden/>
          </w:rPr>
          <w:fldChar w:fldCharType="end"/>
        </w:r>
        <w:r w:rsidRPr="00DA2368">
          <w:rPr>
            <w:rStyle w:val="Hyperlink"/>
            <w:noProof/>
          </w:rPr>
          <w:fldChar w:fldCharType="end"/>
        </w:r>
      </w:ins>
    </w:p>
    <w:p w14:paraId="61A4468A" w14:textId="0C19E9D3" w:rsidR="00672E26" w:rsidRDefault="00672E26">
      <w:pPr>
        <w:pStyle w:val="TableofFigures"/>
        <w:tabs>
          <w:tab w:val="right" w:leader="dot" w:pos="9350"/>
        </w:tabs>
        <w:rPr>
          <w:ins w:id="2134" w:author="Alina Frey" w:date="2017-11-21T10:43:00Z"/>
          <w:rFonts w:asciiTheme="minorHAnsi" w:eastAsiaTheme="minorEastAsia" w:hAnsiTheme="minorHAnsi" w:cstheme="minorBidi"/>
          <w:noProof/>
          <w:color w:val="auto"/>
          <w:sz w:val="22"/>
        </w:rPr>
      </w:pPr>
      <w:ins w:id="2135" w:author="Alina Frey" w:date="2017-11-21T10:43:00Z">
        <w:r w:rsidRPr="00DA2368">
          <w:rPr>
            <w:rStyle w:val="Hyperlink"/>
            <w:noProof/>
          </w:rPr>
          <w:fldChar w:fldCharType="begin"/>
        </w:r>
        <w:r w:rsidRPr="00DA2368">
          <w:rPr>
            <w:rStyle w:val="Hyperlink"/>
            <w:noProof/>
          </w:rPr>
          <w:instrText xml:space="preserve"> </w:instrText>
        </w:r>
        <w:r>
          <w:rPr>
            <w:noProof/>
          </w:rPr>
          <w:instrText>HYPERLINK \l "_Toc499024621"</w:instrText>
        </w:r>
        <w:r w:rsidRPr="00DA2368">
          <w:rPr>
            <w:rStyle w:val="Hyperlink"/>
            <w:noProof/>
          </w:rPr>
          <w:instrText xml:space="preserve"> </w:instrText>
        </w:r>
        <w:r w:rsidRPr="00DA2368">
          <w:rPr>
            <w:rStyle w:val="Hyperlink"/>
            <w:noProof/>
          </w:rPr>
          <w:fldChar w:fldCharType="separate"/>
        </w:r>
        <w:r w:rsidRPr="00DA2368">
          <w:rPr>
            <w:rStyle w:val="Hyperlink"/>
            <w:noProof/>
          </w:rPr>
          <w:t>Figure 157: Health Tab 1-6a, 7</w:t>
        </w:r>
        <w:r>
          <w:rPr>
            <w:noProof/>
            <w:webHidden/>
          </w:rPr>
          <w:tab/>
        </w:r>
        <w:r>
          <w:rPr>
            <w:noProof/>
            <w:webHidden/>
          </w:rPr>
          <w:fldChar w:fldCharType="begin"/>
        </w:r>
        <w:r>
          <w:rPr>
            <w:noProof/>
            <w:webHidden/>
          </w:rPr>
          <w:instrText xml:space="preserve"> PAGEREF _Toc499024621 \h </w:instrText>
        </w:r>
      </w:ins>
      <w:r>
        <w:rPr>
          <w:noProof/>
          <w:webHidden/>
        </w:rPr>
      </w:r>
      <w:r>
        <w:rPr>
          <w:noProof/>
          <w:webHidden/>
        </w:rPr>
        <w:fldChar w:fldCharType="separate"/>
      </w:r>
      <w:ins w:id="2136" w:author="Alina Frey [2]" w:date="2017-11-21T10:58:00Z">
        <w:r w:rsidR="003B7B8C">
          <w:rPr>
            <w:noProof/>
            <w:webHidden/>
          </w:rPr>
          <w:t>103</w:t>
        </w:r>
      </w:ins>
      <w:ins w:id="2137" w:author="Alina Frey" w:date="2017-11-21T10:43:00Z">
        <w:r>
          <w:rPr>
            <w:noProof/>
            <w:webHidden/>
          </w:rPr>
          <w:fldChar w:fldCharType="end"/>
        </w:r>
        <w:r w:rsidRPr="00DA2368">
          <w:rPr>
            <w:rStyle w:val="Hyperlink"/>
            <w:noProof/>
          </w:rPr>
          <w:fldChar w:fldCharType="end"/>
        </w:r>
      </w:ins>
    </w:p>
    <w:p w14:paraId="7633046E" w14:textId="078C14F7" w:rsidR="00672E26" w:rsidRDefault="00672E26">
      <w:pPr>
        <w:pStyle w:val="TableofFigures"/>
        <w:tabs>
          <w:tab w:val="right" w:leader="dot" w:pos="9350"/>
        </w:tabs>
        <w:rPr>
          <w:ins w:id="2138" w:author="Alina Frey" w:date="2017-11-21T10:43:00Z"/>
          <w:rFonts w:asciiTheme="minorHAnsi" w:eastAsiaTheme="minorEastAsia" w:hAnsiTheme="minorHAnsi" w:cstheme="minorBidi"/>
          <w:noProof/>
          <w:color w:val="auto"/>
          <w:sz w:val="22"/>
        </w:rPr>
      </w:pPr>
      <w:ins w:id="2139" w:author="Alina Frey" w:date="2017-11-21T10:43:00Z">
        <w:r w:rsidRPr="00DA2368">
          <w:rPr>
            <w:rStyle w:val="Hyperlink"/>
            <w:noProof/>
          </w:rPr>
          <w:fldChar w:fldCharType="begin"/>
        </w:r>
        <w:r w:rsidRPr="00DA2368">
          <w:rPr>
            <w:rStyle w:val="Hyperlink"/>
            <w:noProof/>
          </w:rPr>
          <w:instrText xml:space="preserve"> </w:instrText>
        </w:r>
        <w:r>
          <w:rPr>
            <w:noProof/>
          </w:rPr>
          <w:instrText>HYPERLINK \l "_Toc499024622"</w:instrText>
        </w:r>
        <w:r w:rsidRPr="00DA2368">
          <w:rPr>
            <w:rStyle w:val="Hyperlink"/>
            <w:noProof/>
          </w:rPr>
          <w:instrText xml:space="preserve"> </w:instrText>
        </w:r>
        <w:r w:rsidRPr="00DA2368">
          <w:rPr>
            <w:rStyle w:val="Hyperlink"/>
            <w:noProof/>
          </w:rPr>
          <w:fldChar w:fldCharType="separate"/>
        </w:r>
        <w:r w:rsidRPr="00DA2368">
          <w:rPr>
            <w:rStyle w:val="Hyperlink"/>
            <w:noProof/>
          </w:rPr>
          <w:t>Figure 158: Health Tab 6b</w:t>
        </w:r>
        <w:r>
          <w:rPr>
            <w:noProof/>
            <w:webHidden/>
          </w:rPr>
          <w:tab/>
        </w:r>
        <w:r>
          <w:rPr>
            <w:noProof/>
            <w:webHidden/>
          </w:rPr>
          <w:fldChar w:fldCharType="begin"/>
        </w:r>
        <w:r>
          <w:rPr>
            <w:noProof/>
            <w:webHidden/>
          </w:rPr>
          <w:instrText xml:space="preserve"> PAGEREF _Toc499024622 \h </w:instrText>
        </w:r>
      </w:ins>
      <w:r>
        <w:rPr>
          <w:noProof/>
          <w:webHidden/>
        </w:rPr>
      </w:r>
      <w:r>
        <w:rPr>
          <w:noProof/>
          <w:webHidden/>
        </w:rPr>
        <w:fldChar w:fldCharType="separate"/>
      </w:r>
      <w:ins w:id="2140" w:author="Alina Frey [2]" w:date="2017-11-21T10:58:00Z">
        <w:r w:rsidR="003B7B8C">
          <w:rPr>
            <w:noProof/>
            <w:webHidden/>
          </w:rPr>
          <w:t>104</w:t>
        </w:r>
      </w:ins>
      <w:ins w:id="2141" w:author="Alina Frey" w:date="2017-11-21T10:43:00Z">
        <w:r>
          <w:rPr>
            <w:noProof/>
            <w:webHidden/>
          </w:rPr>
          <w:fldChar w:fldCharType="end"/>
        </w:r>
        <w:r w:rsidRPr="00DA2368">
          <w:rPr>
            <w:rStyle w:val="Hyperlink"/>
            <w:noProof/>
          </w:rPr>
          <w:fldChar w:fldCharType="end"/>
        </w:r>
      </w:ins>
    </w:p>
    <w:p w14:paraId="1E3DEA2C" w14:textId="20A95674" w:rsidR="00672E26" w:rsidRDefault="00672E26">
      <w:pPr>
        <w:pStyle w:val="TableofFigures"/>
        <w:tabs>
          <w:tab w:val="right" w:leader="dot" w:pos="9350"/>
        </w:tabs>
        <w:rPr>
          <w:ins w:id="2142" w:author="Alina Frey" w:date="2017-11-21T10:43:00Z"/>
          <w:rFonts w:asciiTheme="minorHAnsi" w:eastAsiaTheme="minorEastAsia" w:hAnsiTheme="minorHAnsi" w:cstheme="minorBidi"/>
          <w:noProof/>
          <w:color w:val="auto"/>
          <w:sz w:val="22"/>
        </w:rPr>
      </w:pPr>
      <w:ins w:id="2143" w:author="Alina Frey" w:date="2017-11-21T10:43:00Z">
        <w:r w:rsidRPr="00DA2368">
          <w:rPr>
            <w:rStyle w:val="Hyperlink"/>
            <w:noProof/>
          </w:rPr>
          <w:fldChar w:fldCharType="begin"/>
        </w:r>
        <w:r w:rsidRPr="00DA2368">
          <w:rPr>
            <w:rStyle w:val="Hyperlink"/>
            <w:noProof/>
          </w:rPr>
          <w:instrText xml:space="preserve"> </w:instrText>
        </w:r>
        <w:r>
          <w:rPr>
            <w:noProof/>
          </w:rPr>
          <w:instrText>HYPERLINK \l "_Toc499024623"</w:instrText>
        </w:r>
        <w:r w:rsidRPr="00DA2368">
          <w:rPr>
            <w:rStyle w:val="Hyperlink"/>
            <w:noProof/>
          </w:rPr>
          <w:instrText xml:space="preserve"> </w:instrText>
        </w:r>
        <w:r w:rsidRPr="00DA2368">
          <w:rPr>
            <w:rStyle w:val="Hyperlink"/>
            <w:noProof/>
          </w:rPr>
          <w:fldChar w:fldCharType="separate"/>
        </w:r>
        <w:r w:rsidRPr="00DA2368">
          <w:rPr>
            <w:rStyle w:val="Hyperlink"/>
            <w:noProof/>
          </w:rPr>
          <w:t>Figure 159: Smoking Tab 1</w:t>
        </w:r>
        <w:r>
          <w:rPr>
            <w:noProof/>
            <w:webHidden/>
          </w:rPr>
          <w:tab/>
        </w:r>
        <w:r>
          <w:rPr>
            <w:noProof/>
            <w:webHidden/>
          </w:rPr>
          <w:fldChar w:fldCharType="begin"/>
        </w:r>
        <w:r>
          <w:rPr>
            <w:noProof/>
            <w:webHidden/>
          </w:rPr>
          <w:instrText xml:space="preserve"> PAGEREF _Toc499024623 \h </w:instrText>
        </w:r>
      </w:ins>
      <w:r>
        <w:rPr>
          <w:noProof/>
          <w:webHidden/>
        </w:rPr>
      </w:r>
      <w:r>
        <w:rPr>
          <w:noProof/>
          <w:webHidden/>
        </w:rPr>
        <w:fldChar w:fldCharType="separate"/>
      </w:r>
      <w:ins w:id="2144" w:author="Alina Frey [2]" w:date="2017-11-21T10:58:00Z">
        <w:r w:rsidR="003B7B8C">
          <w:rPr>
            <w:noProof/>
            <w:webHidden/>
          </w:rPr>
          <w:t>105</w:t>
        </w:r>
      </w:ins>
      <w:ins w:id="2145" w:author="Alina Frey" w:date="2017-11-21T10:43:00Z">
        <w:r>
          <w:rPr>
            <w:noProof/>
            <w:webHidden/>
          </w:rPr>
          <w:fldChar w:fldCharType="end"/>
        </w:r>
        <w:r w:rsidRPr="00DA2368">
          <w:rPr>
            <w:rStyle w:val="Hyperlink"/>
            <w:noProof/>
          </w:rPr>
          <w:fldChar w:fldCharType="end"/>
        </w:r>
      </w:ins>
    </w:p>
    <w:p w14:paraId="484D575A" w14:textId="43EF948A" w:rsidR="00672E26" w:rsidRDefault="00672E26">
      <w:pPr>
        <w:pStyle w:val="TableofFigures"/>
        <w:tabs>
          <w:tab w:val="right" w:leader="dot" w:pos="9350"/>
        </w:tabs>
        <w:rPr>
          <w:ins w:id="2146" w:author="Alina Frey" w:date="2017-11-21T10:43:00Z"/>
          <w:rFonts w:asciiTheme="minorHAnsi" w:eastAsiaTheme="minorEastAsia" w:hAnsiTheme="minorHAnsi" w:cstheme="minorBidi"/>
          <w:noProof/>
          <w:color w:val="auto"/>
          <w:sz w:val="22"/>
        </w:rPr>
      </w:pPr>
      <w:ins w:id="2147" w:author="Alina Frey" w:date="2017-11-21T10:43:00Z">
        <w:r w:rsidRPr="00DA2368">
          <w:rPr>
            <w:rStyle w:val="Hyperlink"/>
            <w:noProof/>
          </w:rPr>
          <w:fldChar w:fldCharType="begin"/>
        </w:r>
        <w:r w:rsidRPr="00DA2368">
          <w:rPr>
            <w:rStyle w:val="Hyperlink"/>
            <w:noProof/>
          </w:rPr>
          <w:instrText xml:space="preserve"> </w:instrText>
        </w:r>
        <w:r>
          <w:rPr>
            <w:noProof/>
          </w:rPr>
          <w:instrText>HYPERLINK \l "_Toc499024624"</w:instrText>
        </w:r>
        <w:r w:rsidRPr="00DA2368">
          <w:rPr>
            <w:rStyle w:val="Hyperlink"/>
            <w:noProof/>
          </w:rPr>
          <w:instrText xml:space="preserve"> </w:instrText>
        </w:r>
        <w:r w:rsidRPr="00DA2368">
          <w:rPr>
            <w:rStyle w:val="Hyperlink"/>
            <w:noProof/>
          </w:rPr>
          <w:fldChar w:fldCharType="separate"/>
        </w:r>
        <w:r w:rsidRPr="00DA2368">
          <w:rPr>
            <w:rStyle w:val="Hyperlink"/>
            <w:noProof/>
          </w:rPr>
          <w:t>Figure 160: Smoking Tab 2, 3</w:t>
        </w:r>
        <w:r>
          <w:rPr>
            <w:noProof/>
            <w:webHidden/>
          </w:rPr>
          <w:tab/>
        </w:r>
        <w:r>
          <w:rPr>
            <w:noProof/>
            <w:webHidden/>
          </w:rPr>
          <w:fldChar w:fldCharType="begin"/>
        </w:r>
        <w:r>
          <w:rPr>
            <w:noProof/>
            <w:webHidden/>
          </w:rPr>
          <w:instrText xml:space="preserve"> PAGEREF _Toc499024624 \h </w:instrText>
        </w:r>
      </w:ins>
      <w:r>
        <w:rPr>
          <w:noProof/>
          <w:webHidden/>
        </w:rPr>
      </w:r>
      <w:r>
        <w:rPr>
          <w:noProof/>
          <w:webHidden/>
        </w:rPr>
        <w:fldChar w:fldCharType="separate"/>
      </w:r>
      <w:ins w:id="2148" w:author="Alina Frey [2]" w:date="2017-11-21T10:58:00Z">
        <w:r w:rsidR="003B7B8C">
          <w:rPr>
            <w:noProof/>
            <w:webHidden/>
          </w:rPr>
          <w:t>105</w:t>
        </w:r>
      </w:ins>
      <w:ins w:id="2149" w:author="Alina Frey" w:date="2017-11-21T10:43:00Z">
        <w:r>
          <w:rPr>
            <w:noProof/>
            <w:webHidden/>
          </w:rPr>
          <w:fldChar w:fldCharType="end"/>
        </w:r>
        <w:r w:rsidRPr="00DA2368">
          <w:rPr>
            <w:rStyle w:val="Hyperlink"/>
            <w:noProof/>
          </w:rPr>
          <w:fldChar w:fldCharType="end"/>
        </w:r>
      </w:ins>
    </w:p>
    <w:p w14:paraId="5A1CE877" w14:textId="12E64B59" w:rsidR="00672E26" w:rsidRDefault="00672E26">
      <w:pPr>
        <w:pStyle w:val="TableofFigures"/>
        <w:tabs>
          <w:tab w:val="right" w:leader="dot" w:pos="9350"/>
        </w:tabs>
        <w:rPr>
          <w:ins w:id="2150" w:author="Alina Frey" w:date="2017-11-21T10:43:00Z"/>
          <w:rFonts w:asciiTheme="minorHAnsi" w:eastAsiaTheme="minorEastAsia" w:hAnsiTheme="minorHAnsi" w:cstheme="minorBidi"/>
          <w:noProof/>
          <w:color w:val="auto"/>
          <w:sz w:val="22"/>
        </w:rPr>
      </w:pPr>
      <w:ins w:id="2151" w:author="Alina Frey" w:date="2017-11-21T10:43:00Z">
        <w:r w:rsidRPr="00DA2368">
          <w:rPr>
            <w:rStyle w:val="Hyperlink"/>
            <w:noProof/>
          </w:rPr>
          <w:fldChar w:fldCharType="begin"/>
        </w:r>
        <w:r w:rsidRPr="00DA2368">
          <w:rPr>
            <w:rStyle w:val="Hyperlink"/>
            <w:noProof/>
          </w:rPr>
          <w:instrText xml:space="preserve"> </w:instrText>
        </w:r>
        <w:r>
          <w:rPr>
            <w:noProof/>
          </w:rPr>
          <w:instrText>HYPERLINK \l "_Toc499024625"</w:instrText>
        </w:r>
        <w:r w:rsidRPr="00DA2368">
          <w:rPr>
            <w:rStyle w:val="Hyperlink"/>
            <w:noProof/>
          </w:rPr>
          <w:instrText xml:space="preserve"> </w:instrText>
        </w:r>
        <w:r w:rsidRPr="00DA2368">
          <w:rPr>
            <w:rStyle w:val="Hyperlink"/>
            <w:noProof/>
          </w:rPr>
          <w:fldChar w:fldCharType="separate"/>
        </w:r>
        <w:r w:rsidRPr="00DA2368">
          <w:rPr>
            <w:rStyle w:val="Hyperlink"/>
            <w:noProof/>
          </w:rPr>
          <w:t>Figure 161: Alcohol Tab</w:t>
        </w:r>
        <w:r>
          <w:rPr>
            <w:noProof/>
            <w:webHidden/>
          </w:rPr>
          <w:tab/>
        </w:r>
        <w:r>
          <w:rPr>
            <w:noProof/>
            <w:webHidden/>
          </w:rPr>
          <w:fldChar w:fldCharType="begin"/>
        </w:r>
        <w:r>
          <w:rPr>
            <w:noProof/>
            <w:webHidden/>
          </w:rPr>
          <w:instrText xml:space="preserve"> PAGEREF _Toc499024625 \h </w:instrText>
        </w:r>
      </w:ins>
      <w:r>
        <w:rPr>
          <w:noProof/>
          <w:webHidden/>
        </w:rPr>
      </w:r>
      <w:r>
        <w:rPr>
          <w:noProof/>
          <w:webHidden/>
        </w:rPr>
        <w:fldChar w:fldCharType="separate"/>
      </w:r>
      <w:ins w:id="2152" w:author="Alina Frey [2]" w:date="2017-11-21T10:58:00Z">
        <w:r w:rsidR="003B7B8C">
          <w:rPr>
            <w:noProof/>
            <w:webHidden/>
          </w:rPr>
          <w:t>106</w:t>
        </w:r>
      </w:ins>
      <w:ins w:id="2153" w:author="Alina Frey" w:date="2017-11-21T10:43:00Z">
        <w:r>
          <w:rPr>
            <w:noProof/>
            <w:webHidden/>
          </w:rPr>
          <w:fldChar w:fldCharType="end"/>
        </w:r>
        <w:r w:rsidRPr="00DA2368">
          <w:rPr>
            <w:rStyle w:val="Hyperlink"/>
            <w:noProof/>
          </w:rPr>
          <w:fldChar w:fldCharType="end"/>
        </w:r>
      </w:ins>
    </w:p>
    <w:p w14:paraId="220F1618" w14:textId="24E17F72" w:rsidR="00672E26" w:rsidRDefault="00672E26">
      <w:pPr>
        <w:pStyle w:val="TableofFigures"/>
        <w:tabs>
          <w:tab w:val="right" w:leader="dot" w:pos="9350"/>
        </w:tabs>
        <w:rPr>
          <w:ins w:id="2154" w:author="Alina Frey" w:date="2017-11-21T10:43:00Z"/>
          <w:rFonts w:asciiTheme="minorHAnsi" w:eastAsiaTheme="minorEastAsia" w:hAnsiTheme="minorHAnsi" w:cstheme="minorBidi"/>
          <w:noProof/>
          <w:color w:val="auto"/>
          <w:sz w:val="22"/>
        </w:rPr>
      </w:pPr>
      <w:ins w:id="2155" w:author="Alina Frey" w:date="2017-11-21T10:43:00Z">
        <w:r w:rsidRPr="00DA2368">
          <w:rPr>
            <w:rStyle w:val="Hyperlink"/>
            <w:noProof/>
          </w:rPr>
          <w:fldChar w:fldCharType="begin"/>
        </w:r>
        <w:r w:rsidRPr="00DA2368">
          <w:rPr>
            <w:rStyle w:val="Hyperlink"/>
            <w:noProof/>
          </w:rPr>
          <w:instrText xml:space="preserve"> </w:instrText>
        </w:r>
        <w:r>
          <w:rPr>
            <w:noProof/>
          </w:rPr>
          <w:instrText>HYPERLINK \l "_Toc499024626"</w:instrText>
        </w:r>
        <w:r w:rsidRPr="00DA2368">
          <w:rPr>
            <w:rStyle w:val="Hyperlink"/>
            <w:noProof/>
          </w:rPr>
          <w:instrText xml:space="preserve"> </w:instrText>
        </w:r>
        <w:r w:rsidRPr="00DA2368">
          <w:rPr>
            <w:rStyle w:val="Hyperlink"/>
            <w:noProof/>
          </w:rPr>
          <w:fldChar w:fldCharType="separate"/>
        </w:r>
        <w:r w:rsidRPr="00DA2368">
          <w:rPr>
            <w:rStyle w:val="Hyperlink"/>
            <w:noProof/>
          </w:rPr>
          <w:t>Figure 162: Depression Tab 1, 3-7</w:t>
        </w:r>
        <w:r>
          <w:rPr>
            <w:noProof/>
            <w:webHidden/>
          </w:rPr>
          <w:tab/>
        </w:r>
        <w:r>
          <w:rPr>
            <w:noProof/>
            <w:webHidden/>
          </w:rPr>
          <w:fldChar w:fldCharType="begin"/>
        </w:r>
        <w:r>
          <w:rPr>
            <w:noProof/>
            <w:webHidden/>
          </w:rPr>
          <w:instrText xml:space="preserve"> PAGEREF _Toc499024626 \h </w:instrText>
        </w:r>
      </w:ins>
      <w:r>
        <w:rPr>
          <w:noProof/>
          <w:webHidden/>
        </w:rPr>
      </w:r>
      <w:r>
        <w:rPr>
          <w:noProof/>
          <w:webHidden/>
        </w:rPr>
        <w:fldChar w:fldCharType="separate"/>
      </w:r>
      <w:ins w:id="2156" w:author="Alina Frey [2]" w:date="2017-11-21T10:58:00Z">
        <w:r w:rsidR="003B7B8C">
          <w:rPr>
            <w:noProof/>
            <w:webHidden/>
          </w:rPr>
          <w:t>106</w:t>
        </w:r>
      </w:ins>
      <w:ins w:id="2157" w:author="Alina Frey" w:date="2017-11-21T10:43:00Z">
        <w:r>
          <w:rPr>
            <w:noProof/>
            <w:webHidden/>
          </w:rPr>
          <w:fldChar w:fldCharType="end"/>
        </w:r>
        <w:r w:rsidRPr="00DA2368">
          <w:rPr>
            <w:rStyle w:val="Hyperlink"/>
            <w:noProof/>
          </w:rPr>
          <w:fldChar w:fldCharType="end"/>
        </w:r>
      </w:ins>
    </w:p>
    <w:p w14:paraId="37CF49AC" w14:textId="169680EB" w:rsidR="00672E26" w:rsidRDefault="00672E26">
      <w:pPr>
        <w:pStyle w:val="TableofFigures"/>
        <w:tabs>
          <w:tab w:val="right" w:leader="dot" w:pos="9350"/>
        </w:tabs>
        <w:rPr>
          <w:ins w:id="2158" w:author="Alina Frey" w:date="2017-11-21T10:43:00Z"/>
          <w:rFonts w:asciiTheme="minorHAnsi" w:eastAsiaTheme="minorEastAsia" w:hAnsiTheme="minorHAnsi" w:cstheme="minorBidi"/>
          <w:noProof/>
          <w:color w:val="auto"/>
          <w:sz w:val="22"/>
        </w:rPr>
      </w:pPr>
      <w:ins w:id="2159" w:author="Alina Frey" w:date="2017-11-21T10:43:00Z">
        <w:r w:rsidRPr="00DA2368">
          <w:rPr>
            <w:rStyle w:val="Hyperlink"/>
            <w:noProof/>
          </w:rPr>
          <w:fldChar w:fldCharType="begin"/>
        </w:r>
        <w:r w:rsidRPr="00DA2368">
          <w:rPr>
            <w:rStyle w:val="Hyperlink"/>
            <w:noProof/>
          </w:rPr>
          <w:instrText xml:space="preserve"> </w:instrText>
        </w:r>
        <w:r>
          <w:rPr>
            <w:noProof/>
          </w:rPr>
          <w:instrText>HYPERLINK \l "_Toc499024627"</w:instrText>
        </w:r>
        <w:r w:rsidRPr="00DA2368">
          <w:rPr>
            <w:rStyle w:val="Hyperlink"/>
            <w:noProof/>
          </w:rPr>
          <w:instrText xml:space="preserve"> </w:instrText>
        </w:r>
        <w:r w:rsidRPr="00DA2368">
          <w:rPr>
            <w:rStyle w:val="Hyperlink"/>
            <w:noProof/>
          </w:rPr>
          <w:fldChar w:fldCharType="separate"/>
        </w:r>
        <w:r w:rsidRPr="00DA2368">
          <w:rPr>
            <w:rStyle w:val="Hyperlink"/>
            <w:noProof/>
          </w:rPr>
          <w:t>Figure 163: IPV Tab 1, 3, 5, 6b</w:t>
        </w:r>
        <w:r>
          <w:rPr>
            <w:noProof/>
            <w:webHidden/>
          </w:rPr>
          <w:tab/>
        </w:r>
        <w:r>
          <w:rPr>
            <w:noProof/>
            <w:webHidden/>
          </w:rPr>
          <w:fldChar w:fldCharType="begin"/>
        </w:r>
        <w:r>
          <w:rPr>
            <w:noProof/>
            <w:webHidden/>
          </w:rPr>
          <w:instrText xml:space="preserve"> PAGEREF _Toc499024627 \h </w:instrText>
        </w:r>
      </w:ins>
      <w:r>
        <w:rPr>
          <w:noProof/>
          <w:webHidden/>
        </w:rPr>
      </w:r>
      <w:r>
        <w:rPr>
          <w:noProof/>
          <w:webHidden/>
        </w:rPr>
        <w:fldChar w:fldCharType="separate"/>
      </w:r>
      <w:ins w:id="2160" w:author="Alina Frey [2]" w:date="2017-11-21T10:58:00Z">
        <w:r w:rsidR="003B7B8C">
          <w:rPr>
            <w:noProof/>
            <w:webHidden/>
          </w:rPr>
          <w:t>107</w:t>
        </w:r>
      </w:ins>
      <w:ins w:id="2161" w:author="Alina Frey" w:date="2017-11-21T10:43:00Z">
        <w:r>
          <w:rPr>
            <w:noProof/>
            <w:webHidden/>
          </w:rPr>
          <w:fldChar w:fldCharType="end"/>
        </w:r>
        <w:r w:rsidRPr="00DA2368">
          <w:rPr>
            <w:rStyle w:val="Hyperlink"/>
            <w:noProof/>
          </w:rPr>
          <w:fldChar w:fldCharType="end"/>
        </w:r>
      </w:ins>
    </w:p>
    <w:p w14:paraId="264A12BE" w14:textId="72DEC2C6" w:rsidR="00672E26" w:rsidRDefault="00672E26">
      <w:pPr>
        <w:pStyle w:val="TableofFigures"/>
        <w:tabs>
          <w:tab w:val="right" w:leader="dot" w:pos="9350"/>
        </w:tabs>
        <w:rPr>
          <w:ins w:id="2162" w:author="Alina Frey" w:date="2017-11-21T10:43:00Z"/>
          <w:rFonts w:asciiTheme="minorHAnsi" w:eastAsiaTheme="minorEastAsia" w:hAnsiTheme="minorHAnsi" w:cstheme="minorBidi"/>
          <w:noProof/>
          <w:color w:val="auto"/>
          <w:sz w:val="22"/>
        </w:rPr>
      </w:pPr>
      <w:ins w:id="2163" w:author="Alina Frey" w:date="2017-11-21T10:43:00Z">
        <w:r w:rsidRPr="00DA2368">
          <w:rPr>
            <w:rStyle w:val="Hyperlink"/>
            <w:noProof/>
          </w:rPr>
          <w:fldChar w:fldCharType="begin"/>
        </w:r>
        <w:r w:rsidRPr="00DA2368">
          <w:rPr>
            <w:rStyle w:val="Hyperlink"/>
            <w:noProof/>
          </w:rPr>
          <w:instrText xml:space="preserve"> </w:instrText>
        </w:r>
        <w:r>
          <w:rPr>
            <w:noProof/>
          </w:rPr>
          <w:instrText>HYPERLINK \l "_Toc499024628"</w:instrText>
        </w:r>
        <w:r w:rsidRPr="00DA2368">
          <w:rPr>
            <w:rStyle w:val="Hyperlink"/>
            <w:noProof/>
          </w:rPr>
          <w:instrText xml:space="preserve"> </w:instrText>
        </w:r>
        <w:r w:rsidRPr="00DA2368">
          <w:rPr>
            <w:rStyle w:val="Hyperlink"/>
            <w:noProof/>
          </w:rPr>
          <w:fldChar w:fldCharType="separate"/>
        </w:r>
        <w:r w:rsidRPr="00DA2368">
          <w:rPr>
            <w:rStyle w:val="Hyperlink"/>
            <w:noProof/>
          </w:rPr>
          <w:t>Figure 164: PP Visit Tab 6b, 7</w:t>
        </w:r>
        <w:r>
          <w:rPr>
            <w:noProof/>
            <w:webHidden/>
          </w:rPr>
          <w:tab/>
        </w:r>
        <w:r>
          <w:rPr>
            <w:noProof/>
            <w:webHidden/>
          </w:rPr>
          <w:fldChar w:fldCharType="begin"/>
        </w:r>
        <w:r>
          <w:rPr>
            <w:noProof/>
            <w:webHidden/>
          </w:rPr>
          <w:instrText xml:space="preserve"> PAGEREF _Toc499024628 \h </w:instrText>
        </w:r>
      </w:ins>
      <w:r>
        <w:rPr>
          <w:noProof/>
          <w:webHidden/>
        </w:rPr>
      </w:r>
      <w:r>
        <w:rPr>
          <w:noProof/>
          <w:webHidden/>
        </w:rPr>
        <w:fldChar w:fldCharType="separate"/>
      </w:r>
      <w:ins w:id="2164" w:author="Alina Frey [2]" w:date="2017-11-21T10:58:00Z">
        <w:r w:rsidR="003B7B8C">
          <w:rPr>
            <w:noProof/>
            <w:webHidden/>
          </w:rPr>
          <w:t>108</w:t>
        </w:r>
      </w:ins>
      <w:ins w:id="2165" w:author="Alina Frey" w:date="2017-11-21T10:43:00Z">
        <w:r>
          <w:rPr>
            <w:noProof/>
            <w:webHidden/>
          </w:rPr>
          <w:fldChar w:fldCharType="end"/>
        </w:r>
        <w:r w:rsidRPr="00DA2368">
          <w:rPr>
            <w:rStyle w:val="Hyperlink"/>
            <w:noProof/>
          </w:rPr>
          <w:fldChar w:fldCharType="end"/>
        </w:r>
      </w:ins>
    </w:p>
    <w:p w14:paraId="02BDD2E7" w14:textId="32E47BFB" w:rsidR="00672E26" w:rsidRDefault="00672E26">
      <w:pPr>
        <w:pStyle w:val="TableofFigures"/>
        <w:tabs>
          <w:tab w:val="right" w:leader="dot" w:pos="9350"/>
        </w:tabs>
        <w:rPr>
          <w:ins w:id="2166" w:author="Alina Frey" w:date="2017-11-21T10:43:00Z"/>
          <w:rFonts w:asciiTheme="minorHAnsi" w:eastAsiaTheme="minorEastAsia" w:hAnsiTheme="minorHAnsi" w:cstheme="minorBidi"/>
          <w:noProof/>
          <w:color w:val="auto"/>
          <w:sz w:val="22"/>
        </w:rPr>
      </w:pPr>
      <w:ins w:id="2167" w:author="Alina Frey" w:date="2017-11-21T10:43:00Z">
        <w:r w:rsidRPr="00DA2368">
          <w:rPr>
            <w:rStyle w:val="Hyperlink"/>
            <w:noProof/>
          </w:rPr>
          <w:fldChar w:fldCharType="begin"/>
        </w:r>
        <w:r w:rsidRPr="00DA2368">
          <w:rPr>
            <w:rStyle w:val="Hyperlink"/>
            <w:noProof/>
          </w:rPr>
          <w:instrText xml:space="preserve"> </w:instrText>
        </w:r>
        <w:r>
          <w:rPr>
            <w:noProof/>
          </w:rPr>
          <w:instrText>HYPERLINK \l "_Toc499024629"</w:instrText>
        </w:r>
        <w:r w:rsidRPr="00DA2368">
          <w:rPr>
            <w:rStyle w:val="Hyperlink"/>
            <w:noProof/>
          </w:rPr>
          <w:instrText xml:space="preserve"> </w:instrText>
        </w:r>
        <w:r w:rsidRPr="00DA2368">
          <w:rPr>
            <w:rStyle w:val="Hyperlink"/>
            <w:noProof/>
          </w:rPr>
          <w:fldChar w:fldCharType="separate"/>
        </w:r>
        <w:r w:rsidRPr="00DA2368">
          <w:rPr>
            <w:rStyle w:val="Hyperlink"/>
            <w:noProof/>
          </w:rPr>
          <w:t>Figure 165: VA Primary Tab 7</w:t>
        </w:r>
        <w:r>
          <w:rPr>
            <w:noProof/>
            <w:webHidden/>
          </w:rPr>
          <w:tab/>
        </w:r>
        <w:r>
          <w:rPr>
            <w:noProof/>
            <w:webHidden/>
          </w:rPr>
          <w:fldChar w:fldCharType="begin"/>
        </w:r>
        <w:r>
          <w:rPr>
            <w:noProof/>
            <w:webHidden/>
          </w:rPr>
          <w:instrText xml:space="preserve"> PAGEREF _Toc499024629 \h </w:instrText>
        </w:r>
      </w:ins>
      <w:r>
        <w:rPr>
          <w:noProof/>
          <w:webHidden/>
        </w:rPr>
      </w:r>
      <w:r>
        <w:rPr>
          <w:noProof/>
          <w:webHidden/>
        </w:rPr>
        <w:fldChar w:fldCharType="separate"/>
      </w:r>
      <w:ins w:id="2168" w:author="Alina Frey [2]" w:date="2017-11-21T10:58:00Z">
        <w:r w:rsidR="003B7B8C">
          <w:rPr>
            <w:noProof/>
            <w:webHidden/>
          </w:rPr>
          <w:t>108</w:t>
        </w:r>
      </w:ins>
      <w:ins w:id="2169" w:author="Alina Frey" w:date="2017-11-21T10:43:00Z">
        <w:r>
          <w:rPr>
            <w:noProof/>
            <w:webHidden/>
          </w:rPr>
          <w:fldChar w:fldCharType="end"/>
        </w:r>
        <w:r w:rsidRPr="00DA2368">
          <w:rPr>
            <w:rStyle w:val="Hyperlink"/>
            <w:noProof/>
          </w:rPr>
          <w:fldChar w:fldCharType="end"/>
        </w:r>
      </w:ins>
    </w:p>
    <w:p w14:paraId="47508D28" w14:textId="5FC28E12" w:rsidR="00672E26" w:rsidRDefault="00672E26">
      <w:pPr>
        <w:pStyle w:val="TableofFigures"/>
        <w:tabs>
          <w:tab w:val="right" w:leader="dot" w:pos="9350"/>
        </w:tabs>
        <w:rPr>
          <w:ins w:id="2170" w:author="Alina Frey" w:date="2017-11-21T10:43:00Z"/>
          <w:rFonts w:asciiTheme="minorHAnsi" w:eastAsiaTheme="minorEastAsia" w:hAnsiTheme="minorHAnsi" w:cstheme="minorBidi"/>
          <w:noProof/>
          <w:color w:val="auto"/>
          <w:sz w:val="22"/>
        </w:rPr>
      </w:pPr>
      <w:ins w:id="2171" w:author="Alina Frey" w:date="2017-11-21T10:43:00Z">
        <w:r w:rsidRPr="00DA2368">
          <w:rPr>
            <w:rStyle w:val="Hyperlink"/>
            <w:noProof/>
          </w:rPr>
          <w:fldChar w:fldCharType="begin"/>
        </w:r>
        <w:r w:rsidRPr="00DA2368">
          <w:rPr>
            <w:rStyle w:val="Hyperlink"/>
            <w:noProof/>
          </w:rPr>
          <w:instrText xml:space="preserve"> </w:instrText>
        </w:r>
        <w:r>
          <w:rPr>
            <w:noProof/>
          </w:rPr>
          <w:instrText>HYPERLINK \l "_Toc499024630"</w:instrText>
        </w:r>
        <w:r w:rsidRPr="00DA2368">
          <w:rPr>
            <w:rStyle w:val="Hyperlink"/>
            <w:noProof/>
          </w:rPr>
          <w:instrText xml:space="preserve"> </w:instrText>
        </w:r>
        <w:r w:rsidRPr="00DA2368">
          <w:rPr>
            <w:rStyle w:val="Hyperlink"/>
            <w:noProof/>
          </w:rPr>
          <w:fldChar w:fldCharType="separate"/>
        </w:r>
        <w:r w:rsidRPr="00DA2368">
          <w:rPr>
            <w:rStyle w:val="Hyperlink"/>
            <w:noProof/>
          </w:rPr>
          <w:t>Figure 166: End Tab</w:t>
        </w:r>
        <w:r>
          <w:rPr>
            <w:noProof/>
            <w:webHidden/>
          </w:rPr>
          <w:tab/>
        </w:r>
        <w:r>
          <w:rPr>
            <w:noProof/>
            <w:webHidden/>
          </w:rPr>
          <w:fldChar w:fldCharType="begin"/>
        </w:r>
        <w:r>
          <w:rPr>
            <w:noProof/>
            <w:webHidden/>
          </w:rPr>
          <w:instrText xml:space="preserve"> PAGEREF _Toc499024630 \h </w:instrText>
        </w:r>
      </w:ins>
      <w:r>
        <w:rPr>
          <w:noProof/>
          <w:webHidden/>
        </w:rPr>
      </w:r>
      <w:r>
        <w:rPr>
          <w:noProof/>
          <w:webHidden/>
        </w:rPr>
        <w:fldChar w:fldCharType="separate"/>
      </w:r>
      <w:ins w:id="2172" w:author="Alina Frey [2]" w:date="2017-11-21T10:58:00Z">
        <w:r w:rsidR="003B7B8C">
          <w:rPr>
            <w:noProof/>
            <w:webHidden/>
          </w:rPr>
          <w:t>109</w:t>
        </w:r>
      </w:ins>
      <w:ins w:id="2173" w:author="Alina Frey" w:date="2017-11-21T10:43:00Z">
        <w:r>
          <w:rPr>
            <w:noProof/>
            <w:webHidden/>
          </w:rPr>
          <w:fldChar w:fldCharType="end"/>
        </w:r>
        <w:r w:rsidRPr="00DA2368">
          <w:rPr>
            <w:rStyle w:val="Hyperlink"/>
            <w:noProof/>
          </w:rPr>
          <w:fldChar w:fldCharType="end"/>
        </w:r>
      </w:ins>
    </w:p>
    <w:p w14:paraId="78441BEF" w14:textId="056851AA" w:rsidR="00672E26" w:rsidRDefault="00672E26">
      <w:pPr>
        <w:pStyle w:val="TableofFigures"/>
        <w:tabs>
          <w:tab w:val="right" w:leader="dot" w:pos="9350"/>
        </w:tabs>
        <w:rPr>
          <w:ins w:id="2174" w:author="Alina Frey" w:date="2017-11-21T10:43:00Z"/>
          <w:rFonts w:asciiTheme="minorHAnsi" w:eastAsiaTheme="minorEastAsia" w:hAnsiTheme="minorHAnsi" w:cstheme="minorBidi"/>
          <w:noProof/>
          <w:color w:val="auto"/>
          <w:sz w:val="22"/>
        </w:rPr>
      </w:pPr>
      <w:ins w:id="2175" w:author="Alina Frey" w:date="2017-11-21T10:43:00Z">
        <w:r w:rsidRPr="00DA2368">
          <w:rPr>
            <w:rStyle w:val="Hyperlink"/>
            <w:noProof/>
          </w:rPr>
          <w:fldChar w:fldCharType="begin"/>
        </w:r>
        <w:r w:rsidRPr="00DA2368">
          <w:rPr>
            <w:rStyle w:val="Hyperlink"/>
            <w:noProof/>
          </w:rPr>
          <w:instrText xml:space="preserve"> </w:instrText>
        </w:r>
        <w:r>
          <w:rPr>
            <w:noProof/>
          </w:rPr>
          <w:instrText>HYPERLINK \l "_Toc499024631"</w:instrText>
        </w:r>
        <w:r w:rsidRPr="00DA2368">
          <w:rPr>
            <w:rStyle w:val="Hyperlink"/>
            <w:noProof/>
          </w:rPr>
          <w:instrText xml:space="preserve"> </w:instrText>
        </w:r>
        <w:r w:rsidRPr="00DA2368">
          <w:rPr>
            <w:rStyle w:val="Hyperlink"/>
            <w:noProof/>
          </w:rPr>
          <w:fldChar w:fldCharType="separate"/>
        </w:r>
        <w:r w:rsidRPr="00DA2368">
          <w:rPr>
            <w:rStyle w:val="Hyperlink"/>
            <w:noProof/>
          </w:rPr>
          <w:t>Figure 167: Patient Education Items</w:t>
        </w:r>
        <w:r>
          <w:rPr>
            <w:noProof/>
            <w:webHidden/>
          </w:rPr>
          <w:tab/>
        </w:r>
        <w:r>
          <w:rPr>
            <w:noProof/>
            <w:webHidden/>
          </w:rPr>
          <w:fldChar w:fldCharType="begin"/>
        </w:r>
        <w:r>
          <w:rPr>
            <w:noProof/>
            <w:webHidden/>
          </w:rPr>
          <w:instrText xml:space="preserve"> PAGEREF _Toc499024631 \h </w:instrText>
        </w:r>
      </w:ins>
      <w:r>
        <w:rPr>
          <w:noProof/>
          <w:webHidden/>
        </w:rPr>
      </w:r>
      <w:r>
        <w:rPr>
          <w:noProof/>
          <w:webHidden/>
        </w:rPr>
        <w:fldChar w:fldCharType="separate"/>
      </w:r>
      <w:ins w:id="2176" w:author="Alina Frey [2]" w:date="2017-11-21T10:58:00Z">
        <w:r w:rsidR="003B7B8C">
          <w:rPr>
            <w:noProof/>
            <w:webHidden/>
          </w:rPr>
          <w:t>110</w:t>
        </w:r>
      </w:ins>
      <w:ins w:id="2177" w:author="Alina Frey" w:date="2017-11-21T10:43:00Z">
        <w:r>
          <w:rPr>
            <w:noProof/>
            <w:webHidden/>
          </w:rPr>
          <w:fldChar w:fldCharType="end"/>
        </w:r>
        <w:r w:rsidRPr="00DA2368">
          <w:rPr>
            <w:rStyle w:val="Hyperlink"/>
            <w:noProof/>
          </w:rPr>
          <w:fldChar w:fldCharType="end"/>
        </w:r>
      </w:ins>
    </w:p>
    <w:p w14:paraId="67F09FF3" w14:textId="54064517" w:rsidR="00672E26" w:rsidRDefault="00672E26">
      <w:pPr>
        <w:pStyle w:val="TableofFigures"/>
        <w:tabs>
          <w:tab w:val="right" w:leader="dot" w:pos="9350"/>
        </w:tabs>
        <w:rPr>
          <w:ins w:id="2178" w:author="Alina Frey" w:date="2017-11-21T10:43:00Z"/>
          <w:rFonts w:asciiTheme="minorHAnsi" w:eastAsiaTheme="minorEastAsia" w:hAnsiTheme="minorHAnsi" w:cstheme="minorBidi"/>
          <w:noProof/>
          <w:color w:val="auto"/>
          <w:sz w:val="22"/>
        </w:rPr>
      </w:pPr>
      <w:ins w:id="2179" w:author="Alina Frey" w:date="2017-11-21T10:43:00Z">
        <w:r w:rsidRPr="00DA2368">
          <w:rPr>
            <w:rStyle w:val="Hyperlink"/>
            <w:noProof/>
          </w:rPr>
          <w:fldChar w:fldCharType="begin"/>
        </w:r>
        <w:r w:rsidRPr="00DA2368">
          <w:rPr>
            <w:rStyle w:val="Hyperlink"/>
            <w:noProof/>
          </w:rPr>
          <w:instrText xml:space="preserve"> </w:instrText>
        </w:r>
        <w:r>
          <w:rPr>
            <w:noProof/>
          </w:rPr>
          <w:instrText>HYPERLINK \l "_Toc499024632"</w:instrText>
        </w:r>
        <w:r w:rsidRPr="00DA2368">
          <w:rPr>
            <w:rStyle w:val="Hyperlink"/>
            <w:noProof/>
          </w:rPr>
          <w:instrText xml:space="preserve"> </w:instrText>
        </w:r>
        <w:r w:rsidRPr="00DA2368">
          <w:rPr>
            <w:rStyle w:val="Hyperlink"/>
            <w:noProof/>
          </w:rPr>
          <w:fldChar w:fldCharType="separate"/>
        </w:r>
        <w:r w:rsidRPr="00DA2368">
          <w:rPr>
            <w:rStyle w:val="Hyperlink"/>
            <w:noProof/>
          </w:rPr>
          <w:t>Figure 168: Education Items Filter</w:t>
        </w:r>
        <w:r>
          <w:rPr>
            <w:noProof/>
            <w:webHidden/>
          </w:rPr>
          <w:tab/>
        </w:r>
        <w:r>
          <w:rPr>
            <w:noProof/>
            <w:webHidden/>
          </w:rPr>
          <w:fldChar w:fldCharType="begin"/>
        </w:r>
        <w:r>
          <w:rPr>
            <w:noProof/>
            <w:webHidden/>
          </w:rPr>
          <w:instrText xml:space="preserve"> PAGEREF _Toc499024632 \h </w:instrText>
        </w:r>
      </w:ins>
      <w:r>
        <w:rPr>
          <w:noProof/>
          <w:webHidden/>
        </w:rPr>
      </w:r>
      <w:r>
        <w:rPr>
          <w:noProof/>
          <w:webHidden/>
        </w:rPr>
        <w:fldChar w:fldCharType="separate"/>
      </w:r>
      <w:ins w:id="2180" w:author="Alina Frey [2]" w:date="2017-11-21T10:58:00Z">
        <w:r w:rsidR="003B7B8C">
          <w:rPr>
            <w:noProof/>
            <w:webHidden/>
          </w:rPr>
          <w:t>110</w:t>
        </w:r>
      </w:ins>
      <w:ins w:id="2181" w:author="Alina Frey" w:date="2017-11-21T10:43:00Z">
        <w:r>
          <w:rPr>
            <w:noProof/>
            <w:webHidden/>
          </w:rPr>
          <w:fldChar w:fldCharType="end"/>
        </w:r>
        <w:r w:rsidRPr="00DA2368">
          <w:rPr>
            <w:rStyle w:val="Hyperlink"/>
            <w:noProof/>
          </w:rPr>
          <w:fldChar w:fldCharType="end"/>
        </w:r>
      </w:ins>
    </w:p>
    <w:p w14:paraId="15351E7F" w14:textId="701F5918" w:rsidR="00672E26" w:rsidRDefault="00672E26">
      <w:pPr>
        <w:pStyle w:val="TableofFigures"/>
        <w:tabs>
          <w:tab w:val="right" w:leader="dot" w:pos="9350"/>
        </w:tabs>
        <w:rPr>
          <w:ins w:id="2182" w:author="Alina Frey" w:date="2017-11-21T10:43:00Z"/>
          <w:rFonts w:asciiTheme="minorHAnsi" w:eastAsiaTheme="minorEastAsia" w:hAnsiTheme="minorHAnsi" w:cstheme="minorBidi"/>
          <w:noProof/>
          <w:color w:val="auto"/>
          <w:sz w:val="22"/>
        </w:rPr>
      </w:pPr>
      <w:ins w:id="2183" w:author="Alina Frey" w:date="2017-11-21T10:43:00Z">
        <w:r w:rsidRPr="00DA2368">
          <w:rPr>
            <w:rStyle w:val="Hyperlink"/>
            <w:noProof/>
          </w:rPr>
          <w:lastRenderedPageBreak/>
          <w:fldChar w:fldCharType="begin"/>
        </w:r>
        <w:r w:rsidRPr="00DA2368">
          <w:rPr>
            <w:rStyle w:val="Hyperlink"/>
            <w:noProof/>
          </w:rPr>
          <w:instrText xml:space="preserve"> </w:instrText>
        </w:r>
        <w:r>
          <w:rPr>
            <w:noProof/>
          </w:rPr>
          <w:instrText>HYPERLINK \l "_Toc499024633"</w:instrText>
        </w:r>
        <w:r w:rsidRPr="00DA2368">
          <w:rPr>
            <w:rStyle w:val="Hyperlink"/>
            <w:noProof/>
          </w:rPr>
          <w:instrText xml:space="preserve"> </w:instrText>
        </w:r>
        <w:r w:rsidRPr="00DA2368">
          <w:rPr>
            <w:rStyle w:val="Hyperlink"/>
            <w:noProof/>
          </w:rPr>
          <w:fldChar w:fldCharType="separate"/>
        </w:r>
        <w:r w:rsidRPr="00DA2368">
          <w:rPr>
            <w:rStyle w:val="Hyperlink"/>
            <w:noProof/>
          </w:rPr>
          <w:t>Figure 169: View Details of Completed Task</w:t>
        </w:r>
        <w:r>
          <w:rPr>
            <w:noProof/>
            <w:webHidden/>
          </w:rPr>
          <w:tab/>
        </w:r>
        <w:r>
          <w:rPr>
            <w:noProof/>
            <w:webHidden/>
          </w:rPr>
          <w:fldChar w:fldCharType="begin"/>
        </w:r>
        <w:r>
          <w:rPr>
            <w:noProof/>
            <w:webHidden/>
          </w:rPr>
          <w:instrText xml:space="preserve"> PAGEREF _Toc499024633 \h </w:instrText>
        </w:r>
      </w:ins>
      <w:r>
        <w:rPr>
          <w:noProof/>
          <w:webHidden/>
        </w:rPr>
      </w:r>
      <w:r>
        <w:rPr>
          <w:noProof/>
          <w:webHidden/>
        </w:rPr>
        <w:fldChar w:fldCharType="separate"/>
      </w:r>
      <w:ins w:id="2184" w:author="Alina Frey [2]" w:date="2017-11-21T10:58:00Z">
        <w:r w:rsidR="003B7B8C">
          <w:rPr>
            <w:noProof/>
            <w:webHidden/>
          </w:rPr>
          <w:t>111</w:t>
        </w:r>
      </w:ins>
      <w:ins w:id="2185" w:author="Alina Frey" w:date="2017-11-21T10:43:00Z">
        <w:r>
          <w:rPr>
            <w:noProof/>
            <w:webHidden/>
          </w:rPr>
          <w:fldChar w:fldCharType="end"/>
        </w:r>
        <w:r w:rsidRPr="00DA2368">
          <w:rPr>
            <w:rStyle w:val="Hyperlink"/>
            <w:noProof/>
          </w:rPr>
          <w:fldChar w:fldCharType="end"/>
        </w:r>
      </w:ins>
    </w:p>
    <w:p w14:paraId="31DFB339" w14:textId="76847D3E" w:rsidR="00672E26" w:rsidRDefault="00672E26">
      <w:pPr>
        <w:pStyle w:val="TableofFigures"/>
        <w:tabs>
          <w:tab w:val="right" w:leader="dot" w:pos="9350"/>
        </w:tabs>
        <w:rPr>
          <w:ins w:id="2186" w:author="Alina Frey" w:date="2017-11-21T10:43:00Z"/>
          <w:rFonts w:asciiTheme="minorHAnsi" w:eastAsiaTheme="minorEastAsia" w:hAnsiTheme="minorHAnsi" w:cstheme="minorBidi"/>
          <w:noProof/>
          <w:color w:val="auto"/>
          <w:sz w:val="22"/>
        </w:rPr>
      </w:pPr>
      <w:ins w:id="2187" w:author="Alina Frey" w:date="2017-11-21T10:43:00Z">
        <w:r w:rsidRPr="00DA2368">
          <w:rPr>
            <w:rStyle w:val="Hyperlink"/>
            <w:noProof/>
          </w:rPr>
          <w:fldChar w:fldCharType="begin"/>
        </w:r>
        <w:r w:rsidRPr="00DA2368">
          <w:rPr>
            <w:rStyle w:val="Hyperlink"/>
            <w:noProof/>
          </w:rPr>
          <w:instrText xml:space="preserve"> </w:instrText>
        </w:r>
        <w:r>
          <w:rPr>
            <w:noProof/>
          </w:rPr>
          <w:instrText>HYPERLINK \l "_Toc499024634"</w:instrText>
        </w:r>
        <w:r w:rsidRPr="00DA2368">
          <w:rPr>
            <w:rStyle w:val="Hyperlink"/>
            <w:noProof/>
          </w:rPr>
          <w:instrText xml:space="preserve"> </w:instrText>
        </w:r>
        <w:r w:rsidRPr="00DA2368">
          <w:rPr>
            <w:rStyle w:val="Hyperlink"/>
            <w:noProof/>
          </w:rPr>
          <w:fldChar w:fldCharType="separate"/>
        </w:r>
        <w:r w:rsidRPr="00DA2368">
          <w:rPr>
            <w:rStyle w:val="Hyperlink"/>
            <w:noProof/>
          </w:rPr>
          <w:t>Figure 170: Add Education Items to patient's Education</w:t>
        </w:r>
        <w:r>
          <w:rPr>
            <w:noProof/>
            <w:webHidden/>
          </w:rPr>
          <w:tab/>
        </w:r>
        <w:r>
          <w:rPr>
            <w:noProof/>
            <w:webHidden/>
          </w:rPr>
          <w:fldChar w:fldCharType="begin"/>
        </w:r>
        <w:r>
          <w:rPr>
            <w:noProof/>
            <w:webHidden/>
          </w:rPr>
          <w:instrText xml:space="preserve"> PAGEREF _Toc499024634 \h </w:instrText>
        </w:r>
      </w:ins>
      <w:r>
        <w:rPr>
          <w:noProof/>
          <w:webHidden/>
        </w:rPr>
      </w:r>
      <w:r>
        <w:rPr>
          <w:noProof/>
          <w:webHidden/>
        </w:rPr>
        <w:fldChar w:fldCharType="separate"/>
      </w:r>
      <w:ins w:id="2188" w:author="Alina Frey [2]" w:date="2017-11-21T10:58:00Z">
        <w:r w:rsidR="003B7B8C">
          <w:rPr>
            <w:noProof/>
            <w:webHidden/>
          </w:rPr>
          <w:t>112</w:t>
        </w:r>
      </w:ins>
      <w:ins w:id="2189" w:author="Alina Frey" w:date="2017-11-21T10:43:00Z">
        <w:r>
          <w:rPr>
            <w:noProof/>
            <w:webHidden/>
          </w:rPr>
          <w:fldChar w:fldCharType="end"/>
        </w:r>
        <w:r w:rsidRPr="00DA2368">
          <w:rPr>
            <w:rStyle w:val="Hyperlink"/>
            <w:noProof/>
          </w:rPr>
          <w:fldChar w:fldCharType="end"/>
        </w:r>
      </w:ins>
    </w:p>
    <w:p w14:paraId="6DEB5750" w14:textId="628CB851" w:rsidR="00672E26" w:rsidRDefault="00672E26">
      <w:pPr>
        <w:pStyle w:val="TableofFigures"/>
        <w:tabs>
          <w:tab w:val="right" w:leader="dot" w:pos="9350"/>
        </w:tabs>
        <w:rPr>
          <w:ins w:id="2190" w:author="Alina Frey" w:date="2017-11-21T10:43:00Z"/>
          <w:rFonts w:asciiTheme="minorHAnsi" w:eastAsiaTheme="minorEastAsia" w:hAnsiTheme="minorHAnsi" w:cstheme="minorBidi"/>
          <w:noProof/>
          <w:color w:val="auto"/>
          <w:sz w:val="22"/>
        </w:rPr>
      </w:pPr>
      <w:ins w:id="2191" w:author="Alina Frey" w:date="2017-11-21T10:43:00Z">
        <w:r w:rsidRPr="00DA2368">
          <w:rPr>
            <w:rStyle w:val="Hyperlink"/>
            <w:noProof/>
          </w:rPr>
          <w:fldChar w:fldCharType="begin"/>
        </w:r>
        <w:r w:rsidRPr="00DA2368">
          <w:rPr>
            <w:rStyle w:val="Hyperlink"/>
            <w:noProof/>
          </w:rPr>
          <w:instrText xml:space="preserve"> </w:instrText>
        </w:r>
        <w:r>
          <w:rPr>
            <w:noProof/>
          </w:rPr>
          <w:instrText>HYPERLINK \l "_Toc499024635"</w:instrText>
        </w:r>
        <w:r w:rsidRPr="00DA2368">
          <w:rPr>
            <w:rStyle w:val="Hyperlink"/>
            <w:noProof/>
          </w:rPr>
          <w:instrText xml:space="preserve"> </w:instrText>
        </w:r>
        <w:r w:rsidRPr="00DA2368">
          <w:rPr>
            <w:rStyle w:val="Hyperlink"/>
            <w:noProof/>
          </w:rPr>
          <w:fldChar w:fldCharType="separate"/>
        </w:r>
        <w:r w:rsidRPr="00DA2368">
          <w:rPr>
            <w:rStyle w:val="Hyperlink"/>
            <w:noProof/>
          </w:rPr>
          <w:t>Figure 171: Add New Patient Education Item</w:t>
        </w:r>
        <w:r>
          <w:rPr>
            <w:noProof/>
            <w:webHidden/>
          </w:rPr>
          <w:tab/>
        </w:r>
        <w:r>
          <w:rPr>
            <w:noProof/>
            <w:webHidden/>
          </w:rPr>
          <w:fldChar w:fldCharType="begin"/>
        </w:r>
        <w:r>
          <w:rPr>
            <w:noProof/>
            <w:webHidden/>
          </w:rPr>
          <w:instrText xml:space="preserve"> PAGEREF _Toc499024635 \h </w:instrText>
        </w:r>
      </w:ins>
      <w:r>
        <w:rPr>
          <w:noProof/>
          <w:webHidden/>
        </w:rPr>
      </w:r>
      <w:r>
        <w:rPr>
          <w:noProof/>
          <w:webHidden/>
        </w:rPr>
        <w:fldChar w:fldCharType="separate"/>
      </w:r>
      <w:ins w:id="2192" w:author="Alina Frey [2]" w:date="2017-11-21T10:58:00Z">
        <w:r w:rsidR="003B7B8C">
          <w:rPr>
            <w:noProof/>
            <w:webHidden/>
          </w:rPr>
          <w:t>113</w:t>
        </w:r>
      </w:ins>
      <w:ins w:id="2193" w:author="Alina Frey" w:date="2017-11-21T10:43:00Z">
        <w:r>
          <w:rPr>
            <w:noProof/>
            <w:webHidden/>
          </w:rPr>
          <w:fldChar w:fldCharType="end"/>
        </w:r>
        <w:r w:rsidRPr="00DA2368">
          <w:rPr>
            <w:rStyle w:val="Hyperlink"/>
            <w:noProof/>
          </w:rPr>
          <w:fldChar w:fldCharType="end"/>
        </w:r>
      </w:ins>
    </w:p>
    <w:p w14:paraId="78818E72" w14:textId="36077820" w:rsidR="00672E26" w:rsidRDefault="00672E26">
      <w:pPr>
        <w:pStyle w:val="TableofFigures"/>
        <w:tabs>
          <w:tab w:val="right" w:leader="dot" w:pos="9350"/>
        </w:tabs>
        <w:rPr>
          <w:ins w:id="2194" w:author="Alina Frey" w:date="2017-11-21T10:43:00Z"/>
          <w:rFonts w:asciiTheme="minorHAnsi" w:eastAsiaTheme="minorEastAsia" w:hAnsiTheme="minorHAnsi" w:cstheme="minorBidi"/>
          <w:noProof/>
          <w:color w:val="auto"/>
          <w:sz w:val="22"/>
        </w:rPr>
      </w:pPr>
      <w:ins w:id="2195" w:author="Alina Frey" w:date="2017-11-21T10:43:00Z">
        <w:r w:rsidRPr="00DA2368">
          <w:rPr>
            <w:rStyle w:val="Hyperlink"/>
            <w:noProof/>
          </w:rPr>
          <w:fldChar w:fldCharType="begin"/>
        </w:r>
        <w:r w:rsidRPr="00DA2368">
          <w:rPr>
            <w:rStyle w:val="Hyperlink"/>
            <w:noProof/>
          </w:rPr>
          <w:instrText xml:space="preserve"> </w:instrText>
        </w:r>
        <w:r>
          <w:rPr>
            <w:noProof/>
          </w:rPr>
          <w:instrText>HYPERLINK \l "_Toc499024636"</w:instrText>
        </w:r>
        <w:r w:rsidRPr="00DA2368">
          <w:rPr>
            <w:rStyle w:val="Hyperlink"/>
            <w:noProof/>
          </w:rPr>
          <w:instrText xml:space="preserve"> </w:instrText>
        </w:r>
        <w:r w:rsidRPr="00DA2368">
          <w:rPr>
            <w:rStyle w:val="Hyperlink"/>
            <w:noProof/>
          </w:rPr>
          <w:fldChar w:fldCharType="separate"/>
        </w:r>
        <w:r w:rsidRPr="00DA2368">
          <w:rPr>
            <w:rStyle w:val="Hyperlink"/>
            <w:noProof/>
          </w:rPr>
          <w:t>Figure 172: Dashboard Notes</w:t>
        </w:r>
        <w:r>
          <w:rPr>
            <w:noProof/>
            <w:webHidden/>
          </w:rPr>
          <w:tab/>
        </w:r>
        <w:r>
          <w:rPr>
            <w:noProof/>
            <w:webHidden/>
          </w:rPr>
          <w:fldChar w:fldCharType="begin"/>
        </w:r>
        <w:r>
          <w:rPr>
            <w:noProof/>
            <w:webHidden/>
          </w:rPr>
          <w:instrText xml:space="preserve"> PAGEREF _Toc499024636 \h </w:instrText>
        </w:r>
      </w:ins>
      <w:r>
        <w:rPr>
          <w:noProof/>
          <w:webHidden/>
        </w:rPr>
      </w:r>
      <w:r>
        <w:rPr>
          <w:noProof/>
          <w:webHidden/>
        </w:rPr>
        <w:fldChar w:fldCharType="separate"/>
      </w:r>
      <w:ins w:id="2196" w:author="Alina Frey [2]" w:date="2017-11-21T10:58:00Z">
        <w:r w:rsidR="003B7B8C">
          <w:rPr>
            <w:noProof/>
            <w:webHidden/>
          </w:rPr>
          <w:t>114</w:t>
        </w:r>
      </w:ins>
      <w:ins w:id="2197" w:author="Alina Frey" w:date="2017-11-21T10:43:00Z">
        <w:r>
          <w:rPr>
            <w:noProof/>
            <w:webHidden/>
          </w:rPr>
          <w:fldChar w:fldCharType="end"/>
        </w:r>
        <w:r w:rsidRPr="00DA2368">
          <w:rPr>
            <w:rStyle w:val="Hyperlink"/>
            <w:noProof/>
          </w:rPr>
          <w:fldChar w:fldCharType="end"/>
        </w:r>
      </w:ins>
    </w:p>
    <w:p w14:paraId="1D42AB52" w14:textId="046CC793" w:rsidR="00672E26" w:rsidRDefault="00672E26">
      <w:pPr>
        <w:pStyle w:val="TableofFigures"/>
        <w:tabs>
          <w:tab w:val="right" w:leader="dot" w:pos="9350"/>
        </w:tabs>
        <w:rPr>
          <w:ins w:id="2198" w:author="Alina Frey" w:date="2017-11-21T10:43:00Z"/>
          <w:rFonts w:asciiTheme="minorHAnsi" w:eastAsiaTheme="minorEastAsia" w:hAnsiTheme="minorHAnsi" w:cstheme="minorBidi"/>
          <w:noProof/>
          <w:color w:val="auto"/>
          <w:sz w:val="22"/>
        </w:rPr>
      </w:pPr>
      <w:ins w:id="2199" w:author="Alina Frey" w:date="2017-11-21T10:43:00Z">
        <w:r w:rsidRPr="00DA2368">
          <w:rPr>
            <w:rStyle w:val="Hyperlink"/>
            <w:noProof/>
          </w:rPr>
          <w:fldChar w:fldCharType="begin"/>
        </w:r>
        <w:r w:rsidRPr="00DA2368">
          <w:rPr>
            <w:rStyle w:val="Hyperlink"/>
            <w:noProof/>
          </w:rPr>
          <w:instrText xml:space="preserve"> </w:instrText>
        </w:r>
        <w:r>
          <w:rPr>
            <w:noProof/>
          </w:rPr>
          <w:instrText>HYPERLINK \l "_Toc499024637"</w:instrText>
        </w:r>
        <w:r w:rsidRPr="00DA2368">
          <w:rPr>
            <w:rStyle w:val="Hyperlink"/>
            <w:noProof/>
          </w:rPr>
          <w:instrText xml:space="preserve"> </w:instrText>
        </w:r>
        <w:r w:rsidRPr="00DA2368">
          <w:rPr>
            <w:rStyle w:val="Hyperlink"/>
            <w:noProof/>
          </w:rPr>
          <w:fldChar w:fldCharType="separate"/>
        </w:r>
        <w:r w:rsidRPr="00DA2368">
          <w:rPr>
            <w:rStyle w:val="Hyperlink"/>
            <w:noProof/>
          </w:rPr>
          <w:t>Figure 173: Action options on a note</w:t>
        </w:r>
        <w:r>
          <w:rPr>
            <w:noProof/>
            <w:webHidden/>
          </w:rPr>
          <w:tab/>
        </w:r>
        <w:r>
          <w:rPr>
            <w:noProof/>
            <w:webHidden/>
          </w:rPr>
          <w:fldChar w:fldCharType="begin"/>
        </w:r>
        <w:r>
          <w:rPr>
            <w:noProof/>
            <w:webHidden/>
          </w:rPr>
          <w:instrText xml:space="preserve"> PAGEREF _Toc499024637 \h </w:instrText>
        </w:r>
      </w:ins>
      <w:r>
        <w:rPr>
          <w:noProof/>
          <w:webHidden/>
        </w:rPr>
      </w:r>
      <w:r>
        <w:rPr>
          <w:noProof/>
          <w:webHidden/>
        </w:rPr>
        <w:fldChar w:fldCharType="separate"/>
      </w:r>
      <w:ins w:id="2200" w:author="Alina Frey [2]" w:date="2017-11-21T10:58:00Z">
        <w:r w:rsidR="003B7B8C">
          <w:rPr>
            <w:noProof/>
            <w:webHidden/>
          </w:rPr>
          <w:t>115</w:t>
        </w:r>
      </w:ins>
      <w:ins w:id="2201" w:author="Alina Frey" w:date="2017-11-21T10:43:00Z">
        <w:r>
          <w:rPr>
            <w:noProof/>
            <w:webHidden/>
          </w:rPr>
          <w:fldChar w:fldCharType="end"/>
        </w:r>
        <w:r w:rsidRPr="00DA2368">
          <w:rPr>
            <w:rStyle w:val="Hyperlink"/>
            <w:noProof/>
          </w:rPr>
          <w:fldChar w:fldCharType="end"/>
        </w:r>
      </w:ins>
    </w:p>
    <w:p w14:paraId="21B31EAA" w14:textId="5DB311D1" w:rsidR="00672E26" w:rsidRDefault="00672E26">
      <w:pPr>
        <w:pStyle w:val="TableofFigures"/>
        <w:tabs>
          <w:tab w:val="right" w:leader="dot" w:pos="9350"/>
        </w:tabs>
        <w:rPr>
          <w:ins w:id="2202" w:author="Alina Frey" w:date="2017-11-21T10:43:00Z"/>
          <w:rFonts w:asciiTheme="minorHAnsi" w:eastAsiaTheme="minorEastAsia" w:hAnsiTheme="minorHAnsi" w:cstheme="minorBidi"/>
          <w:noProof/>
          <w:color w:val="auto"/>
          <w:sz w:val="22"/>
        </w:rPr>
      </w:pPr>
      <w:ins w:id="2203" w:author="Alina Frey" w:date="2017-11-21T10:43:00Z">
        <w:r w:rsidRPr="00DA2368">
          <w:rPr>
            <w:rStyle w:val="Hyperlink"/>
            <w:noProof/>
          </w:rPr>
          <w:fldChar w:fldCharType="begin"/>
        </w:r>
        <w:r w:rsidRPr="00DA2368">
          <w:rPr>
            <w:rStyle w:val="Hyperlink"/>
            <w:noProof/>
          </w:rPr>
          <w:instrText xml:space="preserve"> </w:instrText>
        </w:r>
        <w:r>
          <w:rPr>
            <w:noProof/>
          </w:rPr>
          <w:instrText>HYPERLINK \l "_Toc499024638"</w:instrText>
        </w:r>
        <w:r w:rsidRPr="00DA2368">
          <w:rPr>
            <w:rStyle w:val="Hyperlink"/>
            <w:noProof/>
          </w:rPr>
          <w:instrText xml:space="preserve"> </w:instrText>
        </w:r>
        <w:r w:rsidRPr="00DA2368">
          <w:rPr>
            <w:rStyle w:val="Hyperlink"/>
            <w:noProof/>
          </w:rPr>
          <w:fldChar w:fldCharType="separate"/>
        </w:r>
        <w:r w:rsidRPr="00DA2368">
          <w:rPr>
            <w:rStyle w:val="Hyperlink"/>
            <w:noProof/>
          </w:rPr>
          <w:t>Figure 174: Edit Dashboard Note</w:t>
        </w:r>
        <w:r>
          <w:rPr>
            <w:noProof/>
            <w:webHidden/>
          </w:rPr>
          <w:tab/>
        </w:r>
        <w:r>
          <w:rPr>
            <w:noProof/>
            <w:webHidden/>
          </w:rPr>
          <w:fldChar w:fldCharType="begin"/>
        </w:r>
        <w:r>
          <w:rPr>
            <w:noProof/>
            <w:webHidden/>
          </w:rPr>
          <w:instrText xml:space="preserve"> PAGEREF _Toc499024638 \h </w:instrText>
        </w:r>
      </w:ins>
      <w:r>
        <w:rPr>
          <w:noProof/>
          <w:webHidden/>
        </w:rPr>
      </w:r>
      <w:r>
        <w:rPr>
          <w:noProof/>
          <w:webHidden/>
        </w:rPr>
        <w:fldChar w:fldCharType="separate"/>
      </w:r>
      <w:ins w:id="2204" w:author="Alina Frey [2]" w:date="2017-11-21T10:58:00Z">
        <w:r w:rsidR="003B7B8C">
          <w:rPr>
            <w:noProof/>
            <w:webHidden/>
          </w:rPr>
          <w:t>115</w:t>
        </w:r>
      </w:ins>
      <w:ins w:id="2205" w:author="Alina Frey" w:date="2017-11-21T10:43:00Z">
        <w:r>
          <w:rPr>
            <w:noProof/>
            <w:webHidden/>
          </w:rPr>
          <w:fldChar w:fldCharType="end"/>
        </w:r>
        <w:r w:rsidRPr="00DA2368">
          <w:rPr>
            <w:rStyle w:val="Hyperlink"/>
            <w:noProof/>
          </w:rPr>
          <w:fldChar w:fldCharType="end"/>
        </w:r>
      </w:ins>
    </w:p>
    <w:p w14:paraId="6FAC2A3C" w14:textId="7F386C4A" w:rsidR="00672E26" w:rsidRDefault="00672E26">
      <w:pPr>
        <w:pStyle w:val="TableofFigures"/>
        <w:tabs>
          <w:tab w:val="right" w:leader="dot" w:pos="9350"/>
        </w:tabs>
        <w:rPr>
          <w:ins w:id="2206" w:author="Alina Frey" w:date="2017-11-21T10:43:00Z"/>
          <w:rFonts w:asciiTheme="minorHAnsi" w:eastAsiaTheme="minorEastAsia" w:hAnsiTheme="minorHAnsi" w:cstheme="minorBidi"/>
          <w:noProof/>
          <w:color w:val="auto"/>
          <w:sz w:val="22"/>
        </w:rPr>
      </w:pPr>
      <w:ins w:id="2207" w:author="Alina Frey" w:date="2017-11-21T10:43:00Z">
        <w:r w:rsidRPr="00DA2368">
          <w:rPr>
            <w:rStyle w:val="Hyperlink"/>
            <w:noProof/>
          </w:rPr>
          <w:fldChar w:fldCharType="begin"/>
        </w:r>
        <w:r w:rsidRPr="00DA2368">
          <w:rPr>
            <w:rStyle w:val="Hyperlink"/>
            <w:noProof/>
          </w:rPr>
          <w:instrText xml:space="preserve"> </w:instrText>
        </w:r>
        <w:r>
          <w:rPr>
            <w:noProof/>
          </w:rPr>
          <w:instrText>HYPERLINK \l "_Toc499024639"</w:instrText>
        </w:r>
        <w:r w:rsidRPr="00DA2368">
          <w:rPr>
            <w:rStyle w:val="Hyperlink"/>
            <w:noProof/>
          </w:rPr>
          <w:instrText xml:space="preserve"> </w:instrText>
        </w:r>
        <w:r w:rsidRPr="00DA2368">
          <w:rPr>
            <w:rStyle w:val="Hyperlink"/>
            <w:noProof/>
          </w:rPr>
          <w:fldChar w:fldCharType="separate"/>
        </w:r>
        <w:r w:rsidRPr="00DA2368">
          <w:rPr>
            <w:rStyle w:val="Hyperlink"/>
            <w:noProof/>
          </w:rPr>
          <w:t>Figure 175: Sign Dashboard Note</w:t>
        </w:r>
        <w:r>
          <w:rPr>
            <w:noProof/>
            <w:webHidden/>
          </w:rPr>
          <w:tab/>
        </w:r>
        <w:r>
          <w:rPr>
            <w:noProof/>
            <w:webHidden/>
          </w:rPr>
          <w:fldChar w:fldCharType="begin"/>
        </w:r>
        <w:r>
          <w:rPr>
            <w:noProof/>
            <w:webHidden/>
          </w:rPr>
          <w:instrText xml:space="preserve"> PAGEREF _Toc499024639 \h </w:instrText>
        </w:r>
      </w:ins>
      <w:r>
        <w:rPr>
          <w:noProof/>
          <w:webHidden/>
        </w:rPr>
      </w:r>
      <w:r>
        <w:rPr>
          <w:noProof/>
          <w:webHidden/>
        </w:rPr>
        <w:fldChar w:fldCharType="separate"/>
      </w:r>
      <w:ins w:id="2208" w:author="Alina Frey [2]" w:date="2017-11-21T10:58:00Z">
        <w:r w:rsidR="003B7B8C">
          <w:rPr>
            <w:noProof/>
            <w:webHidden/>
          </w:rPr>
          <w:t>116</w:t>
        </w:r>
      </w:ins>
      <w:ins w:id="2209" w:author="Alina Frey" w:date="2017-11-21T10:43:00Z">
        <w:r>
          <w:rPr>
            <w:noProof/>
            <w:webHidden/>
          </w:rPr>
          <w:fldChar w:fldCharType="end"/>
        </w:r>
        <w:r w:rsidRPr="00DA2368">
          <w:rPr>
            <w:rStyle w:val="Hyperlink"/>
            <w:noProof/>
          </w:rPr>
          <w:fldChar w:fldCharType="end"/>
        </w:r>
      </w:ins>
    </w:p>
    <w:p w14:paraId="3ADD2EC4" w14:textId="26B05464" w:rsidR="00672E26" w:rsidRDefault="00672E26">
      <w:pPr>
        <w:pStyle w:val="TableofFigures"/>
        <w:tabs>
          <w:tab w:val="right" w:leader="dot" w:pos="9350"/>
        </w:tabs>
        <w:rPr>
          <w:ins w:id="2210" w:author="Alina Frey" w:date="2017-11-21T10:43:00Z"/>
          <w:rFonts w:asciiTheme="minorHAnsi" w:eastAsiaTheme="minorEastAsia" w:hAnsiTheme="minorHAnsi" w:cstheme="minorBidi"/>
          <w:noProof/>
          <w:color w:val="auto"/>
          <w:sz w:val="22"/>
        </w:rPr>
      </w:pPr>
      <w:ins w:id="2211" w:author="Alina Frey" w:date="2017-11-21T10:43:00Z">
        <w:r w:rsidRPr="00DA2368">
          <w:rPr>
            <w:rStyle w:val="Hyperlink"/>
            <w:noProof/>
          </w:rPr>
          <w:fldChar w:fldCharType="begin"/>
        </w:r>
        <w:r w:rsidRPr="00DA2368">
          <w:rPr>
            <w:rStyle w:val="Hyperlink"/>
            <w:noProof/>
          </w:rPr>
          <w:instrText xml:space="preserve"> </w:instrText>
        </w:r>
        <w:r>
          <w:rPr>
            <w:noProof/>
          </w:rPr>
          <w:instrText>HYPERLINK \l "_Toc499024640"</w:instrText>
        </w:r>
        <w:r w:rsidRPr="00DA2368">
          <w:rPr>
            <w:rStyle w:val="Hyperlink"/>
            <w:noProof/>
          </w:rPr>
          <w:instrText xml:space="preserve"> </w:instrText>
        </w:r>
        <w:r w:rsidRPr="00DA2368">
          <w:rPr>
            <w:rStyle w:val="Hyperlink"/>
            <w:noProof/>
          </w:rPr>
          <w:fldChar w:fldCharType="separate"/>
        </w:r>
        <w:r w:rsidRPr="00DA2368">
          <w:rPr>
            <w:rStyle w:val="Hyperlink"/>
            <w:noProof/>
          </w:rPr>
          <w:t>Figure 176: Updated Signed Status</w:t>
        </w:r>
        <w:r>
          <w:rPr>
            <w:noProof/>
            <w:webHidden/>
          </w:rPr>
          <w:tab/>
        </w:r>
        <w:r>
          <w:rPr>
            <w:noProof/>
            <w:webHidden/>
          </w:rPr>
          <w:fldChar w:fldCharType="begin"/>
        </w:r>
        <w:r>
          <w:rPr>
            <w:noProof/>
            <w:webHidden/>
          </w:rPr>
          <w:instrText xml:space="preserve"> PAGEREF _Toc499024640 \h </w:instrText>
        </w:r>
      </w:ins>
      <w:r>
        <w:rPr>
          <w:noProof/>
          <w:webHidden/>
        </w:rPr>
      </w:r>
      <w:r>
        <w:rPr>
          <w:noProof/>
          <w:webHidden/>
        </w:rPr>
        <w:fldChar w:fldCharType="separate"/>
      </w:r>
      <w:ins w:id="2212" w:author="Alina Frey [2]" w:date="2017-11-21T10:58:00Z">
        <w:r w:rsidR="003B7B8C">
          <w:rPr>
            <w:noProof/>
            <w:webHidden/>
          </w:rPr>
          <w:t>116</w:t>
        </w:r>
      </w:ins>
      <w:ins w:id="2213" w:author="Alina Frey" w:date="2017-11-21T10:43:00Z">
        <w:r>
          <w:rPr>
            <w:noProof/>
            <w:webHidden/>
          </w:rPr>
          <w:fldChar w:fldCharType="end"/>
        </w:r>
        <w:r w:rsidRPr="00DA2368">
          <w:rPr>
            <w:rStyle w:val="Hyperlink"/>
            <w:noProof/>
          </w:rPr>
          <w:fldChar w:fldCharType="end"/>
        </w:r>
      </w:ins>
    </w:p>
    <w:p w14:paraId="5257EF7E" w14:textId="4EBDA890" w:rsidR="00672E26" w:rsidRDefault="00672E26">
      <w:pPr>
        <w:pStyle w:val="TableofFigures"/>
        <w:tabs>
          <w:tab w:val="right" w:leader="dot" w:pos="9350"/>
        </w:tabs>
        <w:rPr>
          <w:ins w:id="2214" w:author="Alina Frey" w:date="2017-11-21T10:43:00Z"/>
          <w:rFonts w:asciiTheme="minorHAnsi" w:eastAsiaTheme="minorEastAsia" w:hAnsiTheme="minorHAnsi" w:cstheme="minorBidi"/>
          <w:noProof/>
          <w:color w:val="auto"/>
          <w:sz w:val="22"/>
        </w:rPr>
      </w:pPr>
      <w:ins w:id="2215" w:author="Alina Frey" w:date="2017-11-21T10:43:00Z">
        <w:r w:rsidRPr="00DA2368">
          <w:rPr>
            <w:rStyle w:val="Hyperlink"/>
            <w:noProof/>
          </w:rPr>
          <w:fldChar w:fldCharType="begin"/>
        </w:r>
        <w:r w:rsidRPr="00DA2368">
          <w:rPr>
            <w:rStyle w:val="Hyperlink"/>
            <w:noProof/>
          </w:rPr>
          <w:instrText xml:space="preserve"> </w:instrText>
        </w:r>
        <w:r>
          <w:rPr>
            <w:noProof/>
          </w:rPr>
          <w:instrText>HYPERLINK \l "_Toc499024641"</w:instrText>
        </w:r>
        <w:r w:rsidRPr="00DA2368">
          <w:rPr>
            <w:rStyle w:val="Hyperlink"/>
            <w:noProof/>
          </w:rPr>
          <w:instrText xml:space="preserve"> </w:instrText>
        </w:r>
        <w:r w:rsidRPr="00DA2368">
          <w:rPr>
            <w:rStyle w:val="Hyperlink"/>
            <w:noProof/>
          </w:rPr>
          <w:fldChar w:fldCharType="separate"/>
        </w:r>
        <w:r w:rsidRPr="00DA2368">
          <w:rPr>
            <w:rStyle w:val="Hyperlink"/>
            <w:noProof/>
          </w:rPr>
          <w:t>Figure 177: Create Addendum</w:t>
        </w:r>
        <w:r>
          <w:rPr>
            <w:noProof/>
            <w:webHidden/>
          </w:rPr>
          <w:tab/>
        </w:r>
        <w:r>
          <w:rPr>
            <w:noProof/>
            <w:webHidden/>
          </w:rPr>
          <w:fldChar w:fldCharType="begin"/>
        </w:r>
        <w:r>
          <w:rPr>
            <w:noProof/>
            <w:webHidden/>
          </w:rPr>
          <w:instrText xml:space="preserve"> PAGEREF _Toc499024641 \h </w:instrText>
        </w:r>
      </w:ins>
      <w:r>
        <w:rPr>
          <w:noProof/>
          <w:webHidden/>
        </w:rPr>
      </w:r>
      <w:r>
        <w:rPr>
          <w:noProof/>
          <w:webHidden/>
        </w:rPr>
        <w:fldChar w:fldCharType="separate"/>
      </w:r>
      <w:ins w:id="2216" w:author="Alina Frey [2]" w:date="2017-11-21T10:58:00Z">
        <w:r w:rsidR="003B7B8C">
          <w:rPr>
            <w:noProof/>
            <w:webHidden/>
          </w:rPr>
          <w:t>116</w:t>
        </w:r>
      </w:ins>
      <w:ins w:id="2217" w:author="Alina Frey" w:date="2017-11-21T10:43:00Z">
        <w:r>
          <w:rPr>
            <w:noProof/>
            <w:webHidden/>
          </w:rPr>
          <w:fldChar w:fldCharType="end"/>
        </w:r>
        <w:r w:rsidRPr="00DA2368">
          <w:rPr>
            <w:rStyle w:val="Hyperlink"/>
            <w:noProof/>
          </w:rPr>
          <w:fldChar w:fldCharType="end"/>
        </w:r>
      </w:ins>
    </w:p>
    <w:p w14:paraId="128B89E5" w14:textId="42D0E83A" w:rsidR="00672E26" w:rsidRDefault="00672E26">
      <w:pPr>
        <w:pStyle w:val="TableofFigures"/>
        <w:tabs>
          <w:tab w:val="right" w:leader="dot" w:pos="9350"/>
        </w:tabs>
        <w:rPr>
          <w:ins w:id="2218" w:author="Alina Frey" w:date="2017-11-21T10:43:00Z"/>
          <w:rFonts w:asciiTheme="minorHAnsi" w:eastAsiaTheme="minorEastAsia" w:hAnsiTheme="minorHAnsi" w:cstheme="minorBidi"/>
          <w:noProof/>
          <w:color w:val="auto"/>
          <w:sz w:val="22"/>
        </w:rPr>
      </w:pPr>
      <w:ins w:id="2219" w:author="Alina Frey" w:date="2017-11-21T10:43:00Z">
        <w:r w:rsidRPr="00DA2368">
          <w:rPr>
            <w:rStyle w:val="Hyperlink"/>
            <w:noProof/>
          </w:rPr>
          <w:fldChar w:fldCharType="begin"/>
        </w:r>
        <w:r w:rsidRPr="00DA2368">
          <w:rPr>
            <w:rStyle w:val="Hyperlink"/>
            <w:noProof/>
          </w:rPr>
          <w:instrText xml:space="preserve"> </w:instrText>
        </w:r>
        <w:r>
          <w:rPr>
            <w:noProof/>
          </w:rPr>
          <w:instrText>HYPERLINK \l "_Toc499024642"</w:instrText>
        </w:r>
        <w:r w:rsidRPr="00DA2368">
          <w:rPr>
            <w:rStyle w:val="Hyperlink"/>
            <w:noProof/>
          </w:rPr>
          <w:instrText xml:space="preserve"> </w:instrText>
        </w:r>
        <w:r w:rsidRPr="00DA2368">
          <w:rPr>
            <w:rStyle w:val="Hyperlink"/>
            <w:noProof/>
          </w:rPr>
          <w:fldChar w:fldCharType="separate"/>
        </w:r>
        <w:r w:rsidRPr="00DA2368">
          <w:rPr>
            <w:rStyle w:val="Hyperlink"/>
            <w:noProof/>
          </w:rPr>
          <w:t>Figure 178: Note – Addendum added</w:t>
        </w:r>
        <w:r>
          <w:rPr>
            <w:noProof/>
            <w:webHidden/>
          </w:rPr>
          <w:tab/>
        </w:r>
        <w:r>
          <w:rPr>
            <w:noProof/>
            <w:webHidden/>
          </w:rPr>
          <w:fldChar w:fldCharType="begin"/>
        </w:r>
        <w:r>
          <w:rPr>
            <w:noProof/>
            <w:webHidden/>
          </w:rPr>
          <w:instrText xml:space="preserve"> PAGEREF _Toc499024642 \h </w:instrText>
        </w:r>
      </w:ins>
      <w:r>
        <w:rPr>
          <w:noProof/>
          <w:webHidden/>
        </w:rPr>
      </w:r>
      <w:r>
        <w:rPr>
          <w:noProof/>
          <w:webHidden/>
        </w:rPr>
        <w:fldChar w:fldCharType="separate"/>
      </w:r>
      <w:ins w:id="2220" w:author="Alina Frey [2]" w:date="2017-11-21T10:58:00Z">
        <w:r w:rsidR="003B7B8C">
          <w:rPr>
            <w:noProof/>
            <w:webHidden/>
          </w:rPr>
          <w:t>117</w:t>
        </w:r>
      </w:ins>
      <w:ins w:id="2221" w:author="Alina Frey" w:date="2017-11-21T10:43:00Z">
        <w:r>
          <w:rPr>
            <w:noProof/>
            <w:webHidden/>
          </w:rPr>
          <w:fldChar w:fldCharType="end"/>
        </w:r>
        <w:r w:rsidRPr="00DA2368">
          <w:rPr>
            <w:rStyle w:val="Hyperlink"/>
            <w:noProof/>
          </w:rPr>
          <w:fldChar w:fldCharType="end"/>
        </w:r>
      </w:ins>
    </w:p>
    <w:p w14:paraId="0E35D6DC" w14:textId="6F9611C0" w:rsidR="00672E26" w:rsidRDefault="00672E26">
      <w:pPr>
        <w:pStyle w:val="TableofFigures"/>
        <w:tabs>
          <w:tab w:val="right" w:leader="dot" w:pos="9350"/>
        </w:tabs>
        <w:rPr>
          <w:ins w:id="2222" w:author="Alina Frey" w:date="2017-11-21T10:43:00Z"/>
          <w:rFonts w:asciiTheme="minorHAnsi" w:eastAsiaTheme="minorEastAsia" w:hAnsiTheme="minorHAnsi" w:cstheme="minorBidi"/>
          <w:noProof/>
          <w:color w:val="auto"/>
          <w:sz w:val="22"/>
        </w:rPr>
      </w:pPr>
      <w:ins w:id="2223" w:author="Alina Frey" w:date="2017-11-21T10:43:00Z">
        <w:r w:rsidRPr="00DA2368">
          <w:rPr>
            <w:rStyle w:val="Hyperlink"/>
            <w:noProof/>
          </w:rPr>
          <w:fldChar w:fldCharType="begin"/>
        </w:r>
        <w:r w:rsidRPr="00DA2368">
          <w:rPr>
            <w:rStyle w:val="Hyperlink"/>
            <w:noProof/>
          </w:rPr>
          <w:instrText xml:space="preserve"> </w:instrText>
        </w:r>
        <w:r>
          <w:rPr>
            <w:noProof/>
          </w:rPr>
          <w:instrText>HYPERLINK \l "_Toc499024643"</w:instrText>
        </w:r>
        <w:r w:rsidRPr="00DA2368">
          <w:rPr>
            <w:rStyle w:val="Hyperlink"/>
            <w:noProof/>
          </w:rPr>
          <w:instrText xml:space="preserve"> </w:instrText>
        </w:r>
        <w:r w:rsidRPr="00DA2368">
          <w:rPr>
            <w:rStyle w:val="Hyperlink"/>
            <w:noProof/>
          </w:rPr>
          <w:fldChar w:fldCharType="separate"/>
        </w:r>
        <w:r w:rsidRPr="00DA2368">
          <w:rPr>
            <w:rStyle w:val="Hyperlink"/>
            <w:noProof/>
          </w:rPr>
          <w:t>Figure 179: Adding Addendum to MCC Dashboard Note</w:t>
        </w:r>
        <w:r>
          <w:rPr>
            <w:noProof/>
            <w:webHidden/>
          </w:rPr>
          <w:tab/>
        </w:r>
        <w:r>
          <w:rPr>
            <w:noProof/>
            <w:webHidden/>
          </w:rPr>
          <w:fldChar w:fldCharType="begin"/>
        </w:r>
        <w:r>
          <w:rPr>
            <w:noProof/>
            <w:webHidden/>
          </w:rPr>
          <w:instrText xml:space="preserve"> PAGEREF _Toc499024643 \h </w:instrText>
        </w:r>
      </w:ins>
      <w:r>
        <w:rPr>
          <w:noProof/>
          <w:webHidden/>
        </w:rPr>
      </w:r>
      <w:r>
        <w:rPr>
          <w:noProof/>
          <w:webHidden/>
        </w:rPr>
        <w:fldChar w:fldCharType="separate"/>
      </w:r>
      <w:ins w:id="2224" w:author="Alina Frey [2]" w:date="2017-11-21T10:58:00Z">
        <w:r w:rsidR="003B7B8C">
          <w:rPr>
            <w:noProof/>
            <w:webHidden/>
          </w:rPr>
          <w:t>117</w:t>
        </w:r>
      </w:ins>
      <w:ins w:id="2225" w:author="Alina Frey" w:date="2017-11-21T10:43:00Z">
        <w:r>
          <w:rPr>
            <w:noProof/>
            <w:webHidden/>
          </w:rPr>
          <w:fldChar w:fldCharType="end"/>
        </w:r>
        <w:r w:rsidRPr="00DA2368">
          <w:rPr>
            <w:rStyle w:val="Hyperlink"/>
            <w:noProof/>
          </w:rPr>
          <w:fldChar w:fldCharType="end"/>
        </w:r>
      </w:ins>
    </w:p>
    <w:p w14:paraId="42806008" w14:textId="42753264" w:rsidR="00672E26" w:rsidRDefault="00672E26">
      <w:pPr>
        <w:pStyle w:val="TableofFigures"/>
        <w:tabs>
          <w:tab w:val="right" w:leader="dot" w:pos="9350"/>
        </w:tabs>
        <w:rPr>
          <w:ins w:id="2226" w:author="Alina Frey" w:date="2017-11-21T10:43:00Z"/>
          <w:rFonts w:asciiTheme="minorHAnsi" w:eastAsiaTheme="minorEastAsia" w:hAnsiTheme="minorHAnsi" w:cstheme="minorBidi"/>
          <w:noProof/>
          <w:color w:val="auto"/>
          <w:sz w:val="22"/>
        </w:rPr>
      </w:pPr>
      <w:ins w:id="2227" w:author="Alina Frey" w:date="2017-11-21T10:43:00Z">
        <w:r w:rsidRPr="00DA2368">
          <w:rPr>
            <w:rStyle w:val="Hyperlink"/>
            <w:noProof/>
          </w:rPr>
          <w:fldChar w:fldCharType="begin"/>
        </w:r>
        <w:r w:rsidRPr="00DA2368">
          <w:rPr>
            <w:rStyle w:val="Hyperlink"/>
            <w:noProof/>
          </w:rPr>
          <w:instrText xml:space="preserve"> </w:instrText>
        </w:r>
        <w:r>
          <w:rPr>
            <w:noProof/>
          </w:rPr>
          <w:instrText>HYPERLINK \l "_Toc499024644"</w:instrText>
        </w:r>
        <w:r w:rsidRPr="00DA2368">
          <w:rPr>
            <w:rStyle w:val="Hyperlink"/>
            <w:noProof/>
          </w:rPr>
          <w:instrText xml:space="preserve"> </w:instrText>
        </w:r>
        <w:r w:rsidRPr="00DA2368">
          <w:rPr>
            <w:rStyle w:val="Hyperlink"/>
            <w:noProof/>
          </w:rPr>
          <w:fldChar w:fldCharType="separate"/>
        </w:r>
        <w:r w:rsidRPr="00DA2368">
          <w:rPr>
            <w:rStyle w:val="Hyperlink"/>
            <w:noProof/>
          </w:rPr>
          <w:t>Figure 180: More Addendums Added to the note</w:t>
        </w:r>
        <w:r>
          <w:rPr>
            <w:noProof/>
            <w:webHidden/>
          </w:rPr>
          <w:tab/>
        </w:r>
        <w:r>
          <w:rPr>
            <w:noProof/>
            <w:webHidden/>
          </w:rPr>
          <w:fldChar w:fldCharType="begin"/>
        </w:r>
        <w:r>
          <w:rPr>
            <w:noProof/>
            <w:webHidden/>
          </w:rPr>
          <w:instrText xml:space="preserve"> PAGEREF _Toc499024644 \h </w:instrText>
        </w:r>
      </w:ins>
      <w:r>
        <w:rPr>
          <w:noProof/>
          <w:webHidden/>
        </w:rPr>
      </w:r>
      <w:r>
        <w:rPr>
          <w:noProof/>
          <w:webHidden/>
        </w:rPr>
        <w:fldChar w:fldCharType="separate"/>
      </w:r>
      <w:ins w:id="2228" w:author="Alina Frey [2]" w:date="2017-11-21T10:58:00Z">
        <w:r w:rsidR="003B7B8C">
          <w:rPr>
            <w:noProof/>
            <w:webHidden/>
          </w:rPr>
          <w:t>118</w:t>
        </w:r>
      </w:ins>
      <w:ins w:id="2229" w:author="Alina Frey" w:date="2017-11-21T10:43:00Z">
        <w:r>
          <w:rPr>
            <w:noProof/>
            <w:webHidden/>
          </w:rPr>
          <w:fldChar w:fldCharType="end"/>
        </w:r>
        <w:r w:rsidRPr="00DA2368">
          <w:rPr>
            <w:rStyle w:val="Hyperlink"/>
            <w:noProof/>
          </w:rPr>
          <w:fldChar w:fldCharType="end"/>
        </w:r>
      </w:ins>
    </w:p>
    <w:p w14:paraId="51F0EFE4" w14:textId="181BC0B6" w:rsidR="00672E26" w:rsidRDefault="00672E26">
      <w:pPr>
        <w:pStyle w:val="TableofFigures"/>
        <w:tabs>
          <w:tab w:val="right" w:leader="dot" w:pos="9350"/>
        </w:tabs>
        <w:rPr>
          <w:ins w:id="2230" w:author="Alina Frey" w:date="2017-11-21T10:43:00Z"/>
          <w:rFonts w:asciiTheme="minorHAnsi" w:eastAsiaTheme="minorEastAsia" w:hAnsiTheme="minorHAnsi" w:cstheme="minorBidi"/>
          <w:noProof/>
          <w:color w:val="auto"/>
          <w:sz w:val="22"/>
        </w:rPr>
      </w:pPr>
      <w:ins w:id="2231" w:author="Alina Frey" w:date="2017-11-21T10:43:00Z">
        <w:r w:rsidRPr="00DA2368">
          <w:rPr>
            <w:rStyle w:val="Hyperlink"/>
            <w:noProof/>
          </w:rPr>
          <w:fldChar w:fldCharType="begin"/>
        </w:r>
        <w:r w:rsidRPr="00DA2368">
          <w:rPr>
            <w:rStyle w:val="Hyperlink"/>
            <w:noProof/>
          </w:rPr>
          <w:instrText xml:space="preserve"> </w:instrText>
        </w:r>
        <w:r>
          <w:rPr>
            <w:noProof/>
          </w:rPr>
          <w:instrText>HYPERLINK \l "_Toc499024645"</w:instrText>
        </w:r>
        <w:r w:rsidRPr="00DA2368">
          <w:rPr>
            <w:rStyle w:val="Hyperlink"/>
            <w:noProof/>
          </w:rPr>
          <w:instrText xml:space="preserve"> </w:instrText>
        </w:r>
        <w:r w:rsidRPr="00DA2368">
          <w:rPr>
            <w:rStyle w:val="Hyperlink"/>
            <w:noProof/>
          </w:rPr>
          <w:fldChar w:fldCharType="separate"/>
        </w:r>
        <w:r w:rsidRPr="00DA2368">
          <w:rPr>
            <w:rStyle w:val="Hyperlink"/>
            <w:noProof/>
          </w:rPr>
          <w:t>Figure 181: Delete Addendum</w:t>
        </w:r>
        <w:r>
          <w:rPr>
            <w:noProof/>
            <w:webHidden/>
          </w:rPr>
          <w:tab/>
        </w:r>
        <w:r>
          <w:rPr>
            <w:noProof/>
            <w:webHidden/>
          </w:rPr>
          <w:fldChar w:fldCharType="begin"/>
        </w:r>
        <w:r>
          <w:rPr>
            <w:noProof/>
            <w:webHidden/>
          </w:rPr>
          <w:instrText xml:space="preserve"> PAGEREF _Toc499024645 \h </w:instrText>
        </w:r>
      </w:ins>
      <w:r>
        <w:rPr>
          <w:noProof/>
          <w:webHidden/>
        </w:rPr>
      </w:r>
      <w:r>
        <w:rPr>
          <w:noProof/>
          <w:webHidden/>
        </w:rPr>
        <w:fldChar w:fldCharType="separate"/>
      </w:r>
      <w:ins w:id="2232" w:author="Alina Frey [2]" w:date="2017-11-21T10:58:00Z">
        <w:r w:rsidR="003B7B8C">
          <w:rPr>
            <w:noProof/>
            <w:webHidden/>
          </w:rPr>
          <w:t>118</w:t>
        </w:r>
      </w:ins>
      <w:ins w:id="2233" w:author="Alina Frey" w:date="2017-11-21T10:43:00Z">
        <w:r>
          <w:rPr>
            <w:noProof/>
            <w:webHidden/>
          </w:rPr>
          <w:fldChar w:fldCharType="end"/>
        </w:r>
        <w:r w:rsidRPr="00DA2368">
          <w:rPr>
            <w:rStyle w:val="Hyperlink"/>
            <w:noProof/>
          </w:rPr>
          <w:fldChar w:fldCharType="end"/>
        </w:r>
      </w:ins>
    </w:p>
    <w:p w14:paraId="232FE7A1" w14:textId="113D1880" w:rsidR="00672E26" w:rsidRDefault="00672E26">
      <w:pPr>
        <w:pStyle w:val="TableofFigures"/>
        <w:tabs>
          <w:tab w:val="right" w:leader="dot" w:pos="9350"/>
        </w:tabs>
        <w:rPr>
          <w:ins w:id="2234" w:author="Alina Frey" w:date="2017-11-21T10:43:00Z"/>
          <w:rFonts w:asciiTheme="minorHAnsi" w:eastAsiaTheme="minorEastAsia" w:hAnsiTheme="minorHAnsi" w:cstheme="minorBidi"/>
          <w:noProof/>
          <w:color w:val="auto"/>
          <w:sz w:val="22"/>
        </w:rPr>
      </w:pPr>
      <w:ins w:id="2235" w:author="Alina Frey" w:date="2017-11-21T10:43:00Z">
        <w:r w:rsidRPr="00DA2368">
          <w:rPr>
            <w:rStyle w:val="Hyperlink"/>
            <w:noProof/>
          </w:rPr>
          <w:fldChar w:fldCharType="begin"/>
        </w:r>
        <w:r w:rsidRPr="00DA2368">
          <w:rPr>
            <w:rStyle w:val="Hyperlink"/>
            <w:noProof/>
          </w:rPr>
          <w:instrText xml:space="preserve"> </w:instrText>
        </w:r>
        <w:r>
          <w:rPr>
            <w:noProof/>
          </w:rPr>
          <w:instrText>HYPERLINK \l "_Toc499024646"</w:instrText>
        </w:r>
        <w:r w:rsidRPr="00DA2368">
          <w:rPr>
            <w:rStyle w:val="Hyperlink"/>
            <w:noProof/>
          </w:rPr>
          <w:instrText xml:space="preserve"> </w:instrText>
        </w:r>
        <w:r w:rsidRPr="00DA2368">
          <w:rPr>
            <w:rStyle w:val="Hyperlink"/>
            <w:noProof/>
          </w:rPr>
          <w:fldChar w:fldCharType="separate"/>
        </w:r>
        <w:r w:rsidRPr="00DA2368">
          <w:rPr>
            <w:rStyle w:val="Hyperlink"/>
            <w:noProof/>
          </w:rPr>
          <w:t>Figure 182: View Addendum Details</w:t>
        </w:r>
        <w:r>
          <w:rPr>
            <w:noProof/>
            <w:webHidden/>
          </w:rPr>
          <w:tab/>
        </w:r>
        <w:r>
          <w:rPr>
            <w:noProof/>
            <w:webHidden/>
          </w:rPr>
          <w:fldChar w:fldCharType="begin"/>
        </w:r>
        <w:r>
          <w:rPr>
            <w:noProof/>
            <w:webHidden/>
          </w:rPr>
          <w:instrText xml:space="preserve"> PAGEREF _Toc499024646 \h </w:instrText>
        </w:r>
      </w:ins>
      <w:r>
        <w:rPr>
          <w:noProof/>
          <w:webHidden/>
        </w:rPr>
      </w:r>
      <w:r>
        <w:rPr>
          <w:noProof/>
          <w:webHidden/>
        </w:rPr>
        <w:fldChar w:fldCharType="separate"/>
      </w:r>
      <w:ins w:id="2236" w:author="Alina Frey [2]" w:date="2017-11-21T10:58:00Z">
        <w:r w:rsidR="003B7B8C">
          <w:rPr>
            <w:noProof/>
            <w:webHidden/>
          </w:rPr>
          <w:t>119</w:t>
        </w:r>
      </w:ins>
      <w:ins w:id="2237" w:author="Alina Frey" w:date="2017-11-21T10:43:00Z">
        <w:r>
          <w:rPr>
            <w:noProof/>
            <w:webHidden/>
          </w:rPr>
          <w:fldChar w:fldCharType="end"/>
        </w:r>
        <w:r w:rsidRPr="00DA2368">
          <w:rPr>
            <w:rStyle w:val="Hyperlink"/>
            <w:noProof/>
          </w:rPr>
          <w:fldChar w:fldCharType="end"/>
        </w:r>
      </w:ins>
    </w:p>
    <w:p w14:paraId="7FD5D13E" w14:textId="3BB1EAF1" w:rsidR="00672E26" w:rsidRDefault="00672E26">
      <w:pPr>
        <w:pStyle w:val="TableofFigures"/>
        <w:tabs>
          <w:tab w:val="right" w:leader="dot" w:pos="9350"/>
        </w:tabs>
        <w:rPr>
          <w:ins w:id="2238" w:author="Alina Frey" w:date="2017-11-21T10:43:00Z"/>
          <w:rFonts w:asciiTheme="minorHAnsi" w:eastAsiaTheme="minorEastAsia" w:hAnsiTheme="minorHAnsi" w:cstheme="minorBidi"/>
          <w:noProof/>
          <w:color w:val="auto"/>
          <w:sz w:val="22"/>
        </w:rPr>
      </w:pPr>
      <w:ins w:id="2239" w:author="Alina Frey" w:date="2017-11-21T10:43:00Z">
        <w:r w:rsidRPr="00DA2368">
          <w:rPr>
            <w:rStyle w:val="Hyperlink"/>
            <w:noProof/>
          </w:rPr>
          <w:fldChar w:fldCharType="begin"/>
        </w:r>
        <w:r w:rsidRPr="00DA2368">
          <w:rPr>
            <w:rStyle w:val="Hyperlink"/>
            <w:noProof/>
          </w:rPr>
          <w:instrText xml:space="preserve"> </w:instrText>
        </w:r>
        <w:r>
          <w:rPr>
            <w:noProof/>
          </w:rPr>
          <w:instrText>HYPERLINK \l "_Toc499024647"</w:instrText>
        </w:r>
        <w:r w:rsidRPr="00DA2368">
          <w:rPr>
            <w:rStyle w:val="Hyperlink"/>
            <w:noProof/>
          </w:rPr>
          <w:instrText xml:space="preserve"> </w:instrText>
        </w:r>
        <w:r w:rsidRPr="00DA2368">
          <w:rPr>
            <w:rStyle w:val="Hyperlink"/>
            <w:noProof/>
          </w:rPr>
          <w:fldChar w:fldCharType="separate"/>
        </w:r>
        <w:r w:rsidRPr="00DA2368">
          <w:rPr>
            <w:rStyle w:val="Hyperlink"/>
            <w:noProof/>
          </w:rPr>
          <w:t>Figure 183: View Dashboard Note</w:t>
        </w:r>
        <w:r>
          <w:rPr>
            <w:noProof/>
            <w:webHidden/>
          </w:rPr>
          <w:tab/>
        </w:r>
        <w:r>
          <w:rPr>
            <w:noProof/>
            <w:webHidden/>
          </w:rPr>
          <w:fldChar w:fldCharType="begin"/>
        </w:r>
        <w:r>
          <w:rPr>
            <w:noProof/>
            <w:webHidden/>
          </w:rPr>
          <w:instrText xml:space="preserve"> PAGEREF _Toc499024647 \h </w:instrText>
        </w:r>
      </w:ins>
      <w:r>
        <w:rPr>
          <w:noProof/>
          <w:webHidden/>
        </w:rPr>
      </w:r>
      <w:r>
        <w:rPr>
          <w:noProof/>
          <w:webHidden/>
        </w:rPr>
        <w:fldChar w:fldCharType="separate"/>
      </w:r>
      <w:ins w:id="2240" w:author="Alina Frey [2]" w:date="2017-11-21T10:58:00Z">
        <w:r w:rsidR="003B7B8C">
          <w:rPr>
            <w:noProof/>
            <w:webHidden/>
          </w:rPr>
          <w:t>120</w:t>
        </w:r>
      </w:ins>
      <w:ins w:id="2241" w:author="Alina Frey" w:date="2017-11-21T10:43:00Z">
        <w:r>
          <w:rPr>
            <w:noProof/>
            <w:webHidden/>
          </w:rPr>
          <w:fldChar w:fldCharType="end"/>
        </w:r>
        <w:r w:rsidRPr="00DA2368">
          <w:rPr>
            <w:rStyle w:val="Hyperlink"/>
            <w:noProof/>
          </w:rPr>
          <w:fldChar w:fldCharType="end"/>
        </w:r>
      </w:ins>
    </w:p>
    <w:p w14:paraId="48C93BD9" w14:textId="0FF3B824" w:rsidR="00672E26" w:rsidRDefault="00672E26">
      <w:pPr>
        <w:pStyle w:val="TableofFigures"/>
        <w:tabs>
          <w:tab w:val="right" w:leader="dot" w:pos="9350"/>
        </w:tabs>
        <w:rPr>
          <w:ins w:id="2242" w:author="Alina Frey" w:date="2017-11-21T10:43:00Z"/>
          <w:rFonts w:asciiTheme="minorHAnsi" w:eastAsiaTheme="minorEastAsia" w:hAnsiTheme="minorHAnsi" w:cstheme="minorBidi"/>
          <w:noProof/>
          <w:color w:val="auto"/>
          <w:sz w:val="22"/>
        </w:rPr>
      </w:pPr>
      <w:ins w:id="2243" w:author="Alina Frey" w:date="2017-11-21T10:43:00Z">
        <w:r w:rsidRPr="00DA2368">
          <w:rPr>
            <w:rStyle w:val="Hyperlink"/>
            <w:noProof/>
          </w:rPr>
          <w:fldChar w:fldCharType="begin"/>
        </w:r>
        <w:r w:rsidRPr="00DA2368">
          <w:rPr>
            <w:rStyle w:val="Hyperlink"/>
            <w:noProof/>
          </w:rPr>
          <w:instrText xml:space="preserve"> </w:instrText>
        </w:r>
        <w:r>
          <w:rPr>
            <w:noProof/>
          </w:rPr>
          <w:instrText>HYPERLINK \l "_Toc499024648"</w:instrText>
        </w:r>
        <w:r w:rsidRPr="00DA2368">
          <w:rPr>
            <w:rStyle w:val="Hyperlink"/>
            <w:noProof/>
          </w:rPr>
          <w:instrText xml:space="preserve"> </w:instrText>
        </w:r>
        <w:r w:rsidRPr="00DA2368">
          <w:rPr>
            <w:rStyle w:val="Hyperlink"/>
            <w:noProof/>
          </w:rPr>
          <w:fldChar w:fldCharType="separate"/>
        </w:r>
        <w:r w:rsidRPr="00DA2368">
          <w:rPr>
            <w:rStyle w:val="Hyperlink"/>
            <w:noProof/>
          </w:rPr>
          <w:t>Figure 184: New Dashboard Note</w:t>
        </w:r>
        <w:r>
          <w:rPr>
            <w:noProof/>
            <w:webHidden/>
          </w:rPr>
          <w:tab/>
        </w:r>
        <w:r>
          <w:rPr>
            <w:noProof/>
            <w:webHidden/>
          </w:rPr>
          <w:fldChar w:fldCharType="begin"/>
        </w:r>
        <w:r>
          <w:rPr>
            <w:noProof/>
            <w:webHidden/>
          </w:rPr>
          <w:instrText xml:space="preserve"> PAGEREF _Toc499024648 \h </w:instrText>
        </w:r>
      </w:ins>
      <w:r>
        <w:rPr>
          <w:noProof/>
          <w:webHidden/>
        </w:rPr>
      </w:r>
      <w:r>
        <w:rPr>
          <w:noProof/>
          <w:webHidden/>
        </w:rPr>
        <w:fldChar w:fldCharType="separate"/>
      </w:r>
      <w:ins w:id="2244" w:author="Alina Frey [2]" w:date="2017-11-21T10:58:00Z">
        <w:r w:rsidR="003B7B8C">
          <w:rPr>
            <w:noProof/>
            <w:webHidden/>
          </w:rPr>
          <w:t>120</w:t>
        </w:r>
      </w:ins>
      <w:ins w:id="2245" w:author="Alina Frey" w:date="2017-11-21T10:43:00Z">
        <w:r>
          <w:rPr>
            <w:noProof/>
            <w:webHidden/>
          </w:rPr>
          <w:fldChar w:fldCharType="end"/>
        </w:r>
        <w:r w:rsidRPr="00DA2368">
          <w:rPr>
            <w:rStyle w:val="Hyperlink"/>
            <w:noProof/>
          </w:rPr>
          <w:fldChar w:fldCharType="end"/>
        </w:r>
      </w:ins>
    </w:p>
    <w:p w14:paraId="6B09C547" w14:textId="5D448B96" w:rsidR="00672E26" w:rsidRDefault="00672E26">
      <w:pPr>
        <w:pStyle w:val="TableofFigures"/>
        <w:tabs>
          <w:tab w:val="right" w:leader="dot" w:pos="9350"/>
        </w:tabs>
        <w:rPr>
          <w:ins w:id="2246" w:author="Alina Frey" w:date="2017-11-21T10:43:00Z"/>
          <w:rFonts w:asciiTheme="minorHAnsi" w:eastAsiaTheme="minorEastAsia" w:hAnsiTheme="minorHAnsi" w:cstheme="minorBidi"/>
          <w:noProof/>
          <w:color w:val="auto"/>
          <w:sz w:val="22"/>
        </w:rPr>
      </w:pPr>
      <w:ins w:id="2247" w:author="Alina Frey" w:date="2017-11-21T10:43:00Z">
        <w:r w:rsidRPr="00DA2368">
          <w:rPr>
            <w:rStyle w:val="Hyperlink"/>
            <w:noProof/>
          </w:rPr>
          <w:fldChar w:fldCharType="begin"/>
        </w:r>
        <w:r w:rsidRPr="00DA2368">
          <w:rPr>
            <w:rStyle w:val="Hyperlink"/>
            <w:noProof/>
          </w:rPr>
          <w:instrText xml:space="preserve"> </w:instrText>
        </w:r>
        <w:r>
          <w:rPr>
            <w:noProof/>
          </w:rPr>
          <w:instrText>HYPERLINK \l "_Toc499024649"</w:instrText>
        </w:r>
        <w:r w:rsidRPr="00DA2368">
          <w:rPr>
            <w:rStyle w:val="Hyperlink"/>
            <w:noProof/>
          </w:rPr>
          <w:instrText xml:space="preserve"> </w:instrText>
        </w:r>
        <w:r w:rsidRPr="00DA2368">
          <w:rPr>
            <w:rStyle w:val="Hyperlink"/>
            <w:noProof/>
          </w:rPr>
          <w:fldChar w:fldCharType="separate"/>
        </w:r>
        <w:r w:rsidRPr="00DA2368">
          <w:rPr>
            <w:rStyle w:val="Hyperlink"/>
            <w:noProof/>
          </w:rPr>
          <w:t>Figure 185: Delete Dashboard Note</w:t>
        </w:r>
        <w:r>
          <w:rPr>
            <w:noProof/>
            <w:webHidden/>
          </w:rPr>
          <w:tab/>
        </w:r>
        <w:r>
          <w:rPr>
            <w:noProof/>
            <w:webHidden/>
          </w:rPr>
          <w:fldChar w:fldCharType="begin"/>
        </w:r>
        <w:r>
          <w:rPr>
            <w:noProof/>
            <w:webHidden/>
          </w:rPr>
          <w:instrText xml:space="preserve"> PAGEREF _Toc499024649 \h </w:instrText>
        </w:r>
      </w:ins>
      <w:r>
        <w:rPr>
          <w:noProof/>
          <w:webHidden/>
        </w:rPr>
      </w:r>
      <w:r>
        <w:rPr>
          <w:noProof/>
          <w:webHidden/>
        </w:rPr>
        <w:fldChar w:fldCharType="separate"/>
      </w:r>
      <w:ins w:id="2248" w:author="Alina Frey [2]" w:date="2017-11-21T10:58:00Z">
        <w:r w:rsidR="003B7B8C">
          <w:rPr>
            <w:noProof/>
            <w:webHidden/>
          </w:rPr>
          <w:t>121</w:t>
        </w:r>
      </w:ins>
      <w:ins w:id="2249" w:author="Alina Frey" w:date="2017-11-21T10:43:00Z">
        <w:r>
          <w:rPr>
            <w:noProof/>
            <w:webHidden/>
          </w:rPr>
          <w:fldChar w:fldCharType="end"/>
        </w:r>
        <w:r w:rsidRPr="00DA2368">
          <w:rPr>
            <w:rStyle w:val="Hyperlink"/>
            <w:noProof/>
          </w:rPr>
          <w:fldChar w:fldCharType="end"/>
        </w:r>
      </w:ins>
    </w:p>
    <w:p w14:paraId="70E21FA3" w14:textId="3F643AB9" w:rsidR="00672E26" w:rsidRDefault="00672E26">
      <w:pPr>
        <w:pStyle w:val="TableofFigures"/>
        <w:tabs>
          <w:tab w:val="right" w:leader="dot" w:pos="9350"/>
        </w:tabs>
        <w:rPr>
          <w:ins w:id="2250" w:author="Alina Frey" w:date="2017-11-21T10:43:00Z"/>
          <w:rFonts w:asciiTheme="minorHAnsi" w:eastAsiaTheme="minorEastAsia" w:hAnsiTheme="minorHAnsi" w:cstheme="minorBidi"/>
          <w:noProof/>
          <w:color w:val="auto"/>
          <w:sz w:val="22"/>
        </w:rPr>
      </w:pPr>
      <w:ins w:id="2251" w:author="Alina Frey" w:date="2017-11-21T10:43:00Z">
        <w:r w:rsidRPr="00DA2368">
          <w:rPr>
            <w:rStyle w:val="Hyperlink"/>
            <w:noProof/>
          </w:rPr>
          <w:fldChar w:fldCharType="begin"/>
        </w:r>
        <w:r w:rsidRPr="00DA2368">
          <w:rPr>
            <w:rStyle w:val="Hyperlink"/>
            <w:noProof/>
          </w:rPr>
          <w:instrText xml:space="preserve"> </w:instrText>
        </w:r>
        <w:r>
          <w:rPr>
            <w:noProof/>
          </w:rPr>
          <w:instrText>HYPERLINK \l "_Toc499024650"</w:instrText>
        </w:r>
        <w:r w:rsidRPr="00DA2368">
          <w:rPr>
            <w:rStyle w:val="Hyperlink"/>
            <w:noProof/>
          </w:rPr>
          <w:instrText xml:space="preserve"> </w:instrText>
        </w:r>
        <w:r w:rsidRPr="00DA2368">
          <w:rPr>
            <w:rStyle w:val="Hyperlink"/>
            <w:noProof/>
          </w:rPr>
          <w:fldChar w:fldCharType="separate"/>
        </w:r>
        <w:r w:rsidRPr="00DA2368">
          <w:rPr>
            <w:rStyle w:val="Hyperlink"/>
            <w:noProof/>
          </w:rPr>
          <w:t>Figure 186: Text4baby Enrollment</w:t>
        </w:r>
        <w:r>
          <w:rPr>
            <w:noProof/>
            <w:webHidden/>
          </w:rPr>
          <w:tab/>
        </w:r>
        <w:r>
          <w:rPr>
            <w:noProof/>
            <w:webHidden/>
          </w:rPr>
          <w:fldChar w:fldCharType="begin"/>
        </w:r>
        <w:r>
          <w:rPr>
            <w:noProof/>
            <w:webHidden/>
          </w:rPr>
          <w:instrText xml:space="preserve"> PAGEREF _Toc499024650 \h </w:instrText>
        </w:r>
      </w:ins>
      <w:r>
        <w:rPr>
          <w:noProof/>
          <w:webHidden/>
        </w:rPr>
      </w:r>
      <w:r>
        <w:rPr>
          <w:noProof/>
          <w:webHidden/>
        </w:rPr>
        <w:fldChar w:fldCharType="separate"/>
      </w:r>
      <w:ins w:id="2252" w:author="Alina Frey [2]" w:date="2017-11-21T10:58:00Z">
        <w:r w:rsidR="003B7B8C">
          <w:rPr>
            <w:noProof/>
            <w:webHidden/>
          </w:rPr>
          <w:t>122</w:t>
        </w:r>
      </w:ins>
      <w:ins w:id="2253" w:author="Alina Frey" w:date="2017-11-21T10:43:00Z">
        <w:r>
          <w:rPr>
            <w:noProof/>
            <w:webHidden/>
          </w:rPr>
          <w:fldChar w:fldCharType="end"/>
        </w:r>
        <w:r w:rsidRPr="00DA2368">
          <w:rPr>
            <w:rStyle w:val="Hyperlink"/>
            <w:noProof/>
          </w:rPr>
          <w:fldChar w:fldCharType="end"/>
        </w:r>
      </w:ins>
    </w:p>
    <w:p w14:paraId="2DE4B151" w14:textId="0AC53C27" w:rsidR="00672E26" w:rsidRDefault="00672E26">
      <w:pPr>
        <w:pStyle w:val="TableofFigures"/>
        <w:tabs>
          <w:tab w:val="right" w:leader="dot" w:pos="9350"/>
        </w:tabs>
        <w:rPr>
          <w:ins w:id="2254" w:author="Alina Frey" w:date="2017-11-21T10:43:00Z"/>
          <w:rFonts w:asciiTheme="minorHAnsi" w:eastAsiaTheme="minorEastAsia" w:hAnsiTheme="minorHAnsi" w:cstheme="minorBidi"/>
          <w:noProof/>
          <w:color w:val="auto"/>
          <w:sz w:val="22"/>
        </w:rPr>
      </w:pPr>
      <w:ins w:id="2255" w:author="Alina Frey" w:date="2017-11-21T10:43:00Z">
        <w:r w:rsidRPr="00DA2368">
          <w:rPr>
            <w:rStyle w:val="Hyperlink"/>
            <w:noProof/>
          </w:rPr>
          <w:fldChar w:fldCharType="begin"/>
        </w:r>
        <w:r w:rsidRPr="00DA2368">
          <w:rPr>
            <w:rStyle w:val="Hyperlink"/>
            <w:noProof/>
          </w:rPr>
          <w:instrText xml:space="preserve"> </w:instrText>
        </w:r>
        <w:r>
          <w:rPr>
            <w:noProof/>
          </w:rPr>
          <w:instrText>HYPERLINK \l "_Toc499024651"</w:instrText>
        </w:r>
        <w:r w:rsidRPr="00DA2368">
          <w:rPr>
            <w:rStyle w:val="Hyperlink"/>
            <w:noProof/>
          </w:rPr>
          <w:instrText xml:space="preserve"> </w:instrText>
        </w:r>
        <w:r w:rsidRPr="00DA2368">
          <w:rPr>
            <w:rStyle w:val="Hyperlink"/>
            <w:noProof/>
          </w:rPr>
          <w:fldChar w:fldCharType="separate"/>
        </w:r>
        <w:r w:rsidRPr="00DA2368">
          <w:rPr>
            <w:rStyle w:val="Hyperlink"/>
            <w:noProof/>
          </w:rPr>
          <w:t>Figure 187: Text4Baby Patient Enrollment Form</w:t>
        </w:r>
        <w:r>
          <w:rPr>
            <w:noProof/>
            <w:webHidden/>
          </w:rPr>
          <w:tab/>
        </w:r>
        <w:r>
          <w:rPr>
            <w:noProof/>
            <w:webHidden/>
          </w:rPr>
          <w:fldChar w:fldCharType="begin"/>
        </w:r>
        <w:r>
          <w:rPr>
            <w:noProof/>
            <w:webHidden/>
          </w:rPr>
          <w:instrText xml:space="preserve"> PAGEREF _Toc499024651 \h </w:instrText>
        </w:r>
      </w:ins>
      <w:r>
        <w:rPr>
          <w:noProof/>
          <w:webHidden/>
        </w:rPr>
      </w:r>
      <w:r>
        <w:rPr>
          <w:noProof/>
          <w:webHidden/>
        </w:rPr>
        <w:fldChar w:fldCharType="separate"/>
      </w:r>
      <w:ins w:id="2256" w:author="Alina Frey [2]" w:date="2017-11-21T10:58:00Z">
        <w:r w:rsidR="003B7B8C">
          <w:rPr>
            <w:noProof/>
            <w:webHidden/>
          </w:rPr>
          <w:t>123</w:t>
        </w:r>
      </w:ins>
      <w:ins w:id="2257" w:author="Alina Frey" w:date="2017-11-21T10:43:00Z">
        <w:r>
          <w:rPr>
            <w:noProof/>
            <w:webHidden/>
          </w:rPr>
          <w:fldChar w:fldCharType="end"/>
        </w:r>
        <w:r w:rsidRPr="00DA2368">
          <w:rPr>
            <w:rStyle w:val="Hyperlink"/>
            <w:noProof/>
          </w:rPr>
          <w:fldChar w:fldCharType="end"/>
        </w:r>
      </w:ins>
    </w:p>
    <w:p w14:paraId="39734911" w14:textId="096CA970" w:rsidR="00672E26" w:rsidRDefault="00672E26">
      <w:pPr>
        <w:pStyle w:val="TableofFigures"/>
        <w:tabs>
          <w:tab w:val="right" w:leader="dot" w:pos="9350"/>
        </w:tabs>
        <w:rPr>
          <w:ins w:id="2258" w:author="Alina Frey" w:date="2017-11-21T10:43:00Z"/>
          <w:rFonts w:asciiTheme="minorHAnsi" w:eastAsiaTheme="minorEastAsia" w:hAnsiTheme="minorHAnsi" w:cstheme="minorBidi"/>
          <w:noProof/>
          <w:color w:val="auto"/>
          <w:sz w:val="22"/>
        </w:rPr>
      </w:pPr>
      <w:ins w:id="2259" w:author="Alina Frey" w:date="2017-11-21T10:43:00Z">
        <w:r w:rsidRPr="00DA2368">
          <w:rPr>
            <w:rStyle w:val="Hyperlink"/>
            <w:noProof/>
          </w:rPr>
          <w:fldChar w:fldCharType="begin"/>
        </w:r>
        <w:r w:rsidRPr="00DA2368">
          <w:rPr>
            <w:rStyle w:val="Hyperlink"/>
            <w:noProof/>
          </w:rPr>
          <w:instrText xml:space="preserve"> </w:instrText>
        </w:r>
        <w:r>
          <w:rPr>
            <w:noProof/>
          </w:rPr>
          <w:instrText>HYPERLINK \l "_Toc499024652"</w:instrText>
        </w:r>
        <w:r w:rsidRPr="00DA2368">
          <w:rPr>
            <w:rStyle w:val="Hyperlink"/>
            <w:noProof/>
          </w:rPr>
          <w:instrText xml:space="preserve"> </w:instrText>
        </w:r>
        <w:r w:rsidRPr="00DA2368">
          <w:rPr>
            <w:rStyle w:val="Hyperlink"/>
            <w:noProof/>
          </w:rPr>
          <w:fldChar w:fldCharType="separate"/>
        </w:r>
        <w:r w:rsidRPr="00DA2368">
          <w:rPr>
            <w:rStyle w:val="Hyperlink"/>
            <w:noProof/>
          </w:rPr>
          <w:t>Figure 188: Text4Baby Patient Enrollment – Participant Type Field</w:t>
        </w:r>
        <w:r>
          <w:rPr>
            <w:noProof/>
            <w:webHidden/>
          </w:rPr>
          <w:tab/>
        </w:r>
        <w:r>
          <w:rPr>
            <w:noProof/>
            <w:webHidden/>
          </w:rPr>
          <w:fldChar w:fldCharType="begin"/>
        </w:r>
        <w:r>
          <w:rPr>
            <w:noProof/>
            <w:webHidden/>
          </w:rPr>
          <w:instrText xml:space="preserve"> PAGEREF _Toc499024652 \h </w:instrText>
        </w:r>
      </w:ins>
      <w:r>
        <w:rPr>
          <w:noProof/>
          <w:webHidden/>
        </w:rPr>
      </w:r>
      <w:r>
        <w:rPr>
          <w:noProof/>
          <w:webHidden/>
        </w:rPr>
        <w:fldChar w:fldCharType="separate"/>
      </w:r>
      <w:ins w:id="2260" w:author="Alina Frey [2]" w:date="2017-11-21T10:58:00Z">
        <w:r w:rsidR="003B7B8C">
          <w:rPr>
            <w:noProof/>
            <w:webHidden/>
          </w:rPr>
          <w:t>123</w:t>
        </w:r>
      </w:ins>
      <w:ins w:id="2261" w:author="Alina Frey" w:date="2017-11-21T10:43:00Z">
        <w:r>
          <w:rPr>
            <w:noProof/>
            <w:webHidden/>
          </w:rPr>
          <w:fldChar w:fldCharType="end"/>
        </w:r>
        <w:r w:rsidRPr="00DA2368">
          <w:rPr>
            <w:rStyle w:val="Hyperlink"/>
            <w:noProof/>
          </w:rPr>
          <w:fldChar w:fldCharType="end"/>
        </w:r>
      </w:ins>
    </w:p>
    <w:p w14:paraId="16C6E672" w14:textId="08F3D4B4" w:rsidR="00672E26" w:rsidRDefault="00672E26">
      <w:pPr>
        <w:pStyle w:val="TableofFigures"/>
        <w:tabs>
          <w:tab w:val="right" w:leader="dot" w:pos="9350"/>
        </w:tabs>
        <w:rPr>
          <w:ins w:id="2262" w:author="Alina Frey" w:date="2017-11-21T10:43:00Z"/>
          <w:rFonts w:asciiTheme="minorHAnsi" w:eastAsiaTheme="minorEastAsia" w:hAnsiTheme="minorHAnsi" w:cstheme="minorBidi"/>
          <w:noProof/>
          <w:color w:val="auto"/>
          <w:sz w:val="22"/>
        </w:rPr>
      </w:pPr>
      <w:ins w:id="2263" w:author="Alina Frey" w:date="2017-11-21T10:43:00Z">
        <w:r w:rsidRPr="00DA2368">
          <w:rPr>
            <w:rStyle w:val="Hyperlink"/>
            <w:noProof/>
          </w:rPr>
          <w:fldChar w:fldCharType="begin"/>
        </w:r>
        <w:r w:rsidRPr="00DA2368">
          <w:rPr>
            <w:rStyle w:val="Hyperlink"/>
            <w:noProof/>
          </w:rPr>
          <w:instrText xml:space="preserve"> </w:instrText>
        </w:r>
        <w:r>
          <w:rPr>
            <w:noProof/>
          </w:rPr>
          <w:instrText>HYPERLINK \l "_Toc499024653"</w:instrText>
        </w:r>
        <w:r w:rsidRPr="00DA2368">
          <w:rPr>
            <w:rStyle w:val="Hyperlink"/>
            <w:noProof/>
          </w:rPr>
          <w:instrText xml:space="preserve"> </w:instrText>
        </w:r>
        <w:r w:rsidRPr="00DA2368">
          <w:rPr>
            <w:rStyle w:val="Hyperlink"/>
            <w:noProof/>
          </w:rPr>
          <w:fldChar w:fldCharType="separate"/>
        </w:r>
        <w:r w:rsidRPr="00DA2368">
          <w:rPr>
            <w:rStyle w:val="Hyperlink"/>
            <w:noProof/>
          </w:rPr>
          <w:t>Figure 189: Text4Baby successful enrollment</w:t>
        </w:r>
        <w:r>
          <w:rPr>
            <w:noProof/>
            <w:webHidden/>
          </w:rPr>
          <w:tab/>
        </w:r>
        <w:r>
          <w:rPr>
            <w:noProof/>
            <w:webHidden/>
          </w:rPr>
          <w:fldChar w:fldCharType="begin"/>
        </w:r>
        <w:r>
          <w:rPr>
            <w:noProof/>
            <w:webHidden/>
          </w:rPr>
          <w:instrText xml:space="preserve"> PAGEREF _Toc499024653 \h </w:instrText>
        </w:r>
      </w:ins>
      <w:r>
        <w:rPr>
          <w:noProof/>
          <w:webHidden/>
        </w:rPr>
      </w:r>
      <w:r>
        <w:rPr>
          <w:noProof/>
          <w:webHidden/>
        </w:rPr>
        <w:fldChar w:fldCharType="separate"/>
      </w:r>
      <w:ins w:id="2264" w:author="Alina Frey [2]" w:date="2017-11-21T10:58:00Z">
        <w:r w:rsidR="003B7B8C">
          <w:rPr>
            <w:noProof/>
            <w:webHidden/>
          </w:rPr>
          <w:t>124</w:t>
        </w:r>
      </w:ins>
      <w:ins w:id="2265" w:author="Alina Frey" w:date="2017-11-21T10:43:00Z">
        <w:r>
          <w:rPr>
            <w:noProof/>
            <w:webHidden/>
          </w:rPr>
          <w:fldChar w:fldCharType="end"/>
        </w:r>
        <w:r w:rsidRPr="00DA2368">
          <w:rPr>
            <w:rStyle w:val="Hyperlink"/>
            <w:noProof/>
          </w:rPr>
          <w:fldChar w:fldCharType="end"/>
        </w:r>
      </w:ins>
    </w:p>
    <w:p w14:paraId="67837203" w14:textId="145F9773" w:rsidR="00672E26" w:rsidRDefault="00672E26">
      <w:pPr>
        <w:pStyle w:val="TableofFigures"/>
        <w:tabs>
          <w:tab w:val="right" w:leader="dot" w:pos="9350"/>
        </w:tabs>
        <w:rPr>
          <w:ins w:id="2266" w:author="Alina Frey" w:date="2017-11-21T10:43:00Z"/>
          <w:rFonts w:asciiTheme="minorHAnsi" w:eastAsiaTheme="minorEastAsia" w:hAnsiTheme="minorHAnsi" w:cstheme="minorBidi"/>
          <w:noProof/>
          <w:color w:val="auto"/>
          <w:sz w:val="22"/>
        </w:rPr>
      </w:pPr>
      <w:ins w:id="2267" w:author="Alina Frey" w:date="2017-11-21T10:43:00Z">
        <w:r w:rsidRPr="00DA2368">
          <w:rPr>
            <w:rStyle w:val="Hyperlink"/>
            <w:noProof/>
          </w:rPr>
          <w:fldChar w:fldCharType="begin"/>
        </w:r>
        <w:r w:rsidRPr="00DA2368">
          <w:rPr>
            <w:rStyle w:val="Hyperlink"/>
            <w:noProof/>
          </w:rPr>
          <w:instrText xml:space="preserve"> </w:instrText>
        </w:r>
        <w:r>
          <w:rPr>
            <w:noProof/>
          </w:rPr>
          <w:instrText>HYPERLINK \l "_Toc499024654"</w:instrText>
        </w:r>
        <w:r w:rsidRPr="00DA2368">
          <w:rPr>
            <w:rStyle w:val="Hyperlink"/>
            <w:noProof/>
          </w:rPr>
          <w:instrText xml:space="preserve"> </w:instrText>
        </w:r>
        <w:r w:rsidRPr="00DA2368">
          <w:rPr>
            <w:rStyle w:val="Hyperlink"/>
            <w:noProof/>
          </w:rPr>
          <w:fldChar w:fldCharType="separate"/>
        </w:r>
        <w:r w:rsidRPr="00DA2368">
          <w:rPr>
            <w:rStyle w:val="Hyperlink"/>
            <w:noProof/>
          </w:rPr>
          <w:t>Figure 190: Lab Results</w:t>
        </w:r>
        <w:r>
          <w:rPr>
            <w:noProof/>
            <w:webHidden/>
          </w:rPr>
          <w:tab/>
        </w:r>
        <w:r>
          <w:rPr>
            <w:noProof/>
            <w:webHidden/>
          </w:rPr>
          <w:fldChar w:fldCharType="begin"/>
        </w:r>
        <w:r>
          <w:rPr>
            <w:noProof/>
            <w:webHidden/>
          </w:rPr>
          <w:instrText xml:space="preserve"> PAGEREF _Toc499024654 \h </w:instrText>
        </w:r>
      </w:ins>
      <w:r>
        <w:rPr>
          <w:noProof/>
          <w:webHidden/>
        </w:rPr>
      </w:r>
      <w:r>
        <w:rPr>
          <w:noProof/>
          <w:webHidden/>
        </w:rPr>
        <w:fldChar w:fldCharType="separate"/>
      </w:r>
      <w:ins w:id="2268" w:author="Alina Frey [2]" w:date="2017-11-21T10:58:00Z">
        <w:r w:rsidR="003B7B8C">
          <w:rPr>
            <w:noProof/>
            <w:webHidden/>
          </w:rPr>
          <w:t>125</w:t>
        </w:r>
      </w:ins>
      <w:ins w:id="2269" w:author="Alina Frey" w:date="2017-11-21T10:43:00Z">
        <w:r>
          <w:rPr>
            <w:noProof/>
            <w:webHidden/>
          </w:rPr>
          <w:fldChar w:fldCharType="end"/>
        </w:r>
        <w:r w:rsidRPr="00DA2368">
          <w:rPr>
            <w:rStyle w:val="Hyperlink"/>
            <w:noProof/>
          </w:rPr>
          <w:fldChar w:fldCharType="end"/>
        </w:r>
      </w:ins>
    </w:p>
    <w:p w14:paraId="38B9CBAF" w14:textId="249F2742" w:rsidR="00672E26" w:rsidRDefault="00672E26">
      <w:pPr>
        <w:pStyle w:val="TableofFigures"/>
        <w:tabs>
          <w:tab w:val="right" w:leader="dot" w:pos="9350"/>
        </w:tabs>
        <w:rPr>
          <w:ins w:id="2270" w:author="Alina Frey" w:date="2017-11-21T10:43:00Z"/>
          <w:rFonts w:asciiTheme="minorHAnsi" w:eastAsiaTheme="minorEastAsia" w:hAnsiTheme="minorHAnsi" w:cstheme="minorBidi"/>
          <w:noProof/>
          <w:color w:val="auto"/>
          <w:sz w:val="22"/>
        </w:rPr>
      </w:pPr>
      <w:ins w:id="2271" w:author="Alina Frey" w:date="2017-11-21T10:43:00Z">
        <w:r w:rsidRPr="00DA2368">
          <w:rPr>
            <w:rStyle w:val="Hyperlink"/>
            <w:noProof/>
          </w:rPr>
          <w:fldChar w:fldCharType="begin"/>
        </w:r>
        <w:r w:rsidRPr="00DA2368">
          <w:rPr>
            <w:rStyle w:val="Hyperlink"/>
            <w:noProof/>
          </w:rPr>
          <w:instrText xml:space="preserve"> </w:instrText>
        </w:r>
        <w:r>
          <w:rPr>
            <w:noProof/>
          </w:rPr>
          <w:instrText>HYPERLINK \l "_Toc499024655"</w:instrText>
        </w:r>
        <w:r w:rsidRPr="00DA2368">
          <w:rPr>
            <w:rStyle w:val="Hyperlink"/>
            <w:noProof/>
          </w:rPr>
          <w:instrText xml:space="preserve"> </w:instrText>
        </w:r>
        <w:r w:rsidRPr="00DA2368">
          <w:rPr>
            <w:rStyle w:val="Hyperlink"/>
            <w:noProof/>
          </w:rPr>
          <w:fldChar w:fldCharType="separate"/>
        </w:r>
        <w:r w:rsidRPr="00DA2368">
          <w:rPr>
            <w:rStyle w:val="Hyperlink"/>
            <w:noProof/>
          </w:rPr>
          <w:t>Figure 191: Lab Results (continued)</w:t>
        </w:r>
        <w:r>
          <w:rPr>
            <w:noProof/>
            <w:webHidden/>
          </w:rPr>
          <w:tab/>
        </w:r>
        <w:r>
          <w:rPr>
            <w:noProof/>
            <w:webHidden/>
          </w:rPr>
          <w:fldChar w:fldCharType="begin"/>
        </w:r>
        <w:r>
          <w:rPr>
            <w:noProof/>
            <w:webHidden/>
          </w:rPr>
          <w:instrText xml:space="preserve"> PAGEREF _Toc499024655 \h </w:instrText>
        </w:r>
      </w:ins>
      <w:r>
        <w:rPr>
          <w:noProof/>
          <w:webHidden/>
        </w:rPr>
      </w:r>
      <w:r>
        <w:rPr>
          <w:noProof/>
          <w:webHidden/>
        </w:rPr>
        <w:fldChar w:fldCharType="separate"/>
      </w:r>
      <w:ins w:id="2272" w:author="Alina Frey [2]" w:date="2017-11-21T10:58:00Z">
        <w:r w:rsidR="003B7B8C">
          <w:rPr>
            <w:noProof/>
            <w:webHidden/>
          </w:rPr>
          <w:t>125</w:t>
        </w:r>
      </w:ins>
      <w:ins w:id="2273" w:author="Alina Frey" w:date="2017-11-21T10:43:00Z">
        <w:r>
          <w:rPr>
            <w:noProof/>
            <w:webHidden/>
          </w:rPr>
          <w:fldChar w:fldCharType="end"/>
        </w:r>
        <w:r w:rsidRPr="00DA2368">
          <w:rPr>
            <w:rStyle w:val="Hyperlink"/>
            <w:noProof/>
          </w:rPr>
          <w:fldChar w:fldCharType="end"/>
        </w:r>
      </w:ins>
    </w:p>
    <w:p w14:paraId="4AC7D64F" w14:textId="26EDC8C5" w:rsidR="00672E26" w:rsidRDefault="00672E26">
      <w:pPr>
        <w:pStyle w:val="TableofFigures"/>
        <w:tabs>
          <w:tab w:val="right" w:leader="dot" w:pos="9350"/>
        </w:tabs>
        <w:rPr>
          <w:ins w:id="2274" w:author="Alina Frey" w:date="2017-11-21T10:43:00Z"/>
          <w:rFonts w:asciiTheme="minorHAnsi" w:eastAsiaTheme="minorEastAsia" w:hAnsiTheme="minorHAnsi" w:cstheme="minorBidi"/>
          <w:noProof/>
          <w:color w:val="auto"/>
          <w:sz w:val="22"/>
        </w:rPr>
      </w:pPr>
      <w:ins w:id="2275" w:author="Alina Frey" w:date="2017-11-21T10:43:00Z">
        <w:r w:rsidRPr="00DA2368">
          <w:rPr>
            <w:rStyle w:val="Hyperlink"/>
            <w:noProof/>
          </w:rPr>
          <w:fldChar w:fldCharType="begin"/>
        </w:r>
        <w:r w:rsidRPr="00DA2368">
          <w:rPr>
            <w:rStyle w:val="Hyperlink"/>
            <w:noProof/>
          </w:rPr>
          <w:instrText xml:space="preserve"> </w:instrText>
        </w:r>
        <w:r>
          <w:rPr>
            <w:noProof/>
          </w:rPr>
          <w:instrText>HYPERLINK \l "_Toc499024656"</w:instrText>
        </w:r>
        <w:r w:rsidRPr="00DA2368">
          <w:rPr>
            <w:rStyle w:val="Hyperlink"/>
            <w:noProof/>
          </w:rPr>
          <w:instrText xml:space="preserve"> </w:instrText>
        </w:r>
        <w:r w:rsidRPr="00DA2368">
          <w:rPr>
            <w:rStyle w:val="Hyperlink"/>
            <w:noProof/>
          </w:rPr>
          <w:fldChar w:fldCharType="separate"/>
        </w:r>
        <w:r w:rsidRPr="00DA2368">
          <w:rPr>
            <w:rStyle w:val="Hyperlink"/>
            <w:noProof/>
          </w:rPr>
          <w:t>Figure 192: Labs – Filters</w:t>
        </w:r>
        <w:r>
          <w:rPr>
            <w:noProof/>
            <w:webHidden/>
          </w:rPr>
          <w:tab/>
        </w:r>
        <w:r>
          <w:rPr>
            <w:noProof/>
            <w:webHidden/>
          </w:rPr>
          <w:fldChar w:fldCharType="begin"/>
        </w:r>
        <w:r>
          <w:rPr>
            <w:noProof/>
            <w:webHidden/>
          </w:rPr>
          <w:instrText xml:space="preserve"> PAGEREF _Toc499024656 \h </w:instrText>
        </w:r>
      </w:ins>
      <w:r>
        <w:rPr>
          <w:noProof/>
          <w:webHidden/>
        </w:rPr>
      </w:r>
      <w:r>
        <w:rPr>
          <w:noProof/>
          <w:webHidden/>
        </w:rPr>
        <w:fldChar w:fldCharType="separate"/>
      </w:r>
      <w:ins w:id="2276" w:author="Alina Frey [2]" w:date="2017-11-21T10:58:00Z">
        <w:r w:rsidR="003B7B8C">
          <w:rPr>
            <w:noProof/>
            <w:webHidden/>
          </w:rPr>
          <w:t>126</w:t>
        </w:r>
      </w:ins>
      <w:ins w:id="2277" w:author="Alina Frey" w:date="2017-11-21T10:43:00Z">
        <w:r>
          <w:rPr>
            <w:noProof/>
            <w:webHidden/>
          </w:rPr>
          <w:fldChar w:fldCharType="end"/>
        </w:r>
        <w:r w:rsidRPr="00DA2368">
          <w:rPr>
            <w:rStyle w:val="Hyperlink"/>
            <w:noProof/>
          </w:rPr>
          <w:fldChar w:fldCharType="end"/>
        </w:r>
      </w:ins>
    </w:p>
    <w:p w14:paraId="6F757774" w14:textId="17CCDFC7" w:rsidR="00672E26" w:rsidRDefault="00672E26">
      <w:pPr>
        <w:pStyle w:val="TableofFigures"/>
        <w:tabs>
          <w:tab w:val="right" w:leader="dot" w:pos="9350"/>
        </w:tabs>
        <w:rPr>
          <w:ins w:id="2278" w:author="Alina Frey" w:date="2017-11-21T10:43:00Z"/>
          <w:rFonts w:asciiTheme="minorHAnsi" w:eastAsiaTheme="minorEastAsia" w:hAnsiTheme="minorHAnsi" w:cstheme="minorBidi"/>
          <w:noProof/>
          <w:color w:val="auto"/>
          <w:sz w:val="22"/>
        </w:rPr>
      </w:pPr>
      <w:ins w:id="2279" w:author="Alina Frey" w:date="2017-11-21T10:43:00Z">
        <w:r w:rsidRPr="00DA2368">
          <w:rPr>
            <w:rStyle w:val="Hyperlink"/>
            <w:noProof/>
          </w:rPr>
          <w:fldChar w:fldCharType="begin"/>
        </w:r>
        <w:r w:rsidRPr="00DA2368">
          <w:rPr>
            <w:rStyle w:val="Hyperlink"/>
            <w:noProof/>
          </w:rPr>
          <w:instrText xml:space="preserve"> </w:instrText>
        </w:r>
        <w:r>
          <w:rPr>
            <w:noProof/>
          </w:rPr>
          <w:instrText>HYPERLINK \l "_Toc499024657"</w:instrText>
        </w:r>
        <w:r w:rsidRPr="00DA2368">
          <w:rPr>
            <w:rStyle w:val="Hyperlink"/>
            <w:noProof/>
          </w:rPr>
          <w:instrText xml:space="preserve"> </w:instrText>
        </w:r>
        <w:r w:rsidRPr="00DA2368">
          <w:rPr>
            <w:rStyle w:val="Hyperlink"/>
            <w:noProof/>
          </w:rPr>
          <w:fldChar w:fldCharType="separate"/>
        </w:r>
        <w:r w:rsidRPr="00DA2368">
          <w:rPr>
            <w:rStyle w:val="Hyperlink"/>
            <w:noProof/>
          </w:rPr>
          <w:t>Figure 193: Clinical Exchange Documents</w:t>
        </w:r>
        <w:r>
          <w:rPr>
            <w:noProof/>
            <w:webHidden/>
          </w:rPr>
          <w:tab/>
        </w:r>
        <w:r>
          <w:rPr>
            <w:noProof/>
            <w:webHidden/>
          </w:rPr>
          <w:fldChar w:fldCharType="begin"/>
        </w:r>
        <w:r>
          <w:rPr>
            <w:noProof/>
            <w:webHidden/>
          </w:rPr>
          <w:instrText xml:space="preserve"> PAGEREF _Toc499024657 \h </w:instrText>
        </w:r>
      </w:ins>
      <w:r>
        <w:rPr>
          <w:noProof/>
          <w:webHidden/>
        </w:rPr>
      </w:r>
      <w:r>
        <w:rPr>
          <w:noProof/>
          <w:webHidden/>
        </w:rPr>
        <w:fldChar w:fldCharType="separate"/>
      </w:r>
      <w:ins w:id="2280" w:author="Alina Frey [2]" w:date="2017-11-21T10:58:00Z">
        <w:r w:rsidR="003B7B8C">
          <w:rPr>
            <w:noProof/>
            <w:webHidden/>
          </w:rPr>
          <w:t>127</w:t>
        </w:r>
      </w:ins>
      <w:ins w:id="2281" w:author="Alina Frey" w:date="2017-11-21T10:43:00Z">
        <w:r>
          <w:rPr>
            <w:noProof/>
            <w:webHidden/>
          </w:rPr>
          <w:fldChar w:fldCharType="end"/>
        </w:r>
        <w:r w:rsidRPr="00DA2368">
          <w:rPr>
            <w:rStyle w:val="Hyperlink"/>
            <w:noProof/>
          </w:rPr>
          <w:fldChar w:fldCharType="end"/>
        </w:r>
      </w:ins>
    </w:p>
    <w:p w14:paraId="0874866B" w14:textId="1B265BC0" w:rsidR="00672E26" w:rsidRDefault="00672E26">
      <w:pPr>
        <w:pStyle w:val="TableofFigures"/>
        <w:tabs>
          <w:tab w:val="right" w:leader="dot" w:pos="9350"/>
        </w:tabs>
        <w:rPr>
          <w:ins w:id="2282" w:author="Alina Frey" w:date="2017-11-21T10:43:00Z"/>
          <w:rFonts w:asciiTheme="minorHAnsi" w:eastAsiaTheme="minorEastAsia" w:hAnsiTheme="minorHAnsi" w:cstheme="minorBidi"/>
          <w:noProof/>
          <w:color w:val="auto"/>
          <w:sz w:val="22"/>
        </w:rPr>
      </w:pPr>
      <w:ins w:id="2283" w:author="Alina Frey" w:date="2017-11-21T10:43:00Z">
        <w:r w:rsidRPr="00DA2368">
          <w:rPr>
            <w:rStyle w:val="Hyperlink"/>
            <w:noProof/>
          </w:rPr>
          <w:fldChar w:fldCharType="begin"/>
        </w:r>
        <w:r w:rsidRPr="00DA2368">
          <w:rPr>
            <w:rStyle w:val="Hyperlink"/>
            <w:noProof/>
          </w:rPr>
          <w:instrText xml:space="preserve"> </w:instrText>
        </w:r>
        <w:r>
          <w:rPr>
            <w:noProof/>
          </w:rPr>
          <w:instrText>HYPERLINK \l "_Toc499024658"</w:instrText>
        </w:r>
        <w:r w:rsidRPr="00DA2368">
          <w:rPr>
            <w:rStyle w:val="Hyperlink"/>
            <w:noProof/>
          </w:rPr>
          <w:instrText xml:space="preserve"> </w:instrText>
        </w:r>
        <w:r w:rsidRPr="00DA2368">
          <w:rPr>
            <w:rStyle w:val="Hyperlink"/>
            <w:noProof/>
          </w:rPr>
          <w:fldChar w:fldCharType="separate"/>
        </w:r>
        <w:r w:rsidRPr="00DA2368">
          <w:rPr>
            <w:rStyle w:val="Hyperlink"/>
            <w:noProof/>
          </w:rPr>
          <w:t>Figure 194: Clinical Exchange Documents Options</w:t>
        </w:r>
        <w:r>
          <w:rPr>
            <w:noProof/>
            <w:webHidden/>
          </w:rPr>
          <w:tab/>
        </w:r>
        <w:r>
          <w:rPr>
            <w:noProof/>
            <w:webHidden/>
          </w:rPr>
          <w:fldChar w:fldCharType="begin"/>
        </w:r>
        <w:r>
          <w:rPr>
            <w:noProof/>
            <w:webHidden/>
          </w:rPr>
          <w:instrText xml:space="preserve"> PAGEREF _Toc499024658 \h </w:instrText>
        </w:r>
      </w:ins>
      <w:r>
        <w:rPr>
          <w:noProof/>
          <w:webHidden/>
        </w:rPr>
      </w:r>
      <w:r>
        <w:rPr>
          <w:noProof/>
          <w:webHidden/>
        </w:rPr>
        <w:fldChar w:fldCharType="separate"/>
      </w:r>
      <w:ins w:id="2284" w:author="Alina Frey [2]" w:date="2017-11-21T10:58:00Z">
        <w:r w:rsidR="003B7B8C">
          <w:rPr>
            <w:noProof/>
            <w:webHidden/>
          </w:rPr>
          <w:t>128</w:t>
        </w:r>
      </w:ins>
      <w:ins w:id="2285" w:author="Alina Frey" w:date="2017-11-21T10:43:00Z">
        <w:r>
          <w:rPr>
            <w:noProof/>
            <w:webHidden/>
          </w:rPr>
          <w:fldChar w:fldCharType="end"/>
        </w:r>
        <w:r w:rsidRPr="00DA2368">
          <w:rPr>
            <w:rStyle w:val="Hyperlink"/>
            <w:noProof/>
          </w:rPr>
          <w:fldChar w:fldCharType="end"/>
        </w:r>
      </w:ins>
    </w:p>
    <w:p w14:paraId="79557249" w14:textId="28EA44ED" w:rsidR="00672E26" w:rsidRDefault="00672E26">
      <w:pPr>
        <w:pStyle w:val="TableofFigures"/>
        <w:tabs>
          <w:tab w:val="right" w:leader="dot" w:pos="9350"/>
        </w:tabs>
        <w:rPr>
          <w:ins w:id="2286" w:author="Alina Frey" w:date="2017-11-21T10:43:00Z"/>
          <w:rFonts w:asciiTheme="minorHAnsi" w:eastAsiaTheme="minorEastAsia" w:hAnsiTheme="minorHAnsi" w:cstheme="minorBidi"/>
          <w:noProof/>
          <w:color w:val="auto"/>
          <w:sz w:val="22"/>
        </w:rPr>
      </w:pPr>
      <w:ins w:id="2287" w:author="Alina Frey" w:date="2017-11-21T10:43:00Z">
        <w:r w:rsidRPr="00DA2368">
          <w:rPr>
            <w:rStyle w:val="Hyperlink"/>
            <w:noProof/>
          </w:rPr>
          <w:fldChar w:fldCharType="begin"/>
        </w:r>
        <w:r w:rsidRPr="00DA2368">
          <w:rPr>
            <w:rStyle w:val="Hyperlink"/>
            <w:noProof/>
          </w:rPr>
          <w:instrText xml:space="preserve"> </w:instrText>
        </w:r>
        <w:r>
          <w:rPr>
            <w:noProof/>
          </w:rPr>
          <w:instrText>HYPERLINK \l "_Toc499024659"</w:instrText>
        </w:r>
        <w:r w:rsidRPr="00DA2368">
          <w:rPr>
            <w:rStyle w:val="Hyperlink"/>
            <w:noProof/>
          </w:rPr>
          <w:instrText xml:space="preserve"> </w:instrText>
        </w:r>
        <w:r w:rsidRPr="00DA2368">
          <w:rPr>
            <w:rStyle w:val="Hyperlink"/>
            <w:noProof/>
          </w:rPr>
          <w:fldChar w:fldCharType="separate"/>
        </w:r>
        <w:r w:rsidRPr="00DA2368">
          <w:rPr>
            <w:rStyle w:val="Hyperlink"/>
            <w:noProof/>
          </w:rPr>
          <w:t>Figure 195: Document View</w:t>
        </w:r>
        <w:r>
          <w:rPr>
            <w:noProof/>
            <w:webHidden/>
          </w:rPr>
          <w:tab/>
        </w:r>
        <w:r>
          <w:rPr>
            <w:noProof/>
            <w:webHidden/>
          </w:rPr>
          <w:fldChar w:fldCharType="begin"/>
        </w:r>
        <w:r>
          <w:rPr>
            <w:noProof/>
            <w:webHidden/>
          </w:rPr>
          <w:instrText xml:space="preserve"> PAGEREF _Toc499024659 \h </w:instrText>
        </w:r>
      </w:ins>
      <w:r>
        <w:rPr>
          <w:noProof/>
          <w:webHidden/>
        </w:rPr>
      </w:r>
      <w:r>
        <w:rPr>
          <w:noProof/>
          <w:webHidden/>
        </w:rPr>
        <w:fldChar w:fldCharType="separate"/>
      </w:r>
      <w:ins w:id="2288" w:author="Alina Frey [2]" w:date="2017-11-21T10:58:00Z">
        <w:r w:rsidR="003B7B8C">
          <w:rPr>
            <w:noProof/>
            <w:webHidden/>
          </w:rPr>
          <w:t>129</w:t>
        </w:r>
      </w:ins>
      <w:ins w:id="2289" w:author="Alina Frey" w:date="2017-11-21T10:43:00Z">
        <w:r>
          <w:rPr>
            <w:noProof/>
            <w:webHidden/>
          </w:rPr>
          <w:fldChar w:fldCharType="end"/>
        </w:r>
        <w:r w:rsidRPr="00DA2368">
          <w:rPr>
            <w:rStyle w:val="Hyperlink"/>
            <w:noProof/>
          </w:rPr>
          <w:fldChar w:fldCharType="end"/>
        </w:r>
      </w:ins>
    </w:p>
    <w:p w14:paraId="5E0E5C4B" w14:textId="74D74DDB" w:rsidR="00672E26" w:rsidRDefault="00672E26">
      <w:pPr>
        <w:pStyle w:val="TableofFigures"/>
        <w:tabs>
          <w:tab w:val="right" w:leader="dot" w:pos="9350"/>
        </w:tabs>
        <w:rPr>
          <w:ins w:id="2290" w:author="Alina Frey" w:date="2017-11-21T10:43:00Z"/>
          <w:rFonts w:asciiTheme="minorHAnsi" w:eastAsiaTheme="minorEastAsia" w:hAnsiTheme="minorHAnsi" w:cstheme="minorBidi"/>
          <w:noProof/>
          <w:color w:val="auto"/>
          <w:sz w:val="22"/>
        </w:rPr>
      </w:pPr>
      <w:ins w:id="2291" w:author="Alina Frey" w:date="2017-11-21T10:43:00Z">
        <w:r w:rsidRPr="00DA2368">
          <w:rPr>
            <w:rStyle w:val="Hyperlink"/>
            <w:noProof/>
          </w:rPr>
          <w:fldChar w:fldCharType="begin"/>
        </w:r>
        <w:r w:rsidRPr="00DA2368">
          <w:rPr>
            <w:rStyle w:val="Hyperlink"/>
            <w:noProof/>
          </w:rPr>
          <w:instrText xml:space="preserve"> </w:instrText>
        </w:r>
        <w:r>
          <w:rPr>
            <w:noProof/>
          </w:rPr>
          <w:instrText>HYPERLINK \l "_Toc499024660"</w:instrText>
        </w:r>
        <w:r w:rsidRPr="00DA2368">
          <w:rPr>
            <w:rStyle w:val="Hyperlink"/>
            <w:noProof/>
          </w:rPr>
          <w:instrText xml:space="preserve"> </w:instrText>
        </w:r>
        <w:r w:rsidRPr="00DA2368">
          <w:rPr>
            <w:rStyle w:val="Hyperlink"/>
            <w:noProof/>
          </w:rPr>
          <w:fldChar w:fldCharType="separate"/>
        </w:r>
        <w:r w:rsidRPr="00DA2368">
          <w:rPr>
            <w:rStyle w:val="Hyperlink"/>
            <w:noProof/>
          </w:rPr>
          <w:t>Figure 196: Receive Document</w:t>
        </w:r>
        <w:r>
          <w:rPr>
            <w:noProof/>
            <w:webHidden/>
          </w:rPr>
          <w:tab/>
        </w:r>
        <w:r>
          <w:rPr>
            <w:noProof/>
            <w:webHidden/>
          </w:rPr>
          <w:fldChar w:fldCharType="begin"/>
        </w:r>
        <w:r>
          <w:rPr>
            <w:noProof/>
            <w:webHidden/>
          </w:rPr>
          <w:instrText xml:space="preserve"> PAGEREF _Toc499024660 \h </w:instrText>
        </w:r>
      </w:ins>
      <w:r>
        <w:rPr>
          <w:noProof/>
          <w:webHidden/>
        </w:rPr>
      </w:r>
      <w:r>
        <w:rPr>
          <w:noProof/>
          <w:webHidden/>
        </w:rPr>
        <w:fldChar w:fldCharType="separate"/>
      </w:r>
      <w:ins w:id="2292" w:author="Alina Frey [2]" w:date="2017-11-21T10:58:00Z">
        <w:r w:rsidR="003B7B8C">
          <w:rPr>
            <w:noProof/>
            <w:webHidden/>
          </w:rPr>
          <w:t>130</w:t>
        </w:r>
      </w:ins>
      <w:ins w:id="2293" w:author="Alina Frey" w:date="2017-11-21T10:43:00Z">
        <w:r>
          <w:rPr>
            <w:noProof/>
            <w:webHidden/>
          </w:rPr>
          <w:fldChar w:fldCharType="end"/>
        </w:r>
        <w:r w:rsidRPr="00DA2368">
          <w:rPr>
            <w:rStyle w:val="Hyperlink"/>
            <w:noProof/>
          </w:rPr>
          <w:fldChar w:fldCharType="end"/>
        </w:r>
      </w:ins>
    </w:p>
    <w:p w14:paraId="67F79A29" w14:textId="68DC6D7D" w:rsidR="00672E26" w:rsidRDefault="00672E26">
      <w:pPr>
        <w:pStyle w:val="TableofFigures"/>
        <w:tabs>
          <w:tab w:val="right" w:leader="dot" w:pos="9350"/>
        </w:tabs>
        <w:rPr>
          <w:ins w:id="2294" w:author="Alina Frey" w:date="2017-11-21T10:43:00Z"/>
          <w:rFonts w:asciiTheme="minorHAnsi" w:eastAsiaTheme="minorEastAsia" w:hAnsiTheme="minorHAnsi" w:cstheme="minorBidi"/>
          <w:noProof/>
          <w:color w:val="auto"/>
          <w:sz w:val="22"/>
        </w:rPr>
      </w:pPr>
      <w:ins w:id="2295" w:author="Alina Frey" w:date="2017-11-21T10:43:00Z">
        <w:r w:rsidRPr="00DA2368">
          <w:rPr>
            <w:rStyle w:val="Hyperlink"/>
            <w:noProof/>
          </w:rPr>
          <w:fldChar w:fldCharType="begin"/>
        </w:r>
        <w:r w:rsidRPr="00DA2368">
          <w:rPr>
            <w:rStyle w:val="Hyperlink"/>
            <w:noProof/>
          </w:rPr>
          <w:instrText xml:space="preserve"> </w:instrText>
        </w:r>
        <w:r>
          <w:rPr>
            <w:noProof/>
          </w:rPr>
          <w:instrText>HYPERLINK \l "_Toc499024661"</w:instrText>
        </w:r>
        <w:r w:rsidRPr="00DA2368">
          <w:rPr>
            <w:rStyle w:val="Hyperlink"/>
            <w:noProof/>
          </w:rPr>
          <w:instrText xml:space="preserve"> </w:instrText>
        </w:r>
        <w:r w:rsidRPr="00DA2368">
          <w:rPr>
            <w:rStyle w:val="Hyperlink"/>
            <w:noProof/>
          </w:rPr>
          <w:fldChar w:fldCharType="separate"/>
        </w:r>
        <w:r w:rsidRPr="00DA2368">
          <w:rPr>
            <w:rStyle w:val="Hyperlink"/>
            <w:noProof/>
          </w:rPr>
          <w:t>Figure 197: Clinical Exchange Documents – Review uploaded document</w:t>
        </w:r>
        <w:r>
          <w:rPr>
            <w:noProof/>
            <w:webHidden/>
          </w:rPr>
          <w:tab/>
        </w:r>
        <w:r>
          <w:rPr>
            <w:noProof/>
            <w:webHidden/>
          </w:rPr>
          <w:fldChar w:fldCharType="begin"/>
        </w:r>
        <w:r>
          <w:rPr>
            <w:noProof/>
            <w:webHidden/>
          </w:rPr>
          <w:instrText xml:space="preserve"> PAGEREF _Toc499024661 \h </w:instrText>
        </w:r>
      </w:ins>
      <w:r>
        <w:rPr>
          <w:noProof/>
          <w:webHidden/>
        </w:rPr>
      </w:r>
      <w:r>
        <w:rPr>
          <w:noProof/>
          <w:webHidden/>
        </w:rPr>
        <w:fldChar w:fldCharType="separate"/>
      </w:r>
      <w:ins w:id="2296" w:author="Alina Frey [2]" w:date="2017-11-21T10:58:00Z">
        <w:r w:rsidR="003B7B8C">
          <w:rPr>
            <w:noProof/>
            <w:webHidden/>
          </w:rPr>
          <w:t>131</w:t>
        </w:r>
      </w:ins>
      <w:ins w:id="2297" w:author="Alina Frey" w:date="2017-11-21T10:43:00Z">
        <w:r>
          <w:rPr>
            <w:noProof/>
            <w:webHidden/>
          </w:rPr>
          <w:fldChar w:fldCharType="end"/>
        </w:r>
        <w:r w:rsidRPr="00DA2368">
          <w:rPr>
            <w:rStyle w:val="Hyperlink"/>
            <w:noProof/>
          </w:rPr>
          <w:fldChar w:fldCharType="end"/>
        </w:r>
      </w:ins>
    </w:p>
    <w:p w14:paraId="20E20CD5" w14:textId="0C68BCB6" w:rsidR="00672E26" w:rsidRDefault="00672E26">
      <w:pPr>
        <w:pStyle w:val="TableofFigures"/>
        <w:tabs>
          <w:tab w:val="right" w:leader="dot" w:pos="9350"/>
        </w:tabs>
        <w:rPr>
          <w:ins w:id="2298" w:author="Alina Frey" w:date="2017-11-21T10:43:00Z"/>
          <w:rFonts w:asciiTheme="minorHAnsi" w:eastAsiaTheme="minorEastAsia" w:hAnsiTheme="minorHAnsi" w:cstheme="minorBidi"/>
          <w:noProof/>
          <w:color w:val="auto"/>
          <w:sz w:val="22"/>
        </w:rPr>
      </w:pPr>
      <w:ins w:id="2299" w:author="Alina Frey" w:date="2017-11-21T10:43:00Z">
        <w:r w:rsidRPr="00DA2368">
          <w:rPr>
            <w:rStyle w:val="Hyperlink"/>
            <w:noProof/>
          </w:rPr>
          <w:fldChar w:fldCharType="begin"/>
        </w:r>
        <w:r w:rsidRPr="00DA2368">
          <w:rPr>
            <w:rStyle w:val="Hyperlink"/>
            <w:noProof/>
          </w:rPr>
          <w:instrText xml:space="preserve"> </w:instrText>
        </w:r>
        <w:r>
          <w:rPr>
            <w:noProof/>
          </w:rPr>
          <w:instrText>HYPERLINK \l "_Toc499024662"</w:instrText>
        </w:r>
        <w:r w:rsidRPr="00DA2368">
          <w:rPr>
            <w:rStyle w:val="Hyperlink"/>
            <w:noProof/>
          </w:rPr>
          <w:instrText xml:space="preserve"> </w:instrText>
        </w:r>
        <w:r w:rsidRPr="00DA2368">
          <w:rPr>
            <w:rStyle w:val="Hyperlink"/>
            <w:noProof/>
          </w:rPr>
          <w:fldChar w:fldCharType="separate"/>
        </w:r>
        <w:r w:rsidRPr="00DA2368">
          <w:rPr>
            <w:rStyle w:val="Hyperlink"/>
            <w:noProof/>
          </w:rPr>
          <w:t>Figure 198: Clinical Exchange Documents – Confirm Patient on upload</w:t>
        </w:r>
        <w:r>
          <w:rPr>
            <w:noProof/>
            <w:webHidden/>
          </w:rPr>
          <w:tab/>
        </w:r>
        <w:r>
          <w:rPr>
            <w:noProof/>
            <w:webHidden/>
          </w:rPr>
          <w:fldChar w:fldCharType="begin"/>
        </w:r>
        <w:r>
          <w:rPr>
            <w:noProof/>
            <w:webHidden/>
          </w:rPr>
          <w:instrText xml:space="preserve"> PAGEREF _Toc499024662 \h </w:instrText>
        </w:r>
      </w:ins>
      <w:r>
        <w:rPr>
          <w:noProof/>
          <w:webHidden/>
        </w:rPr>
      </w:r>
      <w:r>
        <w:rPr>
          <w:noProof/>
          <w:webHidden/>
        </w:rPr>
        <w:fldChar w:fldCharType="separate"/>
      </w:r>
      <w:ins w:id="2300" w:author="Alina Frey [2]" w:date="2017-11-21T10:58:00Z">
        <w:r w:rsidR="003B7B8C">
          <w:rPr>
            <w:noProof/>
            <w:webHidden/>
          </w:rPr>
          <w:t>131</w:t>
        </w:r>
      </w:ins>
      <w:ins w:id="2301" w:author="Alina Frey" w:date="2017-11-21T10:43:00Z">
        <w:r>
          <w:rPr>
            <w:noProof/>
            <w:webHidden/>
          </w:rPr>
          <w:fldChar w:fldCharType="end"/>
        </w:r>
        <w:r w:rsidRPr="00DA2368">
          <w:rPr>
            <w:rStyle w:val="Hyperlink"/>
            <w:noProof/>
          </w:rPr>
          <w:fldChar w:fldCharType="end"/>
        </w:r>
      </w:ins>
    </w:p>
    <w:p w14:paraId="1B131D79" w14:textId="3B8736D3" w:rsidR="00672E26" w:rsidRDefault="00672E26">
      <w:pPr>
        <w:pStyle w:val="TableofFigures"/>
        <w:tabs>
          <w:tab w:val="right" w:leader="dot" w:pos="9350"/>
        </w:tabs>
        <w:rPr>
          <w:ins w:id="2302" w:author="Alina Frey" w:date="2017-11-21T10:43:00Z"/>
          <w:rFonts w:asciiTheme="minorHAnsi" w:eastAsiaTheme="minorEastAsia" w:hAnsiTheme="minorHAnsi" w:cstheme="minorBidi"/>
          <w:noProof/>
          <w:color w:val="auto"/>
          <w:sz w:val="22"/>
        </w:rPr>
      </w:pPr>
      <w:ins w:id="2303" w:author="Alina Frey" w:date="2017-11-21T10:43:00Z">
        <w:r w:rsidRPr="00DA2368">
          <w:rPr>
            <w:rStyle w:val="Hyperlink"/>
            <w:noProof/>
          </w:rPr>
          <w:fldChar w:fldCharType="begin"/>
        </w:r>
        <w:r w:rsidRPr="00DA2368">
          <w:rPr>
            <w:rStyle w:val="Hyperlink"/>
            <w:noProof/>
          </w:rPr>
          <w:instrText xml:space="preserve"> </w:instrText>
        </w:r>
        <w:r>
          <w:rPr>
            <w:noProof/>
          </w:rPr>
          <w:instrText>HYPERLINK \l "_Toc499024663"</w:instrText>
        </w:r>
        <w:r w:rsidRPr="00DA2368">
          <w:rPr>
            <w:rStyle w:val="Hyperlink"/>
            <w:noProof/>
          </w:rPr>
          <w:instrText xml:space="preserve"> </w:instrText>
        </w:r>
        <w:r w:rsidRPr="00DA2368">
          <w:rPr>
            <w:rStyle w:val="Hyperlink"/>
            <w:noProof/>
          </w:rPr>
          <w:fldChar w:fldCharType="separate"/>
        </w:r>
        <w:r w:rsidRPr="00DA2368">
          <w:rPr>
            <w:rStyle w:val="Hyperlink"/>
            <w:noProof/>
          </w:rPr>
          <w:t>Figure 199: Select Data to Import</w:t>
        </w:r>
        <w:r>
          <w:rPr>
            <w:noProof/>
            <w:webHidden/>
          </w:rPr>
          <w:tab/>
        </w:r>
        <w:r>
          <w:rPr>
            <w:noProof/>
            <w:webHidden/>
          </w:rPr>
          <w:fldChar w:fldCharType="begin"/>
        </w:r>
        <w:r>
          <w:rPr>
            <w:noProof/>
            <w:webHidden/>
          </w:rPr>
          <w:instrText xml:space="preserve"> PAGEREF _Toc499024663 \h </w:instrText>
        </w:r>
      </w:ins>
      <w:r>
        <w:rPr>
          <w:noProof/>
          <w:webHidden/>
        </w:rPr>
      </w:r>
      <w:r>
        <w:rPr>
          <w:noProof/>
          <w:webHidden/>
        </w:rPr>
        <w:fldChar w:fldCharType="separate"/>
      </w:r>
      <w:ins w:id="2304" w:author="Alina Frey [2]" w:date="2017-11-21T10:58:00Z">
        <w:r w:rsidR="003B7B8C">
          <w:rPr>
            <w:noProof/>
            <w:webHidden/>
          </w:rPr>
          <w:t>132</w:t>
        </w:r>
      </w:ins>
      <w:ins w:id="2305" w:author="Alina Frey" w:date="2017-11-21T10:43:00Z">
        <w:r>
          <w:rPr>
            <w:noProof/>
            <w:webHidden/>
          </w:rPr>
          <w:fldChar w:fldCharType="end"/>
        </w:r>
        <w:r w:rsidRPr="00DA2368">
          <w:rPr>
            <w:rStyle w:val="Hyperlink"/>
            <w:noProof/>
          </w:rPr>
          <w:fldChar w:fldCharType="end"/>
        </w:r>
      </w:ins>
    </w:p>
    <w:p w14:paraId="475E797B" w14:textId="6C92034A" w:rsidR="00672E26" w:rsidRDefault="00672E26">
      <w:pPr>
        <w:pStyle w:val="TableofFigures"/>
        <w:tabs>
          <w:tab w:val="right" w:leader="dot" w:pos="9350"/>
        </w:tabs>
        <w:rPr>
          <w:ins w:id="2306" w:author="Alina Frey" w:date="2017-11-21T10:43:00Z"/>
          <w:rFonts w:asciiTheme="minorHAnsi" w:eastAsiaTheme="minorEastAsia" w:hAnsiTheme="minorHAnsi" w:cstheme="minorBidi"/>
          <w:noProof/>
          <w:color w:val="auto"/>
          <w:sz w:val="22"/>
        </w:rPr>
      </w:pPr>
      <w:ins w:id="2307" w:author="Alina Frey" w:date="2017-11-21T10:43:00Z">
        <w:r w:rsidRPr="00DA2368">
          <w:rPr>
            <w:rStyle w:val="Hyperlink"/>
            <w:noProof/>
          </w:rPr>
          <w:fldChar w:fldCharType="begin"/>
        </w:r>
        <w:r w:rsidRPr="00DA2368">
          <w:rPr>
            <w:rStyle w:val="Hyperlink"/>
            <w:noProof/>
          </w:rPr>
          <w:instrText xml:space="preserve"> </w:instrText>
        </w:r>
        <w:r>
          <w:rPr>
            <w:noProof/>
          </w:rPr>
          <w:instrText>HYPERLINK \l "_Toc499024664"</w:instrText>
        </w:r>
        <w:r w:rsidRPr="00DA2368">
          <w:rPr>
            <w:rStyle w:val="Hyperlink"/>
            <w:noProof/>
          </w:rPr>
          <w:instrText xml:space="preserve"> </w:instrText>
        </w:r>
        <w:r w:rsidRPr="00DA2368">
          <w:rPr>
            <w:rStyle w:val="Hyperlink"/>
            <w:noProof/>
          </w:rPr>
          <w:fldChar w:fldCharType="separate"/>
        </w:r>
        <w:r w:rsidRPr="00DA2368">
          <w:rPr>
            <w:rStyle w:val="Hyperlink"/>
            <w:noProof/>
          </w:rPr>
          <w:t>Figure 200: Electronic Signature for uploading clinical document</w:t>
        </w:r>
        <w:r>
          <w:rPr>
            <w:noProof/>
            <w:webHidden/>
          </w:rPr>
          <w:tab/>
        </w:r>
        <w:r>
          <w:rPr>
            <w:noProof/>
            <w:webHidden/>
          </w:rPr>
          <w:fldChar w:fldCharType="begin"/>
        </w:r>
        <w:r>
          <w:rPr>
            <w:noProof/>
            <w:webHidden/>
          </w:rPr>
          <w:instrText xml:space="preserve"> PAGEREF _Toc499024664 \h </w:instrText>
        </w:r>
      </w:ins>
      <w:r>
        <w:rPr>
          <w:noProof/>
          <w:webHidden/>
        </w:rPr>
      </w:r>
      <w:r>
        <w:rPr>
          <w:noProof/>
          <w:webHidden/>
        </w:rPr>
        <w:fldChar w:fldCharType="separate"/>
      </w:r>
      <w:ins w:id="2308" w:author="Alina Frey [2]" w:date="2017-11-21T10:58:00Z">
        <w:r w:rsidR="003B7B8C">
          <w:rPr>
            <w:noProof/>
            <w:webHidden/>
          </w:rPr>
          <w:t>132</w:t>
        </w:r>
      </w:ins>
      <w:ins w:id="2309" w:author="Alina Frey" w:date="2017-11-21T10:43:00Z">
        <w:r>
          <w:rPr>
            <w:noProof/>
            <w:webHidden/>
          </w:rPr>
          <w:fldChar w:fldCharType="end"/>
        </w:r>
        <w:r w:rsidRPr="00DA2368">
          <w:rPr>
            <w:rStyle w:val="Hyperlink"/>
            <w:noProof/>
          </w:rPr>
          <w:fldChar w:fldCharType="end"/>
        </w:r>
      </w:ins>
    </w:p>
    <w:p w14:paraId="0E674B50" w14:textId="4D01E027" w:rsidR="00672E26" w:rsidRDefault="00672E26">
      <w:pPr>
        <w:pStyle w:val="TableofFigures"/>
        <w:tabs>
          <w:tab w:val="right" w:leader="dot" w:pos="9350"/>
        </w:tabs>
        <w:rPr>
          <w:ins w:id="2310" w:author="Alina Frey" w:date="2017-11-21T10:43:00Z"/>
          <w:rFonts w:asciiTheme="minorHAnsi" w:eastAsiaTheme="minorEastAsia" w:hAnsiTheme="minorHAnsi" w:cstheme="minorBidi"/>
          <w:noProof/>
          <w:color w:val="auto"/>
          <w:sz w:val="22"/>
        </w:rPr>
      </w:pPr>
      <w:ins w:id="2311" w:author="Alina Frey" w:date="2017-11-21T10:43:00Z">
        <w:r w:rsidRPr="00DA2368">
          <w:rPr>
            <w:rStyle w:val="Hyperlink"/>
            <w:noProof/>
          </w:rPr>
          <w:fldChar w:fldCharType="begin"/>
        </w:r>
        <w:r w:rsidRPr="00DA2368">
          <w:rPr>
            <w:rStyle w:val="Hyperlink"/>
            <w:noProof/>
          </w:rPr>
          <w:instrText xml:space="preserve"> </w:instrText>
        </w:r>
        <w:r>
          <w:rPr>
            <w:noProof/>
          </w:rPr>
          <w:instrText>HYPERLINK \l "_Toc499024665"</w:instrText>
        </w:r>
        <w:r w:rsidRPr="00DA2368">
          <w:rPr>
            <w:rStyle w:val="Hyperlink"/>
            <w:noProof/>
          </w:rPr>
          <w:instrText xml:space="preserve"> </w:instrText>
        </w:r>
        <w:r w:rsidRPr="00DA2368">
          <w:rPr>
            <w:rStyle w:val="Hyperlink"/>
            <w:noProof/>
          </w:rPr>
          <w:fldChar w:fldCharType="separate"/>
        </w:r>
        <w:r w:rsidRPr="00DA2368">
          <w:rPr>
            <w:rStyle w:val="Hyperlink"/>
            <w:noProof/>
          </w:rPr>
          <w:t>Figure 201: Clinical Exchange Documents – successful upload</w:t>
        </w:r>
        <w:r>
          <w:rPr>
            <w:noProof/>
            <w:webHidden/>
          </w:rPr>
          <w:tab/>
        </w:r>
        <w:r>
          <w:rPr>
            <w:noProof/>
            <w:webHidden/>
          </w:rPr>
          <w:fldChar w:fldCharType="begin"/>
        </w:r>
        <w:r>
          <w:rPr>
            <w:noProof/>
            <w:webHidden/>
          </w:rPr>
          <w:instrText xml:space="preserve"> PAGEREF _Toc499024665 \h </w:instrText>
        </w:r>
      </w:ins>
      <w:r>
        <w:rPr>
          <w:noProof/>
          <w:webHidden/>
        </w:rPr>
      </w:r>
      <w:r>
        <w:rPr>
          <w:noProof/>
          <w:webHidden/>
        </w:rPr>
        <w:fldChar w:fldCharType="separate"/>
      </w:r>
      <w:ins w:id="2312" w:author="Alina Frey [2]" w:date="2017-11-21T10:58:00Z">
        <w:r w:rsidR="003B7B8C">
          <w:rPr>
            <w:noProof/>
            <w:webHidden/>
          </w:rPr>
          <w:t>133</w:t>
        </w:r>
      </w:ins>
      <w:ins w:id="2313" w:author="Alina Frey" w:date="2017-11-21T10:43:00Z">
        <w:r>
          <w:rPr>
            <w:noProof/>
            <w:webHidden/>
          </w:rPr>
          <w:fldChar w:fldCharType="end"/>
        </w:r>
        <w:r w:rsidRPr="00DA2368">
          <w:rPr>
            <w:rStyle w:val="Hyperlink"/>
            <w:noProof/>
          </w:rPr>
          <w:fldChar w:fldCharType="end"/>
        </w:r>
      </w:ins>
    </w:p>
    <w:p w14:paraId="2BC0F78F" w14:textId="32E2A875" w:rsidR="00672E26" w:rsidRDefault="00672E26">
      <w:pPr>
        <w:pStyle w:val="TableofFigures"/>
        <w:tabs>
          <w:tab w:val="right" w:leader="dot" w:pos="9350"/>
        </w:tabs>
        <w:rPr>
          <w:ins w:id="2314" w:author="Alina Frey" w:date="2017-11-21T10:43:00Z"/>
          <w:rFonts w:asciiTheme="minorHAnsi" w:eastAsiaTheme="minorEastAsia" w:hAnsiTheme="minorHAnsi" w:cstheme="minorBidi"/>
          <w:noProof/>
          <w:color w:val="auto"/>
          <w:sz w:val="22"/>
        </w:rPr>
      </w:pPr>
      <w:ins w:id="2315" w:author="Alina Frey" w:date="2017-11-21T10:43:00Z">
        <w:r w:rsidRPr="00DA2368">
          <w:rPr>
            <w:rStyle w:val="Hyperlink"/>
            <w:noProof/>
          </w:rPr>
          <w:fldChar w:fldCharType="begin"/>
        </w:r>
        <w:r w:rsidRPr="00DA2368">
          <w:rPr>
            <w:rStyle w:val="Hyperlink"/>
            <w:noProof/>
          </w:rPr>
          <w:instrText xml:space="preserve"> </w:instrText>
        </w:r>
        <w:r>
          <w:rPr>
            <w:noProof/>
          </w:rPr>
          <w:instrText>HYPERLINK \l "_Toc499024666"</w:instrText>
        </w:r>
        <w:r w:rsidRPr="00DA2368">
          <w:rPr>
            <w:rStyle w:val="Hyperlink"/>
            <w:noProof/>
          </w:rPr>
          <w:instrText xml:space="preserve"> </w:instrText>
        </w:r>
        <w:r w:rsidRPr="00DA2368">
          <w:rPr>
            <w:rStyle w:val="Hyperlink"/>
            <w:noProof/>
          </w:rPr>
          <w:fldChar w:fldCharType="separate"/>
        </w:r>
        <w:r w:rsidRPr="00DA2368">
          <w:rPr>
            <w:rStyle w:val="Hyperlink"/>
            <w:noProof/>
          </w:rPr>
          <w:t>Figure 202: Clinical Exchange Documents – Send Documents Types</w:t>
        </w:r>
        <w:r>
          <w:rPr>
            <w:noProof/>
            <w:webHidden/>
          </w:rPr>
          <w:tab/>
        </w:r>
        <w:r>
          <w:rPr>
            <w:noProof/>
            <w:webHidden/>
          </w:rPr>
          <w:fldChar w:fldCharType="begin"/>
        </w:r>
        <w:r>
          <w:rPr>
            <w:noProof/>
            <w:webHidden/>
          </w:rPr>
          <w:instrText xml:space="preserve"> PAGEREF _Toc499024666 \h </w:instrText>
        </w:r>
      </w:ins>
      <w:r>
        <w:rPr>
          <w:noProof/>
          <w:webHidden/>
        </w:rPr>
      </w:r>
      <w:r>
        <w:rPr>
          <w:noProof/>
          <w:webHidden/>
        </w:rPr>
        <w:fldChar w:fldCharType="separate"/>
      </w:r>
      <w:ins w:id="2316" w:author="Alina Frey [2]" w:date="2017-11-21T10:58:00Z">
        <w:r w:rsidR="003B7B8C">
          <w:rPr>
            <w:noProof/>
            <w:webHidden/>
          </w:rPr>
          <w:t>134</w:t>
        </w:r>
      </w:ins>
      <w:ins w:id="2317" w:author="Alina Frey" w:date="2017-11-21T10:43:00Z">
        <w:r>
          <w:rPr>
            <w:noProof/>
            <w:webHidden/>
          </w:rPr>
          <w:fldChar w:fldCharType="end"/>
        </w:r>
        <w:r w:rsidRPr="00DA2368">
          <w:rPr>
            <w:rStyle w:val="Hyperlink"/>
            <w:noProof/>
          </w:rPr>
          <w:fldChar w:fldCharType="end"/>
        </w:r>
      </w:ins>
    </w:p>
    <w:p w14:paraId="24E5E4F8" w14:textId="168B87BA" w:rsidR="00672E26" w:rsidRDefault="00672E26">
      <w:pPr>
        <w:pStyle w:val="TableofFigures"/>
        <w:tabs>
          <w:tab w:val="right" w:leader="dot" w:pos="9350"/>
        </w:tabs>
        <w:rPr>
          <w:ins w:id="2318" w:author="Alina Frey" w:date="2017-11-21T10:43:00Z"/>
          <w:rFonts w:asciiTheme="minorHAnsi" w:eastAsiaTheme="minorEastAsia" w:hAnsiTheme="minorHAnsi" w:cstheme="minorBidi"/>
          <w:noProof/>
          <w:color w:val="auto"/>
          <w:sz w:val="22"/>
        </w:rPr>
      </w:pPr>
      <w:ins w:id="2319" w:author="Alina Frey" w:date="2017-11-21T10:43:00Z">
        <w:r w:rsidRPr="00DA2368">
          <w:rPr>
            <w:rStyle w:val="Hyperlink"/>
            <w:noProof/>
          </w:rPr>
          <w:fldChar w:fldCharType="begin"/>
        </w:r>
        <w:r w:rsidRPr="00DA2368">
          <w:rPr>
            <w:rStyle w:val="Hyperlink"/>
            <w:noProof/>
          </w:rPr>
          <w:instrText xml:space="preserve"> </w:instrText>
        </w:r>
        <w:r>
          <w:rPr>
            <w:noProof/>
          </w:rPr>
          <w:instrText>HYPERLINK \l "_Toc499024667"</w:instrText>
        </w:r>
        <w:r w:rsidRPr="00DA2368">
          <w:rPr>
            <w:rStyle w:val="Hyperlink"/>
            <w:noProof/>
          </w:rPr>
          <w:instrText xml:space="preserve"> </w:instrText>
        </w:r>
        <w:r w:rsidRPr="00DA2368">
          <w:rPr>
            <w:rStyle w:val="Hyperlink"/>
            <w:noProof/>
          </w:rPr>
          <w:fldChar w:fldCharType="separate"/>
        </w:r>
        <w:r w:rsidRPr="00DA2368">
          <w:rPr>
            <w:rStyle w:val="Hyperlink"/>
            <w:noProof/>
          </w:rPr>
          <w:t>Figure 203: Clinical Exchange Documents – Send Documents Options</w:t>
        </w:r>
        <w:r>
          <w:rPr>
            <w:noProof/>
            <w:webHidden/>
          </w:rPr>
          <w:tab/>
        </w:r>
        <w:r>
          <w:rPr>
            <w:noProof/>
            <w:webHidden/>
          </w:rPr>
          <w:fldChar w:fldCharType="begin"/>
        </w:r>
        <w:r>
          <w:rPr>
            <w:noProof/>
            <w:webHidden/>
          </w:rPr>
          <w:instrText xml:space="preserve"> PAGEREF _Toc499024667 \h </w:instrText>
        </w:r>
      </w:ins>
      <w:r>
        <w:rPr>
          <w:noProof/>
          <w:webHidden/>
        </w:rPr>
      </w:r>
      <w:r>
        <w:rPr>
          <w:noProof/>
          <w:webHidden/>
        </w:rPr>
        <w:fldChar w:fldCharType="separate"/>
      </w:r>
      <w:ins w:id="2320" w:author="Alina Frey [2]" w:date="2017-11-21T10:58:00Z">
        <w:r w:rsidR="003B7B8C">
          <w:rPr>
            <w:noProof/>
            <w:webHidden/>
          </w:rPr>
          <w:t>134</w:t>
        </w:r>
      </w:ins>
      <w:ins w:id="2321" w:author="Alina Frey" w:date="2017-11-21T10:43:00Z">
        <w:r>
          <w:rPr>
            <w:noProof/>
            <w:webHidden/>
          </w:rPr>
          <w:fldChar w:fldCharType="end"/>
        </w:r>
        <w:r w:rsidRPr="00DA2368">
          <w:rPr>
            <w:rStyle w:val="Hyperlink"/>
            <w:noProof/>
          </w:rPr>
          <w:fldChar w:fldCharType="end"/>
        </w:r>
      </w:ins>
    </w:p>
    <w:p w14:paraId="228DC487" w14:textId="6D99A6BF" w:rsidR="00672E26" w:rsidRDefault="00672E26">
      <w:pPr>
        <w:pStyle w:val="TableofFigures"/>
        <w:tabs>
          <w:tab w:val="right" w:leader="dot" w:pos="9350"/>
        </w:tabs>
        <w:rPr>
          <w:ins w:id="2322" w:author="Alina Frey" w:date="2017-11-21T10:43:00Z"/>
          <w:rFonts w:asciiTheme="minorHAnsi" w:eastAsiaTheme="minorEastAsia" w:hAnsiTheme="minorHAnsi" w:cstheme="minorBidi"/>
          <w:noProof/>
          <w:color w:val="auto"/>
          <w:sz w:val="22"/>
        </w:rPr>
      </w:pPr>
      <w:ins w:id="2323" w:author="Alina Frey" w:date="2017-11-21T10:43:00Z">
        <w:r w:rsidRPr="00DA2368">
          <w:rPr>
            <w:rStyle w:val="Hyperlink"/>
            <w:noProof/>
          </w:rPr>
          <w:fldChar w:fldCharType="begin"/>
        </w:r>
        <w:r w:rsidRPr="00DA2368">
          <w:rPr>
            <w:rStyle w:val="Hyperlink"/>
            <w:noProof/>
          </w:rPr>
          <w:instrText xml:space="preserve"> </w:instrText>
        </w:r>
        <w:r>
          <w:rPr>
            <w:noProof/>
          </w:rPr>
          <w:instrText>HYPERLINK \l "_Toc499024668"</w:instrText>
        </w:r>
        <w:r w:rsidRPr="00DA2368">
          <w:rPr>
            <w:rStyle w:val="Hyperlink"/>
            <w:noProof/>
          </w:rPr>
          <w:instrText xml:space="preserve"> </w:instrText>
        </w:r>
        <w:r w:rsidRPr="00DA2368">
          <w:rPr>
            <w:rStyle w:val="Hyperlink"/>
            <w:noProof/>
          </w:rPr>
          <w:fldChar w:fldCharType="separate"/>
        </w:r>
        <w:r w:rsidRPr="00DA2368">
          <w:rPr>
            <w:rStyle w:val="Hyperlink"/>
            <w:noProof/>
          </w:rPr>
          <w:t xml:space="preserve">Figure 204: Sending Clinical Documents – </w:t>
        </w:r>
        <w:r w:rsidRPr="00DA2368">
          <w:rPr>
            <w:rStyle w:val="Hyperlink"/>
            <w:rFonts w:eastAsiaTheme="minorHAnsi" w:cstheme="minorHAnsi"/>
            <w:noProof/>
          </w:rPr>
          <w:t>APHP</w:t>
        </w:r>
        <w:r w:rsidRPr="00DA2368">
          <w:rPr>
            <w:rStyle w:val="Hyperlink"/>
            <w:noProof/>
          </w:rPr>
          <w:t xml:space="preserve"> and </w:t>
        </w:r>
        <w:r w:rsidRPr="00DA2368">
          <w:rPr>
            <w:rStyle w:val="Hyperlink"/>
            <w:rFonts w:eastAsiaTheme="minorHAnsi" w:cstheme="minorHAnsi"/>
            <w:noProof/>
          </w:rPr>
          <w:t>APS</w:t>
        </w:r>
        <w:r w:rsidRPr="00DA2368">
          <w:rPr>
            <w:rStyle w:val="Hyperlink"/>
            <w:noProof/>
          </w:rPr>
          <w:t xml:space="preserve"> – Source Panel – Selecting Date</w:t>
        </w:r>
        <w:r>
          <w:rPr>
            <w:noProof/>
            <w:webHidden/>
          </w:rPr>
          <w:tab/>
        </w:r>
        <w:r>
          <w:rPr>
            <w:noProof/>
            <w:webHidden/>
          </w:rPr>
          <w:fldChar w:fldCharType="begin"/>
        </w:r>
        <w:r>
          <w:rPr>
            <w:noProof/>
            <w:webHidden/>
          </w:rPr>
          <w:instrText xml:space="preserve"> PAGEREF _Toc499024668 \h </w:instrText>
        </w:r>
      </w:ins>
      <w:r>
        <w:rPr>
          <w:noProof/>
          <w:webHidden/>
        </w:rPr>
      </w:r>
      <w:r>
        <w:rPr>
          <w:noProof/>
          <w:webHidden/>
        </w:rPr>
        <w:fldChar w:fldCharType="separate"/>
      </w:r>
      <w:ins w:id="2324" w:author="Alina Frey [2]" w:date="2017-11-21T10:58:00Z">
        <w:r w:rsidR="003B7B8C">
          <w:rPr>
            <w:noProof/>
            <w:webHidden/>
          </w:rPr>
          <w:t>135</w:t>
        </w:r>
      </w:ins>
      <w:ins w:id="2325" w:author="Alina Frey" w:date="2017-11-21T10:43:00Z">
        <w:r>
          <w:rPr>
            <w:noProof/>
            <w:webHidden/>
          </w:rPr>
          <w:fldChar w:fldCharType="end"/>
        </w:r>
        <w:r w:rsidRPr="00DA2368">
          <w:rPr>
            <w:rStyle w:val="Hyperlink"/>
            <w:noProof/>
          </w:rPr>
          <w:fldChar w:fldCharType="end"/>
        </w:r>
      </w:ins>
    </w:p>
    <w:p w14:paraId="33B93EFE" w14:textId="79B534A7" w:rsidR="00672E26" w:rsidRDefault="00672E26">
      <w:pPr>
        <w:pStyle w:val="TableofFigures"/>
        <w:tabs>
          <w:tab w:val="right" w:leader="dot" w:pos="9350"/>
        </w:tabs>
        <w:rPr>
          <w:ins w:id="2326" w:author="Alina Frey" w:date="2017-11-21T10:43:00Z"/>
          <w:rFonts w:asciiTheme="minorHAnsi" w:eastAsiaTheme="minorEastAsia" w:hAnsiTheme="minorHAnsi" w:cstheme="minorBidi"/>
          <w:noProof/>
          <w:color w:val="auto"/>
          <w:sz w:val="22"/>
        </w:rPr>
      </w:pPr>
      <w:ins w:id="2327" w:author="Alina Frey" w:date="2017-11-21T10:43:00Z">
        <w:r w:rsidRPr="00DA2368">
          <w:rPr>
            <w:rStyle w:val="Hyperlink"/>
            <w:noProof/>
          </w:rPr>
          <w:fldChar w:fldCharType="begin"/>
        </w:r>
        <w:r w:rsidRPr="00DA2368">
          <w:rPr>
            <w:rStyle w:val="Hyperlink"/>
            <w:noProof/>
          </w:rPr>
          <w:instrText xml:space="preserve"> </w:instrText>
        </w:r>
        <w:r>
          <w:rPr>
            <w:noProof/>
          </w:rPr>
          <w:instrText>HYPERLINK \l "_Toc499024669"</w:instrText>
        </w:r>
        <w:r w:rsidRPr="00DA2368">
          <w:rPr>
            <w:rStyle w:val="Hyperlink"/>
            <w:noProof/>
          </w:rPr>
          <w:instrText xml:space="preserve"> </w:instrText>
        </w:r>
        <w:r w:rsidRPr="00DA2368">
          <w:rPr>
            <w:rStyle w:val="Hyperlink"/>
            <w:noProof/>
          </w:rPr>
          <w:fldChar w:fldCharType="separate"/>
        </w:r>
        <w:r w:rsidRPr="00DA2368">
          <w:rPr>
            <w:rStyle w:val="Hyperlink"/>
            <w:noProof/>
          </w:rPr>
          <w:t xml:space="preserve">Figure 205: Sending Clinical Documents – </w:t>
        </w:r>
        <w:r w:rsidRPr="00DA2368">
          <w:rPr>
            <w:rStyle w:val="Hyperlink"/>
            <w:rFonts w:eastAsiaTheme="minorHAnsi" w:cstheme="minorHAnsi"/>
            <w:noProof/>
          </w:rPr>
          <w:t>APHP</w:t>
        </w:r>
        <w:r w:rsidRPr="00DA2368">
          <w:rPr>
            <w:rStyle w:val="Hyperlink"/>
            <w:noProof/>
          </w:rPr>
          <w:t xml:space="preserve"> and </w:t>
        </w:r>
        <w:r w:rsidRPr="00DA2368">
          <w:rPr>
            <w:rStyle w:val="Hyperlink"/>
            <w:rFonts w:eastAsiaTheme="minorHAnsi" w:cstheme="minorHAnsi"/>
            <w:noProof/>
          </w:rPr>
          <w:t>APS</w:t>
        </w:r>
        <w:r w:rsidRPr="00DA2368">
          <w:rPr>
            <w:rStyle w:val="Hyperlink"/>
            <w:noProof/>
          </w:rPr>
          <w:t xml:space="preserve"> – Source Panel – Selecting Consult</w:t>
        </w:r>
        <w:r>
          <w:rPr>
            <w:noProof/>
            <w:webHidden/>
          </w:rPr>
          <w:tab/>
        </w:r>
        <w:r>
          <w:rPr>
            <w:noProof/>
            <w:webHidden/>
          </w:rPr>
          <w:fldChar w:fldCharType="begin"/>
        </w:r>
        <w:r>
          <w:rPr>
            <w:noProof/>
            <w:webHidden/>
          </w:rPr>
          <w:instrText xml:space="preserve"> PAGEREF _Toc499024669 \h </w:instrText>
        </w:r>
      </w:ins>
      <w:r>
        <w:rPr>
          <w:noProof/>
          <w:webHidden/>
        </w:rPr>
      </w:r>
      <w:r>
        <w:rPr>
          <w:noProof/>
          <w:webHidden/>
        </w:rPr>
        <w:fldChar w:fldCharType="separate"/>
      </w:r>
      <w:ins w:id="2328" w:author="Alina Frey [2]" w:date="2017-11-21T10:58:00Z">
        <w:r w:rsidR="003B7B8C">
          <w:rPr>
            <w:noProof/>
            <w:webHidden/>
          </w:rPr>
          <w:t>136</w:t>
        </w:r>
      </w:ins>
      <w:ins w:id="2329" w:author="Alina Frey" w:date="2017-11-21T10:43:00Z">
        <w:r>
          <w:rPr>
            <w:noProof/>
            <w:webHidden/>
          </w:rPr>
          <w:fldChar w:fldCharType="end"/>
        </w:r>
        <w:r w:rsidRPr="00DA2368">
          <w:rPr>
            <w:rStyle w:val="Hyperlink"/>
            <w:noProof/>
          </w:rPr>
          <w:fldChar w:fldCharType="end"/>
        </w:r>
      </w:ins>
    </w:p>
    <w:p w14:paraId="64B268D8" w14:textId="3CB4FF8E" w:rsidR="00672E26" w:rsidRDefault="00672E26">
      <w:pPr>
        <w:pStyle w:val="TableofFigures"/>
        <w:tabs>
          <w:tab w:val="right" w:leader="dot" w:pos="9350"/>
        </w:tabs>
        <w:rPr>
          <w:ins w:id="2330" w:author="Alina Frey" w:date="2017-11-21T10:43:00Z"/>
          <w:rFonts w:asciiTheme="minorHAnsi" w:eastAsiaTheme="minorEastAsia" w:hAnsiTheme="minorHAnsi" w:cstheme="minorBidi"/>
          <w:noProof/>
          <w:color w:val="auto"/>
          <w:sz w:val="22"/>
        </w:rPr>
      </w:pPr>
      <w:ins w:id="2331" w:author="Alina Frey" w:date="2017-11-21T10:43:00Z">
        <w:r w:rsidRPr="00DA2368">
          <w:rPr>
            <w:rStyle w:val="Hyperlink"/>
            <w:noProof/>
          </w:rPr>
          <w:fldChar w:fldCharType="begin"/>
        </w:r>
        <w:r w:rsidRPr="00DA2368">
          <w:rPr>
            <w:rStyle w:val="Hyperlink"/>
            <w:noProof/>
          </w:rPr>
          <w:instrText xml:space="preserve"> </w:instrText>
        </w:r>
        <w:r>
          <w:rPr>
            <w:noProof/>
          </w:rPr>
          <w:instrText>HYPERLINK \l "_Toc499024670"</w:instrText>
        </w:r>
        <w:r w:rsidRPr="00DA2368">
          <w:rPr>
            <w:rStyle w:val="Hyperlink"/>
            <w:noProof/>
          </w:rPr>
          <w:instrText xml:space="preserve"> </w:instrText>
        </w:r>
        <w:r w:rsidRPr="00DA2368">
          <w:rPr>
            <w:rStyle w:val="Hyperlink"/>
            <w:noProof/>
          </w:rPr>
          <w:fldChar w:fldCharType="separate"/>
        </w:r>
        <w:r w:rsidRPr="00DA2368">
          <w:rPr>
            <w:rStyle w:val="Hyperlink"/>
            <w:noProof/>
          </w:rPr>
          <w:t xml:space="preserve">Figure 206: Sending Clinical Documents – </w:t>
        </w:r>
        <w:r w:rsidRPr="00DA2368">
          <w:rPr>
            <w:rStyle w:val="Hyperlink"/>
            <w:rFonts w:eastAsiaTheme="minorHAnsi" w:cstheme="minorHAnsi"/>
            <w:noProof/>
          </w:rPr>
          <w:t>APL</w:t>
        </w:r>
        <w:r w:rsidRPr="00DA2368">
          <w:rPr>
            <w:rStyle w:val="Hyperlink"/>
            <w:noProof/>
          </w:rPr>
          <w:t xml:space="preserve"> and </w:t>
        </w:r>
        <w:r w:rsidRPr="00DA2368">
          <w:rPr>
            <w:rStyle w:val="Hyperlink"/>
            <w:rFonts w:eastAsiaTheme="minorHAnsi" w:cstheme="minorHAnsi"/>
            <w:noProof/>
          </w:rPr>
          <w:t>APE</w:t>
        </w:r>
        <w:r w:rsidRPr="00DA2368">
          <w:rPr>
            <w:rStyle w:val="Hyperlink"/>
            <w:noProof/>
          </w:rPr>
          <w:t xml:space="preserve"> – Source Panel</w:t>
        </w:r>
        <w:r>
          <w:rPr>
            <w:noProof/>
            <w:webHidden/>
          </w:rPr>
          <w:tab/>
        </w:r>
        <w:r>
          <w:rPr>
            <w:noProof/>
            <w:webHidden/>
          </w:rPr>
          <w:fldChar w:fldCharType="begin"/>
        </w:r>
        <w:r>
          <w:rPr>
            <w:noProof/>
            <w:webHidden/>
          </w:rPr>
          <w:instrText xml:space="preserve"> PAGEREF _Toc499024670 \h </w:instrText>
        </w:r>
      </w:ins>
      <w:r>
        <w:rPr>
          <w:noProof/>
          <w:webHidden/>
        </w:rPr>
      </w:r>
      <w:r>
        <w:rPr>
          <w:noProof/>
          <w:webHidden/>
        </w:rPr>
        <w:fldChar w:fldCharType="separate"/>
      </w:r>
      <w:ins w:id="2332" w:author="Alina Frey [2]" w:date="2017-11-21T10:58:00Z">
        <w:r w:rsidR="003B7B8C">
          <w:rPr>
            <w:noProof/>
            <w:webHidden/>
          </w:rPr>
          <w:t>136</w:t>
        </w:r>
      </w:ins>
      <w:ins w:id="2333" w:author="Alina Frey" w:date="2017-11-21T10:43:00Z">
        <w:r>
          <w:rPr>
            <w:noProof/>
            <w:webHidden/>
          </w:rPr>
          <w:fldChar w:fldCharType="end"/>
        </w:r>
        <w:r w:rsidRPr="00DA2368">
          <w:rPr>
            <w:rStyle w:val="Hyperlink"/>
            <w:noProof/>
          </w:rPr>
          <w:fldChar w:fldCharType="end"/>
        </w:r>
      </w:ins>
    </w:p>
    <w:p w14:paraId="2B6D06C1" w14:textId="10139A71" w:rsidR="00672E26" w:rsidRDefault="00672E26">
      <w:pPr>
        <w:pStyle w:val="TableofFigures"/>
        <w:tabs>
          <w:tab w:val="right" w:leader="dot" w:pos="9350"/>
        </w:tabs>
        <w:rPr>
          <w:ins w:id="2334" w:author="Alina Frey" w:date="2017-11-21T10:43:00Z"/>
          <w:rFonts w:asciiTheme="minorHAnsi" w:eastAsiaTheme="minorEastAsia" w:hAnsiTheme="minorHAnsi" w:cstheme="minorBidi"/>
          <w:noProof/>
          <w:color w:val="auto"/>
          <w:sz w:val="22"/>
        </w:rPr>
      </w:pPr>
      <w:ins w:id="2335" w:author="Alina Frey" w:date="2017-11-21T10:43:00Z">
        <w:r w:rsidRPr="00DA2368">
          <w:rPr>
            <w:rStyle w:val="Hyperlink"/>
            <w:noProof/>
          </w:rPr>
          <w:fldChar w:fldCharType="begin"/>
        </w:r>
        <w:r w:rsidRPr="00DA2368">
          <w:rPr>
            <w:rStyle w:val="Hyperlink"/>
            <w:noProof/>
          </w:rPr>
          <w:instrText xml:space="preserve"> </w:instrText>
        </w:r>
        <w:r>
          <w:rPr>
            <w:noProof/>
          </w:rPr>
          <w:instrText>HYPERLINK \l "_Toc499024671"</w:instrText>
        </w:r>
        <w:r w:rsidRPr="00DA2368">
          <w:rPr>
            <w:rStyle w:val="Hyperlink"/>
            <w:noProof/>
          </w:rPr>
          <w:instrText xml:space="preserve"> </w:instrText>
        </w:r>
        <w:r w:rsidRPr="00DA2368">
          <w:rPr>
            <w:rStyle w:val="Hyperlink"/>
            <w:noProof/>
          </w:rPr>
          <w:fldChar w:fldCharType="separate"/>
        </w:r>
        <w:r w:rsidRPr="00DA2368">
          <w:rPr>
            <w:rStyle w:val="Hyperlink"/>
            <w:noProof/>
          </w:rPr>
          <w:t xml:space="preserve">Figure 207: Sending Clinical Documents – </w:t>
        </w:r>
        <w:r w:rsidRPr="00DA2368">
          <w:rPr>
            <w:rStyle w:val="Hyperlink"/>
            <w:rFonts w:eastAsiaTheme="minorHAnsi" w:cstheme="minorHAnsi"/>
            <w:noProof/>
          </w:rPr>
          <w:t>PPVS</w:t>
        </w:r>
        <w:r w:rsidRPr="00DA2368">
          <w:rPr>
            <w:rStyle w:val="Hyperlink"/>
            <w:noProof/>
          </w:rPr>
          <w:t xml:space="preserve"> – Source Panel</w:t>
        </w:r>
        <w:r>
          <w:rPr>
            <w:noProof/>
            <w:webHidden/>
          </w:rPr>
          <w:tab/>
        </w:r>
        <w:r>
          <w:rPr>
            <w:noProof/>
            <w:webHidden/>
          </w:rPr>
          <w:fldChar w:fldCharType="begin"/>
        </w:r>
        <w:r>
          <w:rPr>
            <w:noProof/>
            <w:webHidden/>
          </w:rPr>
          <w:instrText xml:space="preserve"> PAGEREF _Toc499024671 \h </w:instrText>
        </w:r>
      </w:ins>
      <w:r>
        <w:rPr>
          <w:noProof/>
          <w:webHidden/>
        </w:rPr>
      </w:r>
      <w:r>
        <w:rPr>
          <w:noProof/>
          <w:webHidden/>
        </w:rPr>
        <w:fldChar w:fldCharType="separate"/>
      </w:r>
      <w:ins w:id="2336" w:author="Alina Frey [2]" w:date="2017-11-21T10:58:00Z">
        <w:r w:rsidR="003B7B8C">
          <w:rPr>
            <w:noProof/>
            <w:webHidden/>
          </w:rPr>
          <w:t>137</w:t>
        </w:r>
      </w:ins>
      <w:ins w:id="2337" w:author="Alina Frey" w:date="2017-11-21T10:43:00Z">
        <w:r>
          <w:rPr>
            <w:noProof/>
            <w:webHidden/>
          </w:rPr>
          <w:fldChar w:fldCharType="end"/>
        </w:r>
        <w:r w:rsidRPr="00DA2368">
          <w:rPr>
            <w:rStyle w:val="Hyperlink"/>
            <w:noProof/>
          </w:rPr>
          <w:fldChar w:fldCharType="end"/>
        </w:r>
      </w:ins>
    </w:p>
    <w:p w14:paraId="10A8DD41" w14:textId="5851B8DC" w:rsidR="00672E26" w:rsidRDefault="00672E26">
      <w:pPr>
        <w:pStyle w:val="TableofFigures"/>
        <w:tabs>
          <w:tab w:val="right" w:leader="dot" w:pos="9350"/>
        </w:tabs>
        <w:rPr>
          <w:ins w:id="2338" w:author="Alina Frey" w:date="2017-11-21T10:43:00Z"/>
          <w:rFonts w:asciiTheme="minorHAnsi" w:eastAsiaTheme="minorEastAsia" w:hAnsiTheme="minorHAnsi" w:cstheme="minorBidi"/>
          <w:noProof/>
          <w:color w:val="auto"/>
          <w:sz w:val="22"/>
        </w:rPr>
      </w:pPr>
      <w:ins w:id="2339" w:author="Alina Frey" w:date="2017-11-21T10:43:00Z">
        <w:r w:rsidRPr="00DA2368">
          <w:rPr>
            <w:rStyle w:val="Hyperlink"/>
            <w:noProof/>
          </w:rPr>
          <w:fldChar w:fldCharType="begin"/>
        </w:r>
        <w:r w:rsidRPr="00DA2368">
          <w:rPr>
            <w:rStyle w:val="Hyperlink"/>
            <w:noProof/>
          </w:rPr>
          <w:instrText xml:space="preserve"> </w:instrText>
        </w:r>
        <w:r>
          <w:rPr>
            <w:noProof/>
          </w:rPr>
          <w:instrText>HYPERLINK \l "_Toc499024672"</w:instrText>
        </w:r>
        <w:r w:rsidRPr="00DA2368">
          <w:rPr>
            <w:rStyle w:val="Hyperlink"/>
            <w:noProof/>
          </w:rPr>
          <w:instrText xml:space="preserve"> </w:instrText>
        </w:r>
        <w:r w:rsidRPr="00DA2368">
          <w:rPr>
            <w:rStyle w:val="Hyperlink"/>
            <w:noProof/>
          </w:rPr>
          <w:fldChar w:fldCharType="separate"/>
        </w:r>
        <w:r w:rsidRPr="00DA2368">
          <w:rPr>
            <w:rStyle w:val="Hyperlink"/>
            <w:noProof/>
          </w:rPr>
          <w:t xml:space="preserve">Figure 208: Sending Clinical Documents – </w:t>
        </w:r>
        <w:r w:rsidRPr="00DA2368">
          <w:rPr>
            <w:rStyle w:val="Hyperlink"/>
            <w:rFonts w:eastAsiaTheme="minorHAnsi" w:cstheme="minorHAnsi"/>
            <w:noProof/>
          </w:rPr>
          <w:t xml:space="preserve">XDR-I </w:t>
        </w:r>
        <w:r w:rsidRPr="00DA2368">
          <w:rPr>
            <w:rStyle w:val="Hyperlink"/>
            <w:noProof/>
          </w:rPr>
          <w:t>– Source Panel</w:t>
        </w:r>
        <w:r>
          <w:rPr>
            <w:noProof/>
            <w:webHidden/>
          </w:rPr>
          <w:tab/>
        </w:r>
        <w:r>
          <w:rPr>
            <w:noProof/>
            <w:webHidden/>
          </w:rPr>
          <w:fldChar w:fldCharType="begin"/>
        </w:r>
        <w:r>
          <w:rPr>
            <w:noProof/>
            <w:webHidden/>
          </w:rPr>
          <w:instrText xml:space="preserve"> PAGEREF _Toc499024672 \h </w:instrText>
        </w:r>
      </w:ins>
      <w:r>
        <w:rPr>
          <w:noProof/>
          <w:webHidden/>
        </w:rPr>
      </w:r>
      <w:r>
        <w:rPr>
          <w:noProof/>
          <w:webHidden/>
        </w:rPr>
        <w:fldChar w:fldCharType="separate"/>
      </w:r>
      <w:ins w:id="2340" w:author="Alina Frey [2]" w:date="2017-11-21T10:58:00Z">
        <w:r w:rsidR="003B7B8C">
          <w:rPr>
            <w:noProof/>
            <w:webHidden/>
          </w:rPr>
          <w:t>137</w:t>
        </w:r>
      </w:ins>
      <w:ins w:id="2341" w:author="Alina Frey" w:date="2017-11-21T10:43:00Z">
        <w:r>
          <w:rPr>
            <w:noProof/>
            <w:webHidden/>
          </w:rPr>
          <w:fldChar w:fldCharType="end"/>
        </w:r>
        <w:r w:rsidRPr="00DA2368">
          <w:rPr>
            <w:rStyle w:val="Hyperlink"/>
            <w:noProof/>
          </w:rPr>
          <w:fldChar w:fldCharType="end"/>
        </w:r>
      </w:ins>
    </w:p>
    <w:p w14:paraId="393CB080" w14:textId="412EDD76" w:rsidR="00672E26" w:rsidRDefault="00672E26">
      <w:pPr>
        <w:pStyle w:val="TableofFigures"/>
        <w:tabs>
          <w:tab w:val="right" w:leader="dot" w:pos="9350"/>
        </w:tabs>
        <w:rPr>
          <w:ins w:id="2342" w:author="Alina Frey" w:date="2017-11-21T10:43:00Z"/>
          <w:rFonts w:asciiTheme="minorHAnsi" w:eastAsiaTheme="minorEastAsia" w:hAnsiTheme="minorHAnsi" w:cstheme="minorBidi"/>
          <w:noProof/>
          <w:color w:val="auto"/>
          <w:sz w:val="22"/>
        </w:rPr>
      </w:pPr>
      <w:ins w:id="2343" w:author="Alina Frey" w:date="2017-11-21T10:43:00Z">
        <w:r w:rsidRPr="00DA2368">
          <w:rPr>
            <w:rStyle w:val="Hyperlink"/>
            <w:noProof/>
          </w:rPr>
          <w:fldChar w:fldCharType="begin"/>
        </w:r>
        <w:r w:rsidRPr="00DA2368">
          <w:rPr>
            <w:rStyle w:val="Hyperlink"/>
            <w:noProof/>
          </w:rPr>
          <w:instrText xml:space="preserve"> </w:instrText>
        </w:r>
        <w:r>
          <w:rPr>
            <w:noProof/>
          </w:rPr>
          <w:instrText>HYPERLINK \l "_Toc499024673"</w:instrText>
        </w:r>
        <w:r w:rsidRPr="00DA2368">
          <w:rPr>
            <w:rStyle w:val="Hyperlink"/>
            <w:noProof/>
          </w:rPr>
          <w:instrText xml:space="preserve"> </w:instrText>
        </w:r>
        <w:r w:rsidRPr="00DA2368">
          <w:rPr>
            <w:rStyle w:val="Hyperlink"/>
            <w:noProof/>
          </w:rPr>
          <w:fldChar w:fldCharType="separate"/>
        </w:r>
        <w:r w:rsidRPr="00DA2368">
          <w:rPr>
            <w:rStyle w:val="Hyperlink"/>
            <w:noProof/>
          </w:rPr>
          <w:t>Figure 209: Generate Clinical Documents</w:t>
        </w:r>
        <w:r>
          <w:rPr>
            <w:noProof/>
            <w:webHidden/>
          </w:rPr>
          <w:tab/>
        </w:r>
        <w:r>
          <w:rPr>
            <w:noProof/>
            <w:webHidden/>
          </w:rPr>
          <w:fldChar w:fldCharType="begin"/>
        </w:r>
        <w:r>
          <w:rPr>
            <w:noProof/>
            <w:webHidden/>
          </w:rPr>
          <w:instrText xml:space="preserve"> PAGEREF _Toc499024673 \h </w:instrText>
        </w:r>
      </w:ins>
      <w:r>
        <w:rPr>
          <w:noProof/>
          <w:webHidden/>
        </w:rPr>
      </w:r>
      <w:r>
        <w:rPr>
          <w:noProof/>
          <w:webHidden/>
        </w:rPr>
        <w:fldChar w:fldCharType="separate"/>
      </w:r>
      <w:ins w:id="2344" w:author="Alina Frey [2]" w:date="2017-11-21T10:58:00Z">
        <w:r w:rsidR="003B7B8C">
          <w:rPr>
            <w:noProof/>
            <w:webHidden/>
          </w:rPr>
          <w:t>138</w:t>
        </w:r>
      </w:ins>
      <w:ins w:id="2345" w:author="Alina Frey" w:date="2017-11-21T10:43:00Z">
        <w:r>
          <w:rPr>
            <w:noProof/>
            <w:webHidden/>
          </w:rPr>
          <w:fldChar w:fldCharType="end"/>
        </w:r>
        <w:r w:rsidRPr="00DA2368">
          <w:rPr>
            <w:rStyle w:val="Hyperlink"/>
            <w:noProof/>
          </w:rPr>
          <w:fldChar w:fldCharType="end"/>
        </w:r>
      </w:ins>
    </w:p>
    <w:p w14:paraId="684BE694" w14:textId="29C822E2" w:rsidR="00672E26" w:rsidRDefault="00672E26">
      <w:pPr>
        <w:pStyle w:val="TableofFigures"/>
        <w:tabs>
          <w:tab w:val="right" w:leader="dot" w:pos="9350"/>
        </w:tabs>
        <w:rPr>
          <w:ins w:id="2346" w:author="Alina Frey" w:date="2017-11-21T10:43:00Z"/>
          <w:rFonts w:asciiTheme="minorHAnsi" w:eastAsiaTheme="minorEastAsia" w:hAnsiTheme="minorHAnsi" w:cstheme="minorBidi"/>
          <w:noProof/>
          <w:color w:val="auto"/>
          <w:sz w:val="22"/>
        </w:rPr>
      </w:pPr>
      <w:ins w:id="2347" w:author="Alina Frey" w:date="2017-11-21T10:43:00Z">
        <w:r w:rsidRPr="00DA2368">
          <w:rPr>
            <w:rStyle w:val="Hyperlink"/>
            <w:noProof/>
          </w:rPr>
          <w:fldChar w:fldCharType="begin"/>
        </w:r>
        <w:r w:rsidRPr="00DA2368">
          <w:rPr>
            <w:rStyle w:val="Hyperlink"/>
            <w:noProof/>
          </w:rPr>
          <w:instrText xml:space="preserve"> </w:instrText>
        </w:r>
        <w:r>
          <w:rPr>
            <w:noProof/>
          </w:rPr>
          <w:instrText>HYPERLINK \l "_Toc499024674"</w:instrText>
        </w:r>
        <w:r w:rsidRPr="00DA2368">
          <w:rPr>
            <w:rStyle w:val="Hyperlink"/>
            <w:noProof/>
          </w:rPr>
          <w:instrText xml:space="preserve"> </w:instrText>
        </w:r>
        <w:r w:rsidRPr="00DA2368">
          <w:rPr>
            <w:rStyle w:val="Hyperlink"/>
            <w:noProof/>
          </w:rPr>
          <w:fldChar w:fldCharType="separate"/>
        </w:r>
        <w:r w:rsidRPr="00DA2368">
          <w:rPr>
            <w:rStyle w:val="Hyperlink"/>
            <w:noProof/>
          </w:rPr>
          <w:t>Figure 210: Clinical Documents – Style Sheet</w:t>
        </w:r>
        <w:r>
          <w:rPr>
            <w:noProof/>
            <w:webHidden/>
          </w:rPr>
          <w:tab/>
        </w:r>
        <w:r>
          <w:rPr>
            <w:noProof/>
            <w:webHidden/>
          </w:rPr>
          <w:fldChar w:fldCharType="begin"/>
        </w:r>
        <w:r>
          <w:rPr>
            <w:noProof/>
            <w:webHidden/>
          </w:rPr>
          <w:instrText xml:space="preserve"> PAGEREF _Toc499024674 \h </w:instrText>
        </w:r>
      </w:ins>
      <w:r>
        <w:rPr>
          <w:noProof/>
          <w:webHidden/>
        </w:rPr>
      </w:r>
      <w:r>
        <w:rPr>
          <w:noProof/>
          <w:webHidden/>
        </w:rPr>
        <w:fldChar w:fldCharType="separate"/>
      </w:r>
      <w:ins w:id="2348" w:author="Alina Frey [2]" w:date="2017-11-21T10:58:00Z">
        <w:r w:rsidR="003B7B8C">
          <w:rPr>
            <w:noProof/>
            <w:webHidden/>
          </w:rPr>
          <w:t>138</w:t>
        </w:r>
      </w:ins>
      <w:ins w:id="2349" w:author="Alina Frey" w:date="2017-11-21T10:43:00Z">
        <w:r>
          <w:rPr>
            <w:noProof/>
            <w:webHidden/>
          </w:rPr>
          <w:fldChar w:fldCharType="end"/>
        </w:r>
        <w:r w:rsidRPr="00DA2368">
          <w:rPr>
            <w:rStyle w:val="Hyperlink"/>
            <w:noProof/>
          </w:rPr>
          <w:fldChar w:fldCharType="end"/>
        </w:r>
      </w:ins>
    </w:p>
    <w:p w14:paraId="42D9B1ED" w14:textId="526E7753" w:rsidR="00672E26" w:rsidRDefault="00672E26">
      <w:pPr>
        <w:pStyle w:val="TableofFigures"/>
        <w:tabs>
          <w:tab w:val="right" w:leader="dot" w:pos="9350"/>
        </w:tabs>
        <w:rPr>
          <w:ins w:id="2350" w:author="Alina Frey" w:date="2017-11-21T10:43:00Z"/>
          <w:rFonts w:asciiTheme="minorHAnsi" w:eastAsiaTheme="minorEastAsia" w:hAnsiTheme="minorHAnsi" w:cstheme="minorBidi"/>
          <w:noProof/>
          <w:color w:val="auto"/>
          <w:sz w:val="22"/>
        </w:rPr>
      </w:pPr>
      <w:ins w:id="2351" w:author="Alina Frey" w:date="2017-11-21T10:43:00Z">
        <w:r w:rsidRPr="00DA2368">
          <w:rPr>
            <w:rStyle w:val="Hyperlink"/>
            <w:noProof/>
          </w:rPr>
          <w:lastRenderedPageBreak/>
          <w:fldChar w:fldCharType="begin"/>
        </w:r>
        <w:r w:rsidRPr="00DA2368">
          <w:rPr>
            <w:rStyle w:val="Hyperlink"/>
            <w:noProof/>
          </w:rPr>
          <w:instrText xml:space="preserve"> </w:instrText>
        </w:r>
        <w:r>
          <w:rPr>
            <w:noProof/>
          </w:rPr>
          <w:instrText>HYPERLINK \l "_Toc499024675"</w:instrText>
        </w:r>
        <w:r w:rsidRPr="00DA2368">
          <w:rPr>
            <w:rStyle w:val="Hyperlink"/>
            <w:noProof/>
          </w:rPr>
          <w:instrText xml:space="preserve"> </w:instrText>
        </w:r>
        <w:r w:rsidRPr="00DA2368">
          <w:rPr>
            <w:rStyle w:val="Hyperlink"/>
            <w:noProof/>
          </w:rPr>
          <w:fldChar w:fldCharType="separate"/>
        </w:r>
        <w:r w:rsidRPr="00DA2368">
          <w:rPr>
            <w:rStyle w:val="Hyperlink"/>
            <w:noProof/>
          </w:rPr>
          <w:t>Figure 211: Generating Clinical Document</w:t>
        </w:r>
        <w:r>
          <w:rPr>
            <w:noProof/>
            <w:webHidden/>
          </w:rPr>
          <w:tab/>
        </w:r>
        <w:r>
          <w:rPr>
            <w:noProof/>
            <w:webHidden/>
          </w:rPr>
          <w:fldChar w:fldCharType="begin"/>
        </w:r>
        <w:r>
          <w:rPr>
            <w:noProof/>
            <w:webHidden/>
          </w:rPr>
          <w:instrText xml:space="preserve"> PAGEREF _Toc499024675 \h </w:instrText>
        </w:r>
      </w:ins>
      <w:r>
        <w:rPr>
          <w:noProof/>
          <w:webHidden/>
        </w:rPr>
      </w:r>
      <w:r>
        <w:rPr>
          <w:noProof/>
          <w:webHidden/>
        </w:rPr>
        <w:fldChar w:fldCharType="separate"/>
      </w:r>
      <w:ins w:id="2352" w:author="Alina Frey [2]" w:date="2017-11-21T10:58:00Z">
        <w:r w:rsidR="003B7B8C">
          <w:rPr>
            <w:noProof/>
            <w:webHidden/>
          </w:rPr>
          <w:t>139</w:t>
        </w:r>
      </w:ins>
      <w:ins w:id="2353" w:author="Alina Frey" w:date="2017-11-21T10:43:00Z">
        <w:r>
          <w:rPr>
            <w:noProof/>
            <w:webHidden/>
          </w:rPr>
          <w:fldChar w:fldCharType="end"/>
        </w:r>
        <w:r w:rsidRPr="00DA2368">
          <w:rPr>
            <w:rStyle w:val="Hyperlink"/>
            <w:noProof/>
          </w:rPr>
          <w:fldChar w:fldCharType="end"/>
        </w:r>
      </w:ins>
    </w:p>
    <w:p w14:paraId="348BBC19" w14:textId="44479083" w:rsidR="00672E26" w:rsidRDefault="00672E26">
      <w:pPr>
        <w:pStyle w:val="TableofFigures"/>
        <w:tabs>
          <w:tab w:val="right" w:leader="dot" w:pos="9350"/>
        </w:tabs>
        <w:rPr>
          <w:ins w:id="2354" w:author="Alina Frey" w:date="2017-11-21T10:43:00Z"/>
          <w:rFonts w:asciiTheme="minorHAnsi" w:eastAsiaTheme="minorEastAsia" w:hAnsiTheme="minorHAnsi" w:cstheme="minorBidi"/>
          <w:noProof/>
          <w:color w:val="auto"/>
          <w:sz w:val="22"/>
        </w:rPr>
      </w:pPr>
      <w:ins w:id="2355" w:author="Alina Frey" w:date="2017-11-21T10:43:00Z">
        <w:r w:rsidRPr="00DA2368">
          <w:rPr>
            <w:rStyle w:val="Hyperlink"/>
            <w:noProof/>
          </w:rPr>
          <w:fldChar w:fldCharType="begin"/>
        </w:r>
        <w:r w:rsidRPr="00DA2368">
          <w:rPr>
            <w:rStyle w:val="Hyperlink"/>
            <w:noProof/>
          </w:rPr>
          <w:instrText xml:space="preserve"> </w:instrText>
        </w:r>
        <w:r>
          <w:rPr>
            <w:noProof/>
          </w:rPr>
          <w:instrText>HYPERLINK \l "_Toc499024676"</w:instrText>
        </w:r>
        <w:r w:rsidRPr="00DA2368">
          <w:rPr>
            <w:rStyle w:val="Hyperlink"/>
            <w:noProof/>
          </w:rPr>
          <w:instrText xml:space="preserve"> </w:instrText>
        </w:r>
        <w:r w:rsidRPr="00DA2368">
          <w:rPr>
            <w:rStyle w:val="Hyperlink"/>
            <w:noProof/>
          </w:rPr>
          <w:fldChar w:fldCharType="separate"/>
        </w:r>
        <w:r w:rsidRPr="00DA2368">
          <w:rPr>
            <w:rStyle w:val="Hyperlink"/>
            <w:noProof/>
          </w:rPr>
          <w:t>Figure 212: Clinical Document generated</w:t>
        </w:r>
        <w:r>
          <w:rPr>
            <w:noProof/>
            <w:webHidden/>
          </w:rPr>
          <w:tab/>
        </w:r>
        <w:r>
          <w:rPr>
            <w:noProof/>
            <w:webHidden/>
          </w:rPr>
          <w:fldChar w:fldCharType="begin"/>
        </w:r>
        <w:r>
          <w:rPr>
            <w:noProof/>
            <w:webHidden/>
          </w:rPr>
          <w:instrText xml:space="preserve"> PAGEREF _Toc499024676 \h </w:instrText>
        </w:r>
      </w:ins>
      <w:r>
        <w:rPr>
          <w:noProof/>
          <w:webHidden/>
        </w:rPr>
      </w:r>
      <w:r>
        <w:rPr>
          <w:noProof/>
          <w:webHidden/>
        </w:rPr>
        <w:fldChar w:fldCharType="separate"/>
      </w:r>
      <w:ins w:id="2356" w:author="Alina Frey [2]" w:date="2017-11-21T10:58:00Z">
        <w:r w:rsidR="003B7B8C">
          <w:rPr>
            <w:noProof/>
            <w:webHidden/>
          </w:rPr>
          <w:t>140</w:t>
        </w:r>
      </w:ins>
      <w:ins w:id="2357" w:author="Alina Frey" w:date="2017-11-21T10:43:00Z">
        <w:r>
          <w:rPr>
            <w:noProof/>
            <w:webHidden/>
          </w:rPr>
          <w:fldChar w:fldCharType="end"/>
        </w:r>
        <w:r w:rsidRPr="00DA2368">
          <w:rPr>
            <w:rStyle w:val="Hyperlink"/>
            <w:noProof/>
          </w:rPr>
          <w:fldChar w:fldCharType="end"/>
        </w:r>
      </w:ins>
    </w:p>
    <w:p w14:paraId="6FBBCD3E" w14:textId="2C696D14" w:rsidR="00672E26" w:rsidRDefault="00672E26">
      <w:pPr>
        <w:pStyle w:val="TableofFigures"/>
        <w:tabs>
          <w:tab w:val="right" w:leader="dot" w:pos="9350"/>
        </w:tabs>
        <w:rPr>
          <w:ins w:id="2358" w:author="Alina Frey" w:date="2017-11-21T10:43:00Z"/>
          <w:rFonts w:asciiTheme="minorHAnsi" w:eastAsiaTheme="minorEastAsia" w:hAnsiTheme="minorHAnsi" w:cstheme="minorBidi"/>
          <w:noProof/>
          <w:color w:val="auto"/>
          <w:sz w:val="22"/>
        </w:rPr>
      </w:pPr>
      <w:ins w:id="2359" w:author="Alina Frey" w:date="2017-11-21T10:43:00Z">
        <w:r w:rsidRPr="00DA2368">
          <w:rPr>
            <w:rStyle w:val="Hyperlink"/>
            <w:noProof/>
          </w:rPr>
          <w:fldChar w:fldCharType="begin"/>
        </w:r>
        <w:r w:rsidRPr="00DA2368">
          <w:rPr>
            <w:rStyle w:val="Hyperlink"/>
            <w:noProof/>
          </w:rPr>
          <w:instrText xml:space="preserve"> </w:instrText>
        </w:r>
        <w:r>
          <w:rPr>
            <w:noProof/>
          </w:rPr>
          <w:instrText>HYPERLINK \l "_Toc499024677"</w:instrText>
        </w:r>
        <w:r w:rsidRPr="00DA2368">
          <w:rPr>
            <w:rStyle w:val="Hyperlink"/>
            <w:noProof/>
          </w:rPr>
          <w:instrText xml:space="preserve"> </w:instrText>
        </w:r>
        <w:r w:rsidRPr="00DA2368">
          <w:rPr>
            <w:rStyle w:val="Hyperlink"/>
            <w:noProof/>
          </w:rPr>
          <w:fldChar w:fldCharType="separate"/>
        </w:r>
        <w:r w:rsidRPr="00DA2368">
          <w:rPr>
            <w:rStyle w:val="Hyperlink"/>
            <w:noProof/>
          </w:rPr>
          <w:t>Figure 213: Generated document saved to Clinical Documents</w:t>
        </w:r>
        <w:r>
          <w:rPr>
            <w:noProof/>
            <w:webHidden/>
          </w:rPr>
          <w:tab/>
        </w:r>
        <w:r>
          <w:rPr>
            <w:noProof/>
            <w:webHidden/>
          </w:rPr>
          <w:fldChar w:fldCharType="begin"/>
        </w:r>
        <w:r>
          <w:rPr>
            <w:noProof/>
            <w:webHidden/>
          </w:rPr>
          <w:instrText xml:space="preserve"> PAGEREF _Toc499024677 \h </w:instrText>
        </w:r>
      </w:ins>
      <w:r>
        <w:rPr>
          <w:noProof/>
          <w:webHidden/>
        </w:rPr>
      </w:r>
      <w:r>
        <w:rPr>
          <w:noProof/>
          <w:webHidden/>
        </w:rPr>
        <w:fldChar w:fldCharType="separate"/>
      </w:r>
      <w:ins w:id="2360" w:author="Alina Frey [2]" w:date="2017-11-21T10:58:00Z">
        <w:r w:rsidR="003B7B8C">
          <w:rPr>
            <w:noProof/>
            <w:webHidden/>
          </w:rPr>
          <w:t>141</w:t>
        </w:r>
      </w:ins>
      <w:ins w:id="2361" w:author="Alina Frey" w:date="2017-11-21T10:43:00Z">
        <w:r>
          <w:rPr>
            <w:noProof/>
            <w:webHidden/>
          </w:rPr>
          <w:fldChar w:fldCharType="end"/>
        </w:r>
        <w:r w:rsidRPr="00DA2368">
          <w:rPr>
            <w:rStyle w:val="Hyperlink"/>
            <w:noProof/>
          </w:rPr>
          <w:fldChar w:fldCharType="end"/>
        </w:r>
      </w:ins>
    </w:p>
    <w:p w14:paraId="12BDAC47" w14:textId="50009639" w:rsidR="00672E26" w:rsidRDefault="00672E26">
      <w:pPr>
        <w:pStyle w:val="TableofFigures"/>
        <w:tabs>
          <w:tab w:val="right" w:leader="dot" w:pos="9350"/>
        </w:tabs>
        <w:rPr>
          <w:ins w:id="2362" w:author="Alina Frey" w:date="2017-11-21T10:43:00Z"/>
          <w:rFonts w:asciiTheme="minorHAnsi" w:eastAsiaTheme="minorEastAsia" w:hAnsiTheme="minorHAnsi" w:cstheme="minorBidi"/>
          <w:noProof/>
          <w:color w:val="auto"/>
          <w:sz w:val="22"/>
        </w:rPr>
      </w:pPr>
      <w:ins w:id="2363" w:author="Alina Frey" w:date="2017-11-21T10:43:00Z">
        <w:r w:rsidRPr="00DA2368">
          <w:rPr>
            <w:rStyle w:val="Hyperlink"/>
            <w:noProof/>
          </w:rPr>
          <w:fldChar w:fldCharType="begin"/>
        </w:r>
        <w:r w:rsidRPr="00DA2368">
          <w:rPr>
            <w:rStyle w:val="Hyperlink"/>
            <w:noProof/>
          </w:rPr>
          <w:instrText xml:space="preserve"> </w:instrText>
        </w:r>
        <w:r>
          <w:rPr>
            <w:noProof/>
          </w:rPr>
          <w:instrText>HYPERLINK \l "_Toc499024678"</w:instrText>
        </w:r>
        <w:r w:rsidRPr="00DA2368">
          <w:rPr>
            <w:rStyle w:val="Hyperlink"/>
            <w:noProof/>
          </w:rPr>
          <w:instrText xml:space="preserve"> </w:instrText>
        </w:r>
        <w:r w:rsidRPr="00DA2368">
          <w:rPr>
            <w:rStyle w:val="Hyperlink"/>
            <w:noProof/>
          </w:rPr>
          <w:fldChar w:fldCharType="separate"/>
        </w:r>
        <w:r w:rsidRPr="00DA2368">
          <w:rPr>
            <w:rStyle w:val="Hyperlink"/>
            <w:noProof/>
          </w:rPr>
          <w:t>Figure 214: Orders</w:t>
        </w:r>
        <w:r>
          <w:rPr>
            <w:noProof/>
            <w:webHidden/>
          </w:rPr>
          <w:tab/>
        </w:r>
        <w:r>
          <w:rPr>
            <w:noProof/>
            <w:webHidden/>
          </w:rPr>
          <w:fldChar w:fldCharType="begin"/>
        </w:r>
        <w:r>
          <w:rPr>
            <w:noProof/>
            <w:webHidden/>
          </w:rPr>
          <w:instrText xml:space="preserve"> PAGEREF _Toc499024678 \h </w:instrText>
        </w:r>
      </w:ins>
      <w:r>
        <w:rPr>
          <w:noProof/>
          <w:webHidden/>
        </w:rPr>
      </w:r>
      <w:r>
        <w:rPr>
          <w:noProof/>
          <w:webHidden/>
        </w:rPr>
        <w:fldChar w:fldCharType="separate"/>
      </w:r>
      <w:ins w:id="2364" w:author="Alina Frey [2]" w:date="2017-11-21T10:58:00Z">
        <w:r w:rsidR="003B7B8C">
          <w:rPr>
            <w:noProof/>
            <w:webHidden/>
          </w:rPr>
          <w:t>142</w:t>
        </w:r>
      </w:ins>
      <w:ins w:id="2365" w:author="Alina Frey" w:date="2017-11-21T10:43:00Z">
        <w:r>
          <w:rPr>
            <w:noProof/>
            <w:webHidden/>
          </w:rPr>
          <w:fldChar w:fldCharType="end"/>
        </w:r>
        <w:r w:rsidRPr="00DA2368">
          <w:rPr>
            <w:rStyle w:val="Hyperlink"/>
            <w:noProof/>
          </w:rPr>
          <w:fldChar w:fldCharType="end"/>
        </w:r>
      </w:ins>
    </w:p>
    <w:p w14:paraId="1186D0E0" w14:textId="494BD703" w:rsidR="00672E26" w:rsidRDefault="00672E26">
      <w:pPr>
        <w:pStyle w:val="TableofFigures"/>
        <w:tabs>
          <w:tab w:val="right" w:leader="dot" w:pos="9350"/>
        </w:tabs>
        <w:rPr>
          <w:ins w:id="2366" w:author="Alina Frey" w:date="2017-11-21T10:43:00Z"/>
          <w:rFonts w:asciiTheme="minorHAnsi" w:eastAsiaTheme="minorEastAsia" w:hAnsiTheme="minorHAnsi" w:cstheme="minorBidi"/>
          <w:noProof/>
          <w:color w:val="auto"/>
          <w:sz w:val="22"/>
        </w:rPr>
      </w:pPr>
      <w:ins w:id="2367" w:author="Alina Frey" w:date="2017-11-21T10:43:00Z">
        <w:r w:rsidRPr="00DA2368">
          <w:rPr>
            <w:rStyle w:val="Hyperlink"/>
            <w:noProof/>
          </w:rPr>
          <w:fldChar w:fldCharType="begin"/>
        </w:r>
        <w:r w:rsidRPr="00DA2368">
          <w:rPr>
            <w:rStyle w:val="Hyperlink"/>
            <w:noProof/>
          </w:rPr>
          <w:instrText xml:space="preserve"> </w:instrText>
        </w:r>
        <w:r>
          <w:rPr>
            <w:noProof/>
          </w:rPr>
          <w:instrText>HYPERLINK \l "_Toc499024679"</w:instrText>
        </w:r>
        <w:r w:rsidRPr="00DA2368">
          <w:rPr>
            <w:rStyle w:val="Hyperlink"/>
            <w:noProof/>
          </w:rPr>
          <w:instrText xml:space="preserve"> </w:instrText>
        </w:r>
        <w:r w:rsidRPr="00DA2368">
          <w:rPr>
            <w:rStyle w:val="Hyperlink"/>
            <w:noProof/>
          </w:rPr>
          <w:fldChar w:fldCharType="separate"/>
        </w:r>
        <w:r w:rsidRPr="00DA2368">
          <w:rPr>
            <w:rStyle w:val="Hyperlink"/>
            <w:noProof/>
          </w:rPr>
          <w:t>Figure 215: Order Detail</w:t>
        </w:r>
        <w:r>
          <w:rPr>
            <w:noProof/>
            <w:webHidden/>
          </w:rPr>
          <w:tab/>
        </w:r>
        <w:r>
          <w:rPr>
            <w:noProof/>
            <w:webHidden/>
          </w:rPr>
          <w:fldChar w:fldCharType="begin"/>
        </w:r>
        <w:r>
          <w:rPr>
            <w:noProof/>
            <w:webHidden/>
          </w:rPr>
          <w:instrText xml:space="preserve"> PAGEREF _Toc499024679 \h </w:instrText>
        </w:r>
      </w:ins>
      <w:r>
        <w:rPr>
          <w:noProof/>
          <w:webHidden/>
        </w:rPr>
      </w:r>
      <w:r>
        <w:rPr>
          <w:noProof/>
          <w:webHidden/>
        </w:rPr>
        <w:fldChar w:fldCharType="separate"/>
      </w:r>
      <w:ins w:id="2368" w:author="Alina Frey [2]" w:date="2017-11-21T10:58:00Z">
        <w:r w:rsidR="003B7B8C">
          <w:rPr>
            <w:noProof/>
            <w:webHidden/>
          </w:rPr>
          <w:t>143</w:t>
        </w:r>
      </w:ins>
      <w:ins w:id="2369" w:author="Alina Frey" w:date="2017-11-21T10:43:00Z">
        <w:r>
          <w:rPr>
            <w:noProof/>
            <w:webHidden/>
          </w:rPr>
          <w:fldChar w:fldCharType="end"/>
        </w:r>
        <w:r w:rsidRPr="00DA2368">
          <w:rPr>
            <w:rStyle w:val="Hyperlink"/>
            <w:noProof/>
          </w:rPr>
          <w:fldChar w:fldCharType="end"/>
        </w:r>
      </w:ins>
    </w:p>
    <w:p w14:paraId="7C07D3E0" w14:textId="5C23A0AA" w:rsidR="00672E26" w:rsidRDefault="00672E26">
      <w:pPr>
        <w:pStyle w:val="TableofFigures"/>
        <w:tabs>
          <w:tab w:val="right" w:leader="dot" w:pos="9350"/>
        </w:tabs>
        <w:rPr>
          <w:ins w:id="2370" w:author="Alina Frey" w:date="2017-11-21T10:43:00Z"/>
          <w:rFonts w:asciiTheme="minorHAnsi" w:eastAsiaTheme="minorEastAsia" w:hAnsiTheme="minorHAnsi" w:cstheme="minorBidi"/>
          <w:noProof/>
          <w:color w:val="auto"/>
          <w:sz w:val="22"/>
        </w:rPr>
      </w:pPr>
      <w:ins w:id="2371" w:author="Alina Frey" w:date="2017-11-21T10:43:00Z">
        <w:r w:rsidRPr="00DA2368">
          <w:rPr>
            <w:rStyle w:val="Hyperlink"/>
            <w:noProof/>
          </w:rPr>
          <w:fldChar w:fldCharType="begin"/>
        </w:r>
        <w:r w:rsidRPr="00DA2368">
          <w:rPr>
            <w:rStyle w:val="Hyperlink"/>
            <w:noProof/>
          </w:rPr>
          <w:instrText xml:space="preserve"> </w:instrText>
        </w:r>
        <w:r>
          <w:rPr>
            <w:noProof/>
          </w:rPr>
          <w:instrText>HYPERLINK \l "_Toc499024680"</w:instrText>
        </w:r>
        <w:r w:rsidRPr="00DA2368">
          <w:rPr>
            <w:rStyle w:val="Hyperlink"/>
            <w:noProof/>
          </w:rPr>
          <w:instrText xml:space="preserve"> </w:instrText>
        </w:r>
        <w:r w:rsidRPr="00DA2368">
          <w:rPr>
            <w:rStyle w:val="Hyperlink"/>
            <w:noProof/>
          </w:rPr>
          <w:fldChar w:fldCharType="separate"/>
        </w:r>
        <w:r w:rsidRPr="00DA2368">
          <w:rPr>
            <w:rStyle w:val="Hyperlink"/>
            <w:noProof/>
          </w:rPr>
          <w:t>Figure 216: Clinical Reminders</w:t>
        </w:r>
        <w:r>
          <w:rPr>
            <w:noProof/>
            <w:webHidden/>
          </w:rPr>
          <w:tab/>
        </w:r>
        <w:r>
          <w:rPr>
            <w:noProof/>
            <w:webHidden/>
          </w:rPr>
          <w:fldChar w:fldCharType="begin"/>
        </w:r>
        <w:r>
          <w:rPr>
            <w:noProof/>
            <w:webHidden/>
          </w:rPr>
          <w:instrText xml:space="preserve"> PAGEREF _Toc499024680 \h </w:instrText>
        </w:r>
      </w:ins>
      <w:r>
        <w:rPr>
          <w:noProof/>
          <w:webHidden/>
        </w:rPr>
      </w:r>
      <w:r>
        <w:rPr>
          <w:noProof/>
          <w:webHidden/>
        </w:rPr>
        <w:fldChar w:fldCharType="separate"/>
      </w:r>
      <w:ins w:id="2372" w:author="Alina Frey [2]" w:date="2017-11-21T10:58:00Z">
        <w:r w:rsidR="003B7B8C">
          <w:rPr>
            <w:noProof/>
            <w:webHidden/>
          </w:rPr>
          <w:t>144</w:t>
        </w:r>
      </w:ins>
      <w:ins w:id="2373" w:author="Alina Frey" w:date="2017-11-21T10:43:00Z">
        <w:r>
          <w:rPr>
            <w:noProof/>
            <w:webHidden/>
          </w:rPr>
          <w:fldChar w:fldCharType="end"/>
        </w:r>
        <w:r w:rsidRPr="00DA2368">
          <w:rPr>
            <w:rStyle w:val="Hyperlink"/>
            <w:noProof/>
          </w:rPr>
          <w:fldChar w:fldCharType="end"/>
        </w:r>
      </w:ins>
    </w:p>
    <w:p w14:paraId="5358228C" w14:textId="3106DD63" w:rsidR="00672E26" w:rsidRDefault="00672E26">
      <w:pPr>
        <w:pStyle w:val="TableofFigures"/>
        <w:tabs>
          <w:tab w:val="right" w:leader="dot" w:pos="9350"/>
        </w:tabs>
        <w:rPr>
          <w:ins w:id="2374" w:author="Alina Frey" w:date="2017-11-21T10:43:00Z"/>
          <w:rFonts w:asciiTheme="minorHAnsi" w:eastAsiaTheme="minorEastAsia" w:hAnsiTheme="minorHAnsi" w:cstheme="minorBidi"/>
          <w:noProof/>
          <w:color w:val="auto"/>
          <w:sz w:val="22"/>
        </w:rPr>
      </w:pPr>
      <w:ins w:id="2375" w:author="Alina Frey" w:date="2017-11-21T10:43:00Z">
        <w:r w:rsidRPr="00DA2368">
          <w:rPr>
            <w:rStyle w:val="Hyperlink"/>
            <w:noProof/>
          </w:rPr>
          <w:fldChar w:fldCharType="begin"/>
        </w:r>
        <w:r w:rsidRPr="00DA2368">
          <w:rPr>
            <w:rStyle w:val="Hyperlink"/>
            <w:noProof/>
          </w:rPr>
          <w:instrText xml:space="preserve"> </w:instrText>
        </w:r>
        <w:r>
          <w:rPr>
            <w:noProof/>
          </w:rPr>
          <w:instrText>HYPERLINK \l "_Toc499024681"</w:instrText>
        </w:r>
        <w:r w:rsidRPr="00DA2368">
          <w:rPr>
            <w:rStyle w:val="Hyperlink"/>
            <w:noProof/>
          </w:rPr>
          <w:instrText xml:space="preserve"> </w:instrText>
        </w:r>
        <w:r w:rsidRPr="00DA2368">
          <w:rPr>
            <w:rStyle w:val="Hyperlink"/>
            <w:noProof/>
          </w:rPr>
          <w:fldChar w:fldCharType="separate"/>
        </w:r>
        <w:r w:rsidRPr="00DA2368">
          <w:rPr>
            <w:rStyle w:val="Hyperlink"/>
            <w:noProof/>
          </w:rPr>
          <w:t>Figure 217: Reminder Detail</w:t>
        </w:r>
        <w:r>
          <w:rPr>
            <w:noProof/>
            <w:webHidden/>
          </w:rPr>
          <w:tab/>
        </w:r>
        <w:r>
          <w:rPr>
            <w:noProof/>
            <w:webHidden/>
          </w:rPr>
          <w:fldChar w:fldCharType="begin"/>
        </w:r>
        <w:r>
          <w:rPr>
            <w:noProof/>
            <w:webHidden/>
          </w:rPr>
          <w:instrText xml:space="preserve"> PAGEREF _Toc499024681 \h </w:instrText>
        </w:r>
      </w:ins>
      <w:r>
        <w:rPr>
          <w:noProof/>
          <w:webHidden/>
        </w:rPr>
      </w:r>
      <w:r>
        <w:rPr>
          <w:noProof/>
          <w:webHidden/>
        </w:rPr>
        <w:fldChar w:fldCharType="separate"/>
      </w:r>
      <w:ins w:id="2376" w:author="Alina Frey [2]" w:date="2017-11-21T10:58:00Z">
        <w:r w:rsidR="003B7B8C">
          <w:rPr>
            <w:noProof/>
            <w:webHidden/>
          </w:rPr>
          <w:t>145</w:t>
        </w:r>
      </w:ins>
      <w:ins w:id="2377" w:author="Alina Frey" w:date="2017-11-21T10:43:00Z">
        <w:r>
          <w:rPr>
            <w:noProof/>
            <w:webHidden/>
          </w:rPr>
          <w:fldChar w:fldCharType="end"/>
        </w:r>
        <w:r w:rsidRPr="00DA2368">
          <w:rPr>
            <w:rStyle w:val="Hyperlink"/>
            <w:noProof/>
          </w:rPr>
          <w:fldChar w:fldCharType="end"/>
        </w:r>
      </w:ins>
    </w:p>
    <w:p w14:paraId="77323D88" w14:textId="030005AB" w:rsidR="00672E26" w:rsidRDefault="00672E26">
      <w:pPr>
        <w:pStyle w:val="TableofFigures"/>
        <w:tabs>
          <w:tab w:val="right" w:leader="dot" w:pos="9350"/>
        </w:tabs>
        <w:rPr>
          <w:ins w:id="2378" w:author="Alina Frey" w:date="2017-11-21T10:43:00Z"/>
          <w:rFonts w:asciiTheme="minorHAnsi" w:eastAsiaTheme="minorEastAsia" w:hAnsiTheme="minorHAnsi" w:cstheme="minorBidi"/>
          <w:noProof/>
          <w:color w:val="auto"/>
          <w:sz w:val="22"/>
        </w:rPr>
      </w:pPr>
      <w:ins w:id="2379" w:author="Alina Frey" w:date="2017-11-21T10:43:00Z">
        <w:r w:rsidRPr="00DA2368">
          <w:rPr>
            <w:rStyle w:val="Hyperlink"/>
            <w:noProof/>
          </w:rPr>
          <w:fldChar w:fldCharType="begin"/>
        </w:r>
        <w:r w:rsidRPr="00DA2368">
          <w:rPr>
            <w:rStyle w:val="Hyperlink"/>
            <w:noProof/>
          </w:rPr>
          <w:instrText xml:space="preserve"> </w:instrText>
        </w:r>
        <w:r>
          <w:rPr>
            <w:noProof/>
          </w:rPr>
          <w:instrText>HYPERLINK \l "_Toc499024682"</w:instrText>
        </w:r>
        <w:r w:rsidRPr="00DA2368">
          <w:rPr>
            <w:rStyle w:val="Hyperlink"/>
            <w:noProof/>
          </w:rPr>
          <w:instrText xml:space="preserve"> </w:instrText>
        </w:r>
        <w:r w:rsidRPr="00DA2368">
          <w:rPr>
            <w:rStyle w:val="Hyperlink"/>
            <w:noProof/>
          </w:rPr>
          <w:fldChar w:fldCharType="separate"/>
        </w:r>
        <w:r w:rsidRPr="00DA2368">
          <w:rPr>
            <w:rStyle w:val="Hyperlink"/>
            <w:noProof/>
          </w:rPr>
          <w:t>Figure 218: Consults</w:t>
        </w:r>
        <w:r>
          <w:rPr>
            <w:noProof/>
            <w:webHidden/>
          </w:rPr>
          <w:tab/>
        </w:r>
        <w:r>
          <w:rPr>
            <w:noProof/>
            <w:webHidden/>
          </w:rPr>
          <w:fldChar w:fldCharType="begin"/>
        </w:r>
        <w:r>
          <w:rPr>
            <w:noProof/>
            <w:webHidden/>
          </w:rPr>
          <w:instrText xml:space="preserve"> PAGEREF _Toc499024682 \h </w:instrText>
        </w:r>
      </w:ins>
      <w:r>
        <w:rPr>
          <w:noProof/>
          <w:webHidden/>
        </w:rPr>
      </w:r>
      <w:r>
        <w:rPr>
          <w:noProof/>
          <w:webHidden/>
        </w:rPr>
        <w:fldChar w:fldCharType="separate"/>
      </w:r>
      <w:ins w:id="2380" w:author="Alina Frey [2]" w:date="2017-11-21T10:58:00Z">
        <w:r w:rsidR="003B7B8C">
          <w:rPr>
            <w:noProof/>
            <w:webHidden/>
          </w:rPr>
          <w:t>146</w:t>
        </w:r>
      </w:ins>
      <w:ins w:id="2381" w:author="Alina Frey" w:date="2017-11-21T10:43:00Z">
        <w:r>
          <w:rPr>
            <w:noProof/>
            <w:webHidden/>
          </w:rPr>
          <w:fldChar w:fldCharType="end"/>
        </w:r>
        <w:r w:rsidRPr="00DA2368">
          <w:rPr>
            <w:rStyle w:val="Hyperlink"/>
            <w:noProof/>
          </w:rPr>
          <w:fldChar w:fldCharType="end"/>
        </w:r>
      </w:ins>
    </w:p>
    <w:p w14:paraId="5D6F8117" w14:textId="3FEEEC16" w:rsidR="00672E26" w:rsidRDefault="00672E26">
      <w:pPr>
        <w:pStyle w:val="TableofFigures"/>
        <w:tabs>
          <w:tab w:val="right" w:leader="dot" w:pos="9350"/>
        </w:tabs>
        <w:rPr>
          <w:ins w:id="2382" w:author="Alina Frey" w:date="2017-11-21T10:43:00Z"/>
          <w:rFonts w:asciiTheme="minorHAnsi" w:eastAsiaTheme="minorEastAsia" w:hAnsiTheme="minorHAnsi" w:cstheme="minorBidi"/>
          <w:noProof/>
          <w:color w:val="auto"/>
          <w:sz w:val="22"/>
        </w:rPr>
      </w:pPr>
      <w:ins w:id="2383" w:author="Alina Frey" w:date="2017-11-21T10:43:00Z">
        <w:r w:rsidRPr="00DA2368">
          <w:rPr>
            <w:rStyle w:val="Hyperlink"/>
            <w:noProof/>
          </w:rPr>
          <w:fldChar w:fldCharType="begin"/>
        </w:r>
        <w:r w:rsidRPr="00DA2368">
          <w:rPr>
            <w:rStyle w:val="Hyperlink"/>
            <w:noProof/>
          </w:rPr>
          <w:instrText xml:space="preserve"> </w:instrText>
        </w:r>
        <w:r>
          <w:rPr>
            <w:noProof/>
          </w:rPr>
          <w:instrText>HYPERLINK \l "_Toc499024683"</w:instrText>
        </w:r>
        <w:r w:rsidRPr="00DA2368">
          <w:rPr>
            <w:rStyle w:val="Hyperlink"/>
            <w:noProof/>
          </w:rPr>
          <w:instrText xml:space="preserve"> </w:instrText>
        </w:r>
        <w:r w:rsidRPr="00DA2368">
          <w:rPr>
            <w:rStyle w:val="Hyperlink"/>
            <w:noProof/>
          </w:rPr>
          <w:fldChar w:fldCharType="separate"/>
        </w:r>
        <w:r w:rsidRPr="00DA2368">
          <w:rPr>
            <w:rStyle w:val="Hyperlink"/>
            <w:noProof/>
          </w:rPr>
          <w:t>Figure 219: Consult Detail</w:t>
        </w:r>
        <w:r>
          <w:rPr>
            <w:noProof/>
            <w:webHidden/>
          </w:rPr>
          <w:tab/>
        </w:r>
        <w:r>
          <w:rPr>
            <w:noProof/>
            <w:webHidden/>
          </w:rPr>
          <w:fldChar w:fldCharType="begin"/>
        </w:r>
        <w:r>
          <w:rPr>
            <w:noProof/>
            <w:webHidden/>
          </w:rPr>
          <w:instrText xml:space="preserve"> PAGEREF _Toc499024683 \h </w:instrText>
        </w:r>
      </w:ins>
      <w:r>
        <w:rPr>
          <w:noProof/>
          <w:webHidden/>
        </w:rPr>
      </w:r>
      <w:r>
        <w:rPr>
          <w:noProof/>
          <w:webHidden/>
        </w:rPr>
        <w:fldChar w:fldCharType="separate"/>
      </w:r>
      <w:ins w:id="2384" w:author="Alina Frey [2]" w:date="2017-11-21T10:58:00Z">
        <w:r w:rsidR="003B7B8C">
          <w:rPr>
            <w:noProof/>
            <w:webHidden/>
          </w:rPr>
          <w:t>147</w:t>
        </w:r>
      </w:ins>
      <w:ins w:id="2385" w:author="Alina Frey" w:date="2017-11-21T10:43:00Z">
        <w:r>
          <w:rPr>
            <w:noProof/>
            <w:webHidden/>
          </w:rPr>
          <w:fldChar w:fldCharType="end"/>
        </w:r>
        <w:r w:rsidRPr="00DA2368">
          <w:rPr>
            <w:rStyle w:val="Hyperlink"/>
            <w:noProof/>
          </w:rPr>
          <w:fldChar w:fldCharType="end"/>
        </w:r>
      </w:ins>
    </w:p>
    <w:p w14:paraId="19B844C5" w14:textId="0194CBF5" w:rsidR="00672E26" w:rsidRDefault="00672E26">
      <w:pPr>
        <w:pStyle w:val="TableofFigures"/>
        <w:tabs>
          <w:tab w:val="right" w:leader="dot" w:pos="9350"/>
        </w:tabs>
        <w:rPr>
          <w:ins w:id="2386" w:author="Alina Frey" w:date="2017-11-21T10:43:00Z"/>
          <w:rFonts w:asciiTheme="minorHAnsi" w:eastAsiaTheme="minorEastAsia" w:hAnsiTheme="minorHAnsi" w:cstheme="minorBidi"/>
          <w:noProof/>
          <w:color w:val="auto"/>
          <w:sz w:val="22"/>
        </w:rPr>
      </w:pPr>
      <w:ins w:id="2387" w:author="Alina Frey" w:date="2017-11-21T10:43:00Z">
        <w:r w:rsidRPr="00DA2368">
          <w:rPr>
            <w:rStyle w:val="Hyperlink"/>
            <w:noProof/>
          </w:rPr>
          <w:fldChar w:fldCharType="begin"/>
        </w:r>
        <w:r w:rsidRPr="00DA2368">
          <w:rPr>
            <w:rStyle w:val="Hyperlink"/>
            <w:noProof/>
          </w:rPr>
          <w:instrText xml:space="preserve"> </w:instrText>
        </w:r>
        <w:r>
          <w:rPr>
            <w:noProof/>
          </w:rPr>
          <w:instrText>HYPERLINK \l "_Toc499024684"</w:instrText>
        </w:r>
        <w:r w:rsidRPr="00DA2368">
          <w:rPr>
            <w:rStyle w:val="Hyperlink"/>
            <w:noProof/>
          </w:rPr>
          <w:instrText xml:space="preserve"> </w:instrText>
        </w:r>
        <w:r w:rsidRPr="00DA2368">
          <w:rPr>
            <w:rStyle w:val="Hyperlink"/>
            <w:noProof/>
          </w:rPr>
          <w:fldChar w:fldCharType="separate"/>
        </w:r>
        <w:r w:rsidRPr="00DA2368">
          <w:rPr>
            <w:rStyle w:val="Hyperlink"/>
            <w:noProof/>
          </w:rPr>
          <w:t>Figure 220: Radiology Reports</w:t>
        </w:r>
        <w:r>
          <w:rPr>
            <w:noProof/>
            <w:webHidden/>
          </w:rPr>
          <w:tab/>
        </w:r>
        <w:r>
          <w:rPr>
            <w:noProof/>
            <w:webHidden/>
          </w:rPr>
          <w:fldChar w:fldCharType="begin"/>
        </w:r>
        <w:r>
          <w:rPr>
            <w:noProof/>
            <w:webHidden/>
          </w:rPr>
          <w:instrText xml:space="preserve"> PAGEREF _Toc499024684 \h </w:instrText>
        </w:r>
      </w:ins>
      <w:r>
        <w:rPr>
          <w:noProof/>
          <w:webHidden/>
        </w:rPr>
      </w:r>
      <w:r>
        <w:rPr>
          <w:noProof/>
          <w:webHidden/>
        </w:rPr>
        <w:fldChar w:fldCharType="separate"/>
      </w:r>
      <w:ins w:id="2388" w:author="Alina Frey [2]" w:date="2017-11-21T10:58:00Z">
        <w:r w:rsidR="003B7B8C">
          <w:rPr>
            <w:noProof/>
            <w:webHidden/>
          </w:rPr>
          <w:t>148</w:t>
        </w:r>
      </w:ins>
      <w:ins w:id="2389" w:author="Alina Frey" w:date="2017-11-21T10:43:00Z">
        <w:r>
          <w:rPr>
            <w:noProof/>
            <w:webHidden/>
          </w:rPr>
          <w:fldChar w:fldCharType="end"/>
        </w:r>
        <w:r w:rsidRPr="00DA2368">
          <w:rPr>
            <w:rStyle w:val="Hyperlink"/>
            <w:noProof/>
          </w:rPr>
          <w:fldChar w:fldCharType="end"/>
        </w:r>
      </w:ins>
    </w:p>
    <w:p w14:paraId="4D33053E" w14:textId="601C32DD" w:rsidR="00672E26" w:rsidRDefault="00672E26">
      <w:pPr>
        <w:pStyle w:val="TableofFigures"/>
        <w:tabs>
          <w:tab w:val="right" w:leader="dot" w:pos="9350"/>
        </w:tabs>
        <w:rPr>
          <w:ins w:id="2390" w:author="Alina Frey" w:date="2017-11-21T10:43:00Z"/>
          <w:rFonts w:asciiTheme="minorHAnsi" w:eastAsiaTheme="minorEastAsia" w:hAnsiTheme="minorHAnsi" w:cstheme="minorBidi"/>
          <w:noProof/>
          <w:color w:val="auto"/>
          <w:sz w:val="22"/>
        </w:rPr>
      </w:pPr>
      <w:ins w:id="2391" w:author="Alina Frey" w:date="2017-11-21T10:43:00Z">
        <w:r w:rsidRPr="00DA2368">
          <w:rPr>
            <w:rStyle w:val="Hyperlink"/>
            <w:noProof/>
          </w:rPr>
          <w:fldChar w:fldCharType="begin"/>
        </w:r>
        <w:r w:rsidRPr="00DA2368">
          <w:rPr>
            <w:rStyle w:val="Hyperlink"/>
            <w:noProof/>
          </w:rPr>
          <w:instrText xml:space="preserve"> </w:instrText>
        </w:r>
        <w:r>
          <w:rPr>
            <w:noProof/>
          </w:rPr>
          <w:instrText>HYPERLINK \l "_Toc499024685"</w:instrText>
        </w:r>
        <w:r w:rsidRPr="00DA2368">
          <w:rPr>
            <w:rStyle w:val="Hyperlink"/>
            <w:noProof/>
          </w:rPr>
          <w:instrText xml:space="preserve"> </w:instrText>
        </w:r>
        <w:r w:rsidRPr="00DA2368">
          <w:rPr>
            <w:rStyle w:val="Hyperlink"/>
            <w:noProof/>
          </w:rPr>
          <w:fldChar w:fldCharType="separate"/>
        </w:r>
        <w:r w:rsidRPr="00DA2368">
          <w:rPr>
            <w:rStyle w:val="Hyperlink"/>
            <w:noProof/>
          </w:rPr>
          <w:t>Figure 221: Radiology Report Detail</w:t>
        </w:r>
        <w:r>
          <w:rPr>
            <w:noProof/>
            <w:webHidden/>
          </w:rPr>
          <w:tab/>
        </w:r>
        <w:r>
          <w:rPr>
            <w:noProof/>
            <w:webHidden/>
          </w:rPr>
          <w:fldChar w:fldCharType="begin"/>
        </w:r>
        <w:r>
          <w:rPr>
            <w:noProof/>
            <w:webHidden/>
          </w:rPr>
          <w:instrText xml:space="preserve"> PAGEREF _Toc499024685 \h </w:instrText>
        </w:r>
      </w:ins>
      <w:r>
        <w:rPr>
          <w:noProof/>
          <w:webHidden/>
        </w:rPr>
      </w:r>
      <w:r>
        <w:rPr>
          <w:noProof/>
          <w:webHidden/>
        </w:rPr>
        <w:fldChar w:fldCharType="separate"/>
      </w:r>
      <w:ins w:id="2392" w:author="Alina Frey [2]" w:date="2017-11-21T10:58:00Z">
        <w:r w:rsidR="003B7B8C">
          <w:rPr>
            <w:noProof/>
            <w:webHidden/>
          </w:rPr>
          <w:t>149</w:t>
        </w:r>
      </w:ins>
      <w:ins w:id="2393" w:author="Alina Frey" w:date="2017-11-21T10:43:00Z">
        <w:r>
          <w:rPr>
            <w:noProof/>
            <w:webHidden/>
          </w:rPr>
          <w:fldChar w:fldCharType="end"/>
        </w:r>
        <w:r w:rsidRPr="00DA2368">
          <w:rPr>
            <w:rStyle w:val="Hyperlink"/>
            <w:noProof/>
          </w:rPr>
          <w:fldChar w:fldCharType="end"/>
        </w:r>
      </w:ins>
    </w:p>
    <w:p w14:paraId="395D06E5" w14:textId="6234BC36" w:rsidR="00672E26" w:rsidRDefault="00672E26">
      <w:pPr>
        <w:pStyle w:val="TableofFigures"/>
        <w:tabs>
          <w:tab w:val="right" w:leader="dot" w:pos="9350"/>
        </w:tabs>
        <w:rPr>
          <w:ins w:id="2394" w:author="Alina Frey" w:date="2017-11-21T10:43:00Z"/>
          <w:rFonts w:asciiTheme="minorHAnsi" w:eastAsiaTheme="minorEastAsia" w:hAnsiTheme="minorHAnsi" w:cstheme="minorBidi"/>
          <w:noProof/>
          <w:color w:val="auto"/>
          <w:sz w:val="22"/>
        </w:rPr>
      </w:pPr>
      <w:ins w:id="2395" w:author="Alina Frey" w:date="2017-11-21T10:43:00Z">
        <w:r w:rsidRPr="00DA2368">
          <w:rPr>
            <w:rStyle w:val="Hyperlink"/>
            <w:noProof/>
          </w:rPr>
          <w:fldChar w:fldCharType="begin"/>
        </w:r>
        <w:r w:rsidRPr="00DA2368">
          <w:rPr>
            <w:rStyle w:val="Hyperlink"/>
            <w:noProof/>
          </w:rPr>
          <w:instrText xml:space="preserve"> </w:instrText>
        </w:r>
        <w:r>
          <w:rPr>
            <w:noProof/>
          </w:rPr>
          <w:instrText>HYPERLINK \l "_Toc499024686"</w:instrText>
        </w:r>
        <w:r w:rsidRPr="00DA2368">
          <w:rPr>
            <w:rStyle w:val="Hyperlink"/>
            <w:noProof/>
          </w:rPr>
          <w:instrText xml:space="preserve"> </w:instrText>
        </w:r>
        <w:r w:rsidRPr="00DA2368">
          <w:rPr>
            <w:rStyle w:val="Hyperlink"/>
            <w:noProof/>
          </w:rPr>
          <w:fldChar w:fldCharType="separate"/>
        </w:r>
        <w:r w:rsidRPr="00DA2368">
          <w:rPr>
            <w:rStyle w:val="Hyperlink"/>
            <w:noProof/>
          </w:rPr>
          <w:t>Figure 222: Stop Tracking Patient</w:t>
        </w:r>
        <w:r>
          <w:rPr>
            <w:noProof/>
            <w:webHidden/>
          </w:rPr>
          <w:tab/>
        </w:r>
        <w:r>
          <w:rPr>
            <w:noProof/>
            <w:webHidden/>
          </w:rPr>
          <w:fldChar w:fldCharType="begin"/>
        </w:r>
        <w:r>
          <w:rPr>
            <w:noProof/>
            <w:webHidden/>
          </w:rPr>
          <w:instrText xml:space="preserve"> PAGEREF _Toc499024686 \h </w:instrText>
        </w:r>
      </w:ins>
      <w:r>
        <w:rPr>
          <w:noProof/>
          <w:webHidden/>
        </w:rPr>
      </w:r>
      <w:r>
        <w:rPr>
          <w:noProof/>
          <w:webHidden/>
        </w:rPr>
        <w:fldChar w:fldCharType="separate"/>
      </w:r>
      <w:ins w:id="2396" w:author="Alina Frey [2]" w:date="2017-11-21T10:58:00Z">
        <w:r w:rsidR="003B7B8C">
          <w:rPr>
            <w:noProof/>
            <w:webHidden/>
          </w:rPr>
          <w:t>150</w:t>
        </w:r>
      </w:ins>
      <w:ins w:id="2397" w:author="Alina Frey" w:date="2017-11-21T10:43:00Z">
        <w:r>
          <w:rPr>
            <w:noProof/>
            <w:webHidden/>
          </w:rPr>
          <w:fldChar w:fldCharType="end"/>
        </w:r>
        <w:r w:rsidRPr="00DA2368">
          <w:rPr>
            <w:rStyle w:val="Hyperlink"/>
            <w:noProof/>
          </w:rPr>
          <w:fldChar w:fldCharType="end"/>
        </w:r>
      </w:ins>
    </w:p>
    <w:p w14:paraId="40DE6432" w14:textId="5C1AFE85" w:rsidR="00672E26" w:rsidRDefault="00672E26">
      <w:pPr>
        <w:pStyle w:val="TableofFigures"/>
        <w:tabs>
          <w:tab w:val="right" w:leader="dot" w:pos="9350"/>
        </w:tabs>
        <w:rPr>
          <w:ins w:id="2398" w:author="Alina Frey" w:date="2017-11-21T10:43:00Z"/>
          <w:rFonts w:asciiTheme="minorHAnsi" w:eastAsiaTheme="minorEastAsia" w:hAnsiTheme="minorHAnsi" w:cstheme="minorBidi"/>
          <w:noProof/>
          <w:color w:val="auto"/>
          <w:sz w:val="22"/>
        </w:rPr>
      </w:pPr>
      <w:ins w:id="2399" w:author="Alina Frey" w:date="2017-11-21T10:43:00Z">
        <w:r w:rsidRPr="00DA2368">
          <w:rPr>
            <w:rStyle w:val="Hyperlink"/>
            <w:noProof/>
          </w:rPr>
          <w:fldChar w:fldCharType="begin"/>
        </w:r>
        <w:r w:rsidRPr="00DA2368">
          <w:rPr>
            <w:rStyle w:val="Hyperlink"/>
            <w:noProof/>
          </w:rPr>
          <w:instrText xml:space="preserve"> </w:instrText>
        </w:r>
        <w:r>
          <w:rPr>
            <w:noProof/>
          </w:rPr>
          <w:instrText>HYPERLINK \l "_Toc499024687"</w:instrText>
        </w:r>
        <w:r w:rsidRPr="00DA2368">
          <w:rPr>
            <w:rStyle w:val="Hyperlink"/>
            <w:noProof/>
          </w:rPr>
          <w:instrText xml:space="preserve"> </w:instrText>
        </w:r>
        <w:r w:rsidRPr="00DA2368">
          <w:rPr>
            <w:rStyle w:val="Hyperlink"/>
            <w:noProof/>
          </w:rPr>
          <w:fldChar w:fldCharType="separate"/>
        </w:r>
        <w:r w:rsidRPr="00DA2368">
          <w:rPr>
            <w:rStyle w:val="Hyperlink"/>
            <w:noProof/>
          </w:rPr>
          <w:t>Figure 223: Select Reason for Stop Tracking</w:t>
        </w:r>
        <w:r>
          <w:rPr>
            <w:noProof/>
            <w:webHidden/>
          </w:rPr>
          <w:tab/>
        </w:r>
        <w:r>
          <w:rPr>
            <w:noProof/>
            <w:webHidden/>
          </w:rPr>
          <w:fldChar w:fldCharType="begin"/>
        </w:r>
        <w:r>
          <w:rPr>
            <w:noProof/>
            <w:webHidden/>
          </w:rPr>
          <w:instrText xml:space="preserve"> PAGEREF _Toc499024687 \h </w:instrText>
        </w:r>
      </w:ins>
      <w:r>
        <w:rPr>
          <w:noProof/>
          <w:webHidden/>
        </w:rPr>
      </w:r>
      <w:r>
        <w:rPr>
          <w:noProof/>
          <w:webHidden/>
        </w:rPr>
        <w:fldChar w:fldCharType="separate"/>
      </w:r>
      <w:ins w:id="2400" w:author="Alina Frey [2]" w:date="2017-11-21T10:58:00Z">
        <w:r w:rsidR="003B7B8C">
          <w:rPr>
            <w:noProof/>
            <w:webHidden/>
          </w:rPr>
          <w:t>151</w:t>
        </w:r>
      </w:ins>
      <w:ins w:id="2401" w:author="Alina Frey" w:date="2017-11-21T10:43:00Z">
        <w:r>
          <w:rPr>
            <w:noProof/>
            <w:webHidden/>
          </w:rPr>
          <w:fldChar w:fldCharType="end"/>
        </w:r>
        <w:r w:rsidRPr="00DA2368">
          <w:rPr>
            <w:rStyle w:val="Hyperlink"/>
            <w:noProof/>
          </w:rPr>
          <w:fldChar w:fldCharType="end"/>
        </w:r>
      </w:ins>
    </w:p>
    <w:p w14:paraId="2EB6A64F" w14:textId="15151E30" w:rsidR="00672E26" w:rsidRDefault="00672E26">
      <w:pPr>
        <w:pStyle w:val="TableofFigures"/>
        <w:tabs>
          <w:tab w:val="right" w:leader="dot" w:pos="9350"/>
        </w:tabs>
        <w:rPr>
          <w:ins w:id="2402" w:author="Alina Frey" w:date="2017-11-21T10:43:00Z"/>
          <w:rFonts w:asciiTheme="minorHAnsi" w:eastAsiaTheme="minorEastAsia" w:hAnsiTheme="minorHAnsi" w:cstheme="minorBidi"/>
          <w:noProof/>
          <w:color w:val="auto"/>
          <w:sz w:val="22"/>
        </w:rPr>
      </w:pPr>
      <w:ins w:id="2403" w:author="Alina Frey" w:date="2017-11-21T10:43:00Z">
        <w:r w:rsidRPr="00DA2368">
          <w:rPr>
            <w:rStyle w:val="Hyperlink"/>
            <w:noProof/>
          </w:rPr>
          <w:fldChar w:fldCharType="begin"/>
        </w:r>
        <w:r w:rsidRPr="00DA2368">
          <w:rPr>
            <w:rStyle w:val="Hyperlink"/>
            <w:noProof/>
          </w:rPr>
          <w:instrText xml:space="preserve"> </w:instrText>
        </w:r>
        <w:r>
          <w:rPr>
            <w:noProof/>
          </w:rPr>
          <w:instrText>HYPERLINK \l "_Toc499024688"</w:instrText>
        </w:r>
        <w:r w:rsidRPr="00DA2368">
          <w:rPr>
            <w:rStyle w:val="Hyperlink"/>
            <w:noProof/>
          </w:rPr>
          <w:instrText xml:space="preserve"> </w:instrText>
        </w:r>
        <w:r w:rsidRPr="00DA2368">
          <w:rPr>
            <w:rStyle w:val="Hyperlink"/>
            <w:noProof/>
          </w:rPr>
          <w:fldChar w:fldCharType="separate"/>
        </w:r>
        <w:r w:rsidRPr="00DA2368">
          <w:rPr>
            <w:rStyle w:val="Hyperlink"/>
            <w:noProof/>
          </w:rPr>
          <w:t>Figure 224: Stop Tracking Details</w:t>
        </w:r>
        <w:r>
          <w:rPr>
            <w:noProof/>
            <w:webHidden/>
          </w:rPr>
          <w:tab/>
        </w:r>
        <w:r>
          <w:rPr>
            <w:noProof/>
            <w:webHidden/>
          </w:rPr>
          <w:fldChar w:fldCharType="begin"/>
        </w:r>
        <w:r>
          <w:rPr>
            <w:noProof/>
            <w:webHidden/>
          </w:rPr>
          <w:instrText xml:space="preserve"> PAGEREF _Toc499024688 \h </w:instrText>
        </w:r>
      </w:ins>
      <w:r>
        <w:rPr>
          <w:noProof/>
          <w:webHidden/>
        </w:rPr>
      </w:r>
      <w:r>
        <w:rPr>
          <w:noProof/>
          <w:webHidden/>
        </w:rPr>
        <w:fldChar w:fldCharType="separate"/>
      </w:r>
      <w:ins w:id="2404" w:author="Alina Frey [2]" w:date="2017-11-21T10:58:00Z">
        <w:r w:rsidR="003B7B8C">
          <w:rPr>
            <w:noProof/>
            <w:webHidden/>
          </w:rPr>
          <w:t>151</w:t>
        </w:r>
      </w:ins>
      <w:ins w:id="2405" w:author="Alina Frey" w:date="2017-11-21T10:43:00Z">
        <w:r>
          <w:rPr>
            <w:noProof/>
            <w:webHidden/>
          </w:rPr>
          <w:fldChar w:fldCharType="end"/>
        </w:r>
        <w:r w:rsidRPr="00DA2368">
          <w:rPr>
            <w:rStyle w:val="Hyperlink"/>
            <w:noProof/>
          </w:rPr>
          <w:fldChar w:fldCharType="end"/>
        </w:r>
      </w:ins>
    </w:p>
    <w:p w14:paraId="04B1AAF7" w14:textId="0853C328" w:rsidR="00920BEE" w:rsidDel="00D81261" w:rsidRDefault="00920BEE">
      <w:pPr>
        <w:pStyle w:val="TableofFigures"/>
        <w:tabs>
          <w:tab w:val="right" w:leader="dot" w:pos="9350"/>
        </w:tabs>
        <w:rPr>
          <w:del w:id="2406" w:author="Alina Frey" w:date="2017-11-21T08:28:00Z"/>
          <w:rFonts w:asciiTheme="minorHAnsi" w:eastAsiaTheme="minorEastAsia" w:hAnsiTheme="minorHAnsi" w:cstheme="minorBidi"/>
          <w:noProof/>
          <w:color w:val="auto"/>
          <w:sz w:val="22"/>
        </w:rPr>
      </w:pPr>
      <w:del w:id="2407" w:author="Alina Frey" w:date="2017-11-21T08:28:00Z">
        <w:r w:rsidRPr="00D03B94" w:rsidDel="00D81261">
          <w:rPr>
            <w:rStyle w:val="Hyperlink"/>
            <w:noProof/>
          </w:rPr>
          <w:delText>Figure 1: Welcome to the Maternity Tracker Dashboard</w:delText>
        </w:r>
        <w:r w:rsidDel="00D81261">
          <w:rPr>
            <w:noProof/>
            <w:webHidden/>
          </w:rPr>
          <w:tab/>
          <w:delText>3</w:delText>
        </w:r>
      </w:del>
    </w:p>
    <w:p w14:paraId="2EF88160" w14:textId="71380C0F" w:rsidR="00920BEE" w:rsidDel="00D81261" w:rsidRDefault="00920BEE">
      <w:pPr>
        <w:pStyle w:val="TableofFigures"/>
        <w:tabs>
          <w:tab w:val="right" w:leader="dot" w:pos="9350"/>
        </w:tabs>
        <w:rPr>
          <w:del w:id="2408" w:author="Alina Frey" w:date="2017-11-21T08:28:00Z"/>
          <w:rFonts w:asciiTheme="minorHAnsi" w:eastAsiaTheme="minorEastAsia" w:hAnsiTheme="minorHAnsi" w:cstheme="minorBidi"/>
          <w:noProof/>
          <w:color w:val="auto"/>
          <w:sz w:val="22"/>
        </w:rPr>
      </w:pPr>
      <w:del w:id="2409" w:author="Alina Frey" w:date="2017-11-21T08:28:00Z">
        <w:r w:rsidRPr="00D03B94" w:rsidDel="00D81261">
          <w:rPr>
            <w:rStyle w:val="Hyperlink"/>
            <w:noProof/>
          </w:rPr>
          <w:delText>Figure 2: Login screen</w:delText>
        </w:r>
        <w:r w:rsidDel="00D81261">
          <w:rPr>
            <w:noProof/>
            <w:webHidden/>
          </w:rPr>
          <w:tab/>
          <w:delText>3</w:delText>
        </w:r>
      </w:del>
    </w:p>
    <w:p w14:paraId="0E8809D5" w14:textId="5E3B9E3E" w:rsidR="00920BEE" w:rsidDel="00D81261" w:rsidRDefault="00920BEE">
      <w:pPr>
        <w:pStyle w:val="TableofFigures"/>
        <w:tabs>
          <w:tab w:val="right" w:leader="dot" w:pos="9350"/>
        </w:tabs>
        <w:rPr>
          <w:del w:id="2410" w:author="Alina Frey" w:date="2017-11-21T08:28:00Z"/>
          <w:rFonts w:asciiTheme="minorHAnsi" w:eastAsiaTheme="minorEastAsia" w:hAnsiTheme="minorHAnsi" w:cstheme="minorBidi"/>
          <w:noProof/>
          <w:color w:val="auto"/>
          <w:sz w:val="22"/>
        </w:rPr>
      </w:pPr>
      <w:del w:id="2411" w:author="Alina Frey" w:date="2017-11-21T08:28:00Z">
        <w:r w:rsidRPr="00D03B94" w:rsidDel="00D81261">
          <w:rPr>
            <w:rStyle w:val="Hyperlink"/>
            <w:noProof/>
          </w:rPr>
          <w:delText>Figure 3: Sign In</w:delText>
        </w:r>
        <w:r w:rsidDel="00D81261">
          <w:rPr>
            <w:noProof/>
            <w:webHidden/>
          </w:rPr>
          <w:tab/>
          <w:delText>4</w:delText>
        </w:r>
      </w:del>
    </w:p>
    <w:p w14:paraId="13EDEE93" w14:textId="2FD38A90" w:rsidR="00920BEE" w:rsidDel="00D81261" w:rsidRDefault="00920BEE">
      <w:pPr>
        <w:pStyle w:val="TableofFigures"/>
        <w:tabs>
          <w:tab w:val="right" w:leader="dot" w:pos="9350"/>
        </w:tabs>
        <w:rPr>
          <w:del w:id="2412" w:author="Alina Frey" w:date="2017-11-21T08:28:00Z"/>
          <w:rFonts w:asciiTheme="minorHAnsi" w:eastAsiaTheme="minorEastAsia" w:hAnsiTheme="minorHAnsi" w:cstheme="minorBidi"/>
          <w:noProof/>
          <w:color w:val="auto"/>
          <w:sz w:val="22"/>
        </w:rPr>
      </w:pPr>
      <w:del w:id="2413" w:author="Alina Frey" w:date="2017-11-21T08:28:00Z">
        <w:r w:rsidRPr="00D03B94" w:rsidDel="00D81261">
          <w:rPr>
            <w:rStyle w:val="Hyperlink"/>
            <w:noProof/>
          </w:rPr>
          <w:delText>Figure 4: Select Division</w:delText>
        </w:r>
        <w:r w:rsidDel="00D81261">
          <w:rPr>
            <w:noProof/>
            <w:webHidden/>
          </w:rPr>
          <w:tab/>
          <w:delText>4</w:delText>
        </w:r>
      </w:del>
    </w:p>
    <w:p w14:paraId="29E627BD" w14:textId="0460DD54" w:rsidR="00920BEE" w:rsidDel="00D81261" w:rsidRDefault="00920BEE">
      <w:pPr>
        <w:pStyle w:val="TableofFigures"/>
        <w:tabs>
          <w:tab w:val="right" w:leader="dot" w:pos="9350"/>
        </w:tabs>
        <w:rPr>
          <w:del w:id="2414" w:author="Alina Frey" w:date="2017-11-21T08:28:00Z"/>
          <w:rFonts w:asciiTheme="minorHAnsi" w:eastAsiaTheme="minorEastAsia" w:hAnsiTheme="minorHAnsi" w:cstheme="minorBidi"/>
          <w:noProof/>
          <w:color w:val="auto"/>
          <w:sz w:val="22"/>
        </w:rPr>
      </w:pPr>
      <w:del w:id="2415" w:author="Alina Frey" w:date="2017-11-21T08:28:00Z">
        <w:r w:rsidRPr="00D03B94" w:rsidDel="00D81261">
          <w:rPr>
            <w:rStyle w:val="Hyperlink"/>
            <w:noProof/>
          </w:rPr>
          <w:delText>Figure 5: User logged into MCC Dashboard</w:delText>
        </w:r>
        <w:r w:rsidDel="00D81261">
          <w:rPr>
            <w:noProof/>
            <w:webHidden/>
          </w:rPr>
          <w:tab/>
          <w:delText>5</w:delText>
        </w:r>
      </w:del>
    </w:p>
    <w:p w14:paraId="7D8F492F" w14:textId="54459F76" w:rsidR="00920BEE" w:rsidDel="00D81261" w:rsidRDefault="00920BEE">
      <w:pPr>
        <w:pStyle w:val="TableofFigures"/>
        <w:tabs>
          <w:tab w:val="right" w:leader="dot" w:pos="9350"/>
        </w:tabs>
        <w:rPr>
          <w:del w:id="2416" w:author="Alina Frey" w:date="2017-11-21T08:28:00Z"/>
          <w:rFonts w:asciiTheme="minorHAnsi" w:eastAsiaTheme="minorEastAsia" w:hAnsiTheme="minorHAnsi" w:cstheme="minorBidi"/>
          <w:noProof/>
          <w:color w:val="auto"/>
          <w:sz w:val="22"/>
        </w:rPr>
      </w:pPr>
      <w:del w:id="2417" w:author="Alina Frey" w:date="2017-11-21T08:28:00Z">
        <w:r w:rsidRPr="00D03B94" w:rsidDel="00D81261">
          <w:rPr>
            <w:rStyle w:val="Hyperlink"/>
            <w:noProof/>
          </w:rPr>
          <w:delText>Figure 6: MCC Dashboard Left Side Panel - 2 views</w:delText>
        </w:r>
        <w:r w:rsidDel="00D81261">
          <w:rPr>
            <w:noProof/>
            <w:webHidden/>
          </w:rPr>
          <w:tab/>
          <w:delText>6</w:delText>
        </w:r>
      </w:del>
    </w:p>
    <w:p w14:paraId="7CF793DF" w14:textId="37E2D487" w:rsidR="00920BEE" w:rsidDel="00D81261" w:rsidRDefault="00920BEE">
      <w:pPr>
        <w:pStyle w:val="TableofFigures"/>
        <w:tabs>
          <w:tab w:val="right" w:leader="dot" w:pos="9350"/>
        </w:tabs>
        <w:rPr>
          <w:del w:id="2418" w:author="Alina Frey" w:date="2017-11-21T08:28:00Z"/>
          <w:rFonts w:asciiTheme="minorHAnsi" w:eastAsiaTheme="minorEastAsia" w:hAnsiTheme="minorHAnsi" w:cstheme="minorBidi"/>
          <w:noProof/>
          <w:color w:val="auto"/>
          <w:sz w:val="22"/>
        </w:rPr>
      </w:pPr>
      <w:del w:id="2419" w:author="Alina Frey" w:date="2017-11-21T08:28:00Z">
        <w:r w:rsidRPr="00D03B94" w:rsidDel="00D81261">
          <w:rPr>
            <w:rStyle w:val="Hyperlink"/>
            <w:noProof/>
          </w:rPr>
          <w:delText>Figure 7: MCC Dashboard - Main area</w:delText>
        </w:r>
        <w:r w:rsidDel="00D81261">
          <w:rPr>
            <w:noProof/>
            <w:webHidden/>
          </w:rPr>
          <w:tab/>
          <w:delText>7</w:delText>
        </w:r>
      </w:del>
    </w:p>
    <w:p w14:paraId="40F0BF55" w14:textId="4B931562" w:rsidR="00920BEE" w:rsidDel="00D81261" w:rsidRDefault="00920BEE">
      <w:pPr>
        <w:pStyle w:val="TableofFigures"/>
        <w:tabs>
          <w:tab w:val="right" w:leader="dot" w:pos="9350"/>
        </w:tabs>
        <w:rPr>
          <w:del w:id="2420" w:author="Alina Frey" w:date="2017-11-21T08:28:00Z"/>
          <w:rFonts w:asciiTheme="minorHAnsi" w:eastAsiaTheme="minorEastAsia" w:hAnsiTheme="minorHAnsi" w:cstheme="minorBidi"/>
          <w:noProof/>
          <w:color w:val="auto"/>
          <w:sz w:val="22"/>
        </w:rPr>
      </w:pPr>
      <w:del w:id="2421" w:author="Alina Frey" w:date="2017-11-21T08:28:00Z">
        <w:r w:rsidRPr="00D03B94" w:rsidDel="00D81261">
          <w:rPr>
            <w:rStyle w:val="Hyperlink"/>
            <w:noProof/>
          </w:rPr>
          <w:delText>Figure 8: Alerts Display</w:delText>
        </w:r>
        <w:r w:rsidDel="00D81261">
          <w:rPr>
            <w:noProof/>
            <w:webHidden/>
          </w:rPr>
          <w:tab/>
          <w:delText>7</w:delText>
        </w:r>
      </w:del>
    </w:p>
    <w:p w14:paraId="6EE8FA51" w14:textId="5073F8BD" w:rsidR="00920BEE" w:rsidDel="00D81261" w:rsidRDefault="00920BEE">
      <w:pPr>
        <w:pStyle w:val="TableofFigures"/>
        <w:tabs>
          <w:tab w:val="right" w:leader="dot" w:pos="9350"/>
        </w:tabs>
        <w:rPr>
          <w:del w:id="2422" w:author="Alina Frey" w:date="2017-11-21T08:28:00Z"/>
          <w:rFonts w:asciiTheme="minorHAnsi" w:eastAsiaTheme="minorEastAsia" w:hAnsiTheme="minorHAnsi" w:cstheme="minorBidi"/>
          <w:noProof/>
          <w:color w:val="auto"/>
          <w:sz w:val="22"/>
        </w:rPr>
      </w:pPr>
      <w:del w:id="2423" w:author="Alina Frey" w:date="2017-11-21T08:28:00Z">
        <w:r w:rsidRPr="00D03B94" w:rsidDel="00D81261">
          <w:rPr>
            <w:rStyle w:val="Hyperlink"/>
            <w:noProof/>
          </w:rPr>
          <w:delText>Figure 9: MCC Dashboard – Tracking / Configuration View</w:delText>
        </w:r>
        <w:r w:rsidDel="00D81261">
          <w:rPr>
            <w:noProof/>
            <w:webHidden/>
          </w:rPr>
          <w:tab/>
          <w:delText>9</w:delText>
        </w:r>
      </w:del>
    </w:p>
    <w:p w14:paraId="7AD7D87A" w14:textId="3A696E6B" w:rsidR="00920BEE" w:rsidDel="00D81261" w:rsidRDefault="00920BEE">
      <w:pPr>
        <w:pStyle w:val="TableofFigures"/>
        <w:tabs>
          <w:tab w:val="right" w:leader="dot" w:pos="9350"/>
        </w:tabs>
        <w:rPr>
          <w:del w:id="2424" w:author="Alina Frey" w:date="2017-11-21T08:28:00Z"/>
          <w:rFonts w:asciiTheme="minorHAnsi" w:eastAsiaTheme="minorEastAsia" w:hAnsiTheme="minorHAnsi" w:cstheme="minorBidi"/>
          <w:noProof/>
          <w:color w:val="auto"/>
          <w:sz w:val="22"/>
        </w:rPr>
      </w:pPr>
      <w:del w:id="2425" w:author="Alina Frey" w:date="2017-11-21T08:28:00Z">
        <w:r w:rsidRPr="00D03B94" w:rsidDel="00D81261">
          <w:rPr>
            <w:rStyle w:val="Hyperlink"/>
            <w:noProof/>
          </w:rPr>
          <w:delText>Figure 10: Dashboard Tracking / Configuration View - Left side pane</w:delText>
        </w:r>
        <w:r w:rsidDel="00D81261">
          <w:rPr>
            <w:noProof/>
            <w:webHidden/>
          </w:rPr>
          <w:tab/>
          <w:delText>10</w:delText>
        </w:r>
      </w:del>
    </w:p>
    <w:p w14:paraId="4598C59E" w14:textId="0CC60D5B" w:rsidR="00920BEE" w:rsidDel="00D81261" w:rsidRDefault="00920BEE">
      <w:pPr>
        <w:pStyle w:val="TableofFigures"/>
        <w:tabs>
          <w:tab w:val="right" w:leader="dot" w:pos="9350"/>
        </w:tabs>
        <w:rPr>
          <w:del w:id="2426" w:author="Alina Frey" w:date="2017-11-21T08:28:00Z"/>
          <w:rFonts w:asciiTheme="minorHAnsi" w:eastAsiaTheme="minorEastAsia" w:hAnsiTheme="minorHAnsi" w:cstheme="minorBidi"/>
          <w:noProof/>
          <w:color w:val="auto"/>
          <w:sz w:val="22"/>
        </w:rPr>
      </w:pPr>
      <w:del w:id="2427" w:author="Alina Frey" w:date="2017-11-21T08:28:00Z">
        <w:r w:rsidRPr="00D03B94" w:rsidDel="00D81261">
          <w:rPr>
            <w:rStyle w:val="Hyperlink"/>
            <w:noProof/>
          </w:rPr>
          <w:delText>Figure 11: Dashboard - Select Date Range</w:delText>
        </w:r>
        <w:r w:rsidDel="00D81261">
          <w:rPr>
            <w:noProof/>
            <w:webHidden/>
          </w:rPr>
          <w:tab/>
          <w:delText>11</w:delText>
        </w:r>
      </w:del>
    </w:p>
    <w:p w14:paraId="10E21DA3" w14:textId="203BED8E" w:rsidR="00920BEE" w:rsidDel="00D81261" w:rsidRDefault="00920BEE">
      <w:pPr>
        <w:pStyle w:val="TableofFigures"/>
        <w:tabs>
          <w:tab w:val="right" w:leader="dot" w:pos="9350"/>
        </w:tabs>
        <w:rPr>
          <w:del w:id="2428" w:author="Alina Frey" w:date="2017-11-21T08:28:00Z"/>
          <w:rFonts w:asciiTheme="minorHAnsi" w:eastAsiaTheme="minorEastAsia" w:hAnsiTheme="minorHAnsi" w:cstheme="minorBidi"/>
          <w:noProof/>
          <w:color w:val="auto"/>
          <w:sz w:val="22"/>
        </w:rPr>
      </w:pPr>
      <w:del w:id="2429" w:author="Alina Frey" w:date="2017-11-21T08:28:00Z">
        <w:r w:rsidRPr="00D03B94" w:rsidDel="00D81261">
          <w:rPr>
            <w:rStyle w:val="Hyperlink"/>
            <w:noProof/>
          </w:rPr>
          <w:delText>Figure 12: Tracked Patients</w:delText>
        </w:r>
        <w:r w:rsidDel="00D81261">
          <w:rPr>
            <w:noProof/>
            <w:webHidden/>
          </w:rPr>
          <w:tab/>
          <w:delText>11</w:delText>
        </w:r>
      </w:del>
    </w:p>
    <w:p w14:paraId="4D97A485" w14:textId="501D8B1C" w:rsidR="00920BEE" w:rsidDel="00D81261" w:rsidRDefault="00920BEE">
      <w:pPr>
        <w:pStyle w:val="TableofFigures"/>
        <w:tabs>
          <w:tab w:val="right" w:leader="dot" w:pos="9350"/>
        </w:tabs>
        <w:rPr>
          <w:del w:id="2430" w:author="Alina Frey" w:date="2017-11-21T08:28:00Z"/>
          <w:rFonts w:asciiTheme="minorHAnsi" w:eastAsiaTheme="minorEastAsia" w:hAnsiTheme="minorHAnsi" w:cstheme="minorBidi"/>
          <w:noProof/>
          <w:color w:val="auto"/>
          <w:sz w:val="22"/>
        </w:rPr>
      </w:pPr>
      <w:del w:id="2431" w:author="Alina Frey" w:date="2017-11-21T08:28:00Z">
        <w:r w:rsidRPr="00D03B94" w:rsidDel="00D81261">
          <w:rPr>
            <w:rStyle w:val="Hyperlink"/>
            <w:noProof/>
          </w:rPr>
          <w:delText>Figure 13: Tracked Patients - Filter Options</w:delText>
        </w:r>
        <w:r w:rsidDel="00D81261">
          <w:rPr>
            <w:noProof/>
            <w:webHidden/>
          </w:rPr>
          <w:tab/>
          <w:delText>12</w:delText>
        </w:r>
      </w:del>
    </w:p>
    <w:p w14:paraId="4D8F65E5" w14:textId="3EDD5A78" w:rsidR="00920BEE" w:rsidDel="00D81261" w:rsidRDefault="00920BEE">
      <w:pPr>
        <w:pStyle w:val="TableofFigures"/>
        <w:tabs>
          <w:tab w:val="right" w:leader="dot" w:pos="9350"/>
        </w:tabs>
        <w:rPr>
          <w:del w:id="2432" w:author="Alina Frey" w:date="2017-11-21T08:28:00Z"/>
          <w:rFonts w:asciiTheme="minorHAnsi" w:eastAsiaTheme="minorEastAsia" w:hAnsiTheme="minorHAnsi" w:cstheme="minorBidi"/>
          <w:noProof/>
          <w:color w:val="auto"/>
          <w:sz w:val="22"/>
        </w:rPr>
      </w:pPr>
      <w:del w:id="2433" w:author="Alina Frey" w:date="2017-11-21T08:28:00Z">
        <w:r w:rsidRPr="00D03B94" w:rsidDel="00D81261">
          <w:rPr>
            <w:rStyle w:val="Hyperlink"/>
            <w:noProof/>
          </w:rPr>
          <w:delText>Figure 14: Flagged Patients</w:delText>
        </w:r>
        <w:r w:rsidDel="00D81261">
          <w:rPr>
            <w:noProof/>
            <w:webHidden/>
          </w:rPr>
          <w:tab/>
          <w:delText>12</w:delText>
        </w:r>
      </w:del>
    </w:p>
    <w:p w14:paraId="1144EB65" w14:textId="3A68B3D9" w:rsidR="00920BEE" w:rsidDel="00D81261" w:rsidRDefault="00920BEE">
      <w:pPr>
        <w:pStyle w:val="TableofFigures"/>
        <w:tabs>
          <w:tab w:val="right" w:leader="dot" w:pos="9350"/>
        </w:tabs>
        <w:rPr>
          <w:del w:id="2434" w:author="Alina Frey" w:date="2017-11-21T08:28:00Z"/>
          <w:rFonts w:asciiTheme="minorHAnsi" w:eastAsiaTheme="minorEastAsia" w:hAnsiTheme="minorHAnsi" w:cstheme="minorBidi"/>
          <w:noProof/>
          <w:color w:val="auto"/>
          <w:sz w:val="22"/>
        </w:rPr>
      </w:pPr>
      <w:del w:id="2435" w:author="Alina Frey" w:date="2017-11-21T08:28:00Z">
        <w:r w:rsidRPr="00D03B94" w:rsidDel="00D81261">
          <w:rPr>
            <w:rStyle w:val="Hyperlink"/>
            <w:noProof/>
          </w:rPr>
          <w:delText>Figure 15: Flagged Patient Details</w:delText>
        </w:r>
        <w:r w:rsidDel="00D81261">
          <w:rPr>
            <w:noProof/>
            <w:webHidden/>
          </w:rPr>
          <w:tab/>
          <w:delText>13</w:delText>
        </w:r>
      </w:del>
    </w:p>
    <w:p w14:paraId="1C073612" w14:textId="463E2903" w:rsidR="00920BEE" w:rsidDel="00D81261" w:rsidRDefault="00920BEE">
      <w:pPr>
        <w:pStyle w:val="TableofFigures"/>
        <w:tabs>
          <w:tab w:val="right" w:leader="dot" w:pos="9350"/>
        </w:tabs>
        <w:rPr>
          <w:del w:id="2436" w:author="Alina Frey" w:date="2017-11-21T08:28:00Z"/>
          <w:rFonts w:asciiTheme="minorHAnsi" w:eastAsiaTheme="minorEastAsia" w:hAnsiTheme="minorHAnsi" w:cstheme="minorBidi"/>
          <w:noProof/>
          <w:color w:val="auto"/>
          <w:sz w:val="22"/>
        </w:rPr>
      </w:pPr>
      <w:del w:id="2437" w:author="Alina Frey" w:date="2017-11-21T08:28:00Z">
        <w:r w:rsidRPr="00D03B94" w:rsidDel="00D81261">
          <w:rPr>
            <w:rStyle w:val="Hyperlink"/>
            <w:noProof/>
          </w:rPr>
          <w:delText>Figure 16: Progress Note View</w:delText>
        </w:r>
        <w:r w:rsidDel="00D81261">
          <w:rPr>
            <w:noProof/>
            <w:webHidden/>
          </w:rPr>
          <w:tab/>
          <w:delText>14</w:delText>
        </w:r>
      </w:del>
    </w:p>
    <w:p w14:paraId="5BB202BD" w14:textId="0BC84392" w:rsidR="00920BEE" w:rsidDel="00D81261" w:rsidRDefault="00920BEE">
      <w:pPr>
        <w:pStyle w:val="TableofFigures"/>
        <w:tabs>
          <w:tab w:val="right" w:leader="dot" w:pos="9350"/>
        </w:tabs>
        <w:rPr>
          <w:del w:id="2438" w:author="Alina Frey" w:date="2017-11-21T08:28:00Z"/>
          <w:rFonts w:asciiTheme="minorHAnsi" w:eastAsiaTheme="minorEastAsia" w:hAnsiTheme="minorHAnsi" w:cstheme="minorBidi"/>
          <w:noProof/>
          <w:color w:val="auto"/>
          <w:sz w:val="22"/>
        </w:rPr>
      </w:pPr>
      <w:del w:id="2439" w:author="Alina Frey" w:date="2017-11-21T08:28:00Z">
        <w:r w:rsidRPr="00D03B94" w:rsidDel="00D81261">
          <w:rPr>
            <w:rStyle w:val="Hyperlink"/>
            <w:noProof/>
          </w:rPr>
          <w:delText>Figure 17: Action Column (Flagged Patients)</w:delText>
        </w:r>
        <w:r w:rsidDel="00D81261">
          <w:rPr>
            <w:noProof/>
            <w:webHidden/>
          </w:rPr>
          <w:tab/>
          <w:delText>14</w:delText>
        </w:r>
      </w:del>
    </w:p>
    <w:p w14:paraId="57200153" w14:textId="10A8A864" w:rsidR="00920BEE" w:rsidDel="00D81261" w:rsidRDefault="00920BEE">
      <w:pPr>
        <w:pStyle w:val="TableofFigures"/>
        <w:tabs>
          <w:tab w:val="right" w:leader="dot" w:pos="9350"/>
        </w:tabs>
        <w:rPr>
          <w:del w:id="2440" w:author="Alina Frey" w:date="2017-11-21T08:28:00Z"/>
          <w:rFonts w:asciiTheme="minorHAnsi" w:eastAsiaTheme="minorEastAsia" w:hAnsiTheme="minorHAnsi" w:cstheme="minorBidi"/>
          <w:noProof/>
          <w:color w:val="auto"/>
          <w:sz w:val="22"/>
        </w:rPr>
      </w:pPr>
      <w:del w:id="2441" w:author="Alina Frey" w:date="2017-11-21T08:28:00Z">
        <w:r w:rsidRPr="00D03B94" w:rsidDel="00D81261">
          <w:rPr>
            <w:rStyle w:val="Hyperlink"/>
            <w:noProof/>
          </w:rPr>
          <w:delText>Figure 18: Command Buttons (Progress Note View)</w:delText>
        </w:r>
        <w:r w:rsidDel="00D81261">
          <w:rPr>
            <w:noProof/>
            <w:webHidden/>
          </w:rPr>
          <w:tab/>
          <w:delText>14</w:delText>
        </w:r>
      </w:del>
    </w:p>
    <w:p w14:paraId="01DF9FE1" w14:textId="0CCD9122" w:rsidR="00920BEE" w:rsidDel="00D81261" w:rsidRDefault="00920BEE">
      <w:pPr>
        <w:pStyle w:val="TableofFigures"/>
        <w:tabs>
          <w:tab w:val="right" w:leader="dot" w:pos="9350"/>
        </w:tabs>
        <w:rPr>
          <w:del w:id="2442" w:author="Alina Frey" w:date="2017-11-21T08:28:00Z"/>
          <w:rFonts w:asciiTheme="minorHAnsi" w:eastAsiaTheme="minorEastAsia" w:hAnsiTheme="minorHAnsi" w:cstheme="minorBidi"/>
          <w:noProof/>
          <w:color w:val="auto"/>
          <w:sz w:val="22"/>
        </w:rPr>
      </w:pPr>
      <w:del w:id="2443" w:author="Alina Frey" w:date="2017-11-21T08:28:00Z">
        <w:r w:rsidRPr="00D03B94" w:rsidDel="00D81261">
          <w:rPr>
            <w:rStyle w:val="Hyperlink"/>
            <w:noProof/>
          </w:rPr>
          <w:delText>Figure 19: Accept Flagged Patient</w:delText>
        </w:r>
        <w:r w:rsidDel="00D81261">
          <w:rPr>
            <w:noProof/>
            <w:webHidden/>
          </w:rPr>
          <w:tab/>
          <w:delText>15</w:delText>
        </w:r>
      </w:del>
    </w:p>
    <w:p w14:paraId="7B051C3A" w14:textId="7C33C2EB" w:rsidR="00920BEE" w:rsidDel="00D81261" w:rsidRDefault="00920BEE">
      <w:pPr>
        <w:pStyle w:val="TableofFigures"/>
        <w:tabs>
          <w:tab w:val="right" w:leader="dot" w:pos="9350"/>
        </w:tabs>
        <w:rPr>
          <w:del w:id="2444" w:author="Alina Frey" w:date="2017-11-21T08:28:00Z"/>
          <w:rFonts w:asciiTheme="minorHAnsi" w:eastAsiaTheme="minorEastAsia" w:hAnsiTheme="minorHAnsi" w:cstheme="minorBidi"/>
          <w:noProof/>
          <w:color w:val="auto"/>
          <w:sz w:val="22"/>
        </w:rPr>
      </w:pPr>
      <w:del w:id="2445" w:author="Alina Frey" w:date="2017-11-21T08:28:00Z">
        <w:r w:rsidRPr="00D03B94" w:rsidDel="00D81261">
          <w:rPr>
            <w:rStyle w:val="Hyperlink"/>
            <w:noProof/>
          </w:rPr>
          <w:delText>Figure 20: Track A Patient</w:delText>
        </w:r>
        <w:r w:rsidDel="00D81261">
          <w:rPr>
            <w:noProof/>
            <w:webHidden/>
          </w:rPr>
          <w:tab/>
          <w:delText>15</w:delText>
        </w:r>
      </w:del>
    </w:p>
    <w:p w14:paraId="0E18E4B2" w14:textId="70FE86E0" w:rsidR="00920BEE" w:rsidDel="00D81261" w:rsidRDefault="00920BEE">
      <w:pPr>
        <w:pStyle w:val="TableofFigures"/>
        <w:tabs>
          <w:tab w:val="right" w:leader="dot" w:pos="9350"/>
        </w:tabs>
        <w:rPr>
          <w:del w:id="2446" w:author="Alina Frey" w:date="2017-11-21T08:28:00Z"/>
          <w:rFonts w:asciiTheme="minorHAnsi" w:eastAsiaTheme="minorEastAsia" w:hAnsiTheme="minorHAnsi" w:cstheme="minorBidi"/>
          <w:noProof/>
          <w:color w:val="auto"/>
          <w:sz w:val="22"/>
        </w:rPr>
      </w:pPr>
      <w:del w:id="2447" w:author="Alina Frey" w:date="2017-11-21T08:28:00Z">
        <w:r w:rsidRPr="00D03B94" w:rsidDel="00D81261">
          <w:rPr>
            <w:rStyle w:val="Hyperlink"/>
            <w:noProof/>
          </w:rPr>
          <w:delText>Figure 21: Track A Patient Search</w:delText>
        </w:r>
        <w:r w:rsidDel="00D81261">
          <w:rPr>
            <w:noProof/>
            <w:webHidden/>
          </w:rPr>
          <w:tab/>
          <w:delText>16</w:delText>
        </w:r>
      </w:del>
    </w:p>
    <w:p w14:paraId="6C0A4260" w14:textId="32C1FE53" w:rsidR="00920BEE" w:rsidDel="00D81261" w:rsidRDefault="00920BEE">
      <w:pPr>
        <w:pStyle w:val="TableofFigures"/>
        <w:tabs>
          <w:tab w:val="right" w:leader="dot" w:pos="9350"/>
        </w:tabs>
        <w:rPr>
          <w:del w:id="2448" w:author="Alina Frey" w:date="2017-11-21T08:28:00Z"/>
          <w:rFonts w:asciiTheme="minorHAnsi" w:eastAsiaTheme="minorEastAsia" w:hAnsiTheme="minorHAnsi" w:cstheme="minorBidi"/>
          <w:noProof/>
          <w:color w:val="auto"/>
          <w:sz w:val="22"/>
        </w:rPr>
      </w:pPr>
      <w:del w:id="2449" w:author="Alina Frey" w:date="2017-11-21T08:28:00Z">
        <w:r w:rsidRPr="00D03B94" w:rsidDel="00D81261">
          <w:rPr>
            <w:rStyle w:val="Hyperlink"/>
            <w:noProof/>
          </w:rPr>
          <w:delText>Figure 22: Start Tracking a Patient Confirmation</w:delText>
        </w:r>
        <w:r w:rsidDel="00D81261">
          <w:rPr>
            <w:noProof/>
            <w:webHidden/>
          </w:rPr>
          <w:tab/>
          <w:delText>17</w:delText>
        </w:r>
      </w:del>
    </w:p>
    <w:p w14:paraId="60A1422D" w14:textId="181A474A" w:rsidR="00920BEE" w:rsidDel="00D81261" w:rsidRDefault="00920BEE">
      <w:pPr>
        <w:pStyle w:val="TableofFigures"/>
        <w:tabs>
          <w:tab w:val="right" w:leader="dot" w:pos="9350"/>
        </w:tabs>
        <w:rPr>
          <w:del w:id="2450" w:author="Alina Frey" w:date="2017-11-21T08:28:00Z"/>
          <w:rFonts w:asciiTheme="minorHAnsi" w:eastAsiaTheme="minorEastAsia" w:hAnsiTheme="minorHAnsi" w:cstheme="minorBidi"/>
          <w:noProof/>
          <w:color w:val="auto"/>
          <w:sz w:val="22"/>
        </w:rPr>
      </w:pPr>
      <w:del w:id="2451" w:author="Alina Frey" w:date="2017-11-21T08:28:00Z">
        <w:r w:rsidRPr="00D03B94" w:rsidDel="00D81261">
          <w:rPr>
            <w:rStyle w:val="Hyperlink"/>
            <w:noProof/>
          </w:rPr>
          <w:delText>Figure 23: Tracking History</w:delText>
        </w:r>
        <w:r w:rsidDel="00D81261">
          <w:rPr>
            <w:noProof/>
            <w:webHidden/>
          </w:rPr>
          <w:tab/>
          <w:delText>17</w:delText>
        </w:r>
      </w:del>
    </w:p>
    <w:p w14:paraId="2574A85E" w14:textId="11F8DEB8" w:rsidR="00920BEE" w:rsidDel="00D81261" w:rsidRDefault="00920BEE">
      <w:pPr>
        <w:pStyle w:val="TableofFigures"/>
        <w:tabs>
          <w:tab w:val="right" w:leader="dot" w:pos="9350"/>
        </w:tabs>
        <w:rPr>
          <w:del w:id="2452" w:author="Alina Frey" w:date="2017-11-21T08:28:00Z"/>
          <w:rFonts w:asciiTheme="minorHAnsi" w:eastAsiaTheme="minorEastAsia" w:hAnsiTheme="minorHAnsi" w:cstheme="minorBidi"/>
          <w:noProof/>
          <w:color w:val="auto"/>
          <w:sz w:val="22"/>
        </w:rPr>
      </w:pPr>
      <w:del w:id="2453" w:author="Alina Frey" w:date="2017-11-21T08:28:00Z">
        <w:r w:rsidRPr="00D03B94" w:rsidDel="00D81261">
          <w:rPr>
            <w:rStyle w:val="Hyperlink"/>
            <w:noProof/>
          </w:rPr>
          <w:delText>Figure 24: Tracking History - By Patient</w:delText>
        </w:r>
        <w:r w:rsidDel="00D81261">
          <w:rPr>
            <w:noProof/>
            <w:webHidden/>
          </w:rPr>
          <w:tab/>
          <w:delText>18</w:delText>
        </w:r>
      </w:del>
    </w:p>
    <w:p w14:paraId="076BE6D5" w14:textId="29457D13" w:rsidR="00920BEE" w:rsidDel="00D81261" w:rsidRDefault="00920BEE">
      <w:pPr>
        <w:pStyle w:val="TableofFigures"/>
        <w:tabs>
          <w:tab w:val="right" w:leader="dot" w:pos="9350"/>
        </w:tabs>
        <w:rPr>
          <w:del w:id="2454" w:author="Alina Frey" w:date="2017-11-21T08:28:00Z"/>
          <w:rFonts w:asciiTheme="minorHAnsi" w:eastAsiaTheme="minorEastAsia" w:hAnsiTheme="minorHAnsi" w:cstheme="minorBidi"/>
          <w:noProof/>
          <w:color w:val="auto"/>
          <w:sz w:val="22"/>
        </w:rPr>
      </w:pPr>
      <w:del w:id="2455" w:author="Alina Frey" w:date="2017-11-21T08:28:00Z">
        <w:r w:rsidRPr="00D03B94" w:rsidDel="00D81261">
          <w:rPr>
            <w:rStyle w:val="Hyperlink"/>
            <w:noProof/>
          </w:rPr>
          <w:delText>Figure 25: Non-VA Care Items</w:delText>
        </w:r>
        <w:r w:rsidDel="00D81261">
          <w:rPr>
            <w:noProof/>
            <w:webHidden/>
          </w:rPr>
          <w:tab/>
          <w:delText>19</w:delText>
        </w:r>
      </w:del>
    </w:p>
    <w:p w14:paraId="51833432" w14:textId="568A8429" w:rsidR="00920BEE" w:rsidDel="00D81261" w:rsidRDefault="00920BEE">
      <w:pPr>
        <w:pStyle w:val="TableofFigures"/>
        <w:tabs>
          <w:tab w:val="right" w:leader="dot" w:pos="9350"/>
        </w:tabs>
        <w:rPr>
          <w:del w:id="2456" w:author="Alina Frey" w:date="2017-11-21T08:28:00Z"/>
          <w:rFonts w:asciiTheme="minorHAnsi" w:eastAsiaTheme="minorEastAsia" w:hAnsiTheme="minorHAnsi" w:cstheme="minorBidi"/>
          <w:noProof/>
          <w:color w:val="auto"/>
          <w:sz w:val="22"/>
        </w:rPr>
      </w:pPr>
      <w:del w:id="2457" w:author="Alina Frey" w:date="2017-11-21T08:28:00Z">
        <w:r w:rsidRPr="00D03B94" w:rsidDel="00D81261">
          <w:rPr>
            <w:rStyle w:val="Hyperlink"/>
            <w:noProof/>
          </w:rPr>
          <w:delText>Figure 26: Edit or Add Non-VA Care Items</w:delText>
        </w:r>
        <w:r w:rsidDel="00D81261">
          <w:rPr>
            <w:noProof/>
            <w:webHidden/>
          </w:rPr>
          <w:tab/>
          <w:delText>19</w:delText>
        </w:r>
      </w:del>
    </w:p>
    <w:p w14:paraId="3176528F" w14:textId="16336E64" w:rsidR="00920BEE" w:rsidDel="00D81261" w:rsidRDefault="00920BEE">
      <w:pPr>
        <w:pStyle w:val="TableofFigures"/>
        <w:tabs>
          <w:tab w:val="right" w:leader="dot" w:pos="9350"/>
        </w:tabs>
        <w:rPr>
          <w:del w:id="2458" w:author="Alina Frey" w:date="2017-11-21T08:28:00Z"/>
          <w:rFonts w:asciiTheme="minorHAnsi" w:eastAsiaTheme="minorEastAsia" w:hAnsiTheme="minorHAnsi" w:cstheme="minorBidi"/>
          <w:noProof/>
          <w:color w:val="auto"/>
          <w:sz w:val="22"/>
        </w:rPr>
      </w:pPr>
      <w:del w:id="2459" w:author="Alina Frey" w:date="2017-11-21T08:28:00Z">
        <w:r w:rsidRPr="00D03B94" w:rsidDel="00D81261">
          <w:rPr>
            <w:rStyle w:val="Hyperlink"/>
            <w:noProof/>
          </w:rPr>
          <w:delText>Figure 27: Education Items</w:delText>
        </w:r>
        <w:r w:rsidDel="00D81261">
          <w:rPr>
            <w:noProof/>
            <w:webHidden/>
          </w:rPr>
          <w:tab/>
          <w:delText>20</w:delText>
        </w:r>
      </w:del>
    </w:p>
    <w:p w14:paraId="2349FD1C" w14:textId="611DCD60" w:rsidR="00920BEE" w:rsidDel="00D81261" w:rsidRDefault="00920BEE">
      <w:pPr>
        <w:pStyle w:val="TableofFigures"/>
        <w:tabs>
          <w:tab w:val="right" w:leader="dot" w:pos="9350"/>
        </w:tabs>
        <w:rPr>
          <w:del w:id="2460" w:author="Alina Frey" w:date="2017-11-21T08:28:00Z"/>
          <w:rFonts w:asciiTheme="minorHAnsi" w:eastAsiaTheme="minorEastAsia" w:hAnsiTheme="minorHAnsi" w:cstheme="minorBidi"/>
          <w:noProof/>
          <w:color w:val="auto"/>
          <w:sz w:val="22"/>
        </w:rPr>
      </w:pPr>
      <w:del w:id="2461" w:author="Alina Frey" w:date="2017-11-21T08:28:00Z">
        <w:r w:rsidRPr="00D03B94" w:rsidDel="00D81261">
          <w:rPr>
            <w:rStyle w:val="Hyperlink"/>
            <w:noProof/>
          </w:rPr>
          <w:delText>Figure 28: Add Education Item</w:delText>
        </w:r>
        <w:r w:rsidDel="00D81261">
          <w:rPr>
            <w:noProof/>
            <w:webHidden/>
          </w:rPr>
          <w:tab/>
          <w:delText>21</w:delText>
        </w:r>
      </w:del>
    </w:p>
    <w:p w14:paraId="687FE7BF" w14:textId="60562613" w:rsidR="00920BEE" w:rsidDel="00D81261" w:rsidRDefault="00920BEE">
      <w:pPr>
        <w:pStyle w:val="TableofFigures"/>
        <w:tabs>
          <w:tab w:val="right" w:leader="dot" w:pos="9350"/>
        </w:tabs>
        <w:rPr>
          <w:del w:id="2462" w:author="Alina Frey" w:date="2017-11-21T08:28:00Z"/>
          <w:rFonts w:asciiTheme="minorHAnsi" w:eastAsiaTheme="minorEastAsia" w:hAnsiTheme="minorHAnsi" w:cstheme="minorBidi"/>
          <w:noProof/>
          <w:color w:val="auto"/>
          <w:sz w:val="22"/>
        </w:rPr>
      </w:pPr>
      <w:del w:id="2463" w:author="Alina Frey" w:date="2017-11-21T08:28:00Z">
        <w:r w:rsidRPr="00D03B94" w:rsidDel="00D81261">
          <w:rPr>
            <w:rStyle w:val="Hyperlink"/>
            <w:noProof/>
          </w:rPr>
          <w:delText>Figure 29: Education Type Drop-down List</w:delText>
        </w:r>
        <w:r w:rsidDel="00D81261">
          <w:rPr>
            <w:noProof/>
            <w:webHidden/>
          </w:rPr>
          <w:tab/>
          <w:delText>21</w:delText>
        </w:r>
      </w:del>
    </w:p>
    <w:p w14:paraId="0DEA7CA8" w14:textId="26745C2D" w:rsidR="00920BEE" w:rsidDel="00D81261" w:rsidRDefault="00920BEE">
      <w:pPr>
        <w:pStyle w:val="TableofFigures"/>
        <w:tabs>
          <w:tab w:val="right" w:leader="dot" w:pos="9350"/>
        </w:tabs>
        <w:rPr>
          <w:del w:id="2464" w:author="Alina Frey" w:date="2017-11-21T08:28:00Z"/>
          <w:rFonts w:asciiTheme="minorHAnsi" w:eastAsiaTheme="minorEastAsia" w:hAnsiTheme="minorHAnsi" w:cstheme="minorBidi"/>
          <w:noProof/>
          <w:color w:val="auto"/>
          <w:sz w:val="22"/>
        </w:rPr>
      </w:pPr>
      <w:del w:id="2465" w:author="Alina Frey" w:date="2017-11-21T08:28:00Z">
        <w:r w:rsidRPr="00D03B94" w:rsidDel="00D81261">
          <w:rPr>
            <w:rStyle w:val="Hyperlink"/>
            <w:noProof/>
          </w:rPr>
          <w:delText>Figure 30: Education Categories</w:delText>
        </w:r>
        <w:r w:rsidDel="00D81261">
          <w:rPr>
            <w:noProof/>
            <w:webHidden/>
          </w:rPr>
          <w:tab/>
          <w:delText>22</w:delText>
        </w:r>
      </w:del>
    </w:p>
    <w:p w14:paraId="77BCEC94" w14:textId="5A3D1B55" w:rsidR="00920BEE" w:rsidDel="00D81261" w:rsidRDefault="00920BEE">
      <w:pPr>
        <w:pStyle w:val="TableofFigures"/>
        <w:tabs>
          <w:tab w:val="right" w:leader="dot" w:pos="9350"/>
        </w:tabs>
        <w:rPr>
          <w:del w:id="2466" w:author="Alina Frey" w:date="2017-11-21T08:28:00Z"/>
          <w:rFonts w:asciiTheme="minorHAnsi" w:eastAsiaTheme="minorEastAsia" w:hAnsiTheme="minorHAnsi" w:cstheme="minorBidi"/>
          <w:noProof/>
          <w:color w:val="auto"/>
          <w:sz w:val="22"/>
        </w:rPr>
      </w:pPr>
      <w:del w:id="2467" w:author="Alina Frey" w:date="2017-11-21T08:28:00Z">
        <w:r w:rsidRPr="00D03B94" w:rsidDel="00D81261">
          <w:rPr>
            <w:rStyle w:val="Hyperlink"/>
            <w:noProof/>
          </w:rPr>
          <w:delText>Figure 31: Education Item - Coding System Drop-down List</w:delText>
        </w:r>
        <w:r w:rsidDel="00D81261">
          <w:rPr>
            <w:noProof/>
            <w:webHidden/>
          </w:rPr>
          <w:tab/>
          <w:delText>22</w:delText>
        </w:r>
      </w:del>
    </w:p>
    <w:p w14:paraId="25CCE8C5" w14:textId="1C144A1A" w:rsidR="00920BEE" w:rsidDel="00D81261" w:rsidRDefault="00920BEE">
      <w:pPr>
        <w:pStyle w:val="TableofFigures"/>
        <w:tabs>
          <w:tab w:val="right" w:leader="dot" w:pos="9350"/>
        </w:tabs>
        <w:rPr>
          <w:del w:id="2468" w:author="Alina Frey" w:date="2017-11-21T08:28:00Z"/>
          <w:rFonts w:asciiTheme="minorHAnsi" w:eastAsiaTheme="minorEastAsia" w:hAnsiTheme="minorHAnsi" w:cstheme="minorBidi"/>
          <w:noProof/>
          <w:color w:val="auto"/>
          <w:sz w:val="22"/>
        </w:rPr>
      </w:pPr>
      <w:del w:id="2469" w:author="Alina Frey" w:date="2017-11-21T08:28:00Z">
        <w:r w:rsidRPr="00D03B94" w:rsidDel="00D81261">
          <w:rPr>
            <w:rStyle w:val="Hyperlink"/>
            <w:noProof/>
          </w:rPr>
          <w:delText>Figure 32: Edit Education Item</w:delText>
        </w:r>
        <w:r w:rsidDel="00D81261">
          <w:rPr>
            <w:noProof/>
            <w:webHidden/>
          </w:rPr>
          <w:tab/>
          <w:delText>23</w:delText>
        </w:r>
      </w:del>
    </w:p>
    <w:p w14:paraId="410AA2E9" w14:textId="028E3D35" w:rsidR="00920BEE" w:rsidDel="00D81261" w:rsidRDefault="00920BEE">
      <w:pPr>
        <w:pStyle w:val="TableofFigures"/>
        <w:tabs>
          <w:tab w:val="right" w:leader="dot" w:pos="9350"/>
        </w:tabs>
        <w:rPr>
          <w:del w:id="2470" w:author="Alina Frey" w:date="2017-11-21T08:28:00Z"/>
          <w:rFonts w:asciiTheme="minorHAnsi" w:eastAsiaTheme="minorEastAsia" w:hAnsiTheme="minorHAnsi" w:cstheme="minorBidi"/>
          <w:noProof/>
          <w:color w:val="auto"/>
          <w:sz w:val="22"/>
        </w:rPr>
      </w:pPr>
      <w:del w:id="2471" w:author="Alina Frey" w:date="2017-11-21T08:28:00Z">
        <w:r w:rsidRPr="00D03B94" w:rsidDel="00D81261">
          <w:rPr>
            <w:rStyle w:val="Hyperlink"/>
            <w:noProof/>
          </w:rPr>
          <w:delText>Figure 33: Education Item Deletion Confirmation</w:delText>
        </w:r>
        <w:r w:rsidDel="00D81261">
          <w:rPr>
            <w:noProof/>
            <w:webHidden/>
          </w:rPr>
          <w:tab/>
          <w:delText>24</w:delText>
        </w:r>
      </w:del>
    </w:p>
    <w:p w14:paraId="50189A36" w14:textId="3E2DFB82" w:rsidR="00920BEE" w:rsidDel="00D81261" w:rsidRDefault="00920BEE">
      <w:pPr>
        <w:pStyle w:val="TableofFigures"/>
        <w:tabs>
          <w:tab w:val="right" w:leader="dot" w:pos="9350"/>
        </w:tabs>
        <w:rPr>
          <w:del w:id="2472" w:author="Alina Frey" w:date="2017-11-21T08:28:00Z"/>
          <w:rFonts w:asciiTheme="minorHAnsi" w:eastAsiaTheme="minorEastAsia" w:hAnsiTheme="minorHAnsi" w:cstheme="minorBidi"/>
          <w:noProof/>
          <w:color w:val="auto"/>
          <w:sz w:val="22"/>
        </w:rPr>
      </w:pPr>
      <w:del w:id="2473" w:author="Alina Frey" w:date="2017-11-21T08:28:00Z">
        <w:r w:rsidRPr="00D03B94" w:rsidDel="00D81261">
          <w:rPr>
            <w:rStyle w:val="Hyperlink"/>
            <w:noProof/>
          </w:rPr>
          <w:delText>Figure 34: Checklist Items</w:delText>
        </w:r>
        <w:r w:rsidDel="00D81261">
          <w:rPr>
            <w:noProof/>
            <w:webHidden/>
          </w:rPr>
          <w:tab/>
          <w:delText>24</w:delText>
        </w:r>
      </w:del>
    </w:p>
    <w:p w14:paraId="5AE0F417" w14:textId="01E93E55" w:rsidR="00920BEE" w:rsidDel="00D81261" w:rsidRDefault="00920BEE">
      <w:pPr>
        <w:pStyle w:val="TableofFigures"/>
        <w:tabs>
          <w:tab w:val="right" w:leader="dot" w:pos="9350"/>
        </w:tabs>
        <w:rPr>
          <w:del w:id="2474" w:author="Alina Frey" w:date="2017-11-21T08:28:00Z"/>
          <w:rFonts w:asciiTheme="minorHAnsi" w:eastAsiaTheme="minorEastAsia" w:hAnsiTheme="minorHAnsi" w:cstheme="minorBidi"/>
          <w:noProof/>
          <w:color w:val="auto"/>
          <w:sz w:val="22"/>
        </w:rPr>
      </w:pPr>
      <w:del w:id="2475" w:author="Alina Frey" w:date="2017-11-21T08:28:00Z">
        <w:r w:rsidRPr="00D03B94" w:rsidDel="00D81261">
          <w:rPr>
            <w:rStyle w:val="Hyperlink"/>
            <w:noProof/>
          </w:rPr>
          <w:delText>Figure 35: Checklist Items Commands</w:delText>
        </w:r>
        <w:r w:rsidDel="00D81261">
          <w:rPr>
            <w:noProof/>
            <w:webHidden/>
          </w:rPr>
          <w:tab/>
          <w:delText>24</w:delText>
        </w:r>
      </w:del>
    </w:p>
    <w:p w14:paraId="0300F478" w14:textId="2EC47B99" w:rsidR="00920BEE" w:rsidDel="00D81261" w:rsidRDefault="00920BEE">
      <w:pPr>
        <w:pStyle w:val="TableofFigures"/>
        <w:tabs>
          <w:tab w:val="right" w:leader="dot" w:pos="9350"/>
        </w:tabs>
        <w:rPr>
          <w:del w:id="2476" w:author="Alina Frey" w:date="2017-11-21T08:28:00Z"/>
          <w:rFonts w:asciiTheme="minorHAnsi" w:eastAsiaTheme="minorEastAsia" w:hAnsiTheme="minorHAnsi" w:cstheme="minorBidi"/>
          <w:noProof/>
          <w:color w:val="auto"/>
          <w:sz w:val="22"/>
        </w:rPr>
      </w:pPr>
      <w:del w:id="2477" w:author="Alina Frey" w:date="2017-11-21T08:28:00Z">
        <w:r w:rsidRPr="00D03B94" w:rsidDel="00D81261">
          <w:rPr>
            <w:rStyle w:val="Hyperlink"/>
            <w:noProof/>
          </w:rPr>
          <w:delText>Figure 36: Add New Checklist Item</w:delText>
        </w:r>
        <w:r w:rsidDel="00D81261">
          <w:rPr>
            <w:noProof/>
            <w:webHidden/>
          </w:rPr>
          <w:tab/>
          <w:delText>25</w:delText>
        </w:r>
      </w:del>
    </w:p>
    <w:p w14:paraId="56AF5877" w14:textId="1E1BA365" w:rsidR="00920BEE" w:rsidDel="00D81261" w:rsidRDefault="00920BEE">
      <w:pPr>
        <w:pStyle w:val="TableofFigures"/>
        <w:tabs>
          <w:tab w:val="right" w:leader="dot" w:pos="9350"/>
        </w:tabs>
        <w:rPr>
          <w:del w:id="2478" w:author="Alina Frey" w:date="2017-11-21T08:28:00Z"/>
          <w:rFonts w:asciiTheme="minorHAnsi" w:eastAsiaTheme="minorEastAsia" w:hAnsiTheme="minorHAnsi" w:cstheme="minorBidi"/>
          <w:noProof/>
          <w:color w:val="auto"/>
          <w:sz w:val="22"/>
        </w:rPr>
      </w:pPr>
      <w:del w:id="2479" w:author="Alina Frey" w:date="2017-11-21T08:28:00Z">
        <w:r w:rsidRPr="00D03B94" w:rsidDel="00D81261">
          <w:rPr>
            <w:rStyle w:val="Hyperlink"/>
            <w:noProof/>
          </w:rPr>
          <w:delText>Figure 37: Add New Checklist Item - Type Drop-down List</w:delText>
        </w:r>
        <w:r w:rsidDel="00D81261">
          <w:rPr>
            <w:noProof/>
            <w:webHidden/>
          </w:rPr>
          <w:tab/>
          <w:delText>25</w:delText>
        </w:r>
      </w:del>
    </w:p>
    <w:p w14:paraId="1FE1A1E7" w14:textId="31CC0CA9" w:rsidR="00920BEE" w:rsidDel="00D81261" w:rsidRDefault="00920BEE">
      <w:pPr>
        <w:pStyle w:val="TableofFigures"/>
        <w:tabs>
          <w:tab w:val="right" w:leader="dot" w:pos="9350"/>
        </w:tabs>
        <w:rPr>
          <w:del w:id="2480" w:author="Alina Frey" w:date="2017-11-21T08:28:00Z"/>
          <w:rFonts w:asciiTheme="minorHAnsi" w:eastAsiaTheme="minorEastAsia" w:hAnsiTheme="minorHAnsi" w:cstheme="minorBidi"/>
          <w:noProof/>
          <w:color w:val="auto"/>
          <w:sz w:val="22"/>
        </w:rPr>
      </w:pPr>
      <w:del w:id="2481" w:author="Alina Frey" w:date="2017-11-21T08:28:00Z">
        <w:r w:rsidRPr="00D03B94" w:rsidDel="00D81261">
          <w:rPr>
            <w:rStyle w:val="Hyperlink"/>
            <w:noProof/>
          </w:rPr>
          <w:delText>Figure 38: Add New Checklist Item – Note Dropdown List</w:delText>
        </w:r>
        <w:r w:rsidDel="00D81261">
          <w:rPr>
            <w:noProof/>
            <w:webHidden/>
          </w:rPr>
          <w:tab/>
          <w:delText>26</w:delText>
        </w:r>
      </w:del>
    </w:p>
    <w:p w14:paraId="2E0CEF24" w14:textId="4C65A9CB" w:rsidR="00920BEE" w:rsidDel="00D81261" w:rsidRDefault="00920BEE">
      <w:pPr>
        <w:pStyle w:val="TableofFigures"/>
        <w:tabs>
          <w:tab w:val="right" w:leader="dot" w:pos="9350"/>
        </w:tabs>
        <w:rPr>
          <w:del w:id="2482" w:author="Alina Frey" w:date="2017-11-21T08:28:00Z"/>
          <w:rFonts w:asciiTheme="minorHAnsi" w:eastAsiaTheme="minorEastAsia" w:hAnsiTheme="minorHAnsi" w:cstheme="minorBidi"/>
          <w:noProof/>
          <w:color w:val="auto"/>
          <w:sz w:val="22"/>
        </w:rPr>
      </w:pPr>
      <w:del w:id="2483" w:author="Alina Frey" w:date="2017-11-21T08:28:00Z">
        <w:r w:rsidRPr="00D03B94" w:rsidDel="00D81261">
          <w:rPr>
            <w:rStyle w:val="Hyperlink"/>
            <w:noProof/>
          </w:rPr>
          <w:delText>Figure 39: Add New Checklist Item – Education Item Dropdown List</w:delText>
        </w:r>
        <w:r w:rsidDel="00D81261">
          <w:rPr>
            <w:noProof/>
            <w:webHidden/>
          </w:rPr>
          <w:tab/>
          <w:delText>27</w:delText>
        </w:r>
      </w:del>
    </w:p>
    <w:p w14:paraId="413EF1D9" w14:textId="4551FCF7" w:rsidR="00920BEE" w:rsidDel="00D81261" w:rsidRDefault="00920BEE">
      <w:pPr>
        <w:pStyle w:val="TableofFigures"/>
        <w:tabs>
          <w:tab w:val="right" w:leader="dot" w:pos="9350"/>
        </w:tabs>
        <w:rPr>
          <w:del w:id="2484" w:author="Alina Frey" w:date="2017-11-21T08:28:00Z"/>
          <w:rFonts w:asciiTheme="minorHAnsi" w:eastAsiaTheme="minorEastAsia" w:hAnsiTheme="minorHAnsi" w:cstheme="minorBidi"/>
          <w:noProof/>
          <w:color w:val="auto"/>
          <w:sz w:val="22"/>
        </w:rPr>
      </w:pPr>
      <w:del w:id="2485" w:author="Alina Frey" w:date="2017-11-21T08:28:00Z">
        <w:r w:rsidRPr="00D03B94" w:rsidDel="00D81261">
          <w:rPr>
            <w:rStyle w:val="Hyperlink"/>
            <w:noProof/>
          </w:rPr>
          <w:delText>Figure 40: Edit Selected</w:delText>
        </w:r>
        <w:r w:rsidDel="00D81261">
          <w:rPr>
            <w:noProof/>
            <w:webHidden/>
          </w:rPr>
          <w:tab/>
          <w:delText>28</w:delText>
        </w:r>
      </w:del>
    </w:p>
    <w:p w14:paraId="26D0ED65" w14:textId="231B787E" w:rsidR="00920BEE" w:rsidDel="00D81261" w:rsidRDefault="00920BEE">
      <w:pPr>
        <w:pStyle w:val="TableofFigures"/>
        <w:tabs>
          <w:tab w:val="right" w:leader="dot" w:pos="9350"/>
        </w:tabs>
        <w:rPr>
          <w:del w:id="2486" w:author="Alina Frey" w:date="2017-11-21T08:28:00Z"/>
          <w:rFonts w:asciiTheme="minorHAnsi" w:eastAsiaTheme="minorEastAsia" w:hAnsiTheme="minorHAnsi" w:cstheme="minorBidi"/>
          <w:noProof/>
          <w:color w:val="auto"/>
          <w:sz w:val="22"/>
        </w:rPr>
      </w:pPr>
      <w:del w:id="2487" w:author="Alina Frey" w:date="2017-11-21T08:28:00Z">
        <w:r w:rsidRPr="00D03B94" w:rsidDel="00D81261">
          <w:rPr>
            <w:rStyle w:val="Hyperlink"/>
            <w:noProof/>
          </w:rPr>
          <w:delText>Figure 41: Deleted Checklist Item message</w:delText>
        </w:r>
        <w:r w:rsidDel="00D81261">
          <w:rPr>
            <w:noProof/>
            <w:webHidden/>
          </w:rPr>
          <w:tab/>
          <w:delText>28</w:delText>
        </w:r>
      </w:del>
    </w:p>
    <w:p w14:paraId="3830142F" w14:textId="7D899EF2" w:rsidR="00920BEE" w:rsidDel="00D81261" w:rsidRDefault="00920BEE">
      <w:pPr>
        <w:pStyle w:val="TableofFigures"/>
        <w:tabs>
          <w:tab w:val="right" w:leader="dot" w:pos="9350"/>
        </w:tabs>
        <w:rPr>
          <w:del w:id="2488" w:author="Alina Frey" w:date="2017-11-21T08:28:00Z"/>
          <w:rFonts w:asciiTheme="minorHAnsi" w:eastAsiaTheme="minorEastAsia" w:hAnsiTheme="minorHAnsi" w:cstheme="minorBidi"/>
          <w:noProof/>
          <w:color w:val="auto"/>
          <w:sz w:val="22"/>
        </w:rPr>
      </w:pPr>
      <w:del w:id="2489" w:author="Alina Frey" w:date="2017-11-21T08:28:00Z">
        <w:r w:rsidRPr="00D03B94" w:rsidDel="00D81261">
          <w:rPr>
            <w:rStyle w:val="Hyperlink"/>
            <w:noProof/>
          </w:rPr>
          <w:delText>Figure 42: MCC Dashboard – Patient View</w:delText>
        </w:r>
        <w:r w:rsidDel="00D81261">
          <w:rPr>
            <w:noProof/>
            <w:webHidden/>
          </w:rPr>
          <w:tab/>
          <w:delText>29</w:delText>
        </w:r>
      </w:del>
    </w:p>
    <w:p w14:paraId="27831668" w14:textId="75801D9E" w:rsidR="00920BEE" w:rsidDel="00D81261" w:rsidRDefault="00920BEE">
      <w:pPr>
        <w:pStyle w:val="TableofFigures"/>
        <w:tabs>
          <w:tab w:val="right" w:leader="dot" w:pos="9350"/>
        </w:tabs>
        <w:rPr>
          <w:del w:id="2490" w:author="Alina Frey" w:date="2017-11-21T08:28:00Z"/>
          <w:rFonts w:asciiTheme="minorHAnsi" w:eastAsiaTheme="minorEastAsia" w:hAnsiTheme="minorHAnsi" w:cstheme="minorBidi"/>
          <w:noProof/>
          <w:color w:val="auto"/>
          <w:sz w:val="22"/>
        </w:rPr>
      </w:pPr>
      <w:del w:id="2491" w:author="Alina Frey" w:date="2017-11-21T08:28:00Z">
        <w:r w:rsidRPr="00D03B94" w:rsidDel="00D81261">
          <w:rPr>
            <w:rStyle w:val="Hyperlink"/>
            <w:noProof/>
          </w:rPr>
          <w:delText>Figure 43: Dashboard Patient View - Left side pane</w:delText>
        </w:r>
        <w:r w:rsidDel="00D81261">
          <w:rPr>
            <w:noProof/>
            <w:webHidden/>
          </w:rPr>
          <w:tab/>
          <w:delText>30</w:delText>
        </w:r>
      </w:del>
    </w:p>
    <w:p w14:paraId="6AFF6A9F" w14:textId="173AFEC7" w:rsidR="00920BEE" w:rsidDel="00D81261" w:rsidRDefault="00920BEE">
      <w:pPr>
        <w:pStyle w:val="TableofFigures"/>
        <w:tabs>
          <w:tab w:val="right" w:leader="dot" w:pos="9350"/>
        </w:tabs>
        <w:rPr>
          <w:del w:id="2492" w:author="Alina Frey" w:date="2017-11-21T08:28:00Z"/>
          <w:rFonts w:asciiTheme="minorHAnsi" w:eastAsiaTheme="minorEastAsia" w:hAnsiTheme="minorHAnsi" w:cstheme="minorBidi"/>
          <w:noProof/>
          <w:color w:val="auto"/>
          <w:sz w:val="22"/>
        </w:rPr>
      </w:pPr>
      <w:del w:id="2493" w:author="Alina Frey" w:date="2017-11-21T08:28:00Z">
        <w:r w:rsidRPr="00D03B94" w:rsidDel="00D81261">
          <w:rPr>
            <w:rStyle w:val="Hyperlink"/>
            <w:noProof/>
          </w:rPr>
          <w:delText>Figure 44: Patient Summary</w:delText>
        </w:r>
        <w:r w:rsidDel="00D81261">
          <w:rPr>
            <w:noProof/>
            <w:webHidden/>
          </w:rPr>
          <w:tab/>
          <w:delText>31</w:delText>
        </w:r>
      </w:del>
    </w:p>
    <w:p w14:paraId="63AA439B" w14:textId="7B206EE0" w:rsidR="00920BEE" w:rsidDel="00D81261" w:rsidRDefault="00920BEE">
      <w:pPr>
        <w:pStyle w:val="TableofFigures"/>
        <w:tabs>
          <w:tab w:val="right" w:leader="dot" w:pos="9350"/>
        </w:tabs>
        <w:rPr>
          <w:del w:id="2494" w:author="Alina Frey" w:date="2017-11-21T08:28:00Z"/>
          <w:rFonts w:asciiTheme="minorHAnsi" w:eastAsiaTheme="minorEastAsia" w:hAnsiTheme="minorHAnsi" w:cstheme="minorBidi"/>
          <w:noProof/>
          <w:color w:val="auto"/>
          <w:sz w:val="22"/>
        </w:rPr>
      </w:pPr>
      <w:del w:id="2495" w:author="Alina Frey" w:date="2017-11-21T08:28:00Z">
        <w:r w:rsidRPr="00D03B94" w:rsidDel="00D81261">
          <w:rPr>
            <w:rStyle w:val="Hyperlink"/>
            <w:noProof/>
          </w:rPr>
          <w:delText>Figure 45: Patient Details Panel</w:delText>
        </w:r>
        <w:r w:rsidDel="00D81261">
          <w:rPr>
            <w:noProof/>
            <w:webHidden/>
          </w:rPr>
          <w:tab/>
          <w:delText>32</w:delText>
        </w:r>
      </w:del>
    </w:p>
    <w:p w14:paraId="15F0763D" w14:textId="3038FCC1" w:rsidR="00920BEE" w:rsidDel="00D81261" w:rsidRDefault="00920BEE">
      <w:pPr>
        <w:pStyle w:val="TableofFigures"/>
        <w:tabs>
          <w:tab w:val="right" w:leader="dot" w:pos="9350"/>
        </w:tabs>
        <w:rPr>
          <w:del w:id="2496" w:author="Alina Frey" w:date="2017-11-21T08:28:00Z"/>
          <w:rFonts w:asciiTheme="minorHAnsi" w:eastAsiaTheme="minorEastAsia" w:hAnsiTheme="minorHAnsi" w:cstheme="minorBidi"/>
          <w:noProof/>
          <w:color w:val="auto"/>
          <w:sz w:val="22"/>
        </w:rPr>
      </w:pPr>
      <w:del w:id="2497" w:author="Alina Frey" w:date="2017-11-21T08:28:00Z">
        <w:r w:rsidRPr="00D03B94" w:rsidDel="00D81261">
          <w:rPr>
            <w:rStyle w:val="Hyperlink"/>
            <w:noProof/>
          </w:rPr>
          <w:delText>Figure 46: Patient Details - Pregnancy Status</w:delText>
        </w:r>
        <w:r w:rsidDel="00D81261">
          <w:rPr>
            <w:noProof/>
            <w:webHidden/>
          </w:rPr>
          <w:tab/>
          <w:delText>32</w:delText>
        </w:r>
      </w:del>
    </w:p>
    <w:p w14:paraId="44F4CF56" w14:textId="0008AA63" w:rsidR="00920BEE" w:rsidDel="00D81261" w:rsidRDefault="00920BEE">
      <w:pPr>
        <w:pStyle w:val="TableofFigures"/>
        <w:tabs>
          <w:tab w:val="right" w:leader="dot" w:pos="9350"/>
        </w:tabs>
        <w:rPr>
          <w:del w:id="2498" w:author="Alina Frey" w:date="2017-11-21T08:28:00Z"/>
          <w:rFonts w:asciiTheme="minorHAnsi" w:eastAsiaTheme="minorEastAsia" w:hAnsiTheme="minorHAnsi" w:cstheme="minorBidi"/>
          <w:noProof/>
          <w:color w:val="auto"/>
          <w:sz w:val="22"/>
        </w:rPr>
      </w:pPr>
      <w:del w:id="2499" w:author="Alina Frey" w:date="2017-11-21T08:28:00Z">
        <w:r w:rsidRPr="00D03B94" w:rsidDel="00D81261">
          <w:rPr>
            <w:rStyle w:val="Hyperlink"/>
            <w:noProof/>
          </w:rPr>
          <w:delText>Figure 47: Patient Details - Update Pregnancy Status</w:delText>
        </w:r>
        <w:r w:rsidDel="00D81261">
          <w:rPr>
            <w:noProof/>
            <w:webHidden/>
          </w:rPr>
          <w:tab/>
          <w:delText>33</w:delText>
        </w:r>
      </w:del>
    </w:p>
    <w:p w14:paraId="7EC2F386" w14:textId="53DCD703" w:rsidR="00920BEE" w:rsidDel="00D81261" w:rsidRDefault="00920BEE">
      <w:pPr>
        <w:pStyle w:val="TableofFigures"/>
        <w:tabs>
          <w:tab w:val="right" w:leader="dot" w:pos="9350"/>
        </w:tabs>
        <w:rPr>
          <w:del w:id="2500" w:author="Alina Frey" w:date="2017-11-21T08:28:00Z"/>
          <w:rFonts w:asciiTheme="minorHAnsi" w:eastAsiaTheme="minorEastAsia" w:hAnsiTheme="minorHAnsi" w:cstheme="minorBidi"/>
          <w:noProof/>
          <w:color w:val="auto"/>
          <w:sz w:val="22"/>
        </w:rPr>
      </w:pPr>
      <w:del w:id="2501" w:author="Alina Frey" w:date="2017-11-21T08:28:00Z">
        <w:r w:rsidRPr="00D03B94" w:rsidDel="00D81261">
          <w:rPr>
            <w:rStyle w:val="Hyperlink"/>
            <w:noProof/>
          </w:rPr>
          <w:delText>Figure 48: Patient Details - Pregnancy Status updated to Pregnant</w:delText>
        </w:r>
        <w:r w:rsidDel="00D81261">
          <w:rPr>
            <w:noProof/>
            <w:webHidden/>
          </w:rPr>
          <w:tab/>
          <w:delText>33</w:delText>
        </w:r>
      </w:del>
    </w:p>
    <w:p w14:paraId="1805615B" w14:textId="18A12BE9" w:rsidR="00920BEE" w:rsidDel="00D81261" w:rsidRDefault="00920BEE">
      <w:pPr>
        <w:pStyle w:val="TableofFigures"/>
        <w:tabs>
          <w:tab w:val="right" w:leader="dot" w:pos="9350"/>
        </w:tabs>
        <w:rPr>
          <w:del w:id="2502" w:author="Alina Frey" w:date="2017-11-21T08:28:00Z"/>
          <w:rFonts w:asciiTheme="minorHAnsi" w:eastAsiaTheme="minorEastAsia" w:hAnsiTheme="minorHAnsi" w:cstheme="minorBidi"/>
          <w:noProof/>
          <w:color w:val="auto"/>
          <w:sz w:val="22"/>
        </w:rPr>
      </w:pPr>
      <w:del w:id="2503" w:author="Alina Frey" w:date="2017-11-21T08:28:00Z">
        <w:r w:rsidRPr="00D03B94" w:rsidDel="00D81261">
          <w:rPr>
            <w:rStyle w:val="Hyperlink"/>
            <w:noProof/>
          </w:rPr>
          <w:delText>Figure 49: Pregnancy Outcome Details</w:delText>
        </w:r>
        <w:r w:rsidDel="00D81261">
          <w:rPr>
            <w:noProof/>
            <w:webHidden/>
          </w:rPr>
          <w:tab/>
          <w:delText>34</w:delText>
        </w:r>
      </w:del>
    </w:p>
    <w:p w14:paraId="21749556" w14:textId="7690B0BA" w:rsidR="00920BEE" w:rsidDel="00D81261" w:rsidRDefault="00920BEE">
      <w:pPr>
        <w:pStyle w:val="TableofFigures"/>
        <w:tabs>
          <w:tab w:val="right" w:leader="dot" w:pos="9350"/>
        </w:tabs>
        <w:rPr>
          <w:del w:id="2504" w:author="Alina Frey" w:date="2017-11-21T08:28:00Z"/>
          <w:rFonts w:asciiTheme="minorHAnsi" w:eastAsiaTheme="minorEastAsia" w:hAnsiTheme="minorHAnsi" w:cstheme="minorBidi"/>
          <w:noProof/>
          <w:color w:val="auto"/>
          <w:sz w:val="22"/>
        </w:rPr>
      </w:pPr>
      <w:del w:id="2505" w:author="Alina Frey" w:date="2017-11-21T08:28:00Z">
        <w:r w:rsidRPr="00D03B94" w:rsidDel="00D81261">
          <w:rPr>
            <w:rStyle w:val="Hyperlink"/>
            <w:noProof/>
          </w:rPr>
          <w:delText>Figure 50: Type of Pregnancy Outcome</w:delText>
        </w:r>
        <w:r w:rsidDel="00D81261">
          <w:rPr>
            <w:noProof/>
            <w:webHidden/>
          </w:rPr>
          <w:tab/>
          <w:delText>34</w:delText>
        </w:r>
      </w:del>
    </w:p>
    <w:p w14:paraId="1091BD57" w14:textId="50A12A5C" w:rsidR="00920BEE" w:rsidDel="00D81261" w:rsidRDefault="00920BEE">
      <w:pPr>
        <w:pStyle w:val="TableofFigures"/>
        <w:tabs>
          <w:tab w:val="right" w:leader="dot" w:pos="9350"/>
        </w:tabs>
        <w:rPr>
          <w:del w:id="2506" w:author="Alina Frey" w:date="2017-11-21T08:28:00Z"/>
          <w:rFonts w:asciiTheme="minorHAnsi" w:eastAsiaTheme="minorEastAsia" w:hAnsiTheme="minorHAnsi" w:cstheme="minorBidi"/>
          <w:noProof/>
          <w:color w:val="auto"/>
          <w:sz w:val="22"/>
        </w:rPr>
      </w:pPr>
      <w:del w:id="2507" w:author="Alina Frey" w:date="2017-11-21T08:28:00Z">
        <w:r w:rsidRPr="00D03B94" w:rsidDel="00D81261">
          <w:rPr>
            <w:rStyle w:val="Hyperlink"/>
            <w:noProof/>
          </w:rPr>
          <w:delText>Figure 51: Patient Details - Lactation Status</w:delText>
        </w:r>
        <w:r w:rsidDel="00D81261">
          <w:rPr>
            <w:noProof/>
            <w:webHidden/>
          </w:rPr>
          <w:tab/>
          <w:delText>35</w:delText>
        </w:r>
      </w:del>
    </w:p>
    <w:p w14:paraId="421975D1" w14:textId="121C9D08" w:rsidR="00920BEE" w:rsidDel="00D81261" w:rsidRDefault="00920BEE">
      <w:pPr>
        <w:pStyle w:val="TableofFigures"/>
        <w:tabs>
          <w:tab w:val="right" w:leader="dot" w:pos="9350"/>
        </w:tabs>
        <w:rPr>
          <w:del w:id="2508" w:author="Alina Frey" w:date="2017-11-21T08:28:00Z"/>
          <w:rFonts w:asciiTheme="minorHAnsi" w:eastAsiaTheme="minorEastAsia" w:hAnsiTheme="minorHAnsi" w:cstheme="minorBidi"/>
          <w:noProof/>
          <w:color w:val="auto"/>
          <w:sz w:val="22"/>
        </w:rPr>
      </w:pPr>
      <w:del w:id="2509" w:author="Alina Frey" w:date="2017-11-21T08:28:00Z">
        <w:r w:rsidRPr="00D03B94" w:rsidDel="00D81261">
          <w:rPr>
            <w:rStyle w:val="Hyperlink"/>
            <w:noProof/>
          </w:rPr>
          <w:delText>Figure 52: Patient Details - Update Lactation Status</w:delText>
        </w:r>
        <w:r w:rsidDel="00D81261">
          <w:rPr>
            <w:noProof/>
            <w:webHidden/>
          </w:rPr>
          <w:tab/>
          <w:delText>35</w:delText>
        </w:r>
      </w:del>
    </w:p>
    <w:p w14:paraId="65C9AA24" w14:textId="6BF3EF04" w:rsidR="00920BEE" w:rsidDel="00D81261" w:rsidRDefault="00920BEE">
      <w:pPr>
        <w:pStyle w:val="TableofFigures"/>
        <w:tabs>
          <w:tab w:val="right" w:leader="dot" w:pos="9350"/>
        </w:tabs>
        <w:rPr>
          <w:del w:id="2510" w:author="Alina Frey" w:date="2017-11-21T08:28:00Z"/>
          <w:rFonts w:asciiTheme="minorHAnsi" w:eastAsiaTheme="minorEastAsia" w:hAnsiTheme="minorHAnsi" w:cstheme="minorBidi"/>
          <w:noProof/>
          <w:color w:val="auto"/>
          <w:sz w:val="22"/>
        </w:rPr>
      </w:pPr>
      <w:del w:id="2511" w:author="Alina Frey" w:date="2017-11-21T08:28:00Z">
        <w:r w:rsidRPr="00D03B94" w:rsidDel="00D81261">
          <w:rPr>
            <w:rStyle w:val="Hyperlink"/>
            <w:noProof/>
          </w:rPr>
          <w:delText>Figure 53: Patient Details – text4baby Status</w:delText>
        </w:r>
        <w:r w:rsidDel="00D81261">
          <w:rPr>
            <w:noProof/>
            <w:webHidden/>
          </w:rPr>
          <w:tab/>
          <w:delText>35</w:delText>
        </w:r>
      </w:del>
    </w:p>
    <w:p w14:paraId="04911168" w14:textId="04B80F74" w:rsidR="00920BEE" w:rsidDel="00D81261" w:rsidRDefault="00920BEE">
      <w:pPr>
        <w:pStyle w:val="TableofFigures"/>
        <w:tabs>
          <w:tab w:val="right" w:leader="dot" w:pos="9350"/>
        </w:tabs>
        <w:rPr>
          <w:del w:id="2512" w:author="Alina Frey" w:date="2017-11-21T08:28:00Z"/>
          <w:rFonts w:asciiTheme="minorHAnsi" w:eastAsiaTheme="minorEastAsia" w:hAnsiTheme="minorHAnsi" w:cstheme="minorBidi"/>
          <w:noProof/>
          <w:color w:val="auto"/>
          <w:sz w:val="22"/>
        </w:rPr>
      </w:pPr>
      <w:del w:id="2513" w:author="Alina Frey" w:date="2017-11-21T08:28:00Z">
        <w:r w:rsidRPr="00D03B94" w:rsidDel="00D81261">
          <w:rPr>
            <w:rStyle w:val="Hyperlink"/>
            <w:noProof/>
          </w:rPr>
          <w:delText>Figure 54: Current Pregnancy Section</w:delText>
        </w:r>
        <w:r w:rsidDel="00D81261">
          <w:rPr>
            <w:noProof/>
            <w:webHidden/>
          </w:rPr>
          <w:tab/>
          <w:delText>36</w:delText>
        </w:r>
      </w:del>
    </w:p>
    <w:p w14:paraId="4C556C97" w14:textId="21EE9CF5" w:rsidR="00920BEE" w:rsidDel="00D81261" w:rsidRDefault="00920BEE">
      <w:pPr>
        <w:pStyle w:val="TableofFigures"/>
        <w:tabs>
          <w:tab w:val="right" w:leader="dot" w:pos="9350"/>
        </w:tabs>
        <w:rPr>
          <w:del w:id="2514" w:author="Alina Frey" w:date="2017-11-21T08:28:00Z"/>
          <w:rFonts w:asciiTheme="minorHAnsi" w:eastAsiaTheme="minorEastAsia" w:hAnsiTheme="minorHAnsi" w:cstheme="minorBidi"/>
          <w:noProof/>
          <w:color w:val="auto"/>
          <w:sz w:val="22"/>
        </w:rPr>
      </w:pPr>
      <w:del w:id="2515" w:author="Alina Frey" w:date="2017-11-21T08:28:00Z">
        <w:r w:rsidRPr="00D03B94" w:rsidDel="00D81261">
          <w:rPr>
            <w:rStyle w:val="Hyperlink"/>
            <w:noProof/>
          </w:rPr>
          <w:delText>Figure 55: EDD Observation History</w:delText>
        </w:r>
        <w:r w:rsidDel="00D81261">
          <w:rPr>
            <w:noProof/>
            <w:webHidden/>
          </w:rPr>
          <w:tab/>
          <w:delText>37</w:delText>
        </w:r>
      </w:del>
    </w:p>
    <w:p w14:paraId="0433C456" w14:textId="5C50AA4B" w:rsidR="00920BEE" w:rsidDel="00D81261" w:rsidRDefault="00920BEE">
      <w:pPr>
        <w:pStyle w:val="TableofFigures"/>
        <w:tabs>
          <w:tab w:val="right" w:leader="dot" w:pos="9350"/>
        </w:tabs>
        <w:rPr>
          <w:del w:id="2516" w:author="Alina Frey" w:date="2017-11-21T08:28:00Z"/>
          <w:rFonts w:asciiTheme="minorHAnsi" w:eastAsiaTheme="minorEastAsia" w:hAnsiTheme="minorHAnsi" w:cstheme="minorBidi"/>
          <w:noProof/>
          <w:color w:val="auto"/>
          <w:sz w:val="22"/>
        </w:rPr>
      </w:pPr>
      <w:del w:id="2517" w:author="Alina Frey" w:date="2017-11-21T08:28:00Z">
        <w:r w:rsidRPr="00D03B94" w:rsidDel="00D81261">
          <w:rPr>
            <w:rStyle w:val="Hyperlink"/>
            <w:noProof/>
          </w:rPr>
          <w:delText>Figure 56: EDD Calculator</w:delText>
        </w:r>
        <w:r w:rsidDel="00D81261">
          <w:rPr>
            <w:noProof/>
            <w:webHidden/>
          </w:rPr>
          <w:tab/>
          <w:delText>38</w:delText>
        </w:r>
      </w:del>
    </w:p>
    <w:p w14:paraId="50FFC4CC" w14:textId="6417FE8D" w:rsidR="00920BEE" w:rsidDel="00D81261" w:rsidRDefault="00920BEE">
      <w:pPr>
        <w:pStyle w:val="TableofFigures"/>
        <w:tabs>
          <w:tab w:val="right" w:leader="dot" w:pos="9350"/>
        </w:tabs>
        <w:rPr>
          <w:del w:id="2518" w:author="Alina Frey" w:date="2017-11-21T08:28:00Z"/>
          <w:rFonts w:asciiTheme="minorHAnsi" w:eastAsiaTheme="minorEastAsia" w:hAnsiTheme="minorHAnsi" w:cstheme="minorBidi"/>
          <w:noProof/>
          <w:color w:val="auto"/>
          <w:sz w:val="22"/>
        </w:rPr>
      </w:pPr>
      <w:del w:id="2519" w:author="Alina Frey" w:date="2017-11-21T08:28:00Z">
        <w:r w:rsidRPr="00D03B94" w:rsidDel="00D81261">
          <w:rPr>
            <w:rStyle w:val="Hyperlink"/>
            <w:noProof/>
          </w:rPr>
          <w:delText>Figure 57: EDD Calculator - Updating EDD</w:delText>
        </w:r>
        <w:r w:rsidDel="00D81261">
          <w:rPr>
            <w:noProof/>
            <w:webHidden/>
          </w:rPr>
          <w:tab/>
          <w:delText>39</w:delText>
        </w:r>
      </w:del>
    </w:p>
    <w:p w14:paraId="7F2DB0BB" w14:textId="2793AAF1" w:rsidR="00920BEE" w:rsidDel="00D81261" w:rsidRDefault="00920BEE">
      <w:pPr>
        <w:pStyle w:val="TableofFigures"/>
        <w:tabs>
          <w:tab w:val="right" w:leader="dot" w:pos="9350"/>
        </w:tabs>
        <w:rPr>
          <w:del w:id="2520" w:author="Alina Frey" w:date="2017-11-21T08:28:00Z"/>
          <w:rFonts w:asciiTheme="minorHAnsi" w:eastAsiaTheme="minorEastAsia" w:hAnsiTheme="minorHAnsi" w:cstheme="minorBidi"/>
          <w:noProof/>
          <w:color w:val="auto"/>
          <w:sz w:val="22"/>
        </w:rPr>
      </w:pPr>
      <w:del w:id="2521" w:author="Alina Frey" w:date="2017-11-21T08:28:00Z">
        <w:r w:rsidRPr="00D03B94" w:rsidDel="00D81261">
          <w:rPr>
            <w:rStyle w:val="Hyperlink"/>
            <w:noProof/>
          </w:rPr>
          <w:delText>Figure 58: Updated EDD - Confirmation Notice</w:delText>
        </w:r>
        <w:r w:rsidDel="00D81261">
          <w:rPr>
            <w:noProof/>
            <w:webHidden/>
          </w:rPr>
          <w:tab/>
          <w:delText>39</w:delText>
        </w:r>
      </w:del>
    </w:p>
    <w:p w14:paraId="16E1E1FC" w14:textId="31FA10CB" w:rsidR="00920BEE" w:rsidDel="00D81261" w:rsidRDefault="00920BEE">
      <w:pPr>
        <w:pStyle w:val="TableofFigures"/>
        <w:tabs>
          <w:tab w:val="right" w:leader="dot" w:pos="9350"/>
        </w:tabs>
        <w:rPr>
          <w:del w:id="2522" w:author="Alina Frey" w:date="2017-11-21T08:28:00Z"/>
          <w:rFonts w:asciiTheme="minorHAnsi" w:eastAsiaTheme="minorEastAsia" w:hAnsiTheme="minorHAnsi" w:cstheme="minorBidi"/>
          <w:noProof/>
          <w:color w:val="auto"/>
          <w:sz w:val="22"/>
        </w:rPr>
      </w:pPr>
      <w:del w:id="2523" w:author="Alina Frey" w:date="2017-11-21T08:28:00Z">
        <w:r w:rsidRPr="00D03B94" w:rsidDel="00D81261">
          <w:rPr>
            <w:rStyle w:val="Hyperlink"/>
            <w:noProof/>
          </w:rPr>
          <w:delText>Figure 59: Current Pregnancy panel - Updated EDD</w:delText>
        </w:r>
        <w:r w:rsidDel="00D81261">
          <w:rPr>
            <w:noProof/>
            <w:webHidden/>
          </w:rPr>
          <w:tab/>
          <w:delText>40</w:delText>
        </w:r>
      </w:del>
    </w:p>
    <w:p w14:paraId="72A73153" w14:textId="57820792" w:rsidR="00920BEE" w:rsidDel="00D81261" w:rsidRDefault="00920BEE">
      <w:pPr>
        <w:pStyle w:val="TableofFigures"/>
        <w:tabs>
          <w:tab w:val="right" w:leader="dot" w:pos="9350"/>
        </w:tabs>
        <w:rPr>
          <w:del w:id="2524" w:author="Alina Frey" w:date="2017-11-21T08:28:00Z"/>
          <w:rFonts w:asciiTheme="minorHAnsi" w:eastAsiaTheme="minorEastAsia" w:hAnsiTheme="minorHAnsi" w:cstheme="minorBidi"/>
          <w:noProof/>
          <w:color w:val="auto"/>
          <w:sz w:val="22"/>
        </w:rPr>
      </w:pPr>
      <w:del w:id="2525" w:author="Alina Frey" w:date="2017-11-21T08:28:00Z">
        <w:r w:rsidRPr="00D03B94" w:rsidDel="00D81261">
          <w:rPr>
            <w:rStyle w:val="Hyperlink"/>
            <w:noProof/>
          </w:rPr>
          <w:delText>Figure 60: EDD Observation History Updated</w:delText>
        </w:r>
        <w:r w:rsidDel="00D81261">
          <w:rPr>
            <w:noProof/>
            <w:webHidden/>
          </w:rPr>
          <w:tab/>
          <w:delText>40</w:delText>
        </w:r>
      </w:del>
    </w:p>
    <w:p w14:paraId="131C2083" w14:textId="6E32F028" w:rsidR="00920BEE" w:rsidDel="00D81261" w:rsidRDefault="00920BEE">
      <w:pPr>
        <w:pStyle w:val="TableofFigures"/>
        <w:tabs>
          <w:tab w:val="right" w:leader="dot" w:pos="9350"/>
        </w:tabs>
        <w:rPr>
          <w:del w:id="2526" w:author="Alina Frey" w:date="2017-11-21T08:28:00Z"/>
          <w:rFonts w:asciiTheme="minorHAnsi" w:eastAsiaTheme="minorEastAsia" w:hAnsiTheme="minorHAnsi" w:cstheme="minorBidi"/>
          <w:noProof/>
          <w:color w:val="auto"/>
          <w:sz w:val="22"/>
        </w:rPr>
      </w:pPr>
      <w:del w:id="2527" w:author="Alina Frey" w:date="2017-11-21T08:28:00Z">
        <w:r w:rsidRPr="00D03B94" w:rsidDel="00D81261">
          <w:rPr>
            <w:rStyle w:val="Hyperlink"/>
            <w:noProof/>
          </w:rPr>
          <w:delText>Figure 61: Edit Prenatal Care Provider</w:delText>
        </w:r>
        <w:r w:rsidDel="00D81261">
          <w:rPr>
            <w:noProof/>
            <w:webHidden/>
          </w:rPr>
          <w:tab/>
          <w:delText>41</w:delText>
        </w:r>
      </w:del>
    </w:p>
    <w:p w14:paraId="3917EFAC" w14:textId="308EA806" w:rsidR="00920BEE" w:rsidDel="00D81261" w:rsidRDefault="00920BEE">
      <w:pPr>
        <w:pStyle w:val="TableofFigures"/>
        <w:tabs>
          <w:tab w:val="right" w:leader="dot" w:pos="9350"/>
        </w:tabs>
        <w:rPr>
          <w:del w:id="2528" w:author="Alina Frey" w:date="2017-11-21T08:28:00Z"/>
          <w:rFonts w:asciiTheme="minorHAnsi" w:eastAsiaTheme="minorEastAsia" w:hAnsiTheme="minorHAnsi" w:cstheme="minorBidi"/>
          <w:noProof/>
          <w:color w:val="auto"/>
          <w:sz w:val="22"/>
        </w:rPr>
      </w:pPr>
      <w:del w:id="2529" w:author="Alina Frey" w:date="2017-11-21T08:28:00Z">
        <w:r w:rsidRPr="00D03B94" w:rsidDel="00D81261">
          <w:rPr>
            <w:rStyle w:val="Hyperlink"/>
            <w:noProof/>
          </w:rPr>
          <w:delText>Figure 62: Selecting new Prenatal Care Provider</w:delText>
        </w:r>
        <w:r w:rsidDel="00D81261">
          <w:rPr>
            <w:noProof/>
            <w:webHidden/>
          </w:rPr>
          <w:tab/>
          <w:delText>41</w:delText>
        </w:r>
      </w:del>
    </w:p>
    <w:p w14:paraId="66526828" w14:textId="2C503336" w:rsidR="00920BEE" w:rsidDel="00D81261" w:rsidRDefault="00920BEE">
      <w:pPr>
        <w:pStyle w:val="TableofFigures"/>
        <w:tabs>
          <w:tab w:val="right" w:leader="dot" w:pos="9350"/>
        </w:tabs>
        <w:rPr>
          <w:del w:id="2530" w:author="Alina Frey" w:date="2017-11-21T08:28:00Z"/>
          <w:rFonts w:asciiTheme="minorHAnsi" w:eastAsiaTheme="minorEastAsia" w:hAnsiTheme="minorHAnsi" w:cstheme="minorBidi"/>
          <w:noProof/>
          <w:color w:val="auto"/>
          <w:sz w:val="22"/>
        </w:rPr>
      </w:pPr>
      <w:del w:id="2531" w:author="Alina Frey" w:date="2017-11-21T08:28:00Z">
        <w:r w:rsidRPr="00D03B94" w:rsidDel="00D81261">
          <w:rPr>
            <w:rStyle w:val="Hyperlink"/>
            <w:noProof/>
          </w:rPr>
          <w:delText>Figure 63: Updated Prenatal Care Provider</w:delText>
        </w:r>
        <w:r w:rsidDel="00D81261">
          <w:rPr>
            <w:noProof/>
            <w:webHidden/>
          </w:rPr>
          <w:tab/>
          <w:delText>42</w:delText>
        </w:r>
      </w:del>
    </w:p>
    <w:p w14:paraId="0272BC19" w14:textId="183D1AEB" w:rsidR="00920BEE" w:rsidDel="00D81261" w:rsidRDefault="00920BEE">
      <w:pPr>
        <w:pStyle w:val="TableofFigures"/>
        <w:tabs>
          <w:tab w:val="right" w:leader="dot" w:pos="9350"/>
        </w:tabs>
        <w:rPr>
          <w:del w:id="2532" w:author="Alina Frey" w:date="2017-11-21T08:28:00Z"/>
          <w:rFonts w:asciiTheme="minorHAnsi" w:eastAsiaTheme="minorEastAsia" w:hAnsiTheme="minorHAnsi" w:cstheme="minorBidi"/>
          <w:noProof/>
          <w:color w:val="auto"/>
          <w:sz w:val="22"/>
        </w:rPr>
      </w:pPr>
      <w:del w:id="2533" w:author="Alina Frey" w:date="2017-11-21T08:28:00Z">
        <w:r w:rsidRPr="00D03B94" w:rsidDel="00D81261">
          <w:rPr>
            <w:rStyle w:val="Hyperlink"/>
            <w:noProof/>
          </w:rPr>
          <w:delText>Figure 64: Edit Planned Delivery Facility</w:delText>
        </w:r>
        <w:r w:rsidDel="00D81261">
          <w:rPr>
            <w:noProof/>
            <w:webHidden/>
          </w:rPr>
          <w:tab/>
          <w:delText>42</w:delText>
        </w:r>
      </w:del>
    </w:p>
    <w:p w14:paraId="06A6BE56" w14:textId="353614DD" w:rsidR="00920BEE" w:rsidDel="00D81261" w:rsidRDefault="00920BEE">
      <w:pPr>
        <w:pStyle w:val="TableofFigures"/>
        <w:tabs>
          <w:tab w:val="right" w:leader="dot" w:pos="9350"/>
        </w:tabs>
        <w:rPr>
          <w:del w:id="2534" w:author="Alina Frey" w:date="2017-11-21T08:28:00Z"/>
          <w:rFonts w:asciiTheme="minorHAnsi" w:eastAsiaTheme="minorEastAsia" w:hAnsiTheme="minorHAnsi" w:cstheme="minorBidi"/>
          <w:noProof/>
          <w:color w:val="auto"/>
          <w:sz w:val="22"/>
        </w:rPr>
      </w:pPr>
      <w:del w:id="2535" w:author="Alina Frey" w:date="2017-11-21T08:28:00Z">
        <w:r w:rsidRPr="00D03B94" w:rsidDel="00D81261">
          <w:rPr>
            <w:rStyle w:val="Hyperlink"/>
            <w:noProof/>
          </w:rPr>
          <w:delText>Figure 65: Selecting new Planned Delivery Facility</w:delText>
        </w:r>
        <w:r w:rsidDel="00D81261">
          <w:rPr>
            <w:noProof/>
            <w:webHidden/>
          </w:rPr>
          <w:tab/>
          <w:delText>43</w:delText>
        </w:r>
      </w:del>
    </w:p>
    <w:p w14:paraId="45E0A603" w14:textId="4585749E" w:rsidR="00920BEE" w:rsidDel="00D81261" w:rsidRDefault="00920BEE">
      <w:pPr>
        <w:pStyle w:val="TableofFigures"/>
        <w:tabs>
          <w:tab w:val="right" w:leader="dot" w:pos="9350"/>
        </w:tabs>
        <w:rPr>
          <w:del w:id="2536" w:author="Alina Frey" w:date="2017-11-21T08:28:00Z"/>
          <w:rFonts w:asciiTheme="minorHAnsi" w:eastAsiaTheme="minorEastAsia" w:hAnsiTheme="minorHAnsi" w:cstheme="minorBidi"/>
          <w:noProof/>
          <w:color w:val="auto"/>
          <w:sz w:val="22"/>
        </w:rPr>
      </w:pPr>
      <w:del w:id="2537" w:author="Alina Frey" w:date="2017-11-21T08:28:00Z">
        <w:r w:rsidRPr="00D03B94" w:rsidDel="00D81261">
          <w:rPr>
            <w:rStyle w:val="Hyperlink"/>
            <w:noProof/>
          </w:rPr>
          <w:delText>Figure 66: Updated Planned Delivery Location</w:delText>
        </w:r>
        <w:r w:rsidDel="00D81261">
          <w:rPr>
            <w:noProof/>
            <w:webHidden/>
          </w:rPr>
          <w:tab/>
          <w:delText>43</w:delText>
        </w:r>
      </w:del>
    </w:p>
    <w:p w14:paraId="564D9779" w14:textId="37D7939C" w:rsidR="00920BEE" w:rsidDel="00D81261" w:rsidRDefault="00920BEE">
      <w:pPr>
        <w:pStyle w:val="TableofFigures"/>
        <w:tabs>
          <w:tab w:val="right" w:leader="dot" w:pos="9350"/>
        </w:tabs>
        <w:rPr>
          <w:del w:id="2538" w:author="Alina Frey" w:date="2017-11-21T08:28:00Z"/>
          <w:rFonts w:asciiTheme="minorHAnsi" w:eastAsiaTheme="minorEastAsia" w:hAnsiTheme="minorHAnsi" w:cstheme="minorBidi"/>
          <w:noProof/>
          <w:color w:val="auto"/>
          <w:sz w:val="22"/>
        </w:rPr>
      </w:pPr>
      <w:del w:id="2539" w:author="Alina Frey" w:date="2017-11-21T08:28:00Z">
        <w:r w:rsidRPr="00D03B94" w:rsidDel="00D81261">
          <w:rPr>
            <w:rStyle w:val="Hyperlink"/>
            <w:noProof/>
          </w:rPr>
          <w:delText>Figure 67: Selecting Father of Baby</w:delText>
        </w:r>
        <w:r w:rsidDel="00D81261">
          <w:rPr>
            <w:noProof/>
            <w:webHidden/>
          </w:rPr>
          <w:tab/>
          <w:delText>43</w:delText>
        </w:r>
      </w:del>
    </w:p>
    <w:p w14:paraId="79B8D811" w14:textId="6EF9712F" w:rsidR="00920BEE" w:rsidDel="00D81261" w:rsidRDefault="00920BEE">
      <w:pPr>
        <w:pStyle w:val="TableofFigures"/>
        <w:tabs>
          <w:tab w:val="right" w:leader="dot" w:pos="9350"/>
        </w:tabs>
        <w:rPr>
          <w:del w:id="2540" w:author="Alina Frey" w:date="2017-11-21T08:28:00Z"/>
          <w:rFonts w:asciiTheme="minorHAnsi" w:eastAsiaTheme="minorEastAsia" w:hAnsiTheme="minorHAnsi" w:cstheme="minorBidi"/>
          <w:noProof/>
          <w:color w:val="auto"/>
          <w:sz w:val="22"/>
        </w:rPr>
      </w:pPr>
      <w:del w:id="2541" w:author="Alina Frey" w:date="2017-11-21T08:28:00Z">
        <w:r w:rsidRPr="00D03B94" w:rsidDel="00D81261">
          <w:rPr>
            <w:rStyle w:val="Hyperlink"/>
            <w:noProof/>
          </w:rPr>
          <w:delText>Figure 68: Adding/Editing new Father of Baby</w:delText>
        </w:r>
        <w:r w:rsidDel="00D81261">
          <w:rPr>
            <w:noProof/>
            <w:webHidden/>
          </w:rPr>
          <w:tab/>
          <w:delText>44</w:delText>
        </w:r>
      </w:del>
    </w:p>
    <w:p w14:paraId="4345FF95" w14:textId="07C16689" w:rsidR="00920BEE" w:rsidDel="00D81261" w:rsidRDefault="00920BEE">
      <w:pPr>
        <w:pStyle w:val="TableofFigures"/>
        <w:tabs>
          <w:tab w:val="right" w:leader="dot" w:pos="9350"/>
        </w:tabs>
        <w:rPr>
          <w:del w:id="2542" w:author="Alina Frey" w:date="2017-11-21T08:28:00Z"/>
          <w:rFonts w:asciiTheme="minorHAnsi" w:eastAsiaTheme="minorEastAsia" w:hAnsiTheme="minorHAnsi" w:cstheme="minorBidi"/>
          <w:noProof/>
          <w:color w:val="auto"/>
          <w:sz w:val="22"/>
        </w:rPr>
      </w:pPr>
      <w:del w:id="2543" w:author="Alina Frey" w:date="2017-11-21T08:28:00Z">
        <w:r w:rsidRPr="00D03B94" w:rsidDel="00D81261">
          <w:rPr>
            <w:rStyle w:val="Hyperlink"/>
            <w:noProof/>
          </w:rPr>
          <w:delText>Figure 69: Updated Father of Baby</w:delText>
        </w:r>
        <w:r w:rsidDel="00D81261">
          <w:rPr>
            <w:noProof/>
            <w:webHidden/>
          </w:rPr>
          <w:tab/>
          <w:delText>44</w:delText>
        </w:r>
      </w:del>
    </w:p>
    <w:p w14:paraId="6F6AD742" w14:textId="18F71C94" w:rsidR="00920BEE" w:rsidDel="00D81261" w:rsidRDefault="00920BEE">
      <w:pPr>
        <w:pStyle w:val="TableofFigures"/>
        <w:tabs>
          <w:tab w:val="right" w:leader="dot" w:pos="9350"/>
        </w:tabs>
        <w:rPr>
          <w:del w:id="2544" w:author="Alina Frey" w:date="2017-11-21T08:28:00Z"/>
          <w:rFonts w:asciiTheme="minorHAnsi" w:eastAsiaTheme="minorEastAsia" w:hAnsiTheme="minorHAnsi" w:cstheme="minorBidi"/>
          <w:noProof/>
          <w:color w:val="auto"/>
          <w:sz w:val="22"/>
        </w:rPr>
      </w:pPr>
      <w:del w:id="2545" w:author="Alina Frey" w:date="2017-11-21T08:28:00Z">
        <w:r w:rsidRPr="00D03B94" w:rsidDel="00D81261">
          <w:rPr>
            <w:rStyle w:val="Hyperlink"/>
            <w:noProof/>
          </w:rPr>
          <w:delText>Figure 70: Edit Current Pregnancy</w:delText>
        </w:r>
        <w:r w:rsidDel="00D81261">
          <w:rPr>
            <w:noProof/>
            <w:webHidden/>
          </w:rPr>
          <w:tab/>
          <w:delText>45</w:delText>
        </w:r>
      </w:del>
    </w:p>
    <w:p w14:paraId="70D100E6" w14:textId="0A848044" w:rsidR="00920BEE" w:rsidDel="00D81261" w:rsidRDefault="00920BEE">
      <w:pPr>
        <w:pStyle w:val="TableofFigures"/>
        <w:tabs>
          <w:tab w:val="right" w:leader="dot" w:pos="9350"/>
        </w:tabs>
        <w:rPr>
          <w:del w:id="2546" w:author="Alina Frey" w:date="2017-11-21T08:28:00Z"/>
          <w:rFonts w:asciiTheme="minorHAnsi" w:eastAsiaTheme="minorEastAsia" w:hAnsiTheme="minorHAnsi" w:cstheme="minorBidi"/>
          <w:noProof/>
          <w:color w:val="auto"/>
          <w:sz w:val="22"/>
        </w:rPr>
      </w:pPr>
      <w:del w:id="2547" w:author="Alina Frey" w:date="2017-11-21T08:28:00Z">
        <w:r w:rsidRPr="00D03B94" w:rsidDel="00D81261">
          <w:rPr>
            <w:rStyle w:val="Hyperlink"/>
            <w:noProof/>
          </w:rPr>
          <w:delText>Figure 71: Editing Current Pregnancy - Multiple Gestations field</w:delText>
        </w:r>
        <w:r w:rsidDel="00D81261">
          <w:rPr>
            <w:noProof/>
            <w:webHidden/>
          </w:rPr>
          <w:tab/>
          <w:delText>46</w:delText>
        </w:r>
      </w:del>
    </w:p>
    <w:p w14:paraId="1D1C7690" w14:textId="00F26131" w:rsidR="00920BEE" w:rsidDel="00D81261" w:rsidRDefault="00920BEE">
      <w:pPr>
        <w:pStyle w:val="TableofFigures"/>
        <w:tabs>
          <w:tab w:val="right" w:leader="dot" w:pos="9350"/>
        </w:tabs>
        <w:rPr>
          <w:del w:id="2548" w:author="Alina Frey" w:date="2017-11-21T08:28:00Z"/>
          <w:rFonts w:asciiTheme="minorHAnsi" w:eastAsiaTheme="minorEastAsia" w:hAnsiTheme="minorHAnsi" w:cstheme="minorBidi"/>
          <w:noProof/>
          <w:color w:val="auto"/>
          <w:sz w:val="22"/>
        </w:rPr>
      </w:pPr>
      <w:del w:id="2549" w:author="Alina Frey" w:date="2017-11-21T08:28:00Z">
        <w:r w:rsidRPr="00D03B94" w:rsidDel="00D81261">
          <w:rPr>
            <w:rStyle w:val="Hyperlink"/>
            <w:noProof/>
          </w:rPr>
          <w:delText>Figure 72: Gravida / Para Details</w:delText>
        </w:r>
        <w:r w:rsidDel="00D81261">
          <w:rPr>
            <w:noProof/>
            <w:webHidden/>
          </w:rPr>
          <w:tab/>
          <w:delText>47</w:delText>
        </w:r>
      </w:del>
    </w:p>
    <w:p w14:paraId="67FD214A" w14:textId="0429052F" w:rsidR="00920BEE" w:rsidDel="00D81261" w:rsidRDefault="00920BEE">
      <w:pPr>
        <w:pStyle w:val="TableofFigures"/>
        <w:tabs>
          <w:tab w:val="right" w:leader="dot" w:pos="9350"/>
        </w:tabs>
        <w:rPr>
          <w:del w:id="2550" w:author="Alina Frey" w:date="2017-11-21T08:28:00Z"/>
          <w:rFonts w:asciiTheme="minorHAnsi" w:eastAsiaTheme="minorEastAsia" w:hAnsiTheme="minorHAnsi" w:cstheme="minorBidi"/>
          <w:noProof/>
          <w:color w:val="auto"/>
          <w:sz w:val="22"/>
        </w:rPr>
      </w:pPr>
      <w:del w:id="2551" w:author="Alina Frey" w:date="2017-11-21T08:28:00Z">
        <w:r w:rsidRPr="00D03B94" w:rsidDel="00D81261">
          <w:rPr>
            <w:rStyle w:val="Hyperlink"/>
            <w:noProof/>
          </w:rPr>
          <w:delText>Figure 73: Gravida/Para Details / Edit</w:delText>
        </w:r>
        <w:r w:rsidDel="00D81261">
          <w:rPr>
            <w:noProof/>
            <w:webHidden/>
          </w:rPr>
          <w:tab/>
          <w:delText>48</w:delText>
        </w:r>
      </w:del>
    </w:p>
    <w:p w14:paraId="74F30FD0" w14:textId="7B920FC6" w:rsidR="00920BEE" w:rsidDel="00D81261" w:rsidRDefault="00920BEE">
      <w:pPr>
        <w:pStyle w:val="TableofFigures"/>
        <w:tabs>
          <w:tab w:val="right" w:leader="dot" w:pos="9350"/>
        </w:tabs>
        <w:rPr>
          <w:del w:id="2552" w:author="Alina Frey" w:date="2017-11-21T08:28:00Z"/>
          <w:rFonts w:asciiTheme="minorHAnsi" w:eastAsiaTheme="minorEastAsia" w:hAnsiTheme="minorHAnsi" w:cstheme="minorBidi"/>
          <w:noProof/>
          <w:color w:val="auto"/>
          <w:sz w:val="22"/>
        </w:rPr>
      </w:pPr>
      <w:del w:id="2553" w:author="Alina Frey" w:date="2017-11-21T08:28:00Z">
        <w:r w:rsidRPr="00D03B94" w:rsidDel="00D81261">
          <w:rPr>
            <w:rStyle w:val="Hyperlink"/>
            <w:noProof/>
          </w:rPr>
          <w:delText>Figure 74: Updated G/P Summary</w:delText>
        </w:r>
        <w:r w:rsidDel="00D81261">
          <w:rPr>
            <w:noProof/>
            <w:webHidden/>
          </w:rPr>
          <w:tab/>
          <w:delText>48</w:delText>
        </w:r>
      </w:del>
    </w:p>
    <w:p w14:paraId="2BB2890A" w14:textId="6DDBF10F" w:rsidR="00920BEE" w:rsidDel="00D81261" w:rsidRDefault="00920BEE">
      <w:pPr>
        <w:pStyle w:val="TableofFigures"/>
        <w:tabs>
          <w:tab w:val="right" w:leader="dot" w:pos="9350"/>
        </w:tabs>
        <w:rPr>
          <w:del w:id="2554" w:author="Alina Frey" w:date="2017-11-21T08:28:00Z"/>
          <w:rFonts w:asciiTheme="minorHAnsi" w:eastAsiaTheme="minorEastAsia" w:hAnsiTheme="minorHAnsi" w:cstheme="minorBidi"/>
          <w:noProof/>
          <w:color w:val="auto"/>
          <w:sz w:val="22"/>
        </w:rPr>
      </w:pPr>
      <w:del w:id="2555" w:author="Alina Frey" w:date="2017-11-21T08:28:00Z">
        <w:r w:rsidRPr="00D03B94" w:rsidDel="00D81261">
          <w:rPr>
            <w:rStyle w:val="Hyperlink"/>
            <w:noProof/>
          </w:rPr>
          <w:delText>Figure 75: Patient’s Contact Info Panel</w:delText>
        </w:r>
        <w:r w:rsidDel="00D81261">
          <w:rPr>
            <w:noProof/>
            <w:webHidden/>
          </w:rPr>
          <w:tab/>
          <w:delText>49</w:delText>
        </w:r>
      </w:del>
    </w:p>
    <w:p w14:paraId="7B3FFC73" w14:textId="65CD060F" w:rsidR="00920BEE" w:rsidDel="00D81261" w:rsidRDefault="00920BEE">
      <w:pPr>
        <w:pStyle w:val="TableofFigures"/>
        <w:tabs>
          <w:tab w:val="right" w:leader="dot" w:pos="9350"/>
        </w:tabs>
        <w:rPr>
          <w:del w:id="2556" w:author="Alina Frey" w:date="2017-11-21T08:28:00Z"/>
          <w:rFonts w:asciiTheme="minorHAnsi" w:eastAsiaTheme="minorEastAsia" w:hAnsiTheme="minorHAnsi" w:cstheme="minorBidi"/>
          <w:noProof/>
          <w:color w:val="auto"/>
          <w:sz w:val="22"/>
        </w:rPr>
      </w:pPr>
      <w:del w:id="2557" w:author="Alina Frey" w:date="2017-11-21T08:28:00Z">
        <w:r w:rsidRPr="00D03B94" w:rsidDel="00D81261">
          <w:rPr>
            <w:rStyle w:val="Hyperlink"/>
            <w:noProof/>
          </w:rPr>
          <w:delText>Figure 76: Pregnancy Checklist (Summary Page View)</w:delText>
        </w:r>
        <w:r w:rsidDel="00D81261">
          <w:rPr>
            <w:noProof/>
            <w:webHidden/>
          </w:rPr>
          <w:tab/>
          <w:delText>49</w:delText>
        </w:r>
      </w:del>
    </w:p>
    <w:p w14:paraId="60C4D457" w14:textId="6AE1063A" w:rsidR="00920BEE" w:rsidDel="00D81261" w:rsidRDefault="00920BEE">
      <w:pPr>
        <w:pStyle w:val="TableofFigures"/>
        <w:tabs>
          <w:tab w:val="right" w:leader="dot" w:pos="9350"/>
        </w:tabs>
        <w:rPr>
          <w:del w:id="2558" w:author="Alina Frey" w:date="2017-11-21T08:28:00Z"/>
          <w:rFonts w:asciiTheme="minorHAnsi" w:eastAsiaTheme="minorEastAsia" w:hAnsiTheme="minorHAnsi" w:cstheme="minorBidi"/>
          <w:noProof/>
          <w:color w:val="auto"/>
          <w:sz w:val="22"/>
        </w:rPr>
      </w:pPr>
      <w:del w:id="2559" w:author="Alina Frey" w:date="2017-11-21T08:28:00Z">
        <w:r w:rsidRPr="00D03B94" w:rsidDel="00D81261">
          <w:rPr>
            <w:rStyle w:val="Hyperlink"/>
            <w:noProof/>
          </w:rPr>
          <w:delText>Figure 77: Pregnancy Checklist</w:delText>
        </w:r>
        <w:r w:rsidDel="00D81261">
          <w:rPr>
            <w:noProof/>
            <w:webHidden/>
          </w:rPr>
          <w:tab/>
          <w:delText>50</w:delText>
        </w:r>
      </w:del>
    </w:p>
    <w:p w14:paraId="7A130483" w14:textId="5609759D" w:rsidR="00920BEE" w:rsidDel="00D81261" w:rsidRDefault="00920BEE">
      <w:pPr>
        <w:pStyle w:val="TableofFigures"/>
        <w:tabs>
          <w:tab w:val="right" w:leader="dot" w:pos="9350"/>
        </w:tabs>
        <w:rPr>
          <w:del w:id="2560" w:author="Alina Frey" w:date="2017-11-21T08:28:00Z"/>
          <w:rFonts w:asciiTheme="minorHAnsi" w:eastAsiaTheme="minorEastAsia" w:hAnsiTheme="minorHAnsi" w:cstheme="minorBidi"/>
          <w:noProof/>
          <w:color w:val="auto"/>
          <w:sz w:val="22"/>
        </w:rPr>
      </w:pPr>
      <w:del w:id="2561" w:author="Alina Frey" w:date="2017-11-21T08:28:00Z">
        <w:r w:rsidRPr="00D03B94" w:rsidDel="00D81261">
          <w:rPr>
            <w:rStyle w:val="Hyperlink"/>
            <w:noProof/>
          </w:rPr>
          <w:delText>Figure 78: Pregnancy Checklist - Due Date Alert</w:delText>
        </w:r>
        <w:r w:rsidDel="00D81261">
          <w:rPr>
            <w:noProof/>
            <w:webHidden/>
          </w:rPr>
          <w:tab/>
          <w:delText>50</w:delText>
        </w:r>
      </w:del>
    </w:p>
    <w:p w14:paraId="46A11FE8" w14:textId="7A8E7C33" w:rsidR="00920BEE" w:rsidDel="00D81261" w:rsidRDefault="00920BEE">
      <w:pPr>
        <w:pStyle w:val="TableofFigures"/>
        <w:tabs>
          <w:tab w:val="right" w:leader="dot" w:pos="9350"/>
        </w:tabs>
        <w:rPr>
          <w:del w:id="2562" w:author="Alina Frey" w:date="2017-11-21T08:28:00Z"/>
          <w:rFonts w:asciiTheme="minorHAnsi" w:eastAsiaTheme="minorEastAsia" w:hAnsiTheme="minorHAnsi" w:cstheme="minorBidi"/>
          <w:noProof/>
          <w:color w:val="auto"/>
          <w:sz w:val="22"/>
        </w:rPr>
      </w:pPr>
      <w:del w:id="2563" w:author="Alina Frey" w:date="2017-11-21T08:28:00Z">
        <w:r w:rsidRPr="00D03B94" w:rsidDel="00D81261">
          <w:rPr>
            <w:rStyle w:val="Hyperlink"/>
            <w:noProof/>
          </w:rPr>
          <w:delText>Figure 79: Pregnancy Checklist Filter</w:delText>
        </w:r>
        <w:r w:rsidDel="00D81261">
          <w:rPr>
            <w:noProof/>
            <w:webHidden/>
          </w:rPr>
          <w:tab/>
          <w:delText>50</w:delText>
        </w:r>
      </w:del>
    </w:p>
    <w:p w14:paraId="2E51ED1C" w14:textId="46B4B0A8" w:rsidR="00920BEE" w:rsidDel="00D81261" w:rsidRDefault="00920BEE">
      <w:pPr>
        <w:pStyle w:val="TableofFigures"/>
        <w:tabs>
          <w:tab w:val="right" w:leader="dot" w:pos="9350"/>
        </w:tabs>
        <w:rPr>
          <w:del w:id="2564" w:author="Alina Frey" w:date="2017-11-21T08:28:00Z"/>
          <w:rFonts w:asciiTheme="minorHAnsi" w:eastAsiaTheme="minorEastAsia" w:hAnsiTheme="minorHAnsi" w:cstheme="minorBidi"/>
          <w:noProof/>
          <w:color w:val="auto"/>
          <w:sz w:val="22"/>
        </w:rPr>
      </w:pPr>
      <w:del w:id="2565" w:author="Alina Frey" w:date="2017-11-21T08:28:00Z">
        <w:r w:rsidRPr="00D03B94" w:rsidDel="00D81261">
          <w:rPr>
            <w:rStyle w:val="Hyperlink"/>
            <w:noProof/>
          </w:rPr>
          <w:delText>Figure 80: Pregnancy Checklist – Action on an existing item</w:delText>
        </w:r>
        <w:r w:rsidDel="00D81261">
          <w:rPr>
            <w:noProof/>
            <w:webHidden/>
          </w:rPr>
          <w:tab/>
          <w:delText>51</w:delText>
        </w:r>
      </w:del>
    </w:p>
    <w:p w14:paraId="18021F3F" w14:textId="441BFDC8" w:rsidR="00920BEE" w:rsidDel="00D81261" w:rsidRDefault="00920BEE">
      <w:pPr>
        <w:pStyle w:val="TableofFigures"/>
        <w:tabs>
          <w:tab w:val="right" w:leader="dot" w:pos="9350"/>
        </w:tabs>
        <w:rPr>
          <w:del w:id="2566" w:author="Alina Frey" w:date="2017-11-21T08:28:00Z"/>
          <w:rFonts w:asciiTheme="minorHAnsi" w:eastAsiaTheme="minorEastAsia" w:hAnsiTheme="minorHAnsi" w:cstheme="minorBidi"/>
          <w:noProof/>
          <w:color w:val="auto"/>
          <w:sz w:val="22"/>
        </w:rPr>
      </w:pPr>
      <w:del w:id="2567" w:author="Alina Frey" w:date="2017-11-21T08:28:00Z">
        <w:r w:rsidRPr="00D03B94" w:rsidDel="00D81261">
          <w:rPr>
            <w:rStyle w:val="Hyperlink"/>
            <w:noProof/>
          </w:rPr>
          <w:delText>Figure 81: Edit the Status of an existing Pregnancy Checklist Item</w:delText>
        </w:r>
        <w:r w:rsidDel="00D81261">
          <w:rPr>
            <w:noProof/>
            <w:webHidden/>
          </w:rPr>
          <w:tab/>
          <w:delText>52</w:delText>
        </w:r>
      </w:del>
    </w:p>
    <w:p w14:paraId="24755FB9" w14:textId="1A4E9B8B" w:rsidR="00920BEE" w:rsidDel="00D81261" w:rsidRDefault="00920BEE">
      <w:pPr>
        <w:pStyle w:val="TableofFigures"/>
        <w:tabs>
          <w:tab w:val="right" w:leader="dot" w:pos="9350"/>
        </w:tabs>
        <w:rPr>
          <w:del w:id="2568" w:author="Alina Frey" w:date="2017-11-21T08:28:00Z"/>
          <w:rFonts w:asciiTheme="minorHAnsi" w:eastAsiaTheme="minorEastAsia" w:hAnsiTheme="minorHAnsi" w:cstheme="minorBidi"/>
          <w:noProof/>
          <w:color w:val="auto"/>
          <w:sz w:val="22"/>
        </w:rPr>
      </w:pPr>
      <w:del w:id="2569" w:author="Alina Frey" w:date="2017-11-21T08:28:00Z">
        <w:r w:rsidRPr="00D03B94" w:rsidDel="00D81261">
          <w:rPr>
            <w:rStyle w:val="Hyperlink"/>
            <w:noProof/>
          </w:rPr>
          <w:delText>Figure 82: Edit Pregnancy Checklist Item</w:delText>
        </w:r>
        <w:r w:rsidDel="00D81261">
          <w:rPr>
            <w:noProof/>
            <w:webHidden/>
          </w:rPr>
          <w:tab/>
          <w:delText>52</w:delText>
        </w:r>
      </w:del>
    </w:p>
    <w:p w14:paraId="45E5F9A6" w14:textId="3027C4A6" w:rsidR="00920BEE" w:rsidDel="00D81261" w:rsidRDefault="00920BEE">
      <w:pPr>
        <w:pStyle w:val="TableofFigures"/>
        <w:tabs>
          <w:tab w:val="right" w:leader="dot" w:pos="9350"/>
        </w:tabs>
        <w:rPr>
          <w:del w:id="2570" w:author="Alina Frey" w:date="2017-11-21T08:28:00Z"/>
          <w:rFonts w:asciiTheme="minorHAnsi" w:eastAsiaTheme="minorEastAsia" w:hAnsiTheme="minorHAnsi" w:cstheme="minorBidi"/>
          <w:noProof/>
          <w:color w:val="auto"/>
          <w:sz w:val="22"/>
        </w:rPr>
      </w:pPr>
      <w:del w:id="2571" w:author="Alina Frey" w:date="2017-11-21T08:28:00Z">
        <w:r w:rsidRPr="00D03B94" w:rsidDel="00D81261">
          <w:rPr>
            <w:rStyle w:val="Hyperlink"/>
            <w:noProof/>
          </w:rPr>
          <w:delText>Figure 83: Add/Edit Pregnancy Checklist Item - Type field</w:delText>
        </w:r>
        <w:r w:rsidDel="00D81261">
          <w:rPr>
            <w:noProof/>
            <w:webHidden/>
          </w:rPr>
          <w:tab/>
          <w:delText>53</w:delText>
        </w:r>
      </w:del>
    </w:p>
    <w:p w14:paraId="22A72D0C" w14:textId="1CF04BAE" w:rsidR="00920BEE" w:rsidDel="00D81261" w:rsidRDefault="00920BEE">
      <w:pPr>
        <w:pStyle w:val="TableofFigures"/>
        <w:tabs>
          <w:tab w:val="right" w:leader="dot" w:pos="9350"/>
        </w:tabs>
        <w:rPr>
          <w:del w:id="2572" w:author="Alina Frey" w:date="2017-11-21T08:28:00Z"/>
          <w:rFonts w:asciiTheme="minorHAnsi" w:eastAsiaTheme="minorEastAsia" w:hAnsiTheme="minorHAnsi" w:cstheme="minorBidi"/>
          <w:noProof/>
          <w:color w:val="auto"/>
          <w:sz w:val="22"/>
        </w:rPr>
      </w:pPr>
      <w:del w:id="2573" w:author="Alina Frey" w:date="2017-11-21T08:28:00Z">
        <w:r w:rsidRPr="00D03B94" w:rsidDel="00D81261">
          <w:rPr>
            <w:rStyle w:val="Hyperlink"/>
            <w:noProof/>
          </w:rPr>
          <w:delText>Figure 84: Add/Edit Pregnancy Checklist Item - Note field</w:delText>
        </w:r>
        <w:r w:rsidDel="00D81261">
          <w:rPr>
            <w:noProof/>
            <w:webHidden/>
          </w:rPr>
          <w:tab/>
          <w:delText>53</w:delText>
        </w:r>
      </w:del>
    </w:p>
    <w:p w14:paraId="0277F3BD" w14:textId="34BE181D" w:rsidR="00920BEE" w:rsidDel="00D81261" w:rsidRDefault="00920BEE">
      <w:pPr>
        <w:pStyle w:val="TableofFigures"/>
        <w:tabs>
          <w:tab w:val="right" w:leader="dot" w:pos="9350"/>
        </w:tabs>
        <w:rPr>
          <w:del w:id="2574" w:author="Alina Frey" w:date="2017-11-21T08:28:00Z"/>
          <w:rFonts w:asciiTheme="minorHAnsi" w:eastAsiaTheme="minorEastAsia" w:hAnsiTheme="minorHAnsi" w:cstheme="minorBidi"/>
          <w:noProof/>
          <w:color w:val="auto"/>
          <w:sz w:val="22"/>
        </w:rPr>
      </w:pPr>
      <w:del w:id="2575" w:author="Alina Frey" w:date="2017-11-21T08:28:00Z">
        <w:r w:rsidRPr="00D03B94" w:rsidDel="00D81261">
          <w:rPr>
            <w:rStyle w:val="Hyperlink"/>
            <w:noProof/>
          </w:rPr>
          <w:delText>Figure 85: Add/Edit Pregnancy Checklist Item - Education field</w:delText>
        </w:r>
        <w:r w:rsidDel="00D81261">
          <w:rPr>
            <w:noProof/>
            <w:webHidden/>
          </w:rPr>
          <w:tab/>
          <w:delText>54</w:delText>
        </w:r>
      </w:del>
    </w:p>
    <w:p w14:paraId="4ECE4CFC" w14:textId="77886779" w:rsidR="00920BEE" w:rsidDel="00D81261" w:rsidRDefault="00920BEE">
      <w:pPr>
        <w:pStyle w:val="TableofFigures"/>
        <w:tabs>
          <w:tab w:val="right" w:leader="dot" w:pos="9350"/>
        </w:tabs>
        <w:rPr>
          <w:del w:id="2576" w:author="Alina Frey" w:date="2017-11-21T08:28:00Z"/>
          <w:rFonts w:asciiTheme="minorHAnsi" w:eastAsiaTheme="minorEastAsia" w:hAnsiTheme="minorHAnsi" w:cstheme="minorBidi"/>
          <w:noProof/>
          <w:color w:val="auto"/>
          <w:sz w:val="22"/>
        </w:rPr>
      </w:pPr>
      <w:del w:id="2577" w:author="Alina Frey" w:date="2017-11-21T08:28:00Z">
        <w:r w:rsidRPr="00D03B94" w:rsidDel="00D81261">
          <w:rPr>
            <w:rStyle w:val="Hyperlink"/>
            <w:noProof/>
          </w:rPr>
          <w:delText>Figure 86: Add/Edit Pregnancy Checklist Item - Completion Status field</w:delText>
        </w:r>
        <w:r w:rsidDel="00D81261">
          <w:rPr>
            <w:noProof/>
            <w:webHidden/>
          </w:rPr>
          <w:tab/>
          <w:delText>54</w:delText>
        </w:r>
      </w:del>
    </w:p>
    <w:p w14:paraId="5B6C49A5" w14:textId="3AE8F161" w:rsidR="00920BEE" w:rsidDel="00D81261" w:rsidRDefault="00920BEE">
      <w:pPr>
        <w:pStyle w:val="TableofFigures"/>
        <w:tabs>
          <w:tab w:val="right" w:leader="dot" w:pos="9350"/>
        </w:tabs>
        <w:rPr>
          <w:del w:id="2578" w:author="Alina Frey" w:date="2017-11-21T08:28:00Z"/>
          <w:rFonts w:asciiTheme="minorHAnsi" w:eastAsiaTheme="minorEastAsia" w:hAnsiTheme="minorHAnsi" w:cstheme="minorBidi"/>
          <w:noProof/>
          <w:color w:val="auto"/>
          <w:sz w:val="22"/>
        </w:rPr>
      </w:pPr>
      <w:del w:id="2579" w:author="Alina Frey" w:date="2017-11-21T08:28:00Z">
        <w:r w:rsidRPr="00D03B94" w:rsidDel="00D81261">
          <w:rPr>
            <w:rStyle w:val="Hyperlink"/>
            <w:noProof/>
          </w:rPr>
          <w:delText>Figure 87: Editing existing Pregnancy Checklist item success message</w:delText>
        </w:r>
        <w:r w:rsidDel="00D81261">
          <w:rPr>
            <w:noProof/>
            <w:webHidden/>
          </w:rPr>
          <w:tab/>
          <w:delText>54</w:delText>
        </w:r>
      </w:del>
    </w:p>
    <w:p w14:paraId="64523793" w14:textId="56D0B691" w:rsidR="00920BEE" w:rsidDel="00D81261" w:rsidRDefault="00920BEE">
      <w:pPr>
        <w:pStyle w:val="TableofFigures"/>
        <w:tabs>
          <w:tab w:val="right" w:leader="dot" w:pos="9350"/>
        </w:tabs>
        <w:rPr>
          <w:del w:id="2580" w:author="Alina Frey" w:date="2017-11-21T08:28:00Z"/>
          <w:rFonts w:asciiTheme="minorHAnsi" w:eastAsiaTheme="minorEastAsia" w:hAnsiTheme="minorHAnsi" w:cstheme="minorBidi"/>
          <w:noProof/>
          <w:color w:val="auto"/>
          <w:sz w:val="22"/>
        </w:rPr>
      </w:pPr>
      <w:del w:id="2581" w:author="Alina Frey" w:date="2017-11-21T08:28:00Z">
        <w:r w:rsidRPr="00D03B94" w:rsidDel="00D81261">
          <w:rPr>
            <w:rStyle w:val="Hyperlink"/>
            <w:noProof/>
          </w:rPr>
          <w:delText>Figure 88: Deleting an existing Pregnancy Checklist item message</w:delText>
        </w:r>
        <w:r w:rsidDel="00D81261">
          <w:rPr>
            <w:noProof/>
            <w:webHidden/>
          </w:rPr>
          <w:tab/>
          <w:delText>55</w:delText>
        </w:r>
      </w:del>
    </w:p>
    <w:p w14:paraId="412AED2D" w14:textId="4A5BA913" w:rsidR="00920BEE" w:rsidDel="00D81261" w:rsidRDefault="00920BEE">
      <w:pPr>
        <w:pStyle w:val="TableofFigures"/>
        <w:tabs>
          <w:tab w:val="right" w:leader="dot" w:pos="9350"/>
        </w:tabs>
        <w:rPr>
          <w:del w:id="2582" w:author="Alina Frey" w:date="2017-11-21T08:28:00Z"/>
          <w:rFonts w:asciiTheme="minorHAnsi" w:eastAsiaTheme="minorEastAsia" w:hAnsiTheme="minorHAnsi" w:cstheme="minorBidi"/>
          <w:noProof/>
          <w:color w:val="auto"/>
          <w:sz w:val="22"/>
        </w:rPr>
      </w:pPr>
      <w:del w:id="2583" w:author="Alina Frey" w:date="2017-11-21T08:28:00Z">
        <w:r w:rsidRPr="00D03B94" w:rsidDel="00D81261">
          <w:rPr>
            <w:rStyle w:val="Hyperlink"/>
            <w:noProof/>
          </w:rPr>
          <w:delText>Figure 89: Add Pregnancy Checklist Item</w:delText>
        </w:r>
        <w:r w:rsidDel="00D81261">
          <w:rPr>
            <w:noProof/>
            <w:webHidden/>
          </w:rPr>
          <w:tab/>
          <w:delText>55</w:delText>
        </w:r>
      </w:del>
    </w:p>
    <w:p w14:paraId="26D9AAF8" w14:textId="7A5F111B" w:rsidR="00920BEE" w:rsidDel="00D81261" w:rsidRDefault="00920BEE">
      <w:pPr>
        <w:pStyle w:val="TableofFigures"/>
        <w:tabs>
          <w:tab w:val="right" w:leader="dot" w:pos="9350"/>
        </w:tabs>
        <w:rPr>
          <w:del w:id="2584" w:author="Alina Frey" w:date="2017-11-21T08:28:00Z"/>
          <w:rFonts w:asciiTheme="minorHAnsi" w:eastAsiaTheme="minorEastAsia" w:hAnsiTheme="minorHAnsi" w:cstheme="minorBidi"/>
          <w:noProof/>
          <w:color w:val="auto"/>
          <w:sz w:val="22"/>
        </w:rPr>
      </w:pPr>
      <w:del w:id="2585" w:author="Alina Frey" w:date="2017-11-21T08:28:00Z">
        <w:r w:rsidRPr="00D03B94" w:rsidDel="00D81261">
          <w:rPr>
            <w:rStyle w:val="Hyperlink"/>
            <w:noProof/>
          </w:rPr>
          <w:delText>Figure 90: Adding new Pregnancy Checklist item success message</w:delText>
        </w:r>
        <w:r w:rsidDel="00D81261">
          <w:rPr>
            <w:noProof/>
            <w:webHidden/>
          </w:rPr>
          <w:tab/>
          <w:delText>56</w:delText>
        </w:r>
      </w:del>
    </w:p>
    <w:p w14:paraId="0780BAD9" w14:textId="522F8D3D" w:rsidR="00920BEE" w:rsidDel="00D81261" w:rsidRDefault="00920BEE">
      <w:pPr>
        <w:pStyle w:val="TableofFigures"/>
        <w:tabs>
          <w:tab w:val="right" w:leader="dot" w:pos="9350"/>
        </w:tabs>
        <w:rPr>
          <w:del w:id="2586" w:author="Alina Frey" w:date="2017-11-21T08:28:00Z"/>
          <w:rFonts w:asciiTheme="minorHAnsi" w:eastAsiaTheme="minorEastAsia" w:hAnsiTheme="minorHAnsi" w:cstheme="minorBidi"/>
          <w:noProof/>
          <w:color w:val="auto"/>
          <w:sz w:val="22"/>
        </w:rPr>
      </w:pPr>
      <w:del w:id="2587" w:author="Alina Frey" w:date="2017-11-21T08:28:00Z">
        <w:r w:rsidRPr="00D03B94" w:rsidDel="00D81261">
          <w:rPr>
            <w:rStyle w:val="Hyperlink"/>
            <w:noProof/>
          </w:rPr>
          <w:delText>Figure 91: New Pregnancy Checklist Item saved successfully</w:delText>
        </w:r>
        <w:r w:rsidDel="00D81261">
          <w:rPr>
            <w:noProof/>
            <w:webHidden/>
          </w:rPr>
          <w:tab/>
          <w:delText>56</w:delText>
        </w:r>
      </w:del>
    </w:p>
    <w:p w14:paraId="708CC6A2" w14:textId="1CE27544" w:rsidR="00920BEE" w:rsidDel="00D81261" w:rsidRDefault="00920BEE">
      <w:pPr>
        <w:pStyle w:val="TableofFigures"/>
        <w:tabs>
          <w:tab w:val="right" w:leader="dot" w:pos="9350"/>
        </w:tabs>
        <w:rPr>
          <w:del w:id="2588" w:author="Alina Frey" w:date="2017-11-21T08:28:00Z"/>
          <w:rFonts w:asciiTheme="minorHAnsi" w:eastAsiaTheme="minorEastAsia" w:hAnsiTheme="minorHAnsi" w:cstheme="minorBidi"/>
          <w:noProof/>
          <w:color w:val="auto"/>
          <w:sz w:val="22"/>
        </w:rPr>
      </w:pPr>
      <w:del w:id="2589" w:author="Alina Frey" w:date="2017-11-21T08:28:00Z">
        <w:r w:rsidRPr="00D03B94" w:rsidDel="00D81261">
          <w:rPr>
            <w:rStyle w:val="Hyperlink"/>
            <w:noProof/>
          </w:rPr>
          <w:delText>Figure 92: Add Default Items to Pregnancy Checklist – Confirmation Prompt</w:delText>
        </w:r>
        <w:r w:rsidDel="00D81261">
          <w:rPr>
            <w:noProof/>
            <w:webHidden/>
          </w:rPr>
          <w:tab/>
          <w:delText>56</w:delText>
        </w:r>
      </w:del>
    </w:p>
    <w:p w14:paraId="63AD30B5" w14:textId="5059E97B" w:rsidR="00920BEE" w:rsidDel="00D81261" w:rsidRDefault="00920BEE">
      <w:pPr>
        <w:pStyle w:val="TableofFigures"/>
        <w:tabs>
          <w:tab w:val="right" w:leader="dot" w:pos="9350"/>
        </w:tabs>
        <w:rPr>
          <w:del w:id="2590" w:author="Alina Frey" w:date="2017-11-21T08:28:00Z"/>
          <w:rFonts w:asciiTheme="minorHAnsi" w:eastAsiaTheme="minorEastAsia" w:hAnsiTheme="minorHAnsi" w:cstheme="minorBidi"/>
          <w:noProof/>
          <w:color w:val="auto"/>
          <w:sz w:val="22"/>
        </w:rPr>
      </w:pPr>
      <w:del w:id="2591" w:author="Alina Frey" w:date="2017-11-21T08:28:00Z">
        <w:r w:rsidRPr="00D03B94" w:rsidDel="00D81261">
          <w:rPr>
            <w:rStyle w:val="Hyperlink"/>
            <w:noProof/>
          </w:rPr>
          <w:delText>Figure 93: Adding Default Items to Pregnancy Checklist - Success message</w:delText>
        </w:r>
        <w:r w:rsidDel="00D81261">
          <w:rPr>
            <w:noProof/>
            <w:webHidden/>
          </w:rPr>
          <w:tab/>
          <w:delText>57</w:delText>
        </w:r>
      </w:del>
    </w:p>
    <w:p w14:paraId="06327356" w14:textId="3800C6D2" w:rsidR="00920BEE" w:rsidDel="00D81261" w:rsidRDefault="00920BEE">
      <w:pPr>
        <w:pStyle w:val="TableofFigures"/>
        <w:tabs>
          <w:tab w:val="right" w:leader="dot" w:pos="9350"/>
        </w:tabs>
        <w:rPr>
          <w:del w:id="2592" w:author="Alina Frey" w:date="2017-11-21T08:28:00Z"/>
          <w:rFonts w:asciiTheme="minorHAnsi" w:eastAsiaTheme="minorEastAsia" w:hAnsiTheme="minorHAnsi" w:cstheme="minorBidi"/>
          <w:noProof/>
          <w:color w:val="auto"/>
          <w:sz w:val="22"/>
        </w:rPr>
      </w:pPr>
      <w:del w:id="2593" w:author="Alina Frey" w:date="2017-11-21T08:28:00Z">
        <w:r w:rsidRPr="00D03B94" w:rsidDel="00D81261">
          <w:rPr>
            <w:rStyle w:val="Hyperlink"/>
            <w:noProof/>
          </w:rPr>
          <w:delText>Figure 94: Pregnancies</w:delText>
        </w:r>
        <w:r w:rsidDel="00D81261">
          <w:rPr>
            <w:noProof/>
            <w:webHidden/>
          </w:rPr>
          <w:tab/>
          <w:delText>57</w:delText>
        </w:r>
      </w:del>
    </w:p>
    <w:p w14:paraId="587F6D14" w14:textId="17FCA4D7" w:rsidR="00920BEE" w:rsidDel="00D81261" w:rsidRDefault="00920BEE">
      <w:pPr>
        <w:pStyle w:val="TableofFigures"/>
        <w:tabs>
          <w:tab w:val="right" w:leader="dot" w:pos="9350"/>
        </w:tabs>
        <w:rPr>
          <w:del w:id="2594" w:author="Alina Frey" w:date="2017-11-21T08:28:00Z"/>
          <w:rFonts w:asciiTheme="minorHAnsi" w:eastAsiaTheme="minorEastAsia" w:hAnsiTheme="minorHAnsi" w:cstheme="minorBidi"/>
          <w:noProof/>
          <w:color w:val="auto"/>
          <w:sz w:val="22"/>
        </w:rPr>
      </w:pPr>
      <w:del w:id="2595" w:author="Alina Frey" w:date="2017-11-21T08:28:00Z">
        <w:r w:rsidRPr="00D03B94" w:rsidDel="00D81261">
          <w:rPr>
            <w:rStyle w:val="Hyperlink"/>
            <w:noProof/>
          </w:rPr>
          <w:delText>Figure 95: Pregnancies Action Buttons</w:delText>
        </w:r>
        <w:r w:rsidDel="00D81261">
          <w:rPr>
            <w:noProof/>
            <w:webHidden/>
          </w:rPr>
          <w:tab/>
          <w:delText>58</w:delText>
        </w:r>
      </w:del>
    </w:p>
    <w:p w14:paraId="2B887301" w14:textId="351D73B7" w:rsidR="00920BEE" w:rsidDel="00D81261" w:rsidRDefault="00920BEE">
      <w:pPr>
        <w:pStyle w:val="TableofFigures"/>
        <w:tabs>
          <w:tab w:val="right" w:leader="dot" w:pos="9350"/>
        </w:tabs>
        <w:rPr>
          <w:del w:id="2596" w:author="Alina Frey" w:date="2017-11-21T08:28:00Z"/>
          <w:rFonts w:asciiTheme="minorHAnsi" w:eastAsiaTheme="minorEastAsia" w:hAnsiTheme="minorHAnsi" w:cstheme="minorBidi"/>
          <w:noProof/>
          <w:color w:val="auto"/>
          <w:sz w:val="22"/>
        </w:rPr>
      </w:pPr>
      <w:del w:id="2597" w:author="Alina Frey" w:date="2017-11-21T08:28:00Z">
        <w:r w:rsidRPr="00D03B94" w:rsidDel="00D81261">
          <w:rPr>
            <w:rStyle w:val="Hyperlink"/>
            <w:noProof/>
          </w:rPr>
          <w:delText>Figure 96: Current Pregnancy</w:delText>
        </w:r>
        <w:r w:rsidDel="00D81261">
          <w:rPr>
            <w:noProof/>
            <w:webHidden/>
          </w:rPr>
          <w:tab/>
          <w:delText>58</w:delText>
        </w:r>
      </w:del>
    </w:p>
    <w:p w14:paraId="2CB0C5EE" w14:textId="18383899" w:rsidR="00920BEE" w:rsidDel="00D81261" w:rsidRDefault="00920BEE">
      <w:pPr>
        <w:pStyle w:val="TableofFigures"/>
        <w:tabs>
          <w:tab w:val="right" w:leader="dot" w:pos="9350"/>
        </w:tabs>
        <w:rPr>
          <w:del w:id="2598" w:author="Alina Frey" w:date="2017-11-21T08:28:00Z"/>
          <w:rFonts w:asciiTheme="minorHAnsi" w:eastAsiaTheme="minorEastAsia" w:hAnsiTheme="minorHAnsi" w:cstheme="minorBidi"/>
          <w:noProof/>
          <w:color w:val="auto"/>
          <w:sz w:val="22"/>
        </w:rPr>
      </w:pPr>
      <w:del w:id="2599" w:author="Alina Frey" w:date="2017-11-21T08:28:00Z">
        <w:r w:rsidRPr="00D03B94" w:rsidDel="00D81261">
          <w:rPr>
            <w:rStyle w:val="Hyperlink"/>
            <w:noProof/>
          </w:rPr>
          <w:delText>Figure 97: Delete Pregnancy Alert</w:delText>
        </w:r>
        <w:r w:rsidDel="00D81261">
          <w:rPr>
            <w:noProof/>
            <w:webHidden/>
          </w:rPr>
          <w:tab/>
          <w:delText>60</w:delText>
        </w:r>
      </w:del>
    </w:p>
    <w:p w14:paraId="14A609C4" w14:textId="6B630FED" w:rsidR="00920BEE" w:rsidDel="00D81261" w:rsidRDefault="00920BEE">
      <w:pPr>
        <w:pStyle w:val="TableofFigures"/>
        <w:tabs>
          <w:tab w:val="right" w:leader="dot" w:pos="9350"/>
        </w:tabs>
        <w:rPr>
          <w:del w:id="2600" w:author="Alina Frey" w:date="2017-11-21T08:28:00Z"/>
          <w:rFonts w:asciiTheme="minorHAnsi" w:eastAsiaTheme="minorEastAsia" w:hAnsiTheme="minorHAnsi" w:cstheme="minorBidi"/>
          <w:noProof/>
          <w:color w:val="auto"/>
          <w:sz w:val="22"/>
        </w:rPr>
      </w:pPr>
      <w:del w:id="2601" w:author="Alina Frey" w:date="2017-11-21T08:28:00Z">
        <w:r w:rsidRPr="00D03B94" w:rsidDel="00D81261">
          <w:rPr>
            <w:rStyle w:val="Hyperlink"/>
            <w:noProof/>
          </w:rPr>
          <w:delText>Figure 98: Pregnancy Outcome Details</w:delText>
        </w:r>
        <w:r w:rsidDel="00D81261">
          <w:rPr>
            <w:noProof/>
            <w:webHidden/>
          </w:rPr>
          <w:tab/>
          <w:delText>60</w:delText>
        </w:r>
      </w:del>
    </w:p>
    <w:p w14:paraId="40D15090" w14:textId="5206E6CD" w:rsidR="00920BEE" w:rsidDel="00D81261" w:rsidRDefault="00920BEE">
      <w:pPr>
        <w:pStyle w:val="TableofFigures"/>
        <w:tabs>
          <w:tab w:val="right" w:leader="dot" w:pos="9350"/>
        </w:tabs>
        <w:rPr>
          <w:del w:id="2602" w:author="Alina Frey" w:date="2017-11-21T08:28:00Z"/>
          <w:rFonts w:asciiTheme="minorHAnsi" w:eastAsiaTheme="minorEastAsia" w:hAnsiTheme="minorHAnsi" w:cstheme="minorBidi"/>
          <w:noProof/>
          <w:color w:val="auto"/>
          <w:sz w:val="22"/>
        </w:rPr>
      </w:pPr>
      <w:del w:id="2603" w:author="Alina Frey" w:date="2017-11-21T08:28:00Z">
        <w:r w:rsidRPr="00D03B94" w:rsidDel="00D81261">
          <w:rPr>
            <w:rStyle w:val="Hyperlink"/>
            <w:noProof/>
          </w:rPr>
          <w:delText>Figure 99: Pregnancy Outcome Details -Pregnancy Outcome Types</w:delText>
        </w:r>
        <w:r w:rsidDel="00D81261">
          <w:rPr>
            <w:noProof/>
            <w:webHidden/>
          </w:rPr>
          <w:tab/>
          <w:delText>61</w:delText>
        </w:r>
      </w:del>
    </w:p>
    <w:p w14:paraId="390C6C2B" w14:textId="305A9FAA" w:rsidR="00920BEE" w:rsidDel="00D81261" w:rsidRDefault="00920BEE">
      <w:pPr>
        <w:pStyle w:val="TableofFigures"/>
        <w:tabs>
          <w:tab w:val="right" w:leader="dot" w:pos="9350"/>
        </w:tabs>
        <w:rPr>
          <w:del w:id="2604" w:author="Alina Frey" w:date="2017-11-21T08:28:00Z"/>
          <w:rFonts w:asciiTheme="minorHAnsi" w:eastAsiaTheme="minorEastAsia" w:hAnsiTheme="minorHAnsi" w:cstheme="minorBidi"/>
          <w:noProof/>
          <w:color w:val="auto"/>
          <w:sz w:val="22"/>
        </w:rPr>
      </w:pPr>
      <w:del w:id="2605" w:author="Alina Frey" w:date="2017-11-21T08:28:00Z">
        <w:r w:rsidRPr="00D03B94" w:rsidDel="00D81261">
          <w:rPr>
            <w:rStyle w:val="Hyperlink"/>
            <w:noProof/>
          </w:rPr>
          <w:delText>Figure 100: Add Past Pregnancy - Other Details</w:delText>
        </w:r>
        <w:r w:rsidDel="00D81261">
          <w:rPr>
            <w:noProof/>
            <w:webHidden/>
          </w:rPr>
          <w:tab/>
          <w:delText>62</w:delText>
        </w:r>
      </w:del>
    </w:p>
    <w:p w14:paraId="2C9E8EE1" w14:textId="1173E855" w:rsidR="00920BEE" w:rsidDel="00D81261" w:rsidRDefault="00920BEE">
      <w:pPr>
        <w:pStyle w:val="TableofFigures"/>
        <w:tabs>
          <w:tab w:val="right" w:leader="dot" w:pos="9350"/>
        </w:tabs>
        <w:rPr>
          <w:del w:id="2606" w:author="Alina Frey" w:date="2017-11-21T08:28:00Z"/>
          <w:rFonts w:asciiTheme="minorHAnsi" w:eastAsiaTheme="minorEastAsia" w:hAnsiTheme="minorHAnsi" w:cstheme="minorBidi"/>
          <w:noProof/>
          <w:color w:val="auto"/>
          <w:sz w:val="22"/>
        </w:rPr>
      </w:pPr>
      <w:del w:id="2607" w:author="Alina Frey" w:date="2017-11-21T08:28:00Z">
        <w:r w:rsidRPr="00D03B94" w:rsidDel="00D81261">
          <w:rPr>
            <w:rStyle w:val="Hyperlink"/>
            <w:noProof/>
          </w:rPr>
          <w:delText>Figure 101: Add Past Pregnancy - Add/Edit Details</w:delText>
        </w:r>
        <w:r w:rsidDel="00D81261">
          <w:rPr>
            <w:noProof/>
            <w:webHidden/>
          </w:rPr>
          <w:tab/>
          <w:delText>63</w:delText>
        </w:r>
      </w:del>
    </w:p>
    <w:p w14:paraId="59DC1EBC" w14:textId="2D662553" w:rsidR="00920BEE" w:rsidDel="00D81261" w:rsidRDefault="00920BEE">
      <w:pPr>
        <w:pStyle w:val="TableofFigures"/>
        <w:tabs>
          <w:tab w:val="right" w:leader="dot" w:pos="9350"/>
        </w:tabs>
        <w:rPr>
          <w:del w:id="2608" w:author="Alina Frey" w:date="2017-11-21T08:28:00Z"/>
          <w:rFonts w:asciiTheme="minorHAnsi" w:eastAsiaTheme="minorEastAsia" w:hAnsiTheme="minorHAnsi" w:cstheme="minorBidi"/>
          <w:noProof/>
          <w:color w:val="auto"/>
          <w:sz w:val="22"/>
        </w:rPr>
      </w:pPr>
      <w:del w:id="2609" w:author="Alina Frey" w:date="2017-11-21T08:28:00Z">
        <w:r w:rsidRPr="00D03B94" w:rsidDel="00D81261">
          <w:rPr>
            <w:rStyle w:val="Hyperlink"/>
            <w:noProof/>
          </w:rPr>
          <w:delText>Figure 102: Full Term Delivery (Live Infant 37 or More Weeks) - Edit Details</w:delText>
        </w:r>
        <w:r w:rsidDel="00D81261">
          <w:rPr>
            <w:noProof/>
            <w:webHidden/>
          </w:rPr>
          <w:tab/>
          <w:delText>65</w:delText>
        </w:r>
      </w:del>
    </w:p>
    <w:p w14:paraId="6C93F9B2" w14:textId="16AF0566" w:rsidR="00920BEE" w:rsidDel="00D81261" w:rsidRDefault="00920BEE">
      <w:pPr>
        <w:pStyle w:val="TableofFigures"/>
        <w:tabs>
          <w:tab w:val="right" w:leader="dot" w:pos="9350"/>
        </w:tabs>
        <w:rPr>
          <w:del w:id="2610" w:author="Alina Frey" w:date="2017-11-21T08:28:00Z"/>
          <w:rFonts w:asciiTheme="minorHAnsi" w:eastAsiaTheme="minorEastAsia" w:hAnsiTheme="minorHAnsi" w:cstheme="minorBidi"/>
          <w:noProof/>
          <w:color w:val="auto"/>
          <w:sz w:val="22"/>
        </w:rPr>
      </w:pPr>
      <w:del w:id="2611" w:author="Alina Frey" w:date="2017-11-21T08:28:00Z">
        <w:r w:rsidRPr="00D03B94" w:rsidDel="00D81261">
          <w:rPr>
            <w:rStyle w:val="Hyperlink"/>
            <w:noProof/>
          </w:rPr>
          <w:delText>Figure 103: Full Term Delivery (Live Infant 37 or More Weeks) - Edit Details (continued)</w:delText>
        </w:r>
        <w:r w:rsidDel="00D81261">
          <w:rPr>
            <w:noProof/>
            <w:webHidden/>
          </w:rPr>
          <w:tab/>
          <w:delText>66</w:delText>
        </w:r>
      </w:del>
    </w:p>
    <w:p w14:paraId="03DF14FC" w14:textId="55862BA3" w:rsidR="00920BEE" w:rsidDel="00D81261" w:rsidRDefault="00920BEE">
      <w:pPr>
        <w:pStyle w:val="TableofFigures"/>
        <w:tabs>
          <w:tab w:val="right" w:leader="dot" w:pos="9350"/>
        </w:tabs>
        <w:rPr>
          <w:del w:id="2612" w:author="Alina Frey" w:date="2017-11-21T08:28:00Z"/>
          <w:rFonts w:asciiTheme="minorHAnsi" w:eastAsiaTheme="minorEastAsia" w:hAnsiTheme="minorHAnsi" w:cstheme="minorBidi"/>
          <w:noProof/>
          <w:color w:val="auto"/>
          <w:sz w:val="22"/>
        </w:rPr>
      </w:pPr>
      <w:del w:id="2613" w:author="Alina Frey" w:date="2017-11-21T08:28:00Z">
        <w:r w:rsidRPr="00D03B94" w:rsidDel="00D81261">
          <w:rPr>
            <w:rStyle w:val="Hyperlink"/>
            <w:noProof/>
          </w:rPr>
          <w:delText>Figure 104: Full Term Delivery (Live Infant 37 or More Weeks) - Pregnancy Details Panel</w:delText>
        </w:r>
        <w:r w:rsidDel="00D81261">
          <w:rPr>
            <w:noProof/>
            <w:webHidden/>
          </w:rPr>
          <w:tab/>
          <w:delText>67</w:delText>
        </w:r>
      </w:del>
    </w:p>
    <w:p w14:paraId="2034A9A4" w14:textId="166DC543" w:rsidR="00920BEE" w:rsidDel="00D81261" w:rsidRDefault="00920BEE">
      <w:pPr>
        <w:pStyle w:val="TableofFigures"/>
        <w:tabs>
          <w:tab w:val="right" w:leader="dot" w:pos="9350"/>
        </w:tabs>
        <w:rPr>
          <w:del w:id="2614" w:author="Alina Frey" w:date="2017-11-21T08:28:00Z"/>
          <w:rFonts w:asciiTheme="minorHAnsi" w:eastAsiaTheme="minorEastAsia" w:hAnsiTheme="minorHAnsi" w:cstheme="minorBidi"/>
          <w:noProof/>
          <w:color w:val="auto"/>
          <w:sz w:val="22"/>
        </w:rPr>
      </w:pPr>
      <w:del w:id="2615" w:author="Alina Frey" w:date="2017-11-21T08:28:00Z">
        <w:r w:rsidRPr="00D03B94" w:rsidDel="00D81261">
          <w:rPr>
            <w:rStyle w:val="Hyperlink"/>
            <w:noProof/>
          </w:rPr>
          <w:delText>Figure 105: Edit Baby Details</w:delText>
        </w:r>
        <w:r w:rsidDel="00D81261">
          <w:rPr>
            <w:noProof/>
            <w:webHidden/>
          </w:rPr>
          <w:tab/>
          <w:delText>68</w:delText>
        </w:r>
      </w:del>
    </w:p>
    <w:p w14:paraId="1F5CC4DC" w14:textId="4C408F98" w:rsidR="00920BEE" w:rsidDel="00D81261" w:rsidRDefault="00920BEE">
      <w:pPr>
        <w:pStyle w:val="TableofFigures"/>
        <w:tabs>
          <w:tab w:val="right" w:leader="dot" w:pos="9350"/>
        </w:tabs>
        <w:rPr>
          <w:del w:id="2616" w:author="Alina Frey" w:date="2017-11-21T08:28:00Z"/>
          <w:rFonts w:asciiTheme="minorHAnsi" w:eastAsiaTheme="minorEastAsia" w:hAnsiTheme="minorHAnsi" w:cstheme="minorBidi"/>
          <w:noProof/>
          <w:color w:val="auto"/>
          <w:sz w:val="22"/>
        </w:rPr>
      </w:pPr>
      <w:del w:id="2617" w:author="Alina Frey" w:date="2017-11-21T08:28:00Z">
        <w:r w:rsidRPr="00D03B94" w:rsidDel="00D81261">
          <w:rPr>
            <w:rStyle w:val="Hyperlink"/>
            <w:noProof/>
          </w:rPr>
          <w:delText>Figure 106: Baby Details panel</w:delText>
        </w:r>
        <w:r w:rsidDel="00D81261">
          <w:rPr>
            <w:noProof/>
            <w:webHidden/>
          </w:rPr>
          <w:tab/>
          <w:delText>68</w:delText>
        </w:r>
      </w:del>
    </w:p>
    <w:p w14:paraId="44F8DBF3" w14:textId="36C6FE1B" w:rsidR="00920BEE" w:rsidDel="00D81261" w:rsidRDefault="00920BEE">
      <w:pPr>
        <w:pStyle w:val="TableofFigures"/>
        <w:tabs>
          <w:tab w:val="right" w:leader="dot" w:pos="9350"/>
        </w:tabs>
        <w:rPr>
          <w:del w:id="2618" w:author="Alina Frey" w:date="2017-11-21T08:28:00Z"/>
          <w:rFonts w:asciiTheme="minorHAnsi" w:eastAsiaTheme="minorEastAsia" w:hAnsiTheme="minorHAnsi" w:cstheme="minorBidi"/>
          <w:noProof/>
          <w:color w:val="auto"/>
          <w:sz w:val="22"/>
        </w:rPr>
      </w:pPr>
      <w:del w:id="2619" w:author="Alina Frey" w:date="2017-11-21T08:28:00Z">
        <w:r w:rsidRPr="00D03B94" w:rsidDel="00D81261">
          <w:rPr>
            <w:rStyle w:val="Hyperlink"/>
            <w:noProof/>
          </w:rPr>
          <w:delText>Figure 107: Preterm Delivery (Live Infant 20-36 Weeks 6 Days) - Edit Details</w:delText>
        </w:r>
        <w:r w:rsidDel="00D81261">
          <w:rPr>
            <w:noProof/>
            <w:webHidden/>
          </w:rPr>
          <w:tab/>
          <w:delText>69</w:delText>
        </w:r>
      </w:del>
    </w:p>
    <w:p w14:paraId="1A1AE3AE" w14:textId="48498062" w:rsidR="00920BEE" w:rsidDel="00D81261" w:rsidRDefault="00920BEE">
      <w:pPr>
        <w:pStyle w:val="TableofFigures"/>
        <w:tabs>
          <w:tab w:val="right" w:leader="dot" w:pos="9350"/>
        </w:tabs>
        <w:rPr>
          <w:del w:id="2620" w:author="Alina Frey" w:date="2017-11-21T08:28:00Z"/>
          <w:rFonts w:asciiTheme="minorHAnsi" w:eastAsiaTheme="minorEastAsia" w:hAnsiTheme="minorHAnsi" w:cstheme="minorBidi"/>
          <w:noProof/>
          <w:color w:val="auto"/>
          <w:sz w:val="22"/>
        </w:rPr>
      </w:pPr>
      <w:del w:id="2621" w:author="Alina Frey" w:date="2017-11-21T08:28:00Z">
        <w:r w:rsidRPr="00D03B94" w:rsidDel="00D81261">
          <w:rPr>
            <w:rStyle w:val="Hyperlink"/>
            <w:noProof/>
          </w:rPr>
          <w:delText>Figure 108: Preterm Delivery (Live Infant 20-36 Weeks 6 Days) - Edit Details (continued)</w:delText>
        </w:r>
        <w:r w:rsidDel="00D81261">
          <w:rPr>
            <w:noProof/>
            <w:webHidden/>
          </w:rPr>
          <w:tab/>
          <w:delText>70</w:delText>
        </w:r>
      </w:del>
    </w:p>
    <w:p w14:paraId="149D3AFE" w14:textId="34D9A65D" w:rsidR="00920BEE" w:rsidDel="00D81261" w:rsidRDefault="00920BEE">
      <w:pPr>
        <w:pStyle w:val="TableofFigures"/>
        <w:tabs>
          <w:tab w:val="right" w:leader="dot" w:pos="9350"/>
        </w:tabs>
        <w:rPr>
          <w:del w:id="2622" w:author="Alina Frey" w:date="2017-11-21T08:28:00Z"/>
          <w:rFonts w:asciiTheme="minorHAnsi" w:eastAsiaTheme="minorEastAsia" w:hAnsiTheme="minorHAnsi" w:cstheme="minorBidi"/>
          <w:noProof/>
          <w:color w:val="auto"/>
          <w:sz w:val="22"/>
        </w:rPr>
      </w:pPr>
      <w:del w:id="2623" w:author="Alina Frey" w:date="2017-11-21T08:28:00Z">
        <w:r w:rsidRPr="00D03B94" w:rsidDel="00D81261">
          <w:rPr>
            <w:rStyle w:val="Hyperlink"/>
            <w:noProof/>
          </w:rPr>
          <w:delText>Figure 109: Preterm Delivery (Live Infant 20-36 Weeks 6 Days) - Pregnancy Details Panel</w:delText>
        </w:r>
        <w:r w:rsidDel="00D81261">
          <w:rPr>
            <w:noProof/>
            <w:webHidden/>
          </w:rPr>
          <w:tab/>
          <w:delText>71</w:delText>
        </w:r>
      </w:del>
    </w:p>
    <w:p w14:paraId="6EECDF43" w14:textId="51FAACA7" w:rsidR="00920BEE" w:rsidDel="00D81261" w:rsidRDefault="00920BEE">
      <w:pPr>
        <w:pStyle w:val="TableofFigures"/>
        <w:tabs>
          <w:tab w:val="right" w:leader="dot" w:pos="9350"/>
        </w:tabs>
        <w:rPr>
          <w:del w:id="2624" w:author="Alina Frey" w:date="2017-11-21T08:28:00Z"/>
          <w:rFonts w:asciiTheme="minorHAnsi" w:eastAsiaTheme="minorEastAsia" w:hAnsiTheme="minorHAnsi" w:cstheme="minorBidi"/>
          <w:noProof/>
          <w:color w:val="auto"/>
          <w:sz w:val="22"/>
        </w:rPr>
      </w:pPr>
      <w:del w:id="2625" w:author="Alina Frey" w:date="2017-11-21T08:28:00Z">
        <w:r w:rsidRPr="00D03B94" w:rsidDel="00D81261">
          <w:rPr>
            <w:rStyle w:val="Hyperlink"/>
            <w:noProof/>
          </w:rPr>
          <w:delText>Figure 110: Spontaneous Abortion (Pregnancy Loss Prior to 20 Weeks) - Edit Details</w:delText>
        </w:r>
        <w:r w:rsidDel="00D81261">
          <w:rPr>
            <w:noProof/>
            <w:webHidden/>
          </w:rPr>
          <w:tab/>
          <w:delText>72</w:delText>
        </w:r>
      </w:del>
    </w:p>
    <w:p w14:paraId="103E0800" w14:textId="7C624F22" w:rsidR="00920BEE" w:rsidDel="00D81261" w:rsidRDefault="00920BEE">
      <w:pPr>
        <w:pStyle w:val="TableofFigures"/>
        <w:tabs>
          <w:tab w:val="right" w:leader="dot" w:pos="9350"/>
        </w:tabs>
        <w:rPr>
          <w:del w:id="2626" w:author="Alina Frey" w:date="2017-11-21T08:28:00Z"/>
          <w:rFonts w:asciiTheme="minorHAnsi" w:eastAsiaTheme="minorEastAsia" w:hAnsiTheme="minorHAnsi" w:cstheme="minorBidi"/>
          <w:noProof/>
          <w:color w:val="auto"/>
          <w:sz w:val="22"/>
        </w:rPr>
      </w:pPr>
      <w:del w:id="2627" w:author="Alina Frey" w:date="2017-11-21T08:28:00Z">
        <w:r w:rsidRPr="00D03B94" w:rsidDel="00D81261">
          <w:rPr>
            <w:rStyle w:val="Hyperlink"/>
            <w:noProof/>
          </w:rPr>
          <w:delText>Figure 111: Spontaneous Abortion (Pregnancy Loss Prior to 20 Weeks)- Pregnancy Details Panel</w:delText>
        </w:r>
        <w:r w:rsidDel="00D81261">
          <w:rPr>
            <w:noProof/>
            <w:webHidden/>
          </w:rPr>
          <w:tab/>
          <w:delText>73</w:delText>
        </w:r>
      </w:del>
    </w:p>
    <w:p w14:paraId="36C5A8D0" w14:textId="28D80174" w:rsidR="00920BEE" w:rsidDel="00D81261" w:rsidRDefault="00920BEE">
      <w:pPr>
        <w:pStyle w:val="TableofFigures"/>
        <w:tabs>
          <w:tab w:val="right" w:leader="dot" w:pos="9350"/>
        </w:tabs>
        <w:rPr>
          <w:del w:id="2628" w:author="Alina Frey" w:date="2017-11-21T08:28:00Z"/>
          <w:rFonts w:asciiTheme="minorHAnsi" w:eastAsiaTheme="minorEastAsia" w:hAnsiTheme="minorHAnsi" w:cstheme="minorBidi"/>
          <w:noProof/>
          <w:color w:val="auto"/>
          <w:sz w:val="22"/>
        </w:rPr>
      </w:pPr>
      <w:del w:id="2629" w:author="Alina Frey" w:date="2017-11-21T08:28:00Z">
        <w:r w:rsidRPr="00D03B94" w:rsidDel="00D81261">
          <w:rPr>
            <w:rStyle w:val="Hyperlink"/>
            <w:noProof/>
          </w:rPr>
          <w:delText>Figure 112: Fetal Demise/Stillbirth - Edit Details</w:delText>
        </w:r>
        <w:r w:rsidDel="00D81261">
          <w:rPr>
            <w:noProof/>
            <w:webHidden/>
          </w:rPr>
          <w:tab/>
          <w:delText>73</w:delText>
        </w:r>
      </w:del>
    </w:p>
    <w:p w14:paraId="57EA11F9" w14:textId="0A9112C6" w:rsidR="00920BEE" w:rsidDel="00D81261" w:rsidRDefault="00920BEE">
      <w:pPr>
        <w:pStyle w:val="TableofFigures"/>
        <w:tabs>
          <w:tab w:val="right" w:leader="dot" w:pos="9350"/>
        </w:tabs>
        <w:rPr>
          <w:del w:id="2630" w:author="Alina Frey" w:date="2017-11-21T08:28:00Z"/>
          <w:rFonts w:asciiTheme="minorHAnsi" w:eastAsiaTheme="minorEastAsia" w:hAnsiTheme="minorHAnsi" w:cstheme="minorBidi"/>
          <w:noProof/>
          <w:color w:val="auto"/>
          <w:sz w:val="22"/>
        </w:rPr>
      </w:pPr>
      <w:del w:id="2631" w:author="Alina Frey" w:date="2017-11-21T08:28:00Z">
        <w:r w:rsidRPr="00D03B94" w:rsidDel="00D81261">
          <w:rPr>
            <w:rStyle w:val="Hyperlink"/>
            <w:noProof/>
          </w:rPr>
          <w:delText>Figure 113: Fetal Demise/Stillbirth - Pregnancy Details Panel</w:delText>
        </w:r>
        <w:r w:rsidDel="00D81261">
          <w:rPr>
            <w:noProof/>
            <w:webHidden/>
          </w:rPr>
          <w:tab/>
          <w:delText>74</w:delText>
        </w:r>
      </w:del>
    </w:p>
    <w:p w14:paraId="49C05233" w14:textId="30A8A34E" w:rsidR="00920BEE" w:rsidDel="00D81261" w:rsidRDefault="00920BEE">
      <w:pPr>
        <w:pStyle w:val="TableofFigures"/>
        <w:tabs>
          <w:tab w:val="right" w:leader="dot" w:pos="9350"/>
        </w:tabs>
        <w:rPr>
          <w:del w:id="2632" w:author="Alina Frey" w:date="2017-11-21T08:28:00Z"/>
          <w:rFonts w:asciiTheme="minorHAnsi" w:eastAsiaTheme="minorEastAsia" w:hAnsiTheme="minorHAnsi" w:cstheme="minorBidi"/>
          <w:noProof/>
          <w:color w:val="auto"/>
          <w:sz w:val="22"/>
        </w:rPr>
      </w:pPr>
      <w:del w:id="2633" w:author="Alina Frey" w:date="2017-11-21T08:28:00Z">
        <w:r w:rsidRPr="00D03B94" w:rsidDel="00D81261">
          <w:rPr>
            <w:rStyle w:val="Hyperlink"/>
            <w:noProof/>
          </w:rPr>
          <w:delText>Figure 114: Pregnancy Termination - Edit Details</w:delText>
        </w:r>
        <w:r w:rsidDel="00D81261">
          <w:rPr>
            <w:noProof/>
            <w:webHidden/>
          </w:rPr>
          <w:tab/>
          <w:delText>74</w:delText>
        </w:r>
      </w:del>
    </w:p>
    <w:p w14:paraId="721E5913" w14:textId="585F35BE" w:rsidR="00920BEE" w:rsidDel="00D81261" w:rsidRDefault="00920BEE">
      <w:pPr>
        <w:pStyle w:val="TableofFigures"/>
        <w:tabs>
          <w:tab w:val="right" w:leader="dot" w:pos="9350"/>
        </w:tabs>
        <w:rPr>
          <w:del w:id="2634" w:author="Alina Frey" w:date="2017-11-21T08:28:00Z"/>
          <w:rFonts w:asciiTheme="minorHAnsi" w:eastAsiaTheme="minorEastAsia" w:hAnsiTheme="minorHAnsi" w:cstheme="minorBidi"/>
          <w:noProof/>
          <w:color w:val="auto"/>
          <w:sz w:val="22"/>
        </w:rPr>
      </w:pPr>
      <w:del w:id="2635" w:author="Alina Frey" w:date="2017-11-21T08:28:00Z">
        <w:r w:rsidRPr="00D03B94" w:rsidDel="00D81261">
          <w:rPr>
            <w:rStyle w:val="Hyperlink"/>
            <w:noProof/>
          </w:rPr>
          <w:delText>Figure 115: Pregnancy Termination - Pregnancy Details Panel</w:delText>
        </w:r>
        <w:r w:rsidDel="00D81261">
          <w:rPr>
            <w:noProof/>
            <w:webHidden/>
          </w:rPr>
          <w:tab/>
          <w:delText>75</w:delText>
        </w:r>
      </w:del>
    </w:p>
    <w:p w14:paraId="114C12FC" w14:textId="2C764F25" w:rsidR="00920BEE" w:rsidDel="00D81261" w:rsidRDefault="00920BEE">
      <w:pPr>
        <w:pStyle w:val="TableofFigures"/>
        <w:tabs>
          <w:tab w:val="right" w:leader="dot" w:pos="9350"/>
        </w:tabs>
        <w:rPr>
          <w:del w:id="2636" w:author="Alina Frey" w:date="2017-11-21T08:28:00Z"/>
          <w:rFonts w:asciiTheme="minorHAnsi" w:eastAsiaTheme="minorEastAsia" w:hAnsiTheme="minorHAnsi" w:cstheme="minorBidi"/>
          <w:noProof/>
          <w:color w:val="auto"/>
          <w:sz w:val="22"/>
        </w:rPr>
      </w:pPr>
      <w:del w:id="2637" w:author="Alina Frey" w:date="2017-11-21T08:28:00Z">
        <w:r w:rsidRPr="00D03B94" w:rsidDel="00D81261">
          <w:rPr>
            <w:rStyle w:val="Hyperlink"/>
            <w:noProof/>
          </w:rPr>
          <w:delText>Figure 116: Ectopic Pregnancy - Edit Details</w:delText>
        </w:r>
        <w:r w:rsidDel="00D81261">
          <w:rPr>
            <w:noProof/>
            <w:webHidden/>
          </w:rPr>
          <w:tab/>
          <w:delText>75</w:delText>
        </w:r>
      </w:del>
    </w:p>
    <w:p w14:paraId="2E81025F" w14:textId="5B3AD1DD" w:rsidR="00920BEE" w:rsidDel="00D81261" w:rsidRDefault="00920BEE">
      <w:pPr>
        <w:pStyle w:val="TableofFigures"/>
        <w:tabs>
          <w:tab w:val="right" w:leader="dot" w:pos="9350"/>
        </w:tabs>
        <w:rPr>
          <w:del w:id="2638" w:author="Alina Frey" w:date="2017-11-21T08:28:00Z"/>
          <w:rFonts w:asciiTheme="minorHAnsi" w:eastAsiaTheme="minorEastAsia" w:hAnsiTheme="minorHAnsi" w:cstheme="minorBidi"/>
          <w:noProof/>
          <w:color w:val="auto"/>
          <w:sz w:val="22"/>
        </w:rPr>
      </w:pPr>
      <w:del w:id="2639" w:author="Alina Frey" w:date="2017-11-21T08:28:00Z">
        <w:r w:rsidRPr="00D03B94" w:rsidDel="00D81261">
          <w:rPr>
            <w:rStyle w:val="Hyperlink"/>
            <w:noProof/>
          </w:rPr>
          <w:delText>Figure 117: Ectopic Pregnancy - Pregnancy Details Panel</w:delText>
        </w:r>
        <w:r w:rsidDel="00D81261">
          <w:rPr>
            <w:noProof/>
            <w:webHidden/>
          </w:rPr>
          <w:tab/>
          <w:delText>76</w:delText>
        </w:r>
      </w:del>
    </w:p>
    <w:p w14:paraId="2644D287" w14:textId="1AEBE61F" w:rsidR="00920BEE" w:rsidDel="00D81261" w:rsidRDefault="00920BEE">
      <w:pPr>
        <w:pStyle w:val="TableofFigures"/>
        <w:tabs>
          <w:tab w:val="right" w:leader="dot" w:pos="9350"/>
        </w:tabs>
        <w:rPr>
          <w:del w:id="2640" w:author="Alina Frey" w:date="2017-11-21T08:28:00Z"/>
          <w:rFonts w:asciiTheme="minorHAnsi" w:eastAsiaTheme="minorEastAsia" w:hAnsiTheme="minorHAnsi" w:cstheme="minorBidi"/>
          <w:noProof/>
          <w:color w:val="auto"/>
          <w:sz w:val="22"/>
        </w:rPr>
      </w:pPr>
      <w:del w:id="2641" w:author="Alina Frey" w:date="2017-11-21T08:28:00Z">
        <w:r w:rsidRPr="00D03B94" w:rsidDel="00D81261">
          <w:rPr>
            <w:rStyle w:val="Hyperlink"/>
            <w:noProof/>
          </w:rPr>
          <w:delText>Figure 118: Contact History screen</w:delText>
        </w:r>
        <w:r w:rsidDel="00D81261">
          <w:rPr>
            <w:noProof/>
            <w:webHidden/>
          </w:rPr>
          <w:tab/>
          <w:delText>76</w:delText>
        </w:r>
      </w:del>
    </w:p>
    <w:p w14:paraId="394D3A9E" w14:textId="1E63D53A" w:rsidR="00920BEE" w:rsidDel="00D81261" w:rsidRDefault="00920BEE">
      <w:pPr>
        <w:pStyle w:val="TableofFigures"/>
        <w:tabs>
          <w:tab w:val="right" w:leader="dot" w:pos="9350"/>
        </w:tabs>
        <w:rPr>
          <w:del w:id="2642" w:author="Alina Frey" w:date="2017-11-21T08:28:00Z"/>
          <w:rFonts w:asciiTheme="minorHAnsi" w:eastAsiaTheme="minorEastAsia" w:hAnsiTheme="minorHAnsi" w:cstheme="minorBidi"/>
          <w:noProof/>
          <w:color w:val="auto"/>
          <w:sz w:val="22"/>
        </w:rPr>
      </w:pPr>
      <w:del w:id="2643" w:author="Alina Frey" w:date="2017-11-21T08:28:00Z">
        <w:r w:rsidRPr="00D03B94" w:rsidDel="00D81261">
          <w:rPr>
            <w:rStyle w:val="Hyperlink"/>
            <w:noProof/>
          </w:rPr>
          <w:delText>Figure 119: Contact History Pregnancy Filter</w:delText>
        </w:r>
        <w:r w:rsidDel="00D81261">
          <w:rPr>
            <w:noProof/>
            <w:webHidden/>
          </w:rPr>
          <w:tab/>
          <w:delText>77</w:delText>
        </w:r>
      </w:del>
    </w:p>
    <w:p w14:paraId="62CE945E" w14:textId="616E5946" w:rsidR="00920BEE" w:rsidDel="00D81261" w:rsidRDefault="00920BEE">
      <w:pPr>
        <w:pStyle w:val="TableofFigures"/>
        <w:tabs>
          <w:tab w:val="right" w:leader="dot" w:pos="9350"/>
        </w:tabs>
        <w:rPr>
          <w:del w:id="2644" w:author="Alina Frey" w:date="2017-11-21T08:28:00Z"/>
          <w:rFonts w:asciiTheme="minorHAnsi" w:eastAsiaTheme="minorEastAsia" w:hAnsiTheme="minorHAnsi" w:cstheme="minorBidi"/>
          <w:noProof/>
          <w:color w:val="auto"/>
          <w:sz w:val="22"/>
        </w:rPr>
      </w:pPr>
      <w:del w:id="2645" w:author="Alina Frey" w:date="2017-11-21T08:28:00Z">
        <w:r w:rsidRPr="00D03B94" w:rsidDel="00D81261">
          <w:rPr>
            <w:rStyle w:val="Hyperlink"/>
            <w:noProof/>
          </w:rPr>
          <w:delText>Figure 120: Call Note Types</w:delText>
        </w:r>
        <w:r w:rsidDel="00D81261">
          <w:rPr>
            <w:noProof/>
            <w:webHidden/>
          </w:rPr>
          <w:tab/>
          <w:delText>78</w:delText>
        </w:r>
      </w:del>
    </w:p>
    <w:p w14:paraId="2A1EB33D" w14:textId="311DE1D5" w:rsidR="00920BEE" w:rsidDel="00D81261" w:rsidRDefault="00920BEE">
      <w:pPr>
        <w:pStyle w:val="TableofFigures"/>
        <w:tabs>
          <w:tab w:val="right" w:leader="dot" w:pos="9350"/>
        </w:tabs>
        <w:rPr>
          <w:del w:id="2646" w:author="Alina Frey" w:date="2017-11-21T08:28:00Z"/>
          <w:rFonts w:asciiTheme="minorHAnsi" w:eastAsiaTheme="minorEastAsia" w:hAnsiTheme="minorHAnsi" w:cstheme="minorBidi"/>
          <w:noProof/>
          <w:color w:val="auto"/>
          <w:sz w:val="22"/>
        </w:rPr>
      </w:pPr>
      <w:del w:id="2647" w:author="Alina Frey" w:date="2017-11-21T08:28:00Z">
        <w:r w:rsidRPr="00D03B94" w:rsidDel="00D81261">
          <w:rPr>
            <w:rStyle w:val="Hyperlink"/>
            <w:noProof/>
          </w:rPr>
          <w:delText>Figure 121: Open previously added Call Note</w:delText>
        </w:r>
        <w:r w:rsidDel="00D81261">
          <w:rPr>
            <w:noProof/>
            <w:webHidden/>
          </w:rPr>
          <w:tab/>
          <w:delText>78</w:delText>
        </w:r>
      </w:del>
    </w:p>
    <w:p w14:paraId="76CF03DF" w14:textId="51F52AD2" w:rsidR="00920BEE" w:rsidDel="00D81261" w:rsidRDefault="00920BEE">
      <w:pPr>
        <w:pStyle w:val="TableofFigures"/>
        <w:tabs>
          <w:tab w:val="right" w:leader="dot" w:pos="9350"/>
        </w:tabs>
        <w:rPr>
          <w:del w:id="2648" w:author="Alina Frey" w:date="2017-11-21T08:28:00Z"/>
          <w:rFonts w:asciiTheme="minorHAnsi" w:eastAsiaTheme="minorEastAsia" w:hAnsiTheme="minorHAnsi" w:cstheme="minorBidi"/>
          <w:noProof/>
          <w:color w:val="auto"/>
          <w:sz w:val="22"/>
        </w:rPr>
      </w:pPr>
      <w:del w:id="2649" w:author="Alina Frey" w:date="2017-11-21T08:28:00Z">
        <w:r w:rsidRPr="00D03B94" w:rsidDel="00D81261">
          <w:rPr>
            <w:rStyle w:val="Hyperlink"/>
            <w:noProof/>
          </w:rPr>
          <w:delText>Figure 122: Call Note Details</w:delText>
        </w:r>
        <w:r w:rsidDel="00D81261">
          <w:rPr>
            <w:noProof/>
            <w:webHidden/>
          </w:rPr>
          <w:tab/>
          <w:delText>79</w:delText>
        </w:r>
      </w:del>
    </w:p>
    <w:p w14:paraId="7ED4849C" w14:textId="603A7ACE" w:rsidR="00920BEE" w:rsidDel="00D81261" w:rsidRDefault="00920BEE">
      <w:pPr>
        <w:pStyle w:val="TableofFigures"/>
        <w:tabs>
          <w:tab w:val="right" w:leader="dot" w:pos="9350"/>
        </w:tabs>
        <w:rPr>
          <w:del w:id="2650" w:author="Alina Frey" w:date="2017-11-21T08:28:00Z"/>
          <w:rFonts w:asciiTheme="minorHAnsi" w:eastAsiaTheme="minorEastAsia" w:hAnsiTheme="minorHAnsi" w:cstheme="minorBidi"/>
          <w:noProof/>
          <w:color w:val="auto"/>
          <w:sz w:val="22"/>
        </w:rPr>
      </w:pPr>
      <w:del w:id="2651" w:author="Alina Frey" w:date="2017-11-21T08:28:00Z">
        <w:r w:rsidRPr="00D03B94" w:rsidDel="00D81261">
          <w:rPr>
            <w:rStyle w:val="Hyperlink"/>
            <w:noProof/>
          </w:rPr>
          <w:delText>Figure 123: Call Note - Contact Info</w:delText>
        </w:r>
        <w:r w:rsidDel="00D81261">
          <w:rPr>
            <w:noProof/>
            <w:webHidden/>
          </w:rPr>
          <w:tab/>
          <w:delText>79</w:delText>
        </w:r>
      </w:del>
    </w:p>
    <w:p w14:paraId="39F04597" w14:textId="599622B7" w:rsidR="00920BEE" w:rsidDel="00D81261" w:rsidRDefault="00920BEE">
      <w:pPr>
        <w:pStyle w:val="TableofFigures"/>
        <w:tabs>
          <w:tab w:val="right" w:leader="dot" w:pos="9350"/>
        </w:tabs>
        <w:rPr>
          <w:del w:id="2652" w:author="Alina Frey" w:date="2017-11-21T08:28:00Z"/>
          <w:rFonts w:asciiTheme="minorHAnsi" w:eastAsiaTheme="minorEastAsia" w:hAnsiTheme="minorHAnsi" w:cstheme="minorBidi"/>
          <w:noProof/>
          <w:color w:val="auto"/>
          <w:sz w:val="22"/>
        </w:rPr>
      </w:pPr>
      <w:del w:id="2653" w:author="Alina Frey" w:date="2017-11-21T08:28:00Z">
        <w:r w:rsidRPr="00D03B94" w:rsidDel="00D81261">
          <w:rPr>
            <w:rStyle w:val="Hyperlink"/>
            <w:noProof/>
          </w:rPr>
          <w:delText>Figure 124: Call Note Buttons</w:delText>
        </w:r>
        <w:r w:rsidDel="00D81261">
          <w:rPr>
            <w:noProof/>
            <w:webHidden/>
          </w:rPr>
          <w:tab/>
          <w:delText>79</w:delText>
        </w:r>
      </w:del>
    </w:p>
    <w:p w14:paraId="51AA8181" w14:textId="1A5A052E" w:rsidR="00920BEE" w:rsidDel="00D81261" w:rsidRDefault="00920BEE">
      <w:pPr>
        <w:pStyle w:val="TableofFigures"/>
        <w:tabs>
          <w:tab w:val="right" w:leader="dot" w:pos="9350"/>
        </w:tabs>
        <w:rPr>
          <w:del w:id="2654" w:author="Alina Frey" w:date="2017-11-21T08:28:00Z"/>
          <w:rFonts w:asciiTheme="minorHAnsi" w:eastAsiaTheme="minorEastAsia" w:hAnsiTheme="minorHAnsi" w:cstheme="minorBidi"/>
          <w:noProof/>
          <w:color w:val="auto"/>
          <w:sz w:val="22"/>
        </w:rPr>
      </w:pPr>
      <w:del w:id="2655" w:author="Alina Frey" w:date="2017-11-21T08:28:00Z">
        <w:r w:rsidRPr="00D03B94" w:rsidDel="00D81261">
          <w:rPr>
            <w:rStyle w:val="Hyperlink"/>
            <w:noProof/>
          </w:rPr>
          <w:delText>Figure 125: Call Note Buttons (continued)</w:delText>
        </w:r>
        <w:r w:rsidDel="00D81261">
          <w:rPr>
            <w:noProof/>
            <w:webHidden/>
          </w:rPr>
          <w:tab/>
          <w:delText>80</w:delText>
        </w:r>
      </w:del>
    </w:p>
    <w:p w14:paraId="15370EED" w14:textId="492E8C3F" w:rsidR="00920BEE" w:rsidDel="00D81261" w:rsidRDefault="00920BEE">
      <w:pPr>
        <w:pStyle w:val="TableofFigures"/>
        <w:tabs>
          <w:tab w:val="right" w:leader="dot" w:pos="9350"/>
        </w:tabs>
        <w:rPr>
          <w:del w:id="2656" w:author="Alina Frey" w:date="2017-11-21T08:28:00Z"/>
          <w:rFonts w:asciiTheme="minorHAnsi" w:eastAsiaTheme="minorEastAsia" w:hAnsiTheme="minorHAnsi" w:cstheme="minorBidi"/>
          <w:noProof/>
          <w:color w:val="auto"/>
          <w:sz w:val="22"/>
        </w:rPr>
      </w:pPr>
      <w:del w:id="2657" w:author="Alina Frey" w:date="2017-11-21T08:28:00Z">
        <w:r w:rsidRPr="00D03B94" w:rsidDel="00D81261">
          <w:rPr>
            <w:rStyle w:val="Hyperlink"/>
            <w:noProof/>
          </w:rPr>
          <w:delText>Figure 126: Preview/Finish - Call Note Summary</w:delText>
        </w:r>
        <w:r w:rsidDel="00D81261">
          <w:rPr>
            <w:noProof/>
            <w:webHidden/>
          </w:rPr>
          <w:tab/>
          <w:delText>80</w:delText>
        </w:r>
      </w:del>
    </w:p>
    <w:p w14:paraId="7C446480" w14:textId="0BA48D60" w:rsidR="00920BEE" w:rsidDel="00D81261" w:rsidRDefault="00920BEE">
      <w:pPr>
        <w:pStyle w:val="TableofFigures"/>
        <w:tabs>
          <w:tab w:val="right" w:leader="dot" w:pos="9350"/>
        </w:tabs>
        <w:rPr>
          <w:del w:id="2658" w:author="Alina Frey" w:date="2017-11-21T08:28:00Z"/>
          <w:rFonts w:asciiTheme="minorHAnsi" w:eastAsiaTheme="minorEastAsia" w:hAnsiTheme="minorHAnsi" w:cstheme="minorBidi"/>
          <w:noProof/>
          <w:color w:val="auto"/>
          <w:sz w:val="22"/>
        </w:rPr>
      </w:pPr>
      <w:del w:id="2659" w:author="Alina Frey" w:date="2017-11-21T08:28:00Z">
        <w:r w:rsidRPr="00D03B94" w:rsidDel="00D81261">
          <w:rPr>
            <w:rStyle w:val="Hyperlink"/>
            <w:noProof/>
          </w:rPr>
          <w:delText>Figure 127: Signing Call Note</w:delText>
        </w:r>
        <w:r w:rsidDel="00D81261">
          <w:rPr>
            <w:noProof/>
            <w:webHidden/>
          </w:rPr>
          <w:tab/>
          <w:delText>81</w:delText>
        </w:r>
      </w:del>
    </w:p>
    <w:p w14:paraId="66D06A80" w14:textId="7D97E175" w:rsidR="00920BEE" w:rsidDel="00D81261" w:rsidRDefault="00920BEE">
      <w:pPr>
        <w:pStyle w:val="TableofFigures"/>
        <w:tabs>
          <w:tab w:val="right" w:leader="dot" w:pos="9350"/>
        </w:tabs>
        <w:rPr>
          <w:del w:id="2660" w:author="Alina Frey" w:date="2017-11-21T08:28:00Z"/>
          <w:rFonts w:asciiTheme="minorHAnsi" w:eastAsiaTheme="minorEastAsia" w:hAnsiTheme="minorHAnsi" w:cstheme="minorBidi"/>
          <w:noProof/>
          <w:color w:val="auto"/>
          <w:sz w:val="22"/>
        </w:rPr>
      </w:pPr>
      <w:del w:id="2661" w:author="Alina Frey" w:date="2017-11-21T08:28:00Z">
        <w:r w:rsidRPr="00D03B94" w:rsidDel="00D81261">
          <w:rPr>
            <w:rStyle w:val="Hyperlink"/>
            <w:noProof/>
          </w:rPr>
          <w:delText>Figure 128: Phone Call #1 (Initial Contact)</w:delText>
        </w:r>
        <w:r w:rsidDel="00D81261">
          <w:rPr>
            <w:noProof/>
            <w:webHidden/>
          </w:rPr>
          <w:tab/>
          <w:delText>82</w:delText>
        </w:r>
      </w:del>
    </w:p>
    <w:p w14:paraId="64928ED5" w14:textId="1C7D3F01" w:rsidR="00920BEE" w:rsidDel="00D81261" w:rsidRDefault="00920BEE">
      <w:pPr>
        <w:pStyle w:val="TableofFigures"/>
        <w:tabs>
          <w:tab w:val="right" w:leader="dot" w:pos="9350"/>
        </w:tabs>
        <w:rPr>
          <w:del w:id="2662" w:author="Alina Frey" w:date="2017-11-21T08:28:00Z"/>
          <w:rFonts w:asciiTheme="minorHAnsi" w:eastAsiaTheme="minorEastAsia" w:hAnsiTheme="minorHAnsi" w:cstheme="minorBidi"/>
          <w:noProof/>
          <w:color w:val="auto"/>
          <w:sz w:val="22"/>
        </w:rPr>
      </w:pPr>
      <w:del w:id="2663" w:author="Alina Frey" w:date="2017-11-21T08:28:00Z">
        <w:r w:rsidRPr="00D03B94" w:rsidDel="00D81261">
          <w:rPr>
            <w:rStyle w:val="Hyperlink"/>
            <w:noProof/>
          </w:rPr>
          <w:delText>Figure 129: Phone Call #2 (12 Weeks)</w:delText>
        </w:r>
        <w:r w:rsidDel="00D81261">
          <w:rPr>
            <w:noProof/>
            <w:webHidden/>
          </w:rPr>
          <w:tab/>
          <w:delText>83</w:delText>
        </w:r>
      </w:del>
    </w:p>
    <w:p w14:paraId="657E7584" w14:textId="14F6E8EE" w:rsidR="00920BEE" w:rsidDel="00D81261" w:rsidRDefault="00920BEE">
      <w:pPr>
        <w:pStyle w:val="TableofFigures"/>
        <w:tabs>
          <w:tab w:val="right" w:leader="dot" w:pos="9350"/>
        </w:tabs>
        <w:rPr>
          <w:del w:id="2664" w:author="Alina Frey" w:date="2017-11-21T08:28:00Z"/>
          <w:rFonts w:asciiTheme="minorHAnsi" w:eastAsiaTheme="minorEastAsia" w:hAnsiTheme="minorHAnsi" w:cstheme="minorBidi"/>
          <w:noProof/>
          <w:color w:val="auto"/>
          <w:sz w:val="22"/>
        </w:rPr>
      </w:pPr>
      <w:del w:id="2665" w:author="Alina Frey" w:date="2017-11-21T08:28:00Z">
        <w:r w:rsidRPr="00D03B94" w:rsidDel="00D81261">
          <w:rPr>
            <w:rStyle w:val="Hyperlink"/>
            <w:noProof/>
          </w:rPr>
          <w:delText>Figure 130: Phone Call #3 (20 Weeks)</w:delText>
        </w:r>
        <w:r w:rsidDel="00D81261">
          <w:rPr>
            <w:noProof/>
            <w:webHidden/>
          </w:rPr>
          <w:tab/>
          <w:delText>84</w:delText>
        </w:r>
      </w:del>
    </w:p>
    <w:p w14:paraId="3F6F379F" w14:textId="1399BB7C" w:rsidR="00920BEE" w:rsidDel="00D81261" w:rsidRDefault="00920BEE">
      <w:pPr>
        <w:pStyle w:val="TableofFigures"/>
        <w:tabs>
          <w:tab w:val="right" w:leader="dot" w:pos="9350"/>
        </w:tabs>
        <w:rPr>
          <w:del w:id="2666" w:author="Alina Frey" w:date="2017-11-21T08:28:00Z"/>
          <w:rFonts w:asciiTheme="minorHAnsi" w:eastAsiaTheme="minorEastAsia" w:hAnsiTheme="minorHAnsi" w:cstheme="minorBidi"/>
          <w:noProof/>
          <w:color w:val="auto"/>
          <w:sz w:val="22"/>
        </w:rPr>
      </w:pPr>
      <w:del w:id="2667" w:author="Alina Frey" w:date="2017-11-21T08:28:00Z">
        <w:r w:rsidRPr="00D03B94" w:rsidDel="00D81261">
          <w:rPr>
            <w:rStyle w:val="Hyperlink"/>
            <w:noProof/>
          </w:rPr>
          <w:delText>Figure 131: Phone Call #4 (28 Weeks)</w:delText>
        </w:r>
        <w:r w:rsidDel="00D81261">
          <w:rPr>
            <w:noProof/>
            <w:webHidden/>
          </w:rPr>
          <w:tab/>
          <w:delText>85</w:delText>
        </w:r>
      </w:del>
    </w:p>
    <w:p w14:paraId="28B5B378" w14:textId="19FE0C25" w:rsidR="00920BEE" w:rsidDel="00D81261" w:rsidRDefault="00920BEE">
      <w:pPr>
        <w:pStyle w:val="TableofFigures"/>
        <w:tabs>
          <w:tab w:val="right" w:leader="dot" w:pos="9350"/>
        </w:tabs>
        <w:rPr>
          <w:del w:id="2668" w:author="Alina Frey" w:date="2017-11-21T08:28:00Z"/>
          <w:rFonts w:asciiTheme="minorHAnsi" w:eastAsiaTheme="minorEastAsia" w:hAnsiTheme="minorHAnsi" w:cstheme="minorBidi"/>
          <w:noProof/>
          <w:color w:val="auto"/>
          <w:sz w:val="22"/>
        </w:rPr>
      </w:pPr>
      <w:del w:id="2669" w:author="Alina Frey" w:date="2017-11-21T08:28:00Z">
        <w:r w:rsidRPr="00D03B94" w:rsidDel="00D81261">
          <w:rPr>
            <w:rStyle w:val="Hyperlink"/>
            <w:noProof/>
          </w:rPr>
          <w:delText>Figure 132: Phone Call #5 (36 Weeks)</w:delText>
        </w:r>
        <w:r w:rsidDel="00D81261">
          <w:rPr>
            <w:noProof/>
            <w:webHidden/>
          </w:rPr>
          <w:tab/>
          <w:delText>85</w:delText>
        </w:r>
      </w:del>
    </w:p>
    <w:p w14:paraId="5DB2BADD" w14:textId="1DC14ADF" w:rsidR="00920BEE" w:rsidDel="00D81261" w:rsidRDefault="00920BEE">
      <w:pPr>
        <w:pStyle w:val="TableofFigures"/>
        <w:tabs>
          <w:tab w:val="right" w:leader="dot" w:pos="9350"/>
        </w:tabs>
        <w:rPr>
          <w:del w:id="2670" w:author="Alina Frey" w:date="2017-11-21T08:28:00Z"/>
          <w:rFonts w:asciiTheme="minorHAnsi" w:eastAsiaTheme="minorEastAsia" w:hAnsiTheme="minorHAnsi" w:cstheme="minorBidi"/>
          <w:noProof/>
          <w:color w:val="auto"/>
          <w:sz w:val="22"/>
        </w:rPr>
      </w:pPr>
      <w:del w:id="2671" w:author="Alina Frey" w:date="2017-11-21T08:28:00Z">
        <w:r w:rsidRPr="00D03B94" w:rsidDel="00D81261">
          <w:rPr>
            <w:rStyle w:val="Hyperlink"/>
            <w:noProof/>
          </w:rPr>
          <w:delText>Figure 133: Phone Call #6a (41 Weeks, Not Delivered)</w:delText>
        </w:r>
        <w:r w:rsidDel="00D81261">
          <w:rPr>
            <w:noProof/>
            <w:webHidden/>
          </w:rPr>
          <w:tab/>
          <w:delText>86</w:delText>
        </w:r>
      </w:del>
    </w:p>
    <w:p w14:paraId="2CB799F0" w14:textId="7267E4FB" w:rsidR="00920BEE" w:rsidDel="00D81261" w:rsidRDefault="00920BEE">
      <w:pPr>
        <w:pStyle w:val="TableofFigures"/>
        <w:tabs>
          <w:tab w:val="right" w:leader="dot" w:pos="9350"/>
        </w:tabs>
        <w:rPr>
          <w:del w:id="2672" w:author="Alina Frey" w:date="2017-11-21T08:28:00Z"/>
          <w:rFonts w:asciiTheme="minorHAnsi" w:eastAsiaTheme="minorEastAsia" w:hAnsiTheme="minorHAnsi" w:cstheme="minorBidi"/>
          <w:noProof/>
          <w:color w:val="auto"/>
          <w:sz w:val="22"/>
        </w:rPr>
      </w:pPr>
      <w:del w:id="2673" w:author="Alina Frey" w:date="2017-11-21T08:28:00Z">
        <w:r w:rsidRPr="00D03B94" w:rsidDel="00D81261">
          <w:rPr>
            <w:rStyle w:val="Hyperlink"/>
            <w:noProof/>
          </w:rPr>
          <w:delText>Figure 134: Phone Call #6b (41 Weeks, Delivered)</w:delText>
        </w:r>
        <w:r w:rsidDel="00D81261">
          <w:rPr>
            <w:noProof/>
            <w:webHidden/>
          </w:rPr>
          <w:tab/>
          <w:delText>87</w:delText>
        </w:r>
      </w:del>
    </w:p>
    <w:p w14:paraId="1A994403" w14:textId="2CA0B1D8" w:rsidR="00920BEE" w:rsidDel="00D81261" w:rsidRDefault="00920BEE">
      <w:pPr>
        <w:pStyle w:val="TableofFigures"/>
        <w:tabs>
          <w:tab w:val="right" w:leader="dot" w:pos="9350"/>
        </w:tabs>
        <w:rPr>
          <w:del w:id="2674" w:author="Alina Frey" w:date="2017-11-21T08:28:00Z"/>
          <w:rFonts w:asciiTheme="minorHAnsi" w:eastAsiaTheme="minorEastAsia" w:hAnsiTheme="minorHAnsi" w:cstheme="minorBidi"/>
          <w:noProof/>
          <w:color w:val="auto"/>
          <w:sz w:val="22"/>
        </w:rPr>
      </w:pPr>
      <w:del w:id="2675" w:author="Alina Frey" w:date="2017-11-21T08:28:00Z">
        <w:r w:rsidRPr="00D03B94" w:rsidDel="00D81261">
          <w:rPr>
            <w:rStyle w:val="Hyperlink"/>
            <w:noProof/>
          </w:rPr>
          <w:delText>Figure 135: Phone Call #7 (6 Weeks Postpartum)</w:delText>
        </w:r>
        <w:r w:rsidDel="00D81261">
          <w:rPr>
            <w:noProof/>
            <w:webHidden/>
          </w:rPr>
          <w:tab/>
          <w:delText>88</w:delText>
        </w:r>
      </w:del>
    </w:p>
    <w:p w14:paraId="04D2E6EF" w14:textId="39DB18A7" w:rsidR="00920BEE" w:rsidDel="00D81261" w:rsidRDefault="00920BEE">
      <w:pPr>
        <w:pStyle w:val="TableofFigures"/>
        <w:tabs>
          <w:tab w:val="right" w:leader="dot" w:pos="9350"/>
        </w:tabs>
        <w:rPr>
          <w:del w:id="2676" w:author="Alina Frey" w:date="2017-11-21T08:28:00Z"/>
          <w:rFonts w:asciiTheme="minorHAnsi" w:eastAsiaTheme="minorEastAsia" w:hAnsiTheme="minorHAnsi" w:cstheme="minorBidi"/>
          <w:noProof/>
          <w:color w:val="auto"/>
          <w:sz w:val="22"/>
        </w:rPr>
      </w:pPr>
      <w:del w:id="2677" w:author="Alina Frey" w:date="2017-11-21T08:28:00Z">
        <w:r w:rsidRPr="00D03B94" w:rsidDel="00D81261">
          <w:rPr>
            <w:rStyle w:val="Hyperlink"/>
            <w:noProof/>
          </w:rPr>
          <w:delText>Figure 136: Additional Call Note</w:delText>
        </w:r>
        <w:r w:rsidDel="00D81261">
          <w:rPr>
            <w:noProof/>
            <w:webHidden/>
          </w:rPr>
          <w:tab/>
          <w:delText>88</w:delText>
        </w:r>
      </w:del>
    </w:p>
    <w:p w14:paraId="29F20903" w14:textId="6591E5A7" w:rsidR="00920BEE" w:rsidDel="00D81261" w:rsidRDefault="00920BEE">
      <w:pPr>
        <w:pStyle w:val="TableofFigures"/>
        <w:tabs>
          <w:tab w:val="right" w:leader="dot" w:pos="9350"/>
        </w:tabs>
        <w:rPr>
          <w:del w:id="2678" w:author="Alina Frey" w:date="2017-11-21T08:28:00Z"/>
          <w:rFonts w:asciiTheme="minorHAnsi" w:eastAsiaTheme="minorEastAsia" w:hAnsiTheme="minorHAnsi" w:cstheme="minorBidi"/>
          <w:noProof/>
          <w:color w:val="auto"/>
          <w:sz w:val="22"/>
        </w:rPr>
      </w:pPr>
      <w:del w:id="2679" w:author="Alina Frey" w:date="2017-11-21T08:28:00Z">
        <w:r w:rsidRPr="00D03B94" w:rsidDel="00D81261">
          <w:rPr>
            <w:rStyle w:val="Hyperlink"/>
            <w:noProof/>
          </w:rPr>
          <w:delText>Figure 137: Intro Tab 1</w:delText>
        </w:r>
        <w:r w:rsidDel="00D81261">
          <w:rPr>
            <w:noProof/>
            <w:webHidden/>
          </w:rPr>
          <w:tab/>
          <w:delText>89</w:delText>
        </w:r>
      </w:del>
    </w:p>
    <w:p w14:paraId="455075AE" w14:textId="4A365D7E" w:rsidR="00920BEE" w:rsidDel="00D81261" w:rsidRDefault="00920BEE">
      <w:pPr>
        <w:pStyle w:val="TableofFigures"/>
        <w:tabs>
          <w:tab w:val="right" w:leader="dot" w:pos="9350"/>
        </w:tabs>
        <w:rPr>
          <w:del w:id="2680" w:author="Alina Frey" w:date="2017-11-21T08:28:00Z"/>
          <w:rFonts w:asciiTheme="minorHAnsi" w:eastAsiaTheme="minorEastAsia" w:hAnsiTheme="minorHAnsi" w:cstheme="minorBidi"/>
          <w:noProof/>
          <w:color w:val="auto"/>
          <w:sz w:val="22"/>
        </w:rPr>
      </w:pPr>
      <w:del w:id="2681" w:author="Alina Frey" w:date="2017-11-21T08:28:00Z">
        <w:r w:rsidRPr="00D03B94" w:rsidDel="00D81261">
          <w:rPr>
            <w:rStyle w:val="Hyperlink"/>
            <w:noProof/>
          </w:rPr>
          <w:delText>Figure 138: Intro Tab 2</w:delText>
        </w:r>
        <w:r w:rsidDel="00D81261">
          <w:rPr>
            <w:noProof/>
            <w:webHidden/>
          </w:rPr>
          <w:tab/>
          <w:delText>89</w:delText>
        </w:r>
      </w:del>
    </w:p>
    <w:p w14:paraId="3ABF79E4" w14:textId="56FD1633" w:rsidR="00920BEE" w:rsidDel="00D81261" w:rsidRDefault="00920BEE">
      <w:pPr>
        <w:pStyle w:val="TableofFigures"/>
        <w:tabs>
          <w:tab w:val="right" w:leader="dot" w:pos="9350"/>
        </w:tabs>
        <w:rPr>
          <w:del w:id="2682" w:author="Alina Frey" w:date="2017-11-21T08:28:00Z"/>
          <w:rFonts w:asciiTheme="minorHAnsi" w:eastAsiaTheme="minorEastAsia" w:hAnsiTheme="minorHAnsi" w:cstheme="minorBidi"/>
          <w:noProof/>
          <w:color w:val="auto"/>
          <w:sz w:val="22"/>
        </w:rPr>
      </w:pPr>
      <w:del w:id="2683" w:author="Alina Frey" w:date="2017-11-21T08:28:00Z">
        <w:r w:rsidRPr="00D03B94" w:rsidDel="00D81261">
          <w:rPr>
            <w:rStyle w:val="Hyperlink"/>
            <w:noProof/>
          </w:rPr>
          <w:delText>Figure 139: Intro Tab 3-7</w:delText>
        </w:r>
        <w:r w:rsidDel="00D81261">
          <w:rPr>
            <w:noProof/>
            <w:webHidden/>
          </w:rPr>
          <w:tab/>
          <w:delText>89</w:delText>
        </w:r>
      </w:del>
    </w:p>
    <w:p w14:paraId="5EB3E5F6" w14:textId="16D58383" w:rsidR="00920BEE" w:rsidDel="00D81261" w:rsidRDefault="00920BEE">
      <w:pPr>
        <w:pStyle w:val="TableofFigures"/>
        <w:tabs>
          <w:tab w:val="right" w:leader="dot" w:pos="9350"/>
        </w:tabs>
        <w:rPr>
          <w:del w:id="2684" w:author="Alina Frey" w:date="2017-11-21T08:28:00Z"/>
          <w:rFonts w:asciiTheme="minorHAnsi" w:eastAsiaTheme="minorEastAsia" w:hAnsiTheme="minorHAnsi" w:cstheme="minorBidi"/>
          <w:noProof/>
          <w:color w:val="auto"/>
          <w:sz w:val="22"/>
        </w:rPr>
      </w:pPr>
      <w:del w:id="2685" w:author="Alina Frey" w:date="2017-11-21T08:28:00Z">
        <w:r w:rsidRPr="00D03B94" w:rsidDel="00D81261">
          <w:rPr>
            <w:rStyle w:val="Hyperlink"/>
            <w:noProof/>
          </w:rPr>
          <w:delText>Figure 140: Coverage Tab 1</w:delText>
        </w:r>
        <w:r w:rsidDel="00D81261">
          <w:rPr>
            <w:noProof/>
            <w:webHidden/>
          </w:rPr>
          <w:tab/>
          <w:delText>90</w:delText>
        </w:r>
      </w:del>
    </w:p>
    <w:p w14:paraId="3689E8CE" w14:textId="0EA2FDD9" w:rsidR="00920BEE" w:rsidDel="00D81261" w:rsidRDefault="00920BEE">
      <w:pPr>
        <w:pStyle w:val="TableofFigures"/>
        <w:tabs>
          <w:tab w:val="right" w:leader="dot" w:pos="9350"/>
        </w:tabs>
        <w:rPr>
          <w:del w:id="2686" w:author="Alina Frey" w:date="2017-11-21T08:28:00Z"/>
          <w:rFonts w:asciiTheme="minorHAnsi" w:eastAsiaTheme="minorEastAsia" w:hAnsiTheme="minorHAnsi" w:cstheme="minorBidi"/>
          <w:noProof/>
          <w:color w:val="auto"/>
          <w:sz w:val="22"/>
        </w:rPr>
      </w:pPr>
      <w:del w:id="2687" w:author="Alina Frey" w:date="2017-11-21T08:28:00Z">
        <w:r w:rsidRPr="00D03B94" w:rsidDel="00D81261">
          <w:rPr>
            <w:rStyle w:val="Hyperlink"/>
            <w:noProof/>
          </w:rPr>
          <w:delText>Figure 141: Coverage Tab 1 (continued)</w:delText>
        </w:r>
        <w:r w:rsidDel="00D81261">
          <w:rPr>
            <w:noProof/>
            <w:webHidden/>
          </w:rPr>
          <w:tab/>
          <w:delText>91</w:delText>
        </w:r>
      </w:del>
    </w:p>
    <w:p w14:paraId="63B509E4" w14:textId="00AEB49B" w:rsidR="00920BEE" w:rsidDel="00D81261" w:rsidRDefault="00920BEE">
      <w:pPr>
        <w:pStyle w:val="TableofFigures"/>
        <w:tabs>
          <w:tab w:val="right" w:leader="dot" w:pos="9350"/>
        </w:tabs>
        <w:rPr>
          <w:del w:id="2688" w:author="Alina Frey" w:date="2017-11-21T08:28:00Z"/>
          <w:rFonts w:asciiTheme="minorHAnsi" w:eastAsiaTheme="minorEastAsia" w:hAnsiTheme="minorHAnsi" w:cstheme="minorBidi"/>
          <w:noProof/>
          <w:color w:val="auto"/>
          <w:sz w:val="22"/>
        </w:rPr>
      </w:pPr>
      <w:del w:id="2689" w:author="Alina Frey" w:date="2017-11-21T08:28:00Z">
        <w:r w:rsidRPr="00D03B94" w:rsidDel="00D81261">
          <w:rPr>
            <w:rStyle w:val="Hyperlink"/>
            <w:noProof/>
          </w:rPr>
          <w:delText>Figure 142: Coverage Tab 2</w:delText>
        </w:r>
        <w:r w:rsidDel="00D81261">
          <w:rPr>
            <w:noProof/>
            <w:webHidden/>
          </w:rPr>
          <w:tab/>
          <w:delText>92</w:delText>
        </w:r>
      </w:del>
    </w:p>
    <w:p w14:paraId="33494E9D" w14:textId="1CFAFA93" w:rsidR="00920BEE" w:rsidDel="00D81261" w:rsidRDefault="00920BEE">
      <w:pPr>
        <w:pStyle w:val="TableofFigures"/>
        <w:tabs>
          <w:tab w:val="right" w:leader="dot" w:pos="9350"/>
        </w:tabs>
        <w:rPr>
          <w:del w:id="2690" w:author="Alina Frey" w:date="2017-11-21T08:28:00Z"/>
          <w:rFonts w:asciiTheme="minorHAnsi" w:eastAsiaTheme="minorEastAsia" w:hAnsiTheme="minorHAnsi" w:cstheme="minorBidi"/>
          <w:noProof/>
          <w:color w:val="auto"/>
          <w:sz w:val="22"/>
        </w:rPr>
      </w:pPr>
      <w:del w:id="2691" w:author="Alina Frey" w:date="2017-11-21T08:28:00Z">
        <w:r w:rsidRPr="00D03B94" w:rsidDel="00D81261">
          <w:rPr>
            <w:rStyle w:val="Hyperlink"/>
            <w:noProof/>
          </w:rPr>
          <w:delText>Figure 143: Coverage Tab 3</w:delText>
        </w:r>
        <w:r w:rsidDel="00D81261">
          <w:rPr>
            <w:noProof/>
            <w:webHidden/>
          </w:rPr>
          <w:tab/>
          <w:delText>92</w:delText>
        </w:r>
      </w:del>
    </w:p>
    <w:p w14:paraId="1E59AE43" w14:textId="2944AC7F" w:rsidR="00920BEE" w:rsidDel="00D81261" w:rsidRDefault="00920BEE">
      <w:pPr>
        <w:pStyle w:val="TableofFigures"/>
        <w:tabs>
          <w:tab w:val="right" w:leader="dot" w:pos="9350"/>
        </w:tabs>
        <w:rPr>
          <w:del w:id="2692" w:author="Alina Frey" w:date="2017-11-21T08:28:00Z"/>
          <w:rFonts w:asciiTheme="minorHAnsi" w:eastAsiaTheme="minorEastAsia" w:hAnsiTheme="minorHAnsi" w:cstheme="minorBidi"/>
          <w:noProof/>
          <w:color w:val="auto"/>
          <w:sz w:val="22"/>
        </w:rPr>
      </w:pPr>
      <w:del w:id="2693" w:author="Alina Frey" w:date="2017-11-21T08:28:00Z">
        <w:r w:rsidRPr="00D03B94" w:rsidDel="00D81261">
          <w:rPr>
            <w:rStyle w:val="Hyperlink"/>
            <w:noProof/>
          </w:rPr>
          <w:delText>Figure 144: Coverage Tab 4-7</w:delText>
        </w:r>
        <w:r w:rsidDel="00D81261">
          <w:rPr>
            <w:noProof/>
            <w:webHidden/>
          </w:rPr>
          <w:tab/>
          <w:delText>92</w:delText>
        </w:r>
      </w:del>
    </w:p>
    <w:p w14:paraId="717EEFEB" w14:textId="2D37F777" w:rsidR="00920BEE" w:rsidDel="00D81261" w:rsidRDefault="00920BEE">
      <w:pPr>
        <w:pStyle w:val="TableofFigures"/>
        <w:tabs>
          <w:tab w:val="right" w:leader="dot" w:pos="9350"/>
        </w:tabs>
        <w:rPr>
          <w:del w:id="2694" w:author="Alina Frey" w:date="2017-11-21T08:28:00Z"/>
          <w:rFonts w:asciiTheme="minorHAnsi" w:eastAsiaTheme="minorEastAsia" w:hAnsiTheme="minorHAnsi" w:cstheme="minorBidi"/>
          <w:noProof/>
          <w:color w:val="auto"/>
          <w:sz w:val="22"/>
        </w:rPr>
      </w:pPr>
      <w:del w:id="2695" w:author="Alina Frey" w:date="2017-11-21T08:28:00Z">
        <w:r w:rsidRPr="00D03B94" w:rsidDel="00D81261">
          <w:rPr>
            <w:rStyle w:val="Hyperlink"/>
            <w:noProof/>
          </w:rPr>
          <w:delText>Figure 145: Classes Tab 3, 4</w:delText>
        </w:r>
        <w:r w:rsidDel="00D81261">
          <w:rPr>
            <w:noProof/>
            <w:webHidden/>
          </w:rPr>
          <w:tab/>
          <w:delText>93</w:delText>
        </w:r>
      </w:del>
    </w:p>
    <w:p w14:paraId="2DC6F153" w14:textId="761F4F0C" w:rsidR="00920BEE" w:rsidDel="00D81261" w:rsidRDefault="00920BEE">
      <w:pPr>
        <w:pStyle w:val="TableofFigures"/>
        <w:tabs>
          <w:tab w:val="right" w:leader="dot" w:pos="9350"/>
        </w:tabs>
        <w:rPr>
          <w:del w:id="2696" w:author="Alina Frey" w:date="2017-11-21T08:28:00Z"/>
          <w:rFonts w:asciiTheme="minorHAnsi" w:eastAsiaTheme="minorEastAsia" w:hAnsiTheme="minorHAnsi" w:cstheme="minorBidi"/>
          <w:noProof/>
          <w:color w:val="auto"/>
          <w:sz w:val="22"/>
        </w:rPr>
      </w:pPr>
      <w:del w:id="2697" w:author="Alina Frey" w:date="2017-11-21T08:28:00Z">
        <w:r w:rsidRPr="00D03B94" w:rsidDel="00D81261">
          <w:rPr>
            <w:rStyle w:val="Hyperlink"/>
            <w:noProof/>
          </w:rPr>
          <w:delText>Figure 146: Breastfeeding Tab 4</w:delText>
        </w:r>
        <w:r w:rsidDel="00D81261">
          <w:rPr>
            <w:noProof/>
            <w:webHidden/>
          </w:rPr>
          <w:tab/>
          <w:delText>94</w:delText>
        </w:r>
      </w:del>
    </w:p>
    <w:p w14:paraId="4424C6CF" w14:textId="7D2A9D07" w:rsidR="00920BEE" w:rsidDel="00D81261" w:rsidRDefault="00920BEE">
      <w:pPr>
        <w:pStyle w:val="TableofFigures"/>
        <w:tabs>
          <w:tab w:val="right" w:leader="dot" w:pos="9350"/>
        </w:tabs>
        <w:rPr>
          <w:del w:id="2698" w:author="Alina Frey" w:date="2017-11-21T08:28:00Z"/>
          <w:rFonts w:asciiTheme="minorHAnsi" w:eastAsiaTheme="minorEastAsia" w:hAnsiTheme="minorHAnsi" w:cstheme="minorBidi"/>
          <w:noProof/>
          <w:color w:val="auto"/>
          <w:sz w:val="22"/>
        </w:rPr>
      </w:pPr>
      <w:del w:id="2699" w:author="Alina Frey" w:date="2017-11-21T08:28:00Z">
        <w:r w:rsidRPr="00D03B94" w:rsidDel="00D81261">
          <w:rPr>
            <w:rStyle w:val="Hyperlink"/>
            <w:noProof/>
          </w:rPr>
          <w:delText>Figure 147: Breastfeeding Tab 5</w:delText>
        </w:r>
        <w:r w:rsidDel="00D81261">
          <w:rPr>
            <w:noProof/>
            <w:webHidden/>
          </w:rPr>
          <w:tab/>
          <w:delText>95</w:delText>
        </w:r>
      </w:del>
    </w:p>
    <w:p w14:paraId="51EBBBE1" w14:textId="04E63634" w:rsidR="00920BEE" w:rsidDel="00D81261" w:rsidRDefault="00920BEE">
      <w:pPr>
        <w:pStyle w:val="TableofFigures"/>
        <w:tabs>
          <w:tab w:val="right" w:leader="dot" w:pos="9350"/>
        </w:tabs>
        <w:rPr>
          <w:del w:id="2700" w:author="Alina Frey" w:date="2017-11-21T08:28:00Z"/>
          <w:rFonts w:asciiTheme="minorHAnsi" w:eastAsiaTheme="minorEastAsia" w:hAnsiTheme="minorHAnsi" w:cstheme="minorBidi"/>
          <w:noProof/>
          <w:color w:val="auto"/>
          <w:sz w:val="22"/>
        </w:rPr>
      </w:pPr>
      <w:del w:id="2701" w:author="Alina Frey" w:date="2017-11-21T08:28:00Z">
        <w:r w:rsidRPr="00D03B94" w:rsidDel="00D81261">
          <w:rPr>
            <w:rStyle w:val="Hyperlink"/>
            <w:noProof/>
          </w:rPr>
          <w:delText>Figure 148: Breastfeeding Tab 6a</w:delText>
        </w:r>
        <w:r w:rsidDel="00D81261">
          <w:rPr>
            <w:noProof/>
            <w:webHidden/>
          </w:rPr>
          <w:tab/>
          <w:delText>95</w:delText>
        </w:r>
      </w:del>
    </w:p>
    <w:p w14:paraId="5B9387EB" w14:textId="7147B53D" w:rsidR="00920BEE" w:rsidDel="00D81261" w:rsidRDefault="00920BEE">
      <w:pPr>
        <w:pStyle w:val="TableofFigures"/>
        <w:tabs>
          <w:tab w:val="right" w:leader="dot" w:pos="9350"/>
        </w:tabs>
        <w:rPr>
          <w:del w:id="2702" w:author="Alina Frey" w:date="2017-11-21T08:28:00Z"/>
          <w:rFonts w:asciiTheme="minorHAnsi" w:eastAsiaTheme="minorEastAsia" w:hAnsiTheme="minorHAnsi" w:cstheme="minorBidi"/>
          <w:noProof/>
          <w:color w:val="auto"/>
          <w:sz w:val="22"/>
        </w:rPr>
      </w:pPr>
      <w:del w:id="2703" w:author="Alina Frey" w:date="2017-11-21T08:28:00Z">
        <w:r w:rsidRPr="00D03B94" w:rsidDel="00D81261">
          <w:rPr>
            <w:rStyle w:val="Hyperlink"/>
            <w:noProof/>
          </w:rPr>
          <w:delText>Figure 149: Breastfeeding Tab 6b</w:delText>
        </w:r>
        <w:r w:rsidDel="00D81261">
          <w:rPr>
            <w:noProof/>
            <w:webHidden/>
          </w:rPr>
          <w:tab/>
          <w:delText>96</w:delText>
        </w:r>
      </w:del>
    </w:p>
    <w:p w14:paraId="45D232C3" w14:textId="30996688" w:rsidR="00920BEE" w:rsidDel="00D81261" w:rsidRDefault="00920BEE">
      <w:pPr>
        <w:pStyle w:val="TableofFigures"/>
        <w:tabs>
          <w:tab w:val="right" w:leader="dot" w:pos="9350"/>
        </w:tabs>
        <w:rPr>
          <w:del w:id="2704" w:author="Alina Frey" w:date="2017-11-21T08:28:00Z"/>
          <w:rFonts w:asciiTheme="minorHAnsi" w:eastAsiaTheme="minorEastAsia" w:hAnsiTheme="minorHAnsi" w:cstheme="minorBidi"/>
          <w:noProof/>
          <w:color w:val="auto"/>
          <w:sz w:val="22"/>
        </w:rPr>
      </w:pPr>
      <w:del w:id="2705" w:author="Alina Frey" w:date="2017-11-21T08:28:00Z">
        <w:r w:rsidRPr="00D03B94" w:rsidDel="00D81261">
          <w:rPr>
            <w:rStyle w:val="Hyperlink"/>
            <w:noProof/>
          </w:rPr>
          <w:delText>Figure 150: Breastfeeding Tab 7</w:delText>
        </w:r>
        <w:r w:rsidDel="00D81261">
          <w:rPr>
            <w:noProof/>
            <w:webHidden/>
          </w:rPr>
          <w:tab/>
          <w:delText>96</w:delText>
        </w:r>
      </w:del>
    </w:p>
    <w:p w14:paraId="2BF24E5D" w14:textId="3C593DBF" w:rsidR="00920BEE" w:rsidDel="00D81261" w:rsidRDefault="00920BEE">
      <w:pPr>
        <w:pStyle w:val="TableofFigures"/>
        <w:tabs>
          <w:tab w:val="right" w:leader="dot" w:pos="9350"/>
        </w:tabs>
        <w:rPr>
          <w:del w:id="2706" w:author="Alina Frey" w:date="2017-11-21T08:28:00Z"/>
          <w:rFonts w:asciiTheme="minorHAnsi" w:eastAsiaTheme="minorEastAsia" w:hAnsiTheme="minorHAnsi" w:cstheme="minorBidi"/>
          <w:noProof/>
          <w:color w:val="auto"/>
          <w:sz w:val="22"/>
        </w:rPr>
      </w:pPr>
      <w:del w:id="2707" w:author="Alina Frey" w:date="2017-11-21T08:28:00Z">
        <w:r w:rsidRPr="00D03B94" w:rsidDel="00D81261">
          <w:rPr>
            <w:rStyle w:val="Hyperlink"/>
            <w:noProof/>
          </w:rPr>
          <w:delText>Figure 151: WIC Tab 4</w:delText>
        </w:r>
        <w:r w:rsidDel="00D81261">
          <w:rPr>
            <w:noProof/>
            <w:webHidden/>
          </w:rPr>
          <w:tab/>
          <w:delText>96</w:delText>
        </w:r>
      </w:del>
    </w:p>
    <w:p w14:paraId="09B5125E" w14:textId="4215BE79" w:rsidR="00920BEE" w:rsidDel="00D81261" w:rsidRDefault="00920BEE">
      <w:pPr>
        <w:pStyle w:val="TableofFigures"/>
        <w:tabs>
          <w:tab w:val="right" w:leader="dot" w:pos="9350"/>
        </w:tabs>
        <w:rPr>
          <w:del w:id="2708" w:author="Alina Frey" w:date="2017-11-21T08:28:00Z"/>
          <w:rFonts w:asciiTheme="minorHAnsi" w:eastAsiaTheme="minorEastAsia" w:hAnsiTheme="minorHAnsi" w:cstheme="minorBidi"/>
          <w:noProof/>
          <w:color w:val="auto"/>
          <w:sz w:val="22"/>
        </w:rPr>
      </w:pPr>
      <w:del w:id="2709" w:author="Alina Frey" w:date="2017-11-21T08:28:00Z">
        <w:r w:rsidRPr="00D03B94" w:rsidDel="00D81261">
          <w:rPr>
            <w:rStyle w:val="Hyperlink"/>
            <w:noProof/>
          </w:rPr>
          <w:delText>Figure 152: Contraception Tab 4</w:delText>
        </w:r>
        <w:r w:rsidDel="00D81261">
          <w:rPr>
            <w:noProof/>
            <w:webHidden/>
          </w:rPr>
          <w:tab/>
          <w:delText>97</w:delText>
        </w:r>
      </w:del>
    </w:p>
    <w:p w14:paraId="028E45B1" w14:textId="327A8E6D" w:rsidR="00920BEE" w:rsidDel="00D81261" w:rsidRDefault="00920BEE">
      <w:pPr>
        <w:pStyle w:val="TableofFigures"/>
        <w:tabs>
          <w:tab w:val="right" w:leader="dot" w:pos="9350"/>
        </w:tabs>
        <w:rPr>
          <w:del w:id="2710" w:author="Alina Frey" w:date="2017-11-21T08:28:00Z"/>
          <w:rFonts w:asciiTheme="minorHAnsi" w:eastAsiaTheme="minorEastAsia" w:hAnsiTheme="minorHAnsi" w:cstheme="minorBidi"/>
          <w:noProof/>
          <w:color w:val="auto"/>
          <w:sz w:val="22"/>
        </w:rPr>
      </w:pPr>
      <w:del w:id="2711" w:author="Alina Frey" w:date="2017-11-21T08:28:00Z">
        <w:r w:rsidRPr="00D03B94" w:rsidDel="00D81261">
          <w:rPr>
            <w:rStyle w:val="Hyperlink"/>
            <w:noProof/>
          </w:rPr>
          <w:delText>Figure 153: Contraception Tab 5</w:delText>
        </w:r>
        <w:r w:rsidDel="00D81261">
          <w:rPr>
            <w:noProof/>
            <w:webHidden/>
          </w:rPr>
          <w:tab/>
          <w:delText>97</w:delText>
        </w:r>
      </w:del>
    </w:p>
    <w:p w14:paraId="27144ADA" w14:textId="14F2FB70" w:rsidR="00920BEE" w:rsidDel="00D81261" w:rsidRDefault="00920BEE">
      <w:pPr>
        <w:pStyle w:val="TableofFigures"/>
        <w:tabs>
          <w:tab w:val="right" w:leader="dot" w:pos="9350"/>
        </w:tabs>
        <w:rPr>
          <w:del w:id="2712" w:author="Alina Frey" w:date="2017-11-21T08:28:00Z"/>
          <w:rFonts w:asciiTheme="minorHAnsi" w:eastAsiaTheme="minorEastAsia" w:hAnsiTheme="minorHAnsi" w:cstheme="minorBidi"/>
          <w:noProof/>
          <w:color w:val="auto"/>
          <w:sz w:val="22"/>
        </w:rPr>
      </w:pPr>
      <w:del w:id="2713" w:author="Alina Frey" w:date="2017-11-21T08:28:00Z">
        <w:r w:rsidRPr="00D03B94" w:rsidDel="00D81261">
          <w:rPr>
            <w:rStyle w:val="Hyperlink"/>
            <w:noProof/>
          </w:rPr>
          <w:delText>Figure 154: Contraception Tab 6b</w:delText>
        </w:r>
        <w:r w:rsidDel="00D81261">
          <w:rPr>
            <w:noProof/>
            <w:webHidden/>
          </w:rPr>
          <w:tab/>
          <w:delText>97</w:delText>
        </w:r>
      </w:del>
    </w:p>
    <w:p w14:paraId="508865D6" w14:textId="082BA178" w:rsidR="00920BEE" w:rsidDel="00D81261" w:rsidRDefault="00920BEE">
      <w:pPr>
        <w:pStyle w:val="TableofFigures"/>
        <w:tabs>
          <w:tab w:val="right" w:leader="dot" w:pos="9350"/>
        </w:tabs>
        <w:rPr>
          <w:del w:id="2714" w:author="Alina Frey" w:date="2017-11-21T08:28:00Z"/>
          <w:rFonts w:asciiTheme="minorHAnsi" w:eastAsiaTheme="minorEastAsia" w:hAnsiTheme="minorHAnsi" w:cstheme="minorBidi"/>
          <w:noProof/>
          <w:color w:val="auto"/>
          <w:sz w:val="22"/>
        </w:rPr>
      </w:pPr>
      <w:del w:id="2715" w:author="Alina Frey" w:date="2017-11-21T08:28:00Z">
        <w:r w:rsidRPr="00D03B94" w:rsidDel="00D81261">
          <w:rPr>
            <w:rStyle w:val="Hyperlink"/>
            <w:noProof/>
          </w:rPr>
          <w:delText>Figure 155: Health Tab 1-6a, 7</w:delText>
        </w:r>
        <w:r w:rsidDel="00D81261">
          <w:rPr>
            <w:noProof/>
            <w:webHidden/>
          </w:rPr>
          <w:tab/>
          <w:delText>98</w:delText>
        </w:r>
      </w:del>
    </w:p>
    <w:p w14:paraId="1BB7AF04" w14:textId="5269309A" w:rsidR="00920BEE" w:rsidDel="00D81261" w:rsidRDefault="00920BEE">
      <w:pPr>
        <w:pStyle w:val="TableofFigures"/>
        <w:tabs>
          <w:tab w:val="right" w:leader="dot" w:pos="9350"/>
        </w:tabs>
        <w:rPr>
          <w:del w:id="2716" w:author="Alina Frey" w:date="2017-11-21T08:28:00Z"/>
          <w:rFonts w:asciiTheme="minorHAnsi" w:eastAsiaTheme="minorEastAsia" w:hAnsiTheme="minorHAnsi" w:cstheme="minorBidi"/>
          <w:noProof/>
          <w:color w:val="auto"/>
          <w:sz w:val="22"/>
        </w:rPr>
      </w:pPr>
      <w:del w:id="2717" w:author="Alina Frey" w:date="2017-11-21T08:28:00Z">
        <w:r w:rsidRPr="00D03B94" w:rsidDel="00D81261">
          <w:rPr>
            <w:rStyle w:val="Hyperlink"/>
            <w:noProof/>
          </w:rPr>
          <w:delText>Figure 156: Health Tab 6b</w:delText>
        </w:r>
        <w:r w:rsidDel="00D81261">
          <w:rPr>
            <w:noProof/>
            <w:webHidden/>
          </w:rPr>
          <w:tab/>
          <w:delText>99</w:delText>
        </w:r>
      </w:del>
    </w:p>
    <w:p w14:paraId="70C1F1FC" w14:textId="4ADC322C" w:rsidR="00920BEE" w:rsidDel="00D81261" w:rsidRDefault="00920BEE">
      <w:pPr>
        <w:pStyle w:val="TableofFigures"/>
        <w:tabs>
          <w:tab w:val="right" w:leader="dot" w:pos="9350"/>
        </w:tabs>
        <w:rPr>
          <w:del w:id="2718" w:author="Alina Frey" w:date="2017-11-21T08:28:00Z"/>
          <w:rFonts w:asciiTheme="minorHAnsi" w:eastAsiaTheme="minorEastAsia" w:hAnsiTheme="minorHAnsi" w:cstheme="minorBidi"/>
          <w:noProof/>
          <w:color w:val="auto"/>
          <w:sz w:val="22"/>
        </w:rPr>
      </w:pPr>
      <w:del w:id="2719" w:author="Alina Frey" w:date="2017-11-21T08:28:00Z">
        <w:r w:rsidRPr="00D03B94" w:rsidDel="00D81261">
          <w:rPr>
            <w:rStyle w:val="Hyperlink"/>
            <w:noProof/>
          </w:rPr>
          <w:delText>Figure 157: Smoking Tab 1</w:delText>
        </w:r>
        <w:r w:rsidDel="00D81261">
          <w:rPr>
            <w:noProof/>
            <w:webHidden/>
          </w:rPr>
          <w:tab/>
          <w:delText>100</w:delText>
        </w:r>
      </w:del>
    </w:p>
    <w:p w14:paraId="5B6D3FF7" w14:textId="042111E6" w:rsidR="00920BEE" w:rsidDel="00D81261" w:rsidRDefault="00920BEE">
      <w:pPr>
        <w:pStyle w:val="TableofFigures"/>
        <w:tabs>
          <w:tab w:val="right" w:leader="dot" w:pos="9350"/>
        </w:tabs>
        <w:rPr>
          <w:del w:id="2720" w:author="Alina Frey" w:date="2017-11-21T08:28:00Z"/>
          <w:rFonts w:asciiTheme="minorHAnsi" w:eastAsiaTheme="minorEastAsia" w:hAnsiTheme="minorHAnsi" w:cstheme="minorBidi"/>
          <w:noProof/>
          <w:color w:val="auto"/>
          <w:sz w:val="22"/>
        </w:rPr>
      </w:pPr>
      <w:del w:id="2721" w:author="Alina Frey" w:date="2017-11-21T08:28:00Z">
        <w:r w:rsidRPr="00D03B94" w:rsidDel="00D81261">
          <w:rPr>
            <w:rStyle w:val="Hyperlink"/>
            <w:noProof/>
          </w:rPr>
          <w:delText>Figure 158: Smoking Tab 2, 3</w:delText>
        </w:r>
        <w:r w:rsidDel="00D81261">
          <w:rPr>
            <w:noProof/>
            <w:webHidden/>
          </w:rPr>
          <w:tab/>
          <w:delText>100</w:delText>
        </w:r>
      </w:del>
    </w:p>
    <w:p w14:paraId="093BC478" w14:textId="7CFC6ADC" w:rsidR="00920BEE" w:rsidDel="00D81261" w:rsidRDefault="00920BEE">
      <w:pPr>
        <w:pStyle w:val="TableofFigures"/>
        <w:tabs>
          <w:tab w:val="right" w:leader="dot" w:pos="9350"/>
        </w:tabs>
        <w:rPr>
          <w:del w:id="2722" w:author="Alina Frey" w:date="2017-11-21T08:28:00Z"/>
          <w:rFonts w:asciiTheme="minorHAnsi" w:eastAsiaTheme="minorEastAsia" w:hAnsiTheme="minorHAnsi" w:cstheme="minorBidi"/>
          <w:noProof/>
          <w:color w:val="auto"/>
          <w:sz w:val="22"/>
        </w:rPr>
      </w:pPr>
      <w:del w:id="2723" w:author="Alina Frey" w:date="2017-11-21T08:28:00Z">
        <w:r w:rsidRPr="00D03B94" w:rsidDel="00D81261">
          <w:rPr>
            <w:rStyle w:val="Hyperlink"/>
            <w:noProof/>
          </w:rPr>
          <w:delText>Figure 159: Alcohol Tab</w:delText>
        </w:r>
        <w:r w:rsidDel="00D81261">
          <w:rPr>
            <w:noProof/>
            <w:webHidden/>
          </w:rPr>
          <w:tab/>
          <w:delText>101</w:delText>
        </w:r>
      </w:del>
    </w:p>
    <w:p w14:paraId="54ECEBFC" w14:textId="501A63E7" w:rsidR="00920BEE" w:rsidDel="00D81261" w:rsidRDefault="00920BEE">
      <w:pPr>
        <w:pStyle w:val="TableofFigures"/>
        <w:tabs>
          <w:tab w:val="right" w:leader="dot" w:pos="9350"/>
        </w:tabs>
        <w:rPr>
          <w:del w:id="2724" w:author="Alina Frey" w:date="2017-11-21T08:28:00Z"/>
          <w:rFonts w:asciiTheme="minorHAnsi" w:eastAsiaTheme="minorEastAsia" w:hAnsiTheme="minorHAnsi" w:cstheme="minorBidi"/>
          <w:noProof/>
          <w:color w:val="auto"/>
          <w:sz w:val="22"/>
        </w:rPr>
      </w:pPr>
      <w:del w:id="2725" w:author="Alina Frey" w:date="2017-11-21T08:28:00Z">
        <w:r w:rsidRPr="00D03B94" w:rsidDel="00D81261">
          <w:rPr>
            <w:rStyle w:val="Hyperlink"/>
            <w:noProof/>
          </w:rPr>
          <w:delText>Figure 160: Depression Tab 1, 3-7</w:delText>
        </w:r>
        <w:r w:rsidDel="00D81261">
          <w:rPr>
            <w:noProof/>
            <w:webHidden/>
          </w:rPr>
          <w:tab/>
          <w:delText>101</w:delText>
        </w:r>
      </w:del>
    </w:p>
    <w:p w14:paraId="20260BD3" w14:textId="7C7CF1A2" w:rsidR="00920BEE" w:rsidDel="00D81261" w:rsidRDefault="00920BEE">
      <w:pPr>
        <w:pStyle w:val="TableofFigures"/>
        <w:tabs>
          <w:tab w:val="right" w:leader="dot" w:pos="9350"/>
        </w:tabs>
        <w:rPr>
          <w:del w:id="2726" w:author="Alina Frey" w:date="2017-11-21T08:28:00Z"/>
          <w:rFonts w:asciiTheme="minorHAnsi" w:eastAsiaTheme="minorEastAsia" w:hAnsiTheme="minorHAnsi" w:cstheme="minorBidi"/>
          <w:noProof/>
          <w:color w:val="auto"/>
          <w:sz w:val="22"/>
        </w:rPr>
      </w:pPr>
      <w:del w:id="2727" w:author="Alina Frey" w:date="2017-11-21T08:28:00Z">
        <w:r w:rsidRPr="00D03B94" w:rsidDel="00D81261">
          <w:rPr>
            <w:rStyle w:val="Hyperlink"/>
            <w:noProof/>
          </w:rPr>
          <w:delText>Figure 161: IPV Tab 1, 3, 5, 6b</w:delText>
        </w:r>
        <w:r w:rsidDel="00D81261">
          <w:rPr>
            <w:noProof/>
            <w:webHidden/>
          </w:rPr>
          <w:tab/>
          <w:delText>102</w:delText>
        </w:r>
      </w:del>
    </w:p>
    <w:p w14:paraId="6EA058FE" w14:textId="41550AC7" w:rsidR="00920BEE" w:rsidDel="00D81261" w:rsidRDefault="00920BEE">
      <w:pPr>
        <w:pStyle w:val="TableofFigures"/>
        <w:tabs>
          <w:tab w:val="right" w:leader="dot" w:pos="9350"/>
        </w:tabs>
        <w:rPr>
          <w:del w:id="2728" w:author="Alina Frey" w:date="2017-11-21T08:28:00Z"/>
          <w:rFonts w:asciiTheme="minorHAnsi" w:eastAsiaTheme="minorEastAsia" w:hAnsiTheme="minorHAnsi" w:cstheme="minorBidi"/>
          <w:noProof/>
          <w:color w:val="auto"/>
          <w:sz w:val="22"/>
        </w:rPr>
      </w:pPr>
      <w:del w:id="2729" w:author="Alina Frey" w:date="2017-11-21T08:28:00Z">
        <w:r w:rsidRPr="00D03B94" w:rsidDel="00D81261">
          <w:rPr>
            <w:rStyle w:val="Hyperlink"/>
            <w:noProof/>
          </w:rPr>
          <w:delText>Figure 162: PP Visit Tab 6b, 7</w:delText>
        </w:r>
        <w:r w:rsidDel="00D81261">
          <w:rPr>
            <w:noProof/>
            <w:webHidden/>
          </w:rPr>
          <w:tab/>
          <w:delText>102</w:delText>
        </w:r>
      </w:del>
    </w:p>
    <w:p w14:paraId="18830315" w14:textId="5C0F0967" w:rsidR="00920BEE" w:rsidDel="00D81261" w:rsidRDefault="00920BEE">
      <w:pPr>
        <w:pStyle w:val="TableofFigures"/>
        <w:tabs>
          <w:tab w:val="right" w:leader="dot" w:pos="9350"/>
        </w:tabs>
        <w:rPr>
          <w:del w:id="2730" w:author="Alina Frey" w:date="2017-11-21T08:28:00Z"/>
          <w:rFonts w:asciiTheme="minorHAnsi" w:eastAsiaTheme="minorEastAsia" w:hAnsiTheme="minorHAnsi" w:cstheme="minorBidi"/>
          <w:noProof/>
          <w:color w:val="auto"/>
          <w:sz w:val="22"/>
        </w:rPr>
      </w:pPr>
      <w:del w:id="2731" w:author="Alina Frey" w:date="2017-11-21T08:28:00Z">
        <w:r w:rsidRPr="00D03B94" w:rsidDel="00D81261">
          <w:rPr>
            <w:rStyle w:val="Hyperlink"/>
            <w:noProof/>
          </w:rPr>
          <w:delText>Figure 163: VA Primary Tab 7</w:delText>
        </w:r>
        <w:r w:rsidDel="00D81261">
          <w:rPr>
            <w:noProof/>
            <w:webHidden/>
          </w:rPr>
          <w:tab/>
          <w:delText>103</w:delText>
        </w:r>
      </w:del>
    </w:p>
    <w:p w14:paraId="751A0B60" w14:textId="5CB620F2" w:rsidR="00920BEE" w:rsidDel="00D81261" w:rsidRDefault="00920BEE">
      <w:pPr>
        <w:pStyle w:val="TableofFigures"/>
        <w:tabs>
          <w:tab w:val="right" w:leader="dot" w:pos="9350"/>
        </w:tabs>
        <w:rPr>
          <w:del w:id="2732" w:author="Alina Frey" w:date="2017-11-21T08:28:00Z"/>
          <w:rFonts w:asciiTheme="minorHAnsi" w:eastAsiaTheme="minorEastAsia" w:hAnsiTheme="minorHAnsi" w:cstheme="minorBidi"/>
          <w:noProof/>
          <w:color w:val="auto"/>
          <w:sz w:val="22"/>
        </w:rPr>
      </w:pPr>
      <w:del w:id="2733" w:author="Alina Frey" w:date="2017-11-21T08:28:00Z">
        <w:r w:rsidRPr="00D03B94" w:rsidDel="00D81261">
          <w:rPr>
            <w:rStyle w:val="Hyperlink"/>
            <w:noProof/>
          </w:rPr>
          <w:delText>Figure 164: End Tab</w:delText>
        </w:r>
        <w:r w:rsidDel="00D81261">
          <w:rPr>
            <w:noProof/>
            <w:webHidden/>
          </w:rPr>
          <w:tab/>
          <w:delText>104</w:delText>
        </w:r>
      </w:del>
    </w:p>
    <w:p w14:paraId="03335E69" w14:textId="620367E5" w:rsidR="00920BEE" w:rsidDel="00D81261" w:rsidRDefault="00920BEE">
      <w:pPr>
        <w:pStyle w:val="TableofFigures"/>
        <w:tabs>
          <w:tab w:val="right" w:leader="dot" w:pos="9350"/>
        </w:tabs>
        <w:rPr>
          <w:del w:id="2734" w:author="Alina Frey" w:date="2017-11-21T08:28:00Z"/>
          <w:rFonts w:asciiTheme="minorHAnsi" w:eastAsiaTheme="minorEastAsia" w:hAnsiTheme="minorHAnsi" w:cstheme="minorBidi"/>
          <w:noProof/>
          <w:color w:val="auto"/>
          <w:sz w:val="22"/>
        </w:rPr>
      </w:pPr>
      <w:del w:id="2735" w:author="Alina Frey" w:date="2017-11-21T08:28:00Z">
        <w:r w:rsidRPr="00D03B94" w:rsidDel="00D81261">
          <w:rPr>
            <w:rStyle w:val="Hyperlink"/>
            <w:noProof/>
          </w:rPr>
          <w:delText>Figure 165: Patient Education Items</w:delText>
        </w:r>
        <w:r w:rsidDel="00D81261">
          <w:rPr>
            <w:noProof/>
            <w:webHidden/>
          </w:rPr>
          <w:tab/>
          <w:delText>105</w:delText>
        </w:r>
      </w:del>
    </w:p>
    <w:p w14:paraId="64B9916C" w14:textId="1FCA2099" w:rsidR="00920BEE" w:rsidDel="00D81261" w:rsidRDefault="00920BEE">
      <w:pPr>
        <w:pStyle w:val="TableofFigures"/>
        <w:tabs>
          <w:tab w:val="right" w:leader="dot" w:pos="9350"/>
        </w:tabs>
        <w:rPr>
          <w:del w:id="2736" w:author="Alina Frey" w:date="2017-11-21T08:28:00Z"/>
          <w:rFonts w:asciiTheme="minorHAnsi" w:eastAsiaTheme="minorEastAsia" w:hAnsiTheme="minorHAnsi" w:cstheme="minorBidi"/>
          <w:noProof/>
          <w:color w:val="auto"/>
          <w:sz w:val="22"/>
        </w:rPr>
      </w:pPr>
      <w:del w:id="2737" w:author="Alina Frey" w:date="2017-11-21T08:28:00Z">
        <w:r w:rsidRPr="00D03B94" w:rsidDel="00D81261">
          <w:rPr>
            <w:rStyle w:val="Hyperlink"/>
            <w:noProof/>
          </w:rPr>
          <w:delText>Figure 166: Education Items Filter</w:delText>
        </w:r>
        <w:r w:rsidDel="00D81261">
          <w:rPr>
            <w:noProof/>
            <w:webHidden/>
          </w:rPr>
          <w:tab/>
          <w:delText>105</w:delText>
        </w:r>
      </w:del>
    </w:p>
    <w:p w14:paraId="3E0CCDAE" w14:textId="4DA8CF67" w:rsidR="00920BEE" w:rsidDel="00D81261" w:rsidRDefault="00920BEE">
      <w:pPr>
        <w:pStyle w:val="TableofFigures"/>
        <w:tabs>
          <w:tab w:val="right" w:leader="dot" w:pos="9350"/>
        </w:tabs>
        <w:rPr>
          <w:del w:id="2738" w:author="Alina Frey" w:date="2017-11-21T08:28:00Z"/>
          <w:rFonts w:asciiTheme="minorHAnsi" w:eastAsiaTheme="minorEastAsia" w:hAnsiTheme="minorHAnsi" w:cstheme="minorBidi"/>
          <w:noProof/>
          <w:color w:val="auto"/>
          <w:sz w:val="22"/>
        </w:rPr>
      </w:pPr>
      <w:del w:id="2739" w:author="Alina Frey" w:date="2017-11-21T08:28:00Z">
        <w:r w:rsidRPr="00D03B94" w:rsidDel="00D81261">
          <w:rPr>
            <w:rStyle w:val="Hyperlink"/>
            <w:noProof/>
          </w:rPr>
          <w:delText>Figure 167: View Details of Completed Task</w:delText>
        </w:r>
        <w:r w:rsidDel="00D81261">
          <w:rPr>
            <w:noProof/>
            <w:webHidden/>
          </w:rPr>
          <w:tab/>
          <w:delText>106</w:delText>
        </w:r>
      </w:del>
    </w:p>
    <w:p w14:paraId="0C3B56D8" w14:textId="23F28851" w:rsidR="00920BEE" w:rsidDel="00D81261" w:rsidRDefault="00920BEE">
      <w:pPr>
        <w:pStyle w:val="TableofFigures"/>
        <w:tabs>
          <w:tab w:val="right" w:leader="dot" w:pos="9350"/>
        </w:tabs>
        <w:rPr>
          <w:del w:id="2740" w:author="Alina Frey" w:date="2017-11-21T08:28:00Z"/>
          <w:rFonts w:asciiTheme="minorHAnsi" w:eastAsiaTheme="minorEastAsia" w:hAnsiTheme="minorHAnsi" w:cstheme="minorBidi"/>
          <w:noProof/>
          <w:color w:val="auto"/>
          <w:sz w:val="22"/>
        </w:rPr>
      </w:pPr>
      <w:del w:id="2741" w:author="Alina Frey" w:date="2017-11-21T08:28:00Z">
        <w:r w:rsidRPr="00D03B94" w:rsidDel="00D81261">
          <w:rPr>
            <w:rStyle w:val="Hyperlink"/>
            <w:noProof/>
          </w:rPr>
          <w:delText>Figure 168: Add Education Items to patient's Education</w:delText>
        </w:r>
        <w:r w:rsidDel="00D81261">
          <w:rPr>
            <w:noProof/>
            <w:webHidden/>
          </w:rPr>
          <w:tab/>
          <w:delText>107</w:delText>
        </w:r>
      </w:del>
    </w:p>
    <w:p w14:paraId="5B7F4CA5" w14:textId="69CA7E1F" w:rsidR="00920BEE" w:rsidDel="00D81261" w:rsidRDefault="00920BEE">
      <w:pPr>
        <w:pStyle w:val="TableofFigures"/>
        <w:tabs>
          <w:tab w:val="right" w:leader="dot" w:pos="9350"/>
        </w:tabs>
        <w:rPr>
          <w:del w:id="2742" w:author="Alina Frey" w:date="2017-11-21T08:28:00Z"/>
          <w:rFonts w:asciiTheme="minorHAnsi" w:eastAsiaTheme="minorEastAsia" w:hAnsiTheme="minorHAnsi" w:cstheme="minorBidi"/>
          <w:noProof/>
          <w:color w:val="auto"/>
          <w:sz w:val="22"/>
        </w:rPr>
      </w:pPr>
      <w:del w:id="2743" w:author="Alina Frey" w:date="2017-11-21T08:28:00Z">
        <w:r w:rsidRPr="00D03B94" w:rsidDel="00D81261">
          <w:rPr>
            <w:rStyle w:val="Hyperlink"/>
            <w:noProof/>
          </w:rPr>
          <w:delText>Figure 169: Add New Patient Education Item</w:delText>
        </w:r>
        <w:r w:rsidDel="00D81261">
          <w:rPr>
            <w:noProof/>
            <w:webHidden/>
          </w:rPr>
          <w:tab/>
          <w:delText>108</w:delText>
        </w:r>
      </w:del>
    </w:p>
    <w:p w14:paraId="3DAC4E47" w14:textId="751FD404" w:rsidR="00920BEE" w:rsidDel="00D81261" w:rsidRDefault="00920BEE">
      <w:pPr>
        <w:pStyle w:val="TableofFigures"/>
        <w:tabs>
          <w:tab w:val="right" w:leader="dot" w:pos="9350"/>
        </w:tabs>
        <w:rPr>
          <w:del w:id="2744" w:author="Alina Frey" w:date="2017-11-21T08:28:00Z"/>
          <w:rFonts w:asciiTheme="minorHAnsi" w:eastAsiaTheme="minorEastAsia" w:hAnsiTheme="minorHAnsi" w:cstheme="minorBidi"/>
          <w:noProof/>
          <w:color w:val="auto"/>
          <w:sz w:val="22"/>
        </w:rPr>
      </w:pPr>
      <w:del w:id="2745" w:author="Alina Frey" w:date="2017-11-21T08:28:00Z">
        <w:r w:rsidRPr="00D03B94" w:rsidDel="00D81261">
          <w:rPr>
            <w:rStyle w:val="Hyperlink"/>
            <w:noProof/>
          </w:rPr>
          <w:delText>Figure 170: Dashboard Notes</w:delText>
        </w:r>
        <w:r w:rsidDel="00D81261">
          <w:rPr>
            <w:noProof/>
            <w:webHidden/>
          </w:rPr>
          <w:tab/>
          <w:delText>109</w:delText>
        </w:r>
      </w:del>
    </w:p>
    <w:p w14:paraId="1643C8B2" w14:textId="4E04D7C2" w:rsidR="00920BEE" w:rsidDel="00D81261" w:rsidRDefault="00920BEE">
      <w:pPr>
        <w:pStyle w:val="TableofFigures"/>
        <w:tabs>
          <w:tab w:val="right" w:leader="dot" w:pos="9350"/>
        </w:tabs>
        <w:rPr>
          <w:del w:id="2746" w:author="Alina Frey" w:date="2017-11-21T08:28:00Z"/>
          <w:rFonts w:asciiTheme="minorHAnsi" w:eastAsiaTheme="minorEastAsia" w:hAnsiTheme="minorHAnsi" w:cstheme="minorBidi"/>
          <w:noProof/>
          <w:color w:val="auto"/>
          <w:sz w:val="22"/>
        </w:rPr>
      </w:pPr>
      <w:del w:id="2747" w:author="Alina Frey" w:date="2017-11-21T08:28:00Z">
        <w:r w:rsidRPr="00D03B94" w:rsidDel="00D81261">
          <w:rPr>
            <w:rStyle w:val="Hyperlink"/>
            <w:noProof/>
          </w:rPr>
          <w:delText>Figure 171: Action options on a note</w:delText>
        </w:r>
        <w:r w:rsidDel="00D81261">
          <w:rPr>
            <w:noProof/>
            <w:webHidden/>
          </w:rPr>
          <w:tab/>
          <w:delText>110</w:delText>
        </w:r>
      </w:del>
    </w:p>
    <w:p w14:paraId="41771268" w14:textId="02ED691E" w:rsidR="00920BEE" w:rsidDel="00D81261" w:rsidRDefault="00920BEE">
      <w:pPr>
        <w:pStyle w:val="TableofFigures"/>
        <w:tabs>
          <w:tab w:val="right" w:leader="dot" w:pos="9350"/>
        </w:tabs>
        <w:rPr>
          <w:del w:id="2748" w:author="Alina Frey" w:date="2017-11-21T08:28:00Z"/>
          <w:rFonts w:asciiTheme="minorHAnsi" w:eastAsiaTheme="minorEastAsia" w:hAnsiTheme="minorHAnsi" w:cstheme="minorBidi"/>
          <w:noProof/>
          <w:color w:val="auto"/>
          <w:sz w:val="22"/>
        </w:rPr>
      </w:pPr>
      <w:del w:id="2749" w:author="Alina Frey" w:date="2017-11-21T08:28:00Z">
        <w:r w:rsidRPr="00D03B94" w:rsidDel="00D81261">
          <w:rPr>
            <w:rStyle w:val="Hyperlink"/>
            <w:noProof/>
          </w:rPr>
          <w:delText>Figure 172: Edit Dashboard Note</w:delText>
        </w:r>
        <w:r w:rsidDel="00D81261">
          <w:rPr>
            <w:noProof/>
            <w:webHidden/>
          </w:rPr>
          <w:tab/>
          <w:delText>110</w:delText>
        </w:r>
      </w:del>
    </w:p>
    <w:p w14:paraId="1009ED09" w14:textId="5442C2D5" w:rsidR="00920BEE" w:rsidDel="00D81261" w:rsidRDefault="00920BEE">
      <w:pPr>
        <w:pStyle w:val="TableofFigures"/>
        <w:tabs>
          <w:tab w:val="right" w:leader="dot" w:pos="9350"/>
        </w:tabs>
        <w:rPr>
          <w:del w:id="2750" w:author="Alina Frey" w:date="2017-11-21T08:28:00Z"/>
          <w:rFonts w:asciiTheme="minorHAnsi" w:eastAsiaTheme="minorEastAsia" w:hAnsiTheme="minorHAnsi" w:cstheme="minorBidi"/>
          <w:noProof/>
          <w:color w:val="auto"/>
          <w:sz w:val="22"/>
        </w:rPr>
      </w:pPr>
      <w:del w:id="2751" w:author="Alina Frey" w:date="2017-11-21T08:28:00Z">
        <w:r w:rsidRPr="00D03B94" w:rsidDel="00D81261">
          <w:rPr>
            <w:rStyle w:val="Hyperlink"/>
            <w:noProof/>
          </w:rPr>
          <w:delText>Figure 173: Sign Dashboard Note</w:delText>
        </w:r>
        <w:r w:rsidDel="00D81261">
          <w:rPr>
            <w:noProof/>
            <w:webHidden/>
          </w:rPr>
          <w:tab/>
          <w:delText>111</w:delText>
        </w:r>
      </w:del>
    </w:p>
    <w:p w14:paraId="67D73028" w14:textId="464DF92F" w:rsidR="00920BEE" w:rsidDel="00D81261" w:rsidRDefault="00920BEE">
      <w:pPr>
        <w:pStyle w:val="TableofFigures"/>
        <w:tabs>
          <w:tab w:val="right" w:leader="dot" w:pos="9350"/>
        </w:tabs>
        <w:rPr>
          <w:del w:id="2752" w:author="Alina Frey" w:date="2017-11-21T08:28:00Z"/>
          <w:rFonts w:asciiTheme="minorHAnsi" w:eastAsiaTheme="minorEastAsia" w:hAnsiTheme="minorHAnsi" w:cstheme="minorBidi"/>
          <w:noProof/>
          <w:color w:val="auto"/>
          <w:sz w:val="22"/>
        </w:rPr>
      </w:pPr>
      <w:del w:id="2753" w:author="Alina Frey" w:date="2017-11-21T08:28:00Z">
        <w:r w:rsidRPr="00D03B94" w:rsidDel="00D81261">
          <w:rPr>
            <w:rStyle w:val="Hyperlink"/>
            <w:noProof/>
          </w:rPr>
          <w:delText>Figure 174: Updated Signed Status</w:delText>
        </w:r>
        <w:r w:rsidDel="00D81261">
          <w:rPr>
            <w:noProof/>
            <w:webHidden/>
          </w:rPr>
          <w:tab/>
          <w:delText>111</w:delText>
        </w:r>
      </w:del>
    </w:p>
    <w:p w14:paraId="455F7015" w14:textId="6DC05279" w:rsidR="00920BEE" w:rsidDel="00D81261" w:rsidRDefault="00920BEE">
      <w:pPr>
        <w:pStyle w:val="TableofFigures"/>
        <w:tabs>
          <w:tab w:val="right" w:leader="dot" w:pos="9350"/>
        </w:tabs>
        <w:rPr>
          <w:del w:id="2754" w:author="Alina Frey" w:date="2017-11-21T08:28:00Z"/>
          <w:rFonts w:asciiTheme="minorHAnsi" w:eastAsiaTheme="minorEastAsia" w:hAnsiTheme="minorHAnsi" w:cstheme="minorBidi"/>
          <w:noProof/>
          <w:color w:val="auto"/>
          <w:sz w:val="22"/>
        </w:rPr>
      </w:pPr>
      <w:del w:id="2755" w:author="Alina Frey" w:date="2017-11-21T08:28:00Z">
        <w:r w:rsidRPr="00D03B94" w:rsidDel="00D81261">
          <w:rPr>
            <w:rStyle w:val="Hyperlink"/>
            <w:noProof/>
          </w:rPr>
          <w:delText>Figure 175: Create Addendum</w:delText>
        </w:r>
        <w:r w:rsidDel="00D81261">
          <w:rPr>
            <w:noProof/>
            <w:webHidden/>
          </w:rPr>
          <w:tab/>
          <w:delText>111</w:delText>
        </w:r>
      </w:del>
    </w:p>
    <w:p w14:paraId="795BB1A3" w14:textId="3146CB7F" w:rsidR="00920BEE" w:rsidDel="00D81261" w:rsidRDefault="00920BEE">
      <w:pPr>
        <w:pStyle w:val="TableofFigures"/>
        <w:tabs>
          <w:tab w:val="right" w:leader="dot" w:pos="9350"/>
        </w:tabs>
        <w:rPr>
          <w:del w:id="2756" w:author="Alina Frey" w:date="2017-11-21T08:28:00Z"/>
          <w:rFonts w:asciiTheme="minorHAnsi" w:eastAsiaTheme="minorEastAsia" w:hAnsiTheme="minorHAnsi" w:cstheme="minorBidi"/>
          <w:noProof/>
          <w:color w:val="auto"/>
          <w:sz w:val="22"/>
        </w:rPr>
      </w:pPr>
      <w:del w:id="2757" w:author="Alina Frey" w:date="2017-11-21T08:28:00Z">
        <w:r w:rsidRPr="00D03B94" w:rsidDel="00D81261">
          <w:rPr>
            <w:rStyle w:val="Hyperlink"/>
            <w:noProof/>
          </w:rPr>
          <w:delText>Figure 176: Note - Addendum added</w:delText>
        </w:r>
        <w:r w:rsidDel="00D81261">
          <w:rPr>
            <w:noProof/>
            <w:webHidden/>
          </w:rPr>
          <w:tab/>
          <w:delText>112</w:delText>
        </w:r>
      </w:del>
    </w:p>
    <w:p w14:paraId="4DBABC84" w14:textId="68DD2C69" w:rsidR="00920BEE" w:rsidDel="00D81261" w:rsidRDefault="00920BEE">
      <w:pPr>
        <w:pStyle w:val="TableofFigures"/>
        <w:tabs>
          <w:tab w:val="right" w:leader="dot" w:pos="9350"/>
        </w:tabs>
        <w:rPr>
          <w:del w:id="2758" w:author="Alina Frey" w:date="2017-11-21T08:28:00Z"/>
          <w:rFonts w:asciiTheme="minorHAnsi" w:eastAsiaTheme="minorEastAsia" w:hAnsiTheme="minorHAnsi" w:cstheme="minorBidi"/>
          <w:noProof/>
          <w:color w:val="auto"/>
          <w:sz w:val="22"/>
        </w:rPr>
      </w:pPr>
      <w:del w:id="2759" w:author="Alina Frey" w:date="2017-11-21T08:28:00Z">
        <w:r w:rsidRPr="00D03B94" w:rsidDel="00D81261">
          <w:rPr>
            <w:rStyle w:val="Hyperlink"/>
            <w:noProof/>
          </w:rPr>
          <w:delText>Figure 177: Adding Addendum to MCC Dashboard Note</w:delText>
        </w:r>
        <w:r w:rsidDel="00D81261">
          <w:rPr>
            <w:noProof/>
            <w:webHidden/>
          </w:rPr>
          <w:tab/>
          <w:delText>112</w:delText>
        </w:r>
      </w:del>
    </w:p>
    <w:p w14:paraId="0FDEE900" w14:textId="75741778" w:rsidR="00920BEE" w:rsidDel="00D81261" w:rsidRDefault="00920BEE">
      <w:pPr>
        <w:pStyle w:val="TableofFigures"/>
        <w:tabs>
          <w:tab w:val="right" w:leader="dot" w:pos="9350"/>
        </w:tabs>
        <w:rPr>
          <w:del w:id="2760" w:author="Alina Frey" w:date="2017-11-21T08:28:00Z"/>
          <w:rFonts w:asciiTheme="minorHAnsi" w:eastAsiaTheme="minorEastAsia" w:hAnsiTheme="minorHAnsi" w:cstheme="minorBidi"/>
          <w:noProof/>
          <w:color w:val="auto"/>
          <w:sz w:val="22"/>
        </w:rPr>
      </w:pPr>
      <w:del w:id="2761" w:author="Alina Frey" w:date="2017-11-21T08:28:00Z">
        <w:r w:rsidRPr="00D03B94" w:rsidDel="00D81261">
          <w:rPr>
            <w:rStyle w:val="Hyperlink"/>
            <w:noProof/>
          </w:rPr>
          <w:delText>Figure 178: More Addendums Added to the note</w:delText>
        </w:r>
        <w:r w:rsidDel="00D81261">
          <w:rPr>
            <w:noProof/>
            <w:webHidden/>
          </w:rPr>
          <w:tab/>
          <w:delText>112</w:delText>
        </w:r>
      </w:del>
    </w:p>
    <w:p w14:paraId="759D5EB1" w14:textId="2E76B018" w:rsidR="00920BEE" w:rsidDel="00D81261" w:rsidRDefault="00920BEE">
      <w:pPr>
        <w:pStyle w:val="TableofFigures"/>
        <w:tabs>
          <w:tab w:val="right" w:leader="dot" w:pos="9350"/>
        </w:tabs>
        <w:rPr>
          <w:del w:id="2762" w:author="Alina Frey" w:date="2017-11-21T08:28:00Z"/>
          <w:rFonts w:asciiTheme="minorHAnsi" w:eastAsiaTheme="minorEastAsia" w:hAnsiTheme="minorHAnsi" w:cstheme="minorBidi"/>
          <w:noProof/>
          <w:color w:val="auto"/>
          <w:sz w:val="22"/>
        </w:rPr>
      </w:pPr>
      <w:del w:id="2763" w:author="Alina Frey" w:date="2017-11-21T08:28:00Z">
        <w:r w:rsidRPr="00D03B94" w:rsidDel="00D81261">
          <w:rPr>
            <w:rStyle w:val="Hyperlink"/>
            <w:noProof/>
          </w:rPr>
          <w:delText>Figure 179: Delete Addendum</w:delText>
        </w:r>
        <w:r w:rsidDel="00D81261">
          <w:rPr>
            <w:noProof/>
            <w:webHidden/>
          </w:rPr>
          <w:tab/>
          <w:delText>113</w:delText>
        </w:r>
      </w:del>
    </w:p>
    <w:p w14:paraId="3146A742" w14:textId="615C0330" w:rsidR="00920BEE" w:rsidDel="00D81261" w:rsidRDefault="00920BEE">
      <w:pPr>
        <w:pStyle w:val="TableofFigures"/>
        <w:tabs>
          <w:tab w:val="right" w:leader="dot" w:pos="9350"/>
        </w:tabs>
        <w:rPr>
          <w:del w:id="2764" w:author="Alina Frey" w:date="2017-11-21T08:28:00Z"/>
          <w:rFonts w:asciiTheme="minorHAnsi" w:eastAsiaTheme="minorEastAsia" w:hAnsiTheme="minorHAnsi" w:cstheme="minorBidi"/>
          <w:noProof/>
          <w:color w:val="auto"/>
          <w:sz w:val="22"/>
        </w:rPr>
      </w:pPr>
      <w:del w:id="2765" w:author="Alina Frey" w:date="2017-11-21T08:28:00Z">
        <w:r w:rsidRPr="00D03B94" w:rsidDel="00D81261">
          <w:rPr>
            <w:rStyle w:val="Hyperlink"/>
            <w:noProof/>
          </w:rPr>
          <w:delText>Figure 180: View Addendum Details</w:delText>
        </w:r>
        <w:r w:rsidDel="00D81261">
          <w:rPr>
            <w:noProof/>
            <w:webHidden/>
          </w:rPr>
          <w:tab/>
          <w:delText>113</w:delText>
        </w:r>
      </w:del>
    </w:p>
    <w:p w14:paraId="7E8B6BA9" w14:textId="5650D5BB" w:rsidR="00920BEE" w:rsidDel="00D81261" w:rsidRDefault="00920BEE">
      <w:pPr>
        <w:pStyle w:val="TableofFigures"/>
        <w:tabs>
          <w:tab w:val="right" w:leader="dot" w:pos="9350"/>
        </w:tabs>
        <w:rPr>
          <w:del w:id="2766" w:author="Alina Frey" w:date="2017-11-21T08:28:00Z"/>
          <w:rFonts w:asciiTheme="minorHAnsi" w:eastAsiaTheme="minorEastAsia" w:hAnsiTheme="minorHAnsi" w:cstheme="minorBidi"/>
          <w:noProof/>
          <w:color w:val="auto"/>
          <w:sz w:val="22"/>
        </w:rPr>
      </w:pPr>
      <w:del w:id="2767" w:author="Alina Frey" w:date="2017-11-21T08:28:00Z">
        <w:r w:rsidRPr="00D03B94" w:rsidDel="00D81261">
          <w:rPr>
            <w:rStyle w:val="Hyperlink"/>
            <w:noProof/>
          </w:rPr>
          <w:delText>Figure 181: View Dashboard Note</w:delText>
        </w:r>
        <w:r w:rsidDel="00D81261">
          <w:rPr>
            <w:noProof/>
            <w:webHidden/>
          </w:rPr>
          <w:tab/>
          <w:delText>114</w:delText>
        </w:r>
      </w:del>
    </w:p>
    <w:p w14:paraId="45AE26AF" w14:textId="4F8EB2E1" w:rsidR="00920BEE" w:rsidDel="00D81261" w:rsidRDefault="00920BEE">
      <w:pPr>
        <w:pStyle w:val="TableofFigures"/>
        <w:tabs>
          <w:tab w:val="right" w:leader="dot" w:pos="9350"/>
        </w:tabs>
        <w:rPr>
          <w:del w:id="2768" w:author="Alina Frey" w:date="2017-11-21T08:28:00Z"/>
          <w:rFonts w:asciiTheme="minorHAnsi" w:eastAsiaTheme="minorEastAsia" w:hAnsiTheme="minorHAnsi" w:cstheme="minorBidi"/>
          <w:noProof/>
          <w:color w:val="auto"/>
          <w:sz w:val="22"/>
        </w:rPr>
      </w:pPr>
      <w:del w:id="2769" w:author="Alina Frey" w:date="2017-11-21T08:28:00Z">
        <w:r w:rsidRPr="00D03B94" w:rsidDel="00D81261">
          <w:rPr>
            <w:rStyle w:val="Hyperlink"/>
            <w:noProof/>
          </w:rPr>
          <w:delText>Figure 182: New Dashboard Note</w:delText>
        </w:r>
        <w:r w:rsidDel="00D81261">
          <w:rPr>
            <w:noProof/>
            <w:webHidden/>
          </w:rPr>
          <w:tab/>
          <w:delText>114</w:delText>
        </w:r>
      </w:del>
    </w:p>
    <w:p w14:paraId="450EDDD1" w14:textId="2F3BB396" w:rsidR="00920BEE" w:rsidDel="00D81261" w:rsidRDefault="00920BEE">
      <w:pPr>
        <w:pStyle w:val="TableofFigures"/>
        <w:tabs>
          <w:tab w:val="right" w:leader="dot" w:pos="9350"/>
        </w:tabs>
        <w:rPr>
          <w:del w:id="2770" w:author="Alina Frey" w:date="2017-11-21T08:28:00Z"/>
          <w:rFonts w:asciiTheme="minorHAnsi" w:eastAsiaTheme="minorEastAsia" w:hAnsiTheme="minorHAnsi" w:cstheme="minorBidi"/>
          <w:noProof/>
          <w:color w:val="auto"/>
          <w:sz w:val="22"/>
        </w:rPr>
      </w:pPr>
      <w:del w:id="2771" w:author="Alina Frey" w:date="2017-11-21T08:28:00Z">
        <w:r w:rsidRPr="00D03B94" w:rsidDel="00D81261">
          <w:rPr>
            <w:rStyle w:val="Hyperlink"/>
            <w:noProof/>
          </w:rPr>
          <w:delText>Figure 183: Delete Dashboard Note</w:delText>
        </w:r>
        <w:r w:rsidDel="00D81261">
          <w:rPr>
            <w:noProof/>
            <w:webHidden/>
          </w:rPr>
          <w:tab/>
          <w:delText>115</w:delText>
        </w:r>
      </w:del>
    </w:p>
    <w:p w14:paraId="66607763" w14:textId="20250756" w:rsidR="00920BEE" w:rsidDel="00D81261" w:rsidRDefault="00920BEE">
      <w:pPr>
        <w:pStyle w:val="TableofFigures"/>
        <w:tabs>
          <w:tab w:val="right" w:leader="dot" w:pos="9350"/>
        </w:tabs>
        <w:rPr>
          <w:del w:id="2772" w:author="Alina Frey" w:date="2017-11-21T08:28:00Z"/>
          <w:rFonts w:asciiTheme="minorHAnsi" w:eastAsiaTheme="minorEastAsia" w:hAnsiTheme="minorHAnsi" w:cstheme="minorBidi"/>
          <w:noProof/>
          <w:color w:val="auto"/>
          <w:sz w:val="22"/>
        </w:rPr>
      </w:pPr>
      <w:del w:id="2773" w:author="Alina Frey" w:date="2017-11-21T08:28:00Z">
        <w:r w:rsidRPr="00D03B94" w:rsidDel="00D81261">
          <w:rPr>
            <w:rStyle w:val="Hyperlink"/>
            <w:noProof/>
          </w:rPr>
          <w:delText>Figure 184: Text4baby Enrollment</w:delText>
        </w:r>
        <w:r w:rsidDel="00D81261">
          <w:rPr>
            <w:noProof/>
            <w:webHidden/>
          </w:rPr>
          <w:tab/>
          <w:delText>116</w:delText>
        </w:r>
      </w:del>
    </w:p>
    <w:p w14:paraId="1DD0F05A" w14:textId="70A0C6DE" w:rsidR="00920BEE" w:rsidDel="00D81261" w:rsidRDefault="00920BEE">
      <w:pPr>
        <w:pStyle w:val="TableofFigures"/>
        <w:tabs>
          <w:tab w:val="right" w:leader="dot" w:pos="9350"/>
        </w:tabs>
        <w:rPr>
          <w:del w:id="2774" w:author="Alina Frey" w:date="2017-11-21T08:28:00Z"/>
          <w:rFonts w:asciiTheme="minorHAnsi" w:eastAsiaTheme="minorEastAsia" w:hAnsiTheme="minorHAnsi" w:cstheme="minorBidi"/>
          <w:noProof/>
          <w:color w:val="auto"/>
          <w:sz w:val="22"/>
        </w:rPr>
      </w:pPr>
      <w:del w:id="2775" w:author="Alina Frey" w:date="2017-11-21T08:28:00Z">
        <w:r w:rsidRPr="00D03B94" w:rsidDel="00D81261">
          <w:rPr>
            <w:rStyle w:val="Hyperlink"/>
            <w:noProof/>
          </w:rPr>
          <w:delText>Figure 185: Text4Baby Patient Enrollment Form</w:delText>
        </w:r>
        <w:r w:rsidDel="00D81261">
          <w:rPr>
            <w:noProof/>
            <w:webHidden/>
          </w:rPr>
          <w:tab/>
          <w:delText>117</w:delText>
        </w:r>
      </w:del>
    </w:p>
    <w:p w14:paraId="73A168EF" w14:textId="0DBC7C38" w:rsidR="00920BEE" w:rsidDel="00D81261" w:rsidRDefault="00920BEE">
      <w:pPr>
        <w:pStyle w:val="TableofFigures"/>
        <w:tabs>
          <w:tab w:val="right" w:leader="dot" w:pos="9350"/>
        </w:tabs>
        <w:rPr>
          <w:del w:id="2776" w:author="Alina Frey" w:date="2017-11-21T08:28:00Z"/>
          <w:rFonts w:asciiTheme="minorHAnsi" w:eastAsiaTheme="minorEastAsia" w:hAnsiTheme="minorHAnsi" w:cstheme="minorBidi"/>
          <w:noProof/>
          <w:color w:val="auto"/>
          <w:sz w:val="22"/>
        </w:rPr>
      </w:pPr>
      <w:del w:id="2777" w:author="Alina Frey" w:date="2017-11-21T08:28:00Z">
        <w:r w:rsidRPr="00D03B94" w:rsidDel="00D81261">
          <w:rPr>
            <w:rStyle w:val="Hyperlink"/>
            <w:noProof/>
          </w:rPr>
          <w:delText>Figure 186: Text4Baby Patient Enrollment - Participant Type Field</w:delText>
        </w:r>
        <w:r w:rsidDel="00D81261">
          <w:rPr>
            <w:noProof/>
            <w:webHidden/>
          </w:rPr>
          <w:tab/>
          <w:delText>117</w:delText>
        </w:r>
      </w:del>
    </w:p>
    <w:p w14:paraId="12439A87" w14:textId="7D7996A8" w:rsidR="00920BEE" w:rsidDel="00D81261" w:rsidRDefault="00920BEE">
      <w:pPr>
        <w:pStyle w:val="TableofFigures"/>
        <w:tabs>
          <w:tab w:val="right" w:leader="dot" w:pos="9350"/>
        </w:tabs>
        <w:rPr>
          <w:del w:id="2778" w:author="Alina Frey" w:date="2017-11-21T08:28:00Z"/>
          <w:rFonts w:asciiTheme="minorHAnsi" w:eastAsiaTheme="minorEastAsia" w:hAnsiTheme="minorHAnsi" w:cstheme="minorBidi"/>
          <w:noProof/>
          <w:color w:val="auto"/>
          <w:sz w:val="22"/>
        </w:rPr>
      </w:pPr>
      <w:del w:id="2779" w:author="Alina Frey" w:date="2017-11-21T08:28:00Z">
        <w:r w:rsidRPr="00D03B94" w:rsidDel="00D81261">
          <w:rPr>
            <w:rStyle w:val="Hyperlink"/>
            <w:noProof/>
          </w:rPr>
          <w:delText>Figure 187: Text4Baby successful enrollment</w:delText>
        </w:r>
        <w:r w:rsidDel="00D81261">
          <w:rPr>
            <w:noProof/>
            <w:webHidden/>
          </w:rPr>
          <w:tab/>
          <w:delText>118</w:delText>
        </w:r>
      </w:del>
    </w:p>
    <w:p w14:paraId="468BF0B4" w14:textId="1844D430" w:rsidR="00920BEE" w:rsidDel="00D81261" w:rsidRDefault="00920BEE">
      <w:pPr>
        <w:pStyle w:val="TableofFigures"/>
        <w:tabs>
          <w:tab w:val="right" w:leader="dot" w:pos="9350"/>
        </w:tabs>
        <w:rPr>
          <w:del w:id="2780" w:author="Alina Frey" w:date="2017-11-21T08:28:00Z"/>
          <w:rFonts w:asciiTheme="minorHAnsi" w:eastAsiaTheme="minorEastAsia" w:hAnsiTheme="minorHAnsi" w:cstheme="minorBidi"/>
          <w:noProof/>
          <w:color w:val="auto"/>
          <w:sz w:val="22"/>
        </w:rPr>
      </w:pPr>
      <w:del w:id="2781" w:author="Alina Frey" w:date="2017-11-21T08:28:00Z">
        <w:r w:rsidRPr="00D03B94" w:rsidDel="00D81261">
          <w:rPr>
            <w:rStyle w:val="Hyperlink"/>
            <w:noProof/>
          </w:rPr>
          <w:delText>Figure 188: Lab Results</w:delText>
        </w:r>
        <w:r w:rsidDel="00D81261">
          <w:rPr>
            <w:noProof/>
            <w:webHidden/>
          </w:rPr>
          <w:tab/>
          <w:delText>119</w:delText>
        </w:r>
      </w:del>
    </w:p>
    <w:p w14:paraId="019E040F" w14:textId="17E3745C" w:rsidR="00920BEE" w:rsidDel="00D81261" w:rsidRDefault="00920BEE">
      <w:pPr>
        <w:pStyle w:val="TableofFigures"/>
        <w:tabs>
          <w:tab w:val="right" w:leader="dot" w:pos="9350"/>
        </w:tabs>
        <w:rPr>
          <w:del w:id="2782" w:author="Alina Frey" w:date="2017-11-21T08:28:00Z"/>
          <w:rFonts w:asciiTheme="minorHAnsi" w:eastAsiaTheme="minorEastAsia" w:hAnsiTheme="minorHAnsi" w:cstheme="minorBidi"/>
          <w:noProof/>
          <w:color w:val="auto"/>
          <w:sz w:val="22"/>
        </w:rPr>
      </w:pPr>
      <w:del w:id="2783" w:author="Alina Frey" w:date="2017-11-21T08:28:00Z">
        <w:r w:rsidRPr="00D03B94" w:rsidDel="00D81261">
          <w:rPr>
            <w:rStyle w:val="Hyperlink"/>
            <w:noProof/>
          </w:rPr>
          <w:delText>Figure 189: Lab Results (continued)</w:delText>
        </w:r>
        <w:r w:rsidDel="00D81261">
          <w:rPr>
            <w:noProof/>
            <w:webHidden/>
          </w:rPr>
          <w:tab/>
          <w:delText>119</w:delText>
        </w:r>
      </w:del>
    </w:p>
    <w:p w14:paraId="260E5EAF" w14:textId="20803739" w:rsidR="00920BEE" w:rsidDel="00D81261" w:rsidRDefault="00920BEE">
      <w:pPr>
        <w:pStyle w:val="TableofFigures"/>
        <w:tabs>
          <w:tab w:val="right" w:leader="dot" w:pos="9350"/>
        </w:tabs>
        <w:rPr>
          <w:del w:id="2784" w:author="Alina Frey" w:date="2017-11-21T08:28:00Z"/>
          <w:rFonts w:asciiTheme="minorHAnsi" w:eastAsiaTheme="minorEastAsia" w:hAnsiTheme="minorHAnsi" w:cstheme="minorBidi"/>
          <w:noProof/>
          <w:color w:val="auto"/>
          <w:sz w:val="22"/>
        </w:rPr>
      </w:pPr>
      <w:del w:id="2785" w:author="Alina Frey" w:date="2017-11-21T08:28:00Z">
        <w:r w:rsidRPr="00D03B94" w:rsidDel="00D81261">
          <w:rPr>
            <w:rStyle w:val="Hyperlink"/>
            <w:noProof/>
          </w:rPr>
          <w:delText>Figure 190: Labs - Filters</w:delText>
        </w:r>
        <w:r w:rsidDel="00D81261">
          <w:rPr>
            <w:noProof/>
            <w:webHidden/>
          </w:rPr>
          <w:tab/>
          <w:delText>120</w:delText>
        </w:r>
      </w:del>
    </w:p>
    <w:p w14:paraId="10533200" w14:textId="606DD435" w:rsidR="00920BEE" w:rsidDel="00D81261" w:rsidRDefault="00920BEE">
      <w:pPr>
        <w:pStyle w:val="TableofFigures"/>
        <w:tabs>
          <w:tab w:val="right" w:leader="dot" w:pos="9350"/>
        </w:tabs>
        <w:rPr>
          <w:del w:id="2786" w:author="Alina Frey" w:date="2017-11-21T08:28:00Z"/>
          <w:rFonts w:asciiTheme="minorHAnsi" w:eastAsiaTheme="minorEastAsia" w:hAnsiTheme="minorHAnsi" w:cstheme="minorBidi"/>
          <w:noProof/>
          <w:color w:val="auto"/>
          <w:sz w:val="22"/>
        </w:rPr>
      </w:pPr>
      <w:del w:id="2787" w:author="Alina Frey" w:date="2017-11-21T08:28:00Z">
        <w:r w:rsidRPr="00D03B94" w:rsidDel="00D81261">
          <w:rPr>
            <w:rStyle w:val="Hyperlink"/>
            <w:noProof/>
          </w:rPr>
          <w:delText>Figure 191: Clinical Exchange Documents</w:delText>
        </w:r>
        <w:r w:rsidDel="00D81261">
          <w:rPr>
            <w:noProof/>
            <w:webHidden/>
          </w:rPr>
          <w:tab/>
          <w:delText>121</w:delText>
        </w:r>
      </w:del>
    </w:p>
    <w:p w14:paraId="62B1E17C" w14:textId="2EA4F07D" w:rsidR="00920BEE" w:rsidDel="00D81261" w:rsidRDefault="00920BEE">
      <w:pPr>
        <w:pStyle w:val="TableofFigures"/>
        <w:tabs>
          <w:tab w:val="right" w:leader="dot" w:pos="9350"/>
        </w:tabs>
        <w:rPr>
          <w:del w:id="2788" w:author="Alina Frey" w:date="2017-11-21T08:28:00Z"/>
          <w:rFonts w:asciiTheme="minorHAnsi" w:eastAsiaTheme="minorEastAsia" w:hAnsiTheme="minorHAnsi" w:cstheme="minorBidi"/>
          <w:noProof/>
          <w:color w:val="auto"/>
          <w:sz w:val="22"/>
        </w:rPr>
      </w:pPr>
      <w:del w:id="2789" w:author="Alina Frey" w:date="2017-11-21T08:28:00Z">
        <w:r w:rsidRPr="00D03B94" w:rsidDel="00D81261">
          <w:rPr>
            <w:rStyle w:val="Hyperlink"/>
            <w:noProof/>
          </w:rPr>
          <w:delText>Figure 192: Clinical Exchange Documents Options</w:delText>
        </w:r>
        <w:r w:rsidDel="00D81261">
          <w:rPr>
            <w:noProof/>
            <w:webHidden/>
          </w:rPr>
          <w:tab/>
          <w:delText>122</w:delText>
        </w:r>
      </w:del>
    </w:p>
    <w:p w14:paraId="5D242C12" w14:textId="792F8433" w:rsidR="00920BEE" w:rsidDel="00D81261" w:rsidRDefault="00920BEE">
      <w:pPr>
        <w:pStyle w:val="TableofFigures"/>
        <w:tabs>
          <w:tab w:val="right" w:leader="dot" w:pos="9350"/>
        </w:tabs>
        <w:rPr>
          <w:del w:id="2790" w:author="Alina Frey" w:date="2017-11-21T08:28:00Z"/>
          <w:rFonts w:asciiTheme="minorHAnsi" w:eastAsiaTheme="minorEastAsia" w:hAnsiTheme="minorHAnsi" w:cstheme="minorBidi"/>
          <w:noProof/>
          <w:color w:val="auto"/>
          <w:sz w:val="22"/>
        </w:rPr>
      </w:pPr>
      <w:del w:id="2791" w:author="Alina Frey" w:date="2017-11-21T08:28:00Z">
        <w:r w:rsidRPr="00D03B94" w:rsidDel="00D81261">
          <w:rPr>
            <w:rStyle w:val="Hyperlink"/>
            <w:noProof/>
          </w:rPr>
          <w:delText>Figure 193: Document View</w:delText>
        </w:r>
        <w:r w:rsidDel="00D81261">
          <w:rPr>
            <w:noProof/>
            <w:webHidden/>
          </w:rPr>
          <w:tab/>
          <w:delText>123</w:delText>
        </w:r>
      </w:del>
    </w:p>
    <w:p w14:paraId="4FBBA4C6" w14:textId="6EEECE81" w:rsidR="00920BEE" w:rsidDel="00D81261" w:rsidRDefault="00920BEE">
      <w:pPr>
        <w:pStyle w:val="TableofFigures"/>
        <w:tabs>
          <w:tab w:val="right" w:leader="dot" w:pos="9350"/>
        </w:tabs>
        <w:rPr>
          <w:del w:id="2792" w:author="Alina Frey" w:date="2017-11-21T08:28:00Z"/>
          <w:rFonts w:asciiTheme="minorHAnsi" w:eastAsiaTheme="minorEastAsia" w:hAnsiTheme="minorHAnsi" w:cstheme="minorBidi"/>
          <w:noProof/>
          <w:color w:val="auto"/>
          <w:sz w:val="22"/>
        </w:rPr>
      </w:pPr>
      <w:del w:id="2793" w:author="Alina Frey" w:date="2017-11-21T08:28:00Z">
        <w:r w:rsidRPr="00D03B94" w:rsidDel="00D81261">
          <w:rPr>
            <w:rStyle w:val="Hyperlink"/>
            <w:noProof/>
          </w:rPr>
          <w:delText>Figure 194: Receive Document</w:delText>
        </w:r>
        <w:r w:rsidDel="00D81261">
          <w:rPr>
            <w:noProof/>
            <w:webHidden/>
          </w:rPr>
          <w:tab/>
          <w:delText>124</w:delText>
        </w:r>
      </w:del>
    </w:p>
    <w:p w14:paraId="6CAD31E5" w14:textId="316CEBAC" w:rsidR="00920BEE" w:rsidDel="00D81261" w:rsidRDefault="00920BEE">
      <w:pPr>
        <w:pStyle w:val="TableofFigures"/>
        <w:tabs>
          <w:tab w:val="right" w:leader="dot" w:pos="9350"/>
        </w:tabs>
        <w:rPr>
          <w:del w:id="2794" w:author="Alina Frey" w:date="2017-11-21T08:28:00Z"/>
          <w:rFonts w:asciiTheme="minorHAnsi" w:eastAsiaTheme="minorEastAsia" w:hAnsiTheme="minorHAnsi" w:cstheme="minorBidi"/>
          <w:noProof/>
          <w:color w:val="auto"/>
          <w:sz w:val="22"/>
        </w:rPr>
      </w:pPr>
      <w:del w:id="2795" w:author="Alina Frey" w:date="2017-11-21T08:28:00Z">
        <w:r w:rsidRPr="00D03B94" w:rsidDel="00D81261">
          <w:rPr>
            <w:rStyle w:val="Hyperlink"/>
            <w:noProof/>
          </w:rPr>
          <w:delText>Figure 195: Clinical Exchange Documents - Review uploaded document</w:delText>
        </w:r>
        <w:r w:rsidDel="00D81261">
          <w:rPr>
            <w:noProof/>
            <w:webHidden/>
          </w:rPr>
          <w:tab/>
          <w:delText>124</w:delText>
        </w:r>
      </w:del>
    </w:p>
    <w:p w14:paraId="4B600298" w14:textId="79DD6B16" w:rsidR="00920BEE" w:rsidDel="00D81261" w:rsidRDefault="00920BEE">
      <w:pPr>
        <w:pStyle w:val="TableofFigures"/>
        <w:tabs>
          <w:tab w:val="right" w:leader="dot" w:pos="9350"/>
        </w:tabs>
        <w:rPr>
          <w:del w:id="2796" w:author="Alina Frey" w:date="2017-11-21T08:28:00Z"/>
          <w:rFonts w:asciiTheme="minorHAnsi" w:eastAsiaTheme="minorEastAsia" w:hAnsiTheme="minorHAnsi" w:cstheme="minorBidi"/>
          <w:noProof/>
          <w:color w:val="auto"/>
          <w:sz w:val="22"/>
        </w:rPr>
      </w:pPr>
      <w:del w:id="2797" w:author="Alina Frey" w:date="2017-11-21T08:28:00Z">
        <w:r w:rsidRPr="00D03B94" w:rsidDel="00D81261">
          <w:rPr>
            <w:rStyle w:val="Hyperlink"/>
            <w:noProof/>
          </w:rPr>
          <w:delText>Figure 196: Clinical Exchange Documents - Confirm Patient on upload</w:delText>
        </w:r>
        <w:r w:rsidDel="00D81261">
          <w:rPr>
            <w:noProof/>
            <w:webHidden/>
          </w:rPr>
          <w:tab/>
          <w:delText>125</w:delText>
        </w:r>
      </w:del>
    </w:p>
    <w:p w14:paraId="3D506A58" w14:textId="21C1E469" w:rsidR="00920BEE" w:rsidDel="00D81261" w:rsidRDefault="00920BEE">
      <w:pPr>
        <w:pStyle w:val="TableofFigures"/>
        <w:tabs>
          <w:tab w:val="right" w:leader="dot" w:pos="9350"/>
        </w:tabs>
        <w:rPr>
          <w:del w:id="2798" w:author="Alina Frey" w:date="2017-11-21T08:28:00Z"/>
          <w:rFonts w:asciiTheme="minorHAnsi" w:eastAsiaTheme="minorEastAsia" w:hAnsiTheme="minorHAnsi" w:cstheme="minorBidi"/>
          <w:noProof/>
          <w:color w:val="auto"/>
          <w:sz w:val="22"/>
        </w:rPr>
      </w:pPr>
      <w:del w:id="2799" w:author="Alina Frey" w:date="2017-11-21T08:28:00Z">
        <w:r w:rsidRPr="00D03B94" w:rsidDel="00D81261">
          <w:rPr>
            <w:rStyle w:val="Hyperlink"/>
            <w:noProof/>
          </w:rPr>
          <w:delText>Figure 197: Select Data to Import</w:delText>
        </w:r>
        <w:r w:rsidDel="00D81261">
          <w:rPr>
            <w:noProof/>
            <w:webHidden/>
          </w:rPr>
          <w:tab/>
          <w:delText>125</w:delText>
        </w:r>
      </w:del>
    </w:p>
    <w:p w14:paraId="510C85BD" w14:textId="4DB1D0A8" w:rsidR="00920BEE" w:rsidDel="00D81261" w:rsidRDefault="00920BEE">
      <w:pPr>
        <w:pStyle w:val="TableofFigures"/>
        <w:tabs>
          <w:tab w:val="right" w:leader="dot" w:pos="9350"/>
        </w:tabs>
        <w:rPr>
          <w:del w:id="2800" w:author="Alina Frey" w:date="2017-11-21T08:28:00Z"/>
          <w:rFonts w:asciiTheme="minorHAnsi" w:eastAsiaTheme="minorEastAsia" w:hAnsiTheme="minorHAnsi" w:cstheme="minorBidi"/>
          <w:noProof/>
          <w:color w:val="auto"/>
          <w:sz w:val="22"/>
        </w:rPr>
      </w:pPr>
      <w:del w:id="2801" w:author="Alina Frey" w:date="2017-11-21T08:28:00Z">
        <w:r w:rsidRPr="00D03B94" w:rsidDel="00D81261">
          <w:rPr>
            <w:rStyle w:val="Hyperlink"/>
            <w:noProof/>
          </w:rPr>
          <w:delText>Figure 198: Electronic Signature for uploading clinical document</w:delText>
        </w:r>
        <w:r w:rsidDel="00D81261">
          <w:rPr>
            <w:noProof/>
            <w:webHidden/>
          </w:rPr>
          <w:tab/>
          <w:delText>126</w:delText>
        </w:r>
      </w:del>
    </w:p>
    <w:p w14:paraId="68738058" w14:textId="335D1693" w:rsidR="00920BEE" w:rsidDel="00D81261" w:rsidRDefault="00920BEE">
      <w:pPr>
        <w:pStyle w:val="TableofFigures"/>
        <w:tabs>
          <w:tab w:val="right" w:leader="dot" w:pos="9350"/>
        </w:tabs>
        <w:rPr>
          <w:del w:id="2802" w:author="Alina Frey" w:date="2017-11-21T08:28:00Z"/>
          <w:rFonts w:asciiTheme="minorHAnsi" w:eastAsiaTheme="minorEastAsia" w:hAnsiTheme="minorHAnsi" w:cstheme="minorBidi"/>
          <w:noProof/>
          <w:color w:val="auto"/>
          <w:sz w:val="22"/>
        </w:rPr>
      </w:pPr>
      <w:del w:id="2803" w:author="Alina Frey" w:date="2017-11-21T08:28:00Z">
        <w:r w:rsidRPr="00D03B94" w:rsidDel="00D81261">
          <w:rPr>
            <w:rStyle w:val="Hyperlink"/>
            <w:noProof/>
          </w:rPr>
          <w:delText>Figure 199: Clinical Exchange Documents - successful upload</w:delText>
        </w:r>
        <w:r w:rsidDel="00D81261">
          <w:rPr>
            <w:noProof/>
            <w:webHidden/>
          </w:rPr>
          <w:tab/>
          <w:delText>126</w:delText>
        </w:r>
      </w:del>
    </w:p>
    <w:p w14:paraId="320FA442" w14:textId="43E01194" w:rsidR="00920BEE" w:rsidDel="00D81261" w:rsidRDefault="00920BEE">
      <w:pPr>
        <w:pStyle w:val="TableofFigures"/>
        <w:tabs>
          <w:tab w:val="right" w:leader="dot" w:pos="9350"/>
        </w:tabs>
        <w:rPr>
          <w:del w:id="2804" w:author="Alina Frey" w:date="2017-11-21T08:28:00Z"/>
          <w:rFonts w:asciiTheme="minorHAnsi" w:eastAsiaTheme="minorEastAsia" w:hAnsiTheme="minorHAnsi" w:cstheme="minorBidi"/>
          <w:noProof/>
          <w:color w:val="auto"/>
          <w:sz w:val="22"/>
        </w:rPr>
      </w:pPr>
      <w:del w:id="2805" w:author="Alina Frey" w:date="2017-11-21T08:28:00Z">
        <w:r w:rsidRPr="00D03B94" w:rsidDel="00D81261">
          <w:rPr>
            <w:rStyle w:val="Hyperlink"/>
            <w:noProof/>
          </w:rPr>
          <w:delText>Figure 200: Clinical Exchange Documents - Send Documents Types</w:delText>
        </w:r>
        <w:r w:rsidDel="00D81261">
          <w:rPr>
            <w:noProof/>
            <w:webHidden/>
          </w:rPr>
          <w:tab/>
          <w:delText>127</w:delText>
        </w:r>
      </w:del>
    </w:p>
    <w:p w14:paraId="1D1D4E39" w14:textId="5B8E686B" w:rsidR="00920BEE" w:rsidDel="00D81261" w:rsidRDefault="00920BEE">
      <w:pPr>
        <w:pStyle w:val="TableofFigures"/>
        <w:tabs>
          <w:tab w:val="right" w:leader="dot" w:pos="9350"/>
        </w:tabs>
        <w:rPr>
          <w:del w:id="2806" w:author="Alina Frey" w:date="2017-11-21T08:28:00Z"/>
          <w:rFonts w:asciiTheme="minorHAnsi" w:eastAsiaTheme="minorEastAsia" w:hAnsiTheme="minorHAnsi" w:cstheme="minorBidi"/>
          <w:noProof/>
          <w:color w:val="auto"/>
          <w:sz w:val="22"/>
        </w:rPr>
      </w:pPr>
      <w:del w:id="2807" w:author="Alina Frey" w:date="2017-11-21T08:28:00Z">
        <w:r w:rsidRPr="00D03B94" w:rsidDel="00D81261">
          <w:rPr>
            <w:rStyle w:val="Hyperlink"/>
            <w:noProof/>
          </w:rPr>
          <w:delText>Figure 201: Clinical Exchange Documents - Send Documents Options</w:delText>
        </w:r>
        <w:r w:rsidDel="00D81261">
          <w:rPr>
            <w:noProof/>
            <w:webHidden/>
          </w:rPr>
          <w:tab/>
          <w:delText>128</w:delText>
        </w:r>
      </w:del>
    </w:p>
    <w:p w14:paraId="084E96CF" w14:textId="0DE6D232" w:rsidR="00920BEE" w:rsidDel="00D81261" w:rsidRDefault="00920BEE">
      <w:pPr>
        <w:pStyle w:val="TableofFigures"/>
        <w:tabs>
          <w:tab w:val="right" w:leader="dot" w:pos="9350"/>
        </w:tabs>
        <w:rPr>
          <w:del w:id="2808" w:author="Alina Frey" w:date="2017-11-21T08:28:00Z"/>
          <w:rFonts w:asciiTheme="minorHAnsi" w:eastAsiaTheme="minorEastAsia" w:hAnsiTheme="minorHAnsi" w:cstheme="minorBidi"/>
          <w:noProof/>
          <w:color w:val="auto"/>
          <w:sz w:val="22"/>
        </w:rPr>
      </w:pPr>
      <w:del w:id="2809" w:author="Alina Frey" w:date="2017-11-21T08:28:00Z">
        <w:r w:rsidRPr="00D03B94" w:rsidDel="00D81261">
          <w:rPr>
            <w:rStyle w:val="Hyperlink"/>
            <w:noProof/>
          </w:rPr>
          <w:delText xml:space="preserve">Figure 202: Sending Clinical Documents – </w:delText>
        </w:r>
        <w:r w:rsidRPr="00D03B94" w:rsidDel="00D81261">
          <w:rPr>
            <w:rStyle w:val="Hyperlink"/>
            <w:rFonts w:eastAsiaTheme="minorHAnsi" w:cstheme="minorHAnsi"/>
            <w:noProof/>
          </w:rPr>
          <w:delText>APHP</w:delText>
        </w:r>
        <w:r w:rsidRPr="00D03B94" w:rsidDel="00D81261">
          <w:rPr>
            <w:rStyle w:val="Hyperlink"/>
            <w:noProof/>
          </w:rPr>
          <w:delText xml:space="preserve"> and </w:delText>
        </w:r>
        <w:r w:rsidRPr="00D03B94" w:rsidDel="00D81261">
          <w:rPr>
            <w:rStyle w:val="Hyperlink"/>
            <w:rFonts w:eastAsiaTheme="minorHAnsi" w:cstheme="minorHAnsi"/>
            <w:noProof/>
          </w:rPr>
          <w:delText>APS</w:delText>
        </w:r>
        <w:r w:rsidRPr="00D03B94" w:rsidDel="00D81261">
          <w:rPr>
            <w:rStyle w:val="Hyperlink"/>
            <w:noProof/>
          </w:rPr>
          <w:delText xml:space="preserve"> – Source Panel – Selecting Date</w:delText>
        </w:r>
        <w:r w:rsidDel="00D81261">
          <w:rPr>
            <w:noProof/>
            <w:webHidden/>
          </w:rPr>
          <w:tab/>
          <w:delText>129</w:delText>
        </w:r>
      </w:del>
    </w:p>
    <w:p w14:paraId="49FC3C38" w14:textId="3DB4CD1E" w:rsidR="00920BEE" w:rsidDel="00D81261" w:rsidRDefault="00920BEE">
      <w:pPr>
        <w:pStyle w:val="TableofFigures"/>
        <w:tabs>
          <w:tab w:val="right" w:leader="dot" w:pos="9350"/>
        </w:tabs>
        <w:rPr>
          <w:del w:id="2810" w:author="Alina Frey" w:date="2017-11-21T08:28:00Z"/>
          <w:rFonts w:asciiTheme="minorHAnsi" w:eastAsiaTheme="minorEastAsia" w:hAnsiTheme="minorHAnsi" w:cstheme="minorBidi"/>
          <w:noProof/>
          <w:color w:val="auto"/>
          <w:sz w:val="22"/>
        </w:rPr>
      </w:pPr>
      <w:del w:id="2811" w:author="Alina Frey" w:date="2017-11-21T08:28:00Z">
        <w:r w:rsidRPr="00D03B94" w:rsidDel="00D81261">
          <w:rPr>
            <w:rStyle w:val="Hyperlink"/>
            <w:noProof/>
          </w:rPr>
          <w:delText xml:space="preserve">Figure 203: Sending Clinical Documents – </w:delText>
        </w:r>
        <w:r w:rsidRPr="00D03B94" w:rsidDel="00D81261">
          <w:rPr>
            <w:rStyle w:val="Hyperlink"/>
            <w:rFonts w:eastAsiaTheme="minorHAnsi" w:cstheme="minorHAnsi"/>
            <w:noProof/>
          </w:rPr>
          <w:delText>APHP</w:delText>
        </w:r>
        <w:r w:rsidRPr="00D03B94" w:rsidDel="00D81261">
          <w:rPr>
            <w:rStyle w:val="Hyperlink"/>
            <w:noProof/>
          </w:rPr>
          <w:delText xml:space="preserve"> and </w:delText>
        </w:r>
        <w:r w:rsidRPr="00D03B94" w:rsidDel="00D81261">
          <w:rPr>
            <w:rStyle w:val="Hyperlink"/>
            <w:rFonts w:eastAsiaTheme="minorHAnsi" w:cstheme="minorHAnsi"/>
            <w:noProof/>
          </w:rPr>
          <w:delText>APS</w:delText>
        </w:r>
        <w:r w:rsidRPr="00D03B94" w:rsidDel="00D81261">
          <w:rPr>
            <w:rStyle w:val="Hyperlink"/>
            <w:noProof/>
          </w:rPr>
          <w:delText xml:space="preserve"> – Source Panel – Selecting Consult</w:delText>
        </w:r>
        <w:r w:rsidDel="00D81261">
          <w:rPr>
            <w:noProof/>
            <w:webHidden/>
          </w:rPr>
          <w:tab/>
          <w:delText>129</w:delText>
        </w:r>
      </w:del>
    </w:p>
    <w:p w14:paraId="6C9F12F2" w14:textId="3CCD7371" w:rsidR="00920BEE" w:rsidDel="00D81261" w:rsidRDefault="00920BEE">
      <w:pPr>
        <w:pStyle w:val="TableofFigures"/>
        <w:tabs>
          <w:tab w:val="right" w:leader="dot" w:pos="9350"/>
        </w:tabs>
        <w:rPr>
          <w:del w:id="2812" w:author="Alina Frey" w:date="2017-11-21T08:28:00Z"/>
          <w:rFonts w:asciiTheme="minorHAnsi" w:eastAsiaTheme="minorEastAsia" w:hAnsiTheme="minorHAnsi" w:cstheme="minorBidi"/>
          <w:noProof/>
          <w:color w:val="auto"/>
          <w:sz w:val="22"/>
        </w:rPr>
      </w:pPr>
      <w:del w:id="2813" w:author="Alina Frey" w:date="2017-11-21T08:28:00Z">
        <w:r w:rsidRPr="00D03B94" w:rsidDel="00D81261">
          <w:rPr>
            <w:rStyle w:val="Hyperlink"/>
            <w:noProof/>
          </w:rPr>
          <w:delText xml:space="preserve">Figure 204: Sending Clinical Documents – </w:delText>
        </w:r>
        <w:r w:rsidRPr="00D03B94" w:rsidDel="00D81261">
          <w:rPr>
            <w:rStyle w:val="Hyperlink"/>
            <w:rFonts w:eastAsiaTheme="minorHAnsi" w:cstheme="minorHAnsi"/>
            <w:noProof/>
          </w:rPr>
          <w:delText>APL</w:delText>
        </w:r>
        <w:r w:rsidRPr="00D03B94" w:rsidDel="00D81261">
          <w:rPr>
            <w:rStyle w:val="Hyperlink"/>
            <w:noProof/>
          </w:rPr>
          <w:delText xml:space="preserve"> and </w:delText>
        </w:r>
        <w:r w:rsidRPr="00D03B94" w:rsidDel="00D81261">
          <w:rPr>
            <w:rStyle w:val="Hyperlink"/>
            <w:rFonts w:eastAsiaTheme="minorHAnsi" w:cstheme="minorHAnsi"/>
            <w:noProof/>
          </w:rPr>
          <w:delText>APE</w:delText>
        </w:r>
        <w:r w:rsidRPr="00D03B94" w:rsidDel="00D81261">
          <w:rPr>
            <w:rStyle w:val="Hyperlink"/>
            <w:noProof/>
          </w:rPr>
          <w:delText xml:space="preserve"> – Source Panel</w:delText>
        </w:r>
        <w:r w:rsidDel="00D81261">
          <w:rPr>
            <w:noProof/>
            <w:webHidden/>
          </w:rPr>
          <w:tab/>
          <w:delText>130</w:delText>
        </w:r>
      </w:del>
    </w:p>
    <w:p w14:paraId="2DA6CF9E" w14:textId="113CEFD9" w:rsidR="00920BEE" w:rsidDel="00D81261" w:rsidRDefault="00920BEE">
      <w:pPr>
        <w:pStyle w:val="TableofFigures"/>
        <w:tabs>
          <w:tab w:val="right" w:leader="dot" w:pos="9350"/>
        </w:tabs>
        <w:rPr>
          <w:del w:id="2814" w:author="Alina Frey" w:date="2017-11-21T08:28:00Z"/>
          <w:rFonts w:asciiTheme="minorHAnsi" w:eastAsiaTheme="minorEastAsia" w:hAnsiTheme="minorHAnsi" w:cstheme="minorBidi"/>
          <w:noProof/>
          <w:color w:val="auto"/>
          <w:sz w:val="22"/>
        </w:rPr>
      </w:pPr>
      <w:del w:id="2815" w:author="Alina Frey" w:date="2017-11-21T08:28:00Z">
        <w:r w:rsidRPr="00D03B94" w:rsidDel="00D81261">
          <w:rPr>
            <w:rStyle w:val="Hyperlink"/>
            <w:noProof/>
          </w:rPr>
          <w:delText xml:space="preserve">Figure 205: Sending Clinical Documents – </w:delText>
        </w:r>
        <w:r w:rsidRPr="00D03B94" w:rsidDel="00D81261">
          <w:rPr>
            <w:rStyle w:val="Hyperlink"/>
            <w:rFonts w:eastAsiaTheme="minorHAnsi" w:cstheme="minorHAnsi"/>
            <w:noProof/>
          </w:rPr>
          <w:delText>PPVS</w:delText>
        </w:r>
        <w:r w:rsidRPr="00D03B94" w:rsidDel="00D81261">
          <w:rPr>
            <w:rStyle w:val="Hyperlink"/>
            <w:noProof/>
          </w:rPr>
          <w:delText xml:space="preserve"> – Source Panel</w:delText>
        </w:r>
        <w:r w:rsidDel="00D81261">
          <w:rPr>
            <w:noProof/>
            <w:webHidden/>
          </w:rPr>
          <w:tab/>
          <w:delText>130</w:delText>
        </w:r>
      </w:del>
    </w:p>
    <w:p w14:paraId="7377A40E" w14:textId="11E17850" w:rsidR="00920BEE" w:rsidDel="00D81261" w:rsidRDefault="00920BEE">
      <w:pPr>
        <w:pStyle w:val="TableofFigures"/>
        <w:tabs>
          <w:tab w:val="right" w:leader="dot" w:pos="9350"/>
        </w:tabs>
        <w:rPr>
          <w:del w:id="2816" w:author="Alina Frey" w:date="2017-11-21T08:28:00Z"/>
          <w:rFonts w:asciiTheme="minorHAnsi" w:eastAsiaTheme="minorEastAsia" w:hAnsiTheme="minorHAnsi" w:cstheme="minorBidi"/>
          <w:noProof/>
          <w:color w:val="auto"/>
          <w:sz w:val="22"/>
        </w:rPr>
      </w:pPr>
      <w:del w:id="2817" w:author="Alina Frey" w:date="2017-11-21T08:28:00Z">
        <w:r w:rsidRPr="00D03B94" w:rsidDel="00D81261">
          <w:rPr>
            <w:rStyle w:val="Hyperlink"/>
            <w:noProof/>
          </w:rPr>
          <w:delText xml:space="preserve">Figure 206: Sending Clinical Documents – </w:delText>
        </w:r>
        <w:r w:rsidRPr="00D03B94" w:rsidDel="00D81261">
          <w:rPr>
            <w:rStyle w:val="Hyperlink"/>
            <w:rFonts w:eastAsiaTheme="minorHAnsi" w:cstheme="minorHAnsi"/>
            <w:noProof/>
          </w:rPr>
          <w:delText xml:space="preserve">XDR-I </w:delText>
        </w:r>
        <w:r w:rsidRPr="00D03B94" w:rsidDel="00D81261">
          <w:rPr>
            <w:rStyle w:val="Hyperlink"/>
            <w:noProof/>
          </w:rPr>
          <w:delText>– Source Panel</w:delText>
        </w:r>
        <w:r w:rsidDel="00D81261">
          <w:rPr>
            <w:noProof/>
            <w:webHidden/>
          </w:rPr>
          <w:tab/>
          <w:delText>131</w:delText>
        </w:r>
      </w:del>
    </w:p>
    <w:p w14:paraId="4FDDAE1D" w14:textId="1E59BBC1" w:rsidR="00920BEE" w:rsidDel="00D81261" w:rsidRDefault="00920BEE">
      <w:pPr>
        <w:pStyle w:val="TableofFigures"/>
        <w:tabs>
          <w:tab w:val="right" w:leader="dot" w:pos="9350"/>
        </w:tabs>
        <w:rPr>
          <w:del w:id="2818" w:author="Alina Frey" w:date="2017-11-21T08:28:00Z"/>
          <w:rFonts w:asciiTheme="minorHAnsi" w:eastAsiaTheme="minorEastAsia" w:hAnsiTheme="minorHAnsi" w:cstheme="minorBidi"/>
          <w:noProof/>
          <w:color w:val="auto"/>
          <w:sz w:val="22"/>
        </w:rPr>
      </w:pPr>
      <w:del w:id="2819" w:author="Alina Frey" w:date="2017-11-21T08:28:00Z">
        <w:r w:rsidRPr="00D03B94" w:rsidDel="00D81261">
          <w:rPr>
            <w:rStyle w:val="Hyperlink"/>
            <w:noProof/>
          </w:rPr>
          <w:delText>Figure 207: Generate Clinical Documents</w:delText>
        </w:r>
        <w:r w:rsidDel="00D81261">
          <w:rPr>
            <w:noProof/>
            <w:webHidden/>
          </w:rPr>
          <w:tab/>
          <w:delText>131</w:delText>
        </w:r>
      </w:del>
    </w:p>
    <w:p w14:paraId="066D6049" w14:textId="2F2496F2" w:rsidR="00920BEE" w:rsidDel="00D81261" w:rsidRDefault="00920BEE">
      <w:pPr>
        <w:pStyle w:val="TableofFigures"/>
        <w:tabs>
          <w:tab w:val="right" w:leader="dot" w:pos="9350"/>
        </w:tabs>
        <w:rPr>
          <w:del w:id="2820" w:author="Alina Frey" w:date="2017-11-21T08:28:00Z"/>
          <w:rFonts w:asciiTheme="minorHAnsi" w:eastAsiaTheme="minorEastAsia" w:hAnsiTheme="minorHAnsi" w:cstheme="minorBidi"/>
          <w:noProof/>
          <w:color w:val="auto"/>
          <w:sz w:val="22"/>
        </w:rPr>
      </w:pPr>
      <w:del w:id="2821" w:author="Alina Frey" w:date="2017-11-21T08:28:00Z">
        <w:r w:rsidRPr="00D03B94" w:rsidDel="00D81261">
          <w:rPr>
            <w:rStyle w:val="Hyperlink"/>
            <w:noProof/>
          </w:rPr>
          <w:delText>Figure 208: Clinical Documents - Style Sheet</w:delText>
        </w:r>
        <w:r w:rsidDel="00D81261">
          <w:rPr>
            <w:noProof/>
            <w:webHidden/>
          </w:rPr>
          <w:tab/>
          <w:delText>132</w:delText>
        </w:r>
      </w:del>
    </w:p>
    <w:p w14:paraId="2D138A84" w14:textId="3675E35D" w:rsidR="00920BEE" w:rsidDel="00D81261" w:rsidRDefault="00920BEE">
      <w:pPr>
        <w:pStyle w:val="TableofFigures"/>
        <w:tabs>
          <w:tab w:val="right" w:leader="dot" w:pos="9350"/>
        </w:tabs>
        <w:rPr>
          <w:del w:id="2822" w:author="Alina Frey" w:date="2017-11-21T08:28:00Z"/>
          <w:rFonts w:asciiTheme="minorHAnsi" w:eastAsiaTheme="minorEastAsia" w:hAnsiTheme="minorHAnsi" w:cstheme="minorBidi"/>
          <w:noProof/>
          <w:color w:val="auto"/>
          <w:sz w:val="22"/>
        </w:rPr>
      </w:pPr>
      <w:del w:id="2823" w:author="Alina Frey" w:date="2017-11-21T08:28:00Z">
        <w:r w:rsidRPr="00D03B94" w:rsidDel="00D81261">
          <w:rPr>
            <w:rStyle w:val="Hyperlink"/>
            <w:noProof/>
          </w:rPr>
          <w:delText>Figure 209: Generating Clinical Document</w:delText>
        </w:r>
        <w:r w:rsidDel="00D81261">
          <w:rPr>
            <w:noProof/>
            <w:webHidden/>
          </w:rPr>
          <w:tab/>
          <w:delText>132</w:delText>
        </w:r>
      </w:del>
    </w:p>
    <w:p w14:paraId="61B5B40E" w14:textId="239FA63E" w:rsidR="00920BEE" w:rsidDel="00D81261" w:rsidRDefault="00920BEE">
      <w:pPr>
        <w:pStyle w:val="TableofFigures"/>
        <w:tabs>
          <w:tab w:val="right" w:leader="dot" w:pos="9350"/>
        </w:tabs>
        <w:rPr>
          <w:del w:id="2824" w:author="Alina Frey" w:date="2017-11-21T08:28:00Z"/>
          <w:rFonts w:asciiTheme="minorHAnsi" w:eastAsiaTheme="minorEastAsia" w:hAnsiTheme="minorHAnsi" w:cstheme="minorBidi"/>
          <w:noProof/>
          <w:color w:val="auto"/>
          <w:sz w:val="22"/>
        </w:rPr>
      </w:pPr>
      <w:del w:id="2825" w:author="Alina Frey" w:date="2017-11-21T08:28:00Z">
        <w:r w:rsidRPr="00D03B94" w:rsidDel="00D81261">
          <w:rPr>
            <w:rStyle w:val="Hyperlink"/>
            <w:noProof/>
          </w:rPr>
          <w:delText>Figure 210: Clinical Document generated</w:delText>
        </w:r>
        <w:r w:rsidDel="00D81261">
          <w:rPr>
            <w:noProof/>
            <w:webHidden/>
          </w:rPr>
          <w:tab/>
          <w:delText>133</w:delText>
        </w:r>
      </w:del>
    </w:p>
    <w:p w14:paraId="12C96F94" w14:textId="770D0BDA" w:rsidR="00920BEE" w:rsidDel="00D81261" w:rsidRDefault="00920BEE">
      <w:pPr>
        <w:pStyle w:val="TableofFigures"/>
        <w:tabs>
          <w:tab w:val="right" w:leader="dot" w:pos="9350"/>
        </w:tabs>
        <w:rPr>
          <w:del w:id="2826" w:author="Alina Frey" w:date="2017-11-21T08:28:00Z"/>
          <w:rFonts w:asciiTheme="minorHAnsi" w:eastAsiaTheme="minorEastAsia" w:hAnsiTheme="minorHAnsi" w:cstheme="minorBidi"/>
          <w:noProof/>
          <w:color w:val="auto"/>
          <w:sz w:val="22"/>
        </w:rPr>
      </w:pPr>
      <w:del w:id="2827" w:author="Alina Frey" w:date="2017-11-21T08:28:00Z">
        <w:r w:rsidRPr="00D03B94" w:rsidDel="00D81261">
          <w:rPr>
            <w:rStyle w:val="Hyperlink"/>
            <w:noProof/>
          </w:rPr>
          <w:delText>Figure 211: Generated document saved to Clinical Documents</w:delText>
        </w:r>
        <w:r w:rsidDel="00D81261">
          <w:rPr>
            <w:noProof/>
            <w:webHidden/>
          </w:rPr>
          <w:tab/>
          <w:delText>134</w:delText>
        </w:r>
      </w:del>
    </w:p>
    <w:p w14:paraId="54CA4938" w14:textId="348271A4" w:rsidR="00920BEE" w:rsidDel="00D81261" w:rsidRDefault="00920BEE">
      <w:pPr>
        <w:pStyle w:val="TableofFigures"/>
        <w:tabs>
          <w:tab w:val="right" w:leader="dot" w:pos="9350"/>
        </w:tabs>
        <w:rPr>
          <w:del w:id="2828" w:author="Alina Frey" w:date="2017-11-21T08:28:00Z"/>
          <w:rFonts w:asciiTheme="minorHAnsi" w:eastAsiaTheme="minorEastAsia" w:hAnsiTheme="minorHAnsi" w:cstheme="minorBidi"/>
          <w:noProof/>
          <w:color w:val="auto"/>
          <w:sz w:val="22"/>
        </w:rPr>
      </w:pPr>
      <w:del w:id="2829" w:author="Alina Frey" w:date="2017-11-21T08:28:00Z">
        <w:r w:rsidRPr="00D03B94" w:rsidDel="00D81261">
          <w:rPr>
            <w:rStyle w:val="Hyperlink"/>
            <w:noProof/>
          </w:rPr>
          <w:delText>Figure 212: Orders</w:delText>
        </w:r>
        <w:r w:rsidDel="00D81261">
          <w:rPr>
            <w:noProof/>
            <w:webHidden/>
          </w:rPr>
          <w:tab/>
          <w:delText>135</w:delText>
        </w:r>
      </w:del>
    </w:p>
    <w:p w14:paraId="6F67DBFB" w14:textId="7948B942" w:rsidR="00920BEE" w:rsidDel="00D81261" w:rsidRDefault="00920BEE">
      <w:pPr>
        <w:pStyle w:val="TableofFigures"/>
        <w:tabs>
          <w:tab w:val="right" w:leader="dot" w:pos="9350"/>
        </w:tabs>
        <w:rPr>
          <w:del w:id="2830" w:author="Alina Frey" w:date="2017-11-21T08:28:00Z"/>
          <w:rFonts w:asciiTheme="minorHAnsi" w:eastAsiaTheme="minorEastAsia" w:hAnsiTheme="minorHAnsi" w:cstheme="minorBidi"/>
          <w:noProof/>
          <w:color w:val="auto"/>
          <w:sz w:val="22"/>
        </w:rPr>
      </w:pPr>
      <w:del w:id="2831" w:author="Alina Frey" w:date="2017-11-21T08:28:00Z">
        <w:r w:rsidRPr="00D03B94" w:rsidDel="00D81261">
          <w:rPr>
            <w:rStyle w:val="Hyperlink"/>
            <w:noProof/>
          </w:rPr>
          <w:delText>Figure 213: Order Detail</w:delText>
        </w:r>
        <w:r w:rsidDel="00D81261">
          <w:rPr>
            <w:noProof/>
            <w:webHidden/>
          </w:rPr>
          <w:tab/>
          <w:delText>136</w:delText>
        </w:r>
      </w:del>
    </w:p>
    <w:p w14:paraId="7E6F28F0" w14:textId="42098915" w:rsidR="00920BEE" w:rsidDel="00D81261" w:rsidRDefault="00920BEE">
      <w:pPr>
        <w:pStyle w:val="TableofFigures"/>
        <w:tabs>
          <w:tab w:val="right" w:leader="dot" w:pos="9350"/>
        </w:tabs>
        <w:rPr>
          <w:del w:id="2832" w:author="Alina Frey" w:date="2017-11-21T08:28:00Z"/>
          <w:rFonts w:asciiTheme="minorHAnsi" w:eastAsiaTheme="minorEastAsia" w:hAnsiTheme="minorHAnsi" w:cstheme="minorBidi"/>
          <w:noProof/>
          <w:color w:val="auto"/>
          <w:sz w:val="22"/>
        </w:rPr>
      </w:pPr>
      <w:del w:id="2833" w:author="Alina Frey" w:date="2017-11-21T08:28:00Z">
        <w:r w:rsidRPr="00D03B94" w:rsidDel="00D81261">
          <w:rPr>
            <w:rStyle w:val="Hyperlink"/>
            <w:noProof/>
          </w:rPr>
          <w:delText>Figure 214: Clinical Reminders</w:delText>
        </w:r>
        <w:r w:rsidDel="00D81261">
          <w:rPr>
            <w:noProof/>
            <w:webHidden/>
          </w:rPr>
          <w:tab/>
          <w:delText>137</w:delText>
        </w:r>
      </w:del>
    </w:p>
    <w:p w14:paraId="098269AA" w14:textId="28FD694F" w:rsidR="00920BEE" w:rsidDel="00D81261" w:rsidRDefault="00920BEE">
      <w:pPr>
        <w:pStyle w:val="TableofFigures"/>
        <w:tabs>
          <w:tab w:val="right" w:leader="dot" w:pos="9350"/>
        </w:tabs>
        <w:rPr>
          <w:del w:id="2834" w:author="Alina Frey" w:date="2017-11-21T08:28:00Z"/>
          <w:rFonts w:asciiTheme="minorHAnsi" w:eastAsiaTheme="minorEastAsia" w:hAnsiTheme="minorHAnsi" w:cstheme="minorBidi"/>
          <w:noProof/>
          <w:color w:val="auto"/>
          <w:sz w:val="22"/>
        </w:rPr>
      </w:pPr>
      <w:del w:id="2835" w:author="Alina Frey" w:date="2017-11-21T08:28:00Z">
        <w:r w:rsidRPr="00D03B94" w:rsidDel="00D81261">
          <w:rPr>
            <w:rStyle w:val="Hyperlink"/>
            <w:noProof/>
          </w:rPr>
          <w:delText>Figure 215: Reminder Detail</w:delText>
        </w:r>
        <w:r w:rsidDel="00D81261">
          <w:rPr>
            <w:noProof/>
            <w:webHidden/>
          </w:rPr>
          <w:tab/>
          <w:delText>138</w:delText>
        </w:r>
      </w:del>
    </w:p>
    <w:p w14:paraId="6B1C5694" w14:textId="776E2FAE" w:rsidR="00920BEE" w:rsidDel="00D81261" w:rsidRDefault="00920BEE">
      <w:pPr>
        <w:pStyle w:val="TableofFigures"/>
        <w:tabs>
          <w:tab w:val="right" w:leader="dot" w:pos="9350"/>
        </w:tabs>
        <w:rPr>
          <w:del w:id="2836" w:author="Alina Frey" w:date="2017-11-21T08:28:00Z"/>
          <w:rFonts w:asciiTheme="minorHAnsi" w:eastAsiaTheme="minorEastAsia" w:hAnsiTheme="minorHAnsi" w:cstheme="minorBidi"/>
          <w:noProof/>
          <w:color w:val="auto"/>
          <w:sz w:val="22"/>
        </w:rPr>
      </w:pPr>
      <w:del w:id="2837" w:author="Alina Frey" w:date="2017-11-21T08:28:00Z">
        <w:r w:rsidRPr="00D03B94" w:rsidDel="00D81261">
          <w:rPr>
            <w:rStyle w:val="Hyperlink"/>
            <w:noProof/>
          </w:rPr>
          <w:delText>Figure 216: Consults</w:delText>
        </w:r>
        <w:r w:rsidDel="00D81261">
          <w:rPr>
            <w:noProof/>
            <w:webHidden/>
          </w:rPr>
          <w:tab/>
          <w:delText>139</w:delText>
        </w:r>
      </w:del>
    </w:p>
    <w:p w14:paraId="393251F8" w14:textId="6B359C86" w:rsidR="00920BEE" w:rsidDel="00D81261" w:rsidRDefault="00920BEE">
      <w:pPr>
        <w:pStyle w:val="TableofFigures"/>
        <w:tabs>
          <w:tab w:val="right" w:leader="dot" w:pos="9350"/>
        </w:tabs>
        <w:rPr>
          <w:del w:id="2838" w:author="Alina Frey" w:date="2017-11-21T08:28:00Z"/>
          <w:rFonts w:asciiTheme="minorHAnsi" w:eastAsiaTheme="minorEastAsia" w:hAnsiTheme="minorHAnsi" w:cstheme="minorBidi"/>
          <w:noProof/>
          <w:color w:val="auto"/>
          <w:sz w:val="22"/>
        </w:rPr>
      </w:pPr>
      <w:del w:id="2839" w:author="Alina Frey" w:date="2017-11-21T08:28:00Z">
        <w:r w:rsidRPr="00D03B94" w:rsidDel="00D81261">
          <w:rPr>
            <w:rStyle w:val="Hyperlink"/>
            <w:noProof/>
          </w:rPr>
          <w:delText>Figure 217: Consult Detail</w:delText>
        </w:r>
        <w:r w:rsidDel="00D81261">
          <w:rPr>
            <w:noProof/>
            <w:webHidden/>
          </w:rPr>
          <w:tab/>
          <w:delText>140</w:delText>
        </w:r>
      </w:del>
    </w:p>
    <w:p w14:paraId="5A7F67A4" w14:textId="3A16A277" w:rsidR="00920BEE" w:rsidDel="00D81261" w:rsidRDefault="00920BEE">
      <w:pPr>
        <w:pStyle w:val="TableofFigures"/>
        <w:tabs>
          <w:tab w:val="right" w:leader="dot" w:pos="9350"/>
        </w:tabs>
        <w:rPr>
          <w:del w:id="2840" w:author="Alina Frey" w:date="2017-11-21T08:28:00Z"/>
          <w:rFonts w:asciiTheme="minorHAnsi" w:eastAsiaTheme="minorEastAsia" w:hAnsiTheme="minorHAnsi" w:cstheme="minorBidi"/>
          <w:noProof/>
          <w:color w:val="auto"/>
          <w:sz w:val="22"/>
        </w:rPr>
      </w:pPr>
      <w:del w:id="2841" w:author="Alina Frey" w:date="2017-11-21T08:28:00Z">
        <w:r w:rsidRPr="00D03B94" w:rsidDel="00D81261">
          <w:rPr>
            <w:rStyle w:val="Hyperlink"/>
            <w:noProof/>
          </w:rPr>
          <w:delText>Figure 218: Radiology Reports</w:delText>
        </w:r>
        <w:r w:rsidDel="00D81261">
          <w:rPr>
            <w:noProof/>
            <w:webHidden/>
          </w:rPr>
          <w:tab/>
          <w:delText>141</w:delText>
        </w:r>
      </w:del>
    </w:p>
    <w:p w14:paraId="64B7E288" w14:textId="7BDE6552" w:rsidR="00920BEE" w:rsidDel="00D81261" w:rsidRDefault="00920BEE">
      <w:pPr>
        <w:pStyle w:val="TableofFigures"/>
        <w:tabs>
          <w:tab w:val="right" w:leader="dot" w:pos="9350"/>
        </w:tabs>
        <w:rPr>
          <w:del w:id="2842" w:author="Alina Frey" w:date="2017-11-21T08:28:00Z"/>
          <w:rFonts w:asciiTheme="minorHAnsi" w:eastAsiaTheme="minorEastAsia" w:hAnsiTheme="minorHAnsi" w:cstheme="minorBidi"/>
          <w:noProof/>
          <w:color w:val="auto"/>
          <w:sz w:val="22"/>
        </w:rPr>
      </w:pPr>
      <w:del w:id="2843" w:author="Alina Frey" w:date="2017-11-21T08:28:00Z">
        <w:r w:rsidRPr="00D03B94" w:rsidDel="00D81261">
          <w:rPr>
            <w:rStyle w:val="Hyperlink"/>
            <w:noProof/>
          </w:rPr>
          <w:delText>Figure 219: Radiology Report Detail</w:delText>
        </w:r>
        <w:r w:rsidDel="00D81261">
          <w:rPr>
            <w:noProof/>
            <w:webHidden/>
          </w:rPr>
          <w:tab/>
          <w:delText>142</w:delText>
        </w:r>
      </w:del>
    </w:p>
    <w:p w14:paraId="7D7A6115" w14:textId="1B21B93A" w:rsidR="00920BEE" w:rsidDel="00D81261" w:rsidRDefault="00920BEE">
      <w:pPr>
        <w:pStyle w:val="TableofFigures"/>
        <w:tabs>
          <w:tab w:val="right" w:leader="dot" w:pos="9350"/>
        </w:tabs>
        <w:rPr>
          <w:del w:id="2844" w:author="Alina Frey" w:date="2017-11-21T08:28:00Z"/>
          <w:rFonts w:asciiTheme="minorHAnsi" w:eastAsiaTheme="minorEastAsia" w:hAnsiTheme="minorHAnsi" w:cstheme="minorBidi"/>
          <w:noProof/>
          <w:color w:val="auto"/>
          <w:sz w:val="22"/>
        </w:rPr>
      </w:pPr>
      <w:del w:id="2845" w:author="Alina Frey" w:date="2017-11-21T08:28:00Z">
        <w:r w:rsidRPr="00D03B94" w:rsidDel="00D81261">
          <w:rPr>
            <w:rStyle w:val="Hyperlink"/>
            <w:noProof/>
          </w:rPr>
          <w:delText>Figure 220: Stop Tracking Patient</w:delText>
        </w:r>
        <w:r w:rsidDel="00D81261">
          <w:rPr>
            <w:noProof/>
            <w:webHidden/>
          </w:rPr>
          <w:tab/>
          <w:delText>143</w:delText>
        </w:r>
      </w:del>
    </w:p>
    <w:p w14:paraId="5AEB4F20" w14:textId="65F8AB80" w:rsidR="00920BEE" w:rsidDel="00D81261" w:rsidRDefault="00920BEE">
      <w:pPr>
        <w:pStyle w:val="TableofFigures"/>
        <w:tabs>
          <w:tab w:val="right" w:leader="dot" w:pos="9350"/>
        </w:tabs>
        <w:rPr>
          <w:del w:id="2846" w:author="Alina Frey" w:date="2017-11-21T08:28:00Z"/>
          <w:rFonts w:asciiTheme="minorHAnsi" w:eastAsiaTheme="minorEastAsia" w:hAnsiTheme="minorHAnsi" w:cstheme="minorBidi"/>
          <w:noProof/>
          <w:color w:val="auto"/>
          <w:sz w:val="22"/>
        </w:rPr>
      </w:pPr>
      <w:del w:id="2847" w:author="Alina Frey" w:date="2017-11-21T08:28:00Z">
        <w:r w:rsidRPr="00D03B94" w:rsidDel="00D81261">
          <w:rPr>
            <w:rStyle w:val="Hyperlink"/>
            <w:noProof/>
          </w:rPr>
          <w:delText>Figure 221: Select Reason for Stop Tracking</w:delText>
        </w:r>
        <w:r w:rsidDel="00D81261">
          <w:rPr>
            <w:noProof/>
            <w:webHidden/>
          </w:rPr>
          <w:tab/>
          <w:delText>144</w:delText>
        </w:r>
      </w:del>
    </w:p>
    <w:p w14:paraId="10475911" w14:textId="5EE8DE1B" w:rsidR="00920BEE" w:rsidDel="00D81261" w:rsidRDefault="00920BEE">
      <w:pPr>
        <w:pStyle w:val="TableofFigures"/>
        <w:tabs>
          <w:tab w:val="right" w:leader="dot" w:pos="9350"/>
        </w:tabs>
        <w:rPr>
          <w:del w:id="2848" w:author="Alina Frey" w:date="2017-11-21T08:28:00Z"/>
          <w:rFonts w:asciiTheme="minorHAnsi" w:eastAsiaTheme="minorEastAsia" w:hAnsiTheme="minorHAnsi" w:cstheme="minorBidi"/>
          <w:noProof/>
          <w:color w:val="auto"/>
          <w:sz w:val="22"/>
        </w:rPr>
      </w:pPr>
      <w:del w:id="2849" w:author="Alina Frey" w:date="2017-11-21T08:28:00Z">
        <w:r w:rsidRPr="00D03B94" w:rsidDel="00D81261">
          <w:rPr>
            <w:rStyle w:val="Hyperlink"/>
            <w:noProof/>
          </w:rPr>
          <w:delText>Figure 222: Stop Tracking Details</w:delText>
        </w:r>
        <w:r w:rsidDel="00D81261">
          <w:rPr>
            <w:noProof/>
            <w:webHidden/>
          </w:rPr>
          <w:tab/>
          <w:delText>144</w:delText>
        </w:r>
      </w:del>
    </w:p>
    <w:p w14:paraId="6BDF83D2" w14:textId="2E3A112D" w:rsidR="00230843" w:rsidRPr="007F739A" w:rsidDel="004F0B43" w:rsidRDefault="00230843">
      <w:pPr>
        <w:pStyle w:val="TableofFigures"/>
        <w:tabs>
          <w:tab w:val="right" w:leader="dot" w:pos="9350"/>
        </w:tabs>
        <w:rPr>
          <w:del w:id="2850" w:author="Alina Frey" w:date="2017-11-09T17:40:00Z"/>
          <w:color w:val="auto"/>
          <w:rPrChange w:id="2851" w:author="Alina Frey" w:date="2017-11-20T10:06:00Z">
            <w:rPr>
              <w:del w:id="2852" w:author="Alina Frey" w:date="2017-11-09T17:40:00Z"/>
            </w:rPr>
          </w:rPrChange>
        </w:rPr>
        <w:pPrChange w:id="2853" w:author="Alina Frey" w:date="2017-11-10T14:16:00Z">
          <w:pPr/>
        </w:pPrChange>
      </w:pPr>
      <w:ins w:id="2854" w:author="Alina Frey" w:date="2017-11-08T16:58:00Z">
        <w:r w:rsidRPr="007F739A">
          <w:rPr>
            <w:color w:val="auto"/>
            <w:rPrChange w:id="2855" w:author="Alina Frey" w:date="2017-11-20T10:06:00Z">
              <w:rPr/>
            </w:rPrChange>
          </w:rPr>
          <w:fldChar w:fldCharType="end"/>
        </w:r>
      </w:ins>
    </w:p>
    <w:p w14:paraId="6B79B553" w14:textId="77777777" w:rsidR="00061821" w:rsidRDefault="00061821">
      <w:pPr>
        <w:spacing w:before="0" w:after="160"/>
        <w:rPr>
          <w:ins w:id="2856" w:author="Alina Frey" w:date="2017-11-20T11:02:00Z"/>
          <w:rFonts w:eastAsia="Times New Roman" w:cs="Times New Roman"/>
        </w:rPr>
      </w:pPr>
      <w:ins w:id="2857" w:author="Alina Frey" w:date="2017-11-20T11:02:00Z">
        <w:r>
          <w:rPr>
            <w:rFonts w:eastAsia="Times New Roman" w:cs="Times New Roman"/>
          </w:rPr>
          <w:br w:type="page"/>
        </w:r>
      </w:ins>
    </w:p>
    <w:p w14:paraId="5777FFCB" w14:textId="77777777" w:rsidR="00555E7D" w:rsidRDefault="00555E7D" w:rsidP="00555E7D">
      <w:pPr>
        <w:tabs>
          <w:tab w:val="left" w:pos="1580"/>
        </w:tabs>
        <w:rPr>
          <w:ins w:id="2858" w:author="Alina Frey" w:date="2017-11-20T10:49:00Z"/>
          <w:rFonts w:eastAsia="Times New Roman" w:cs="Times New Roman"/>
        </w:rPr>
      </w:pPr>
    </w:p>
    <w:p w14:paraId="249AF852" w14:textId="77777777" w:rsidR="00555E7D" w:rsidRDefault="00555E7D">
      <w:pPr>
        <w:tabs>
          <w:tab w:val="left" w:pos="1580"/>
        </w:tabs>
        <w:rPr>
          <w:ins w:id="2859" w:author="Alina Frey" w:date="2017-11-20T10:49:00Z"/>
          <w:rFonts w:eastAsia="Times New Roman" w:cs="Times New Roman"/>
        </w:rPr>
        <w:pPrChange w:id="2860" w:author="Alina Frey" w:date="2017-11-20T10:49:00Z">
          <w:pPr/>
        </w:pPrChange>
      </w:pPr>
    </w:p>
    <w:p w14:paraId="4E450B35" w14:textId="02AC9F16" w:rsidR="008527A0" w:rsidRPr="00276216" w:rsidRDefault="00555E7D">
      <w:pPr>
        <w:tabs>
          <w:tab w:val="left" w:pos="1580"/>
        </w:tabs>
        <w:rPr>
          <w:ins w:id="2861" w:author="Alina Frey" w:date="2017-11-09T17:50:00Z"/>
          <w:rFonts w:eastAsia="Times New Roman" w:cs="Times New Roman"/>
        </w:rPr>
        <w:sectPr w:rsidR="008527A0" w:rsidRPr="00276216" w:rsidSect="008527A0">
          <w:footerReference w:type="even" r:id="rId20"/>
          <w:footerReference w:type="first" r:id="rId21"/>
          <w:pgSz w:w="12240" w:h="15840"/>
          <w:pgMar w:top="1440" w:right="1440" w:bottom="1440" w:left="1440" w:header="720" w:footer="677" w:gutter="0"/>
          <w:pgNumType w:fmt="lowerRoman" w:start="1"/>
          <w:cols w:space="720"/>
          <w:docGrid w:linePitch="299"/>
          <w:sectPrChange w:id="2877" w:author="Alina Frey" w:date="2017-11-09T17:57:00Z">
            <w:sectPr w:rsidR="008527A0" w:rsidRPr="00276216" w:rsidSect="008527A0">
              <w:pgMar w:top="1433" w:right="1440" w:bottom="1476" w:left="1440" w:header="720" w:footer="677" w:gutter="0"/>
              <w:docGrid w:linePitch="0"/>
            </w:sectPr>
          </w:sectPrChange>
        </w:sectPr>
        <w:pPrChange w:id="2878" w:author="Alina Frey" w:date="2017-11-20T10:49:00Z">
          <w:pPr>
            <w:pStyle w:val="Heading1"/>
            <w:spacing w:after="242"/>
          </w:pPr>
        </w:pPrChange>
      </w:pPr>
      <w:ins w:id="2879" w:author="Alina Frey" w:date="2017-11-20T10:49:00Z">
        <w:r>
          <w:rPr>
            <w:rFonts w:eastAsia="Times New Roman" w:cs="Times New Roman"/>
          </w:rPr>
          <w:tab/>
        </w:r>
      </w:ins>
    </w:p>
    <w:p w14:paraId="31876DCA" w14:textId="0262E2C7" w:rsidR="006C0619" w:rsidRPr="007F739A" w:rsidDel="00230843" w:rsidRDefault="005F159C">
      <w:pPr>
        <w:pStyle w:val="TableofFigures"/>
        <w:tabs>
          <w:tab w:val="right" w:leader="dot" w:pos="9352"/>
        </w:tabs>
        <w:rPr>
          <w:del w:id="2880" w:author="Alina Frey" w:date="2017-11-08T16:58:00Z"/>
          <w:color w:val="auto"/>
          <w:rPrChange w:id="2881" w:author="Alina Frey" w:date="2017-11-20T10:06:00Z">
            <w:rPr>
              <w:del w:id="2882" w:author="Alina Frey" w:date="2017-11-08T16:58:00Z"/>
            </w:rPr>
          </w:rPrChange>
        </w:rPr>
        <w:pPrChange w:id="2883" w:author="Alina Frey" w:date="2017-11-10T14:16:00Z">
          <w:pPr>
            <w:spacing w:after="0" w:line="246" w:lineRule="auto"/>
            <w:ind w:left="-5" w:right="-10" w:hanging="10"/>
            <w:jc w:val="both"/>
          </w:pPr>
        </w:pPrChange>
      </w:pPr>
      <w:del w:id="2884" w:author="Alina Frey" w:date="2017-11-08T16:58:00Z">
        <w:r w:rsidRPr="007F739A" w:rsidDel="00230843">
          <w:rPr>
            <w:rFonts w:eastAsia="Times New Roman" w:cs="Times New Roman"/>
            <w:color w:val="auto"/>
            <w:rPrChange w:id="2885" w:author="Alina Frey" w:date="2017-11-20T10:06:00Z">
              <w:rPr>
                <w:rFonts w:eastAsia="Times New Roman" w:cs="Times New Roman"/>
              </w:rPr>
            </w:rPrChange>
          </w:rPr>
          <w:lastRenderedPageBreak/>
          <w:delText>Figure 1: Welcome to the Maternity Tracker Dashboard..............................................................................3 Figure 2: Sign In............................................................................................................................................3 Figure 3: Select Division...............................................................................................................................4</w:delText>
        </w:r>
      </w:del>
    </w:p>
    <w:p w14:paraId="31876DCB" w14:textId="3459C4CA" w:rsidR="006C0619" w:rsidRPr="007F739A" w:rsidDel="00230843" w:rsidRDefault="005F159C">
      <w:pPr>
        <w:pStyle w:val="TableofFigures"/>
        <w:rPr>
          <w:del w:id="2886" w:author="Alina Frey" w:date="2017-11-08T16:58:00Z"/>
          <w:color w:val="auto"/>
          <w:rPrChange w:id="2887" w:author="Alina Frey" w:date="2017-11-20T10:06:00Z">
            <w:rPr>
              <w:del w:id="2888" w:author="Alina Frey" w:date="2017-11-08T16:58:00Z"/>
            </w:rPr>
          </w:rPrChange>
        </w:rPr>
        <w:pPrChange w:id="2889" w:author="Alina Frey" w:date="2017-11-10T14:16:00Z">
          <w:pPr>
            <w:spacing w:after="0" w:line="246" w:lineRule="auto"/>
            <w:ind w:left="-5" w:right="-10" w:hanging="10"/>
            <w:jc w:val="both"/>
          </w:pPr>
        </w:pPrChange>
      </w:pPr>
      <w:del w:id="2890" w:author="Alina Frey" w:date="2017-11-08T16:58:00Z">
        <w:r w:rsidRPr="007F739A" w:rsidDel="00230843">
          <w:rPr>
            <w:rFonts w:eastAsia="Times New Roman" w:cs="Times New Roman"/>
            <w:color w:val="auto"/>
            <w:rPrChange w:id="2891" w:author="Alina Frey" w:date="2017-11-20T10:06:00Z">
              <w:rPr>
                <w:rFonts w:eastAsia="Times New Roman" w:cs="Times New Roman"/>
              </w:rPr>
            </w:rPrChange>
          </w:rPr>
          <w:delText>Figure 4: Alerts Display.................................................................................................................................4 Figure 5: Sign Out .........................................................................................................................................4 Figure 6: Main Dashboard.............................................................................................................................5</w:delText>
        </w:r>
      </w:del>
    </w:p>
    <w:p w14:paraId="31876DCC" w14:textId="74991F81" w:rsidR="006C0619" w:rsidRPr="007F739A" w:rsidDel="00230843" w:rsidRDefault="005F159C">
      <w:pPr>
        <w:pStyle w:val="TableofFigures"/>
        <w:rPr>
          <w:del w:id="2892" w:author="Alina Frey" w:date="2017-11-08T16:58:00Z"/>
          <w:color w:val="auto"/>
          <w:rPrChange w:id="2893" w:author="Alina Frey" w:date="2017-11-20T10:06:00Z">
            <w:rPr>
              <w:del w:id="2894" w:author="Alina Frey" w:date="2017-11-08T16:58:00Z"/>
            </w:rPr>
          </w:rPrChange>
        </w:rPr>
        <w:pPrChange w:id="2895" w:author="Alina Frey" w:date="2017-11-10T14:16:00Z">
          <w:pPr>
            <w:spacing w:after="0" w:line="246" w:lineRule="auto"/>
            <w:ind w:left="-5" w:right="-10" w:hanging="10"/>
            <w:jc w:val="both"/>
          </w:pPr>
        </w:pPrChange>
      </w:pPr>
      <w:del w:id="2896" w:author="Alina Frey" w:date="2017-11-08T16:58:00Z">
        <w:r w:rsidRPr="007F739A" w:rsidDel="00230843">
          <w:rPr>
            <w:rFonts w:eastAsia="Times New Roman" w:cs="Times New Roman"/>
            <w:color w:val="auto"/>
            <w:rPrChange w:id="2897" w:author="Alina Frey" w:date="2017-11-20T10:06:00Z">
              <w:rPr>
                <w:rFonts w:eastAsia="Times New Roman" w:cs="Times New Roman"/>
              </w:rPr>
            </w:rPrChange>
          </w:rPr>
          <w:delText>Figure 7: Dashboard Page..............................................................................................................................6 Figure 8: Tracked Patients.............................................................................................................................7 Figure 9: Filter Options .................................................................................................................................7 Figure 10: Flagged Patients...........................................................................................................................8 Figure 11: Flagged Patient Details ................................................................................................................9</w:delText>
        </w:r>
      </w:del>
    </w:p>
    <w:p w14:paraId="31876DCD" w14:textId="665DB63B" w:rsidR="006C0619" w:rsidRPr="007F739A" w:rsidDel="00230843" w:rsidRDefault="005F159C">
      <w:pPr>
        <w:pStyle w:val="TableofFigures"/>
        <w:rPr>
          <w:del w:id="2898" w:author="Alina Frey" w:date="2017-11-08T16:58:00Z"/>
          <w:color w:val="auto"/>
          <w:rPrChange w:id="2899" w:author="Alina Frey" w:date="2017-11-20T10:06:00Z">
            <w:rPr>
              <w:del w:id="2900" w:author="Alina Frey" w:date="2017-11-08T16:58:00Z"/>
            </w:rPr>
          </w:rPrChange>
        </w:rPr>
        <w:pPrChange w:id="2901" w:author="Alina Frey" w:date="2017-11-10T14:16:00Z">
          <w:pPr>
            <w:spacing w:after="0" w:line="246" w:lineRule="auto"/>
            <w:ind w:left="-5" w:right="-10" w:hanging="10"/>
            <w:jc w:val="both"/>
          </w:pPr>
        </w:pPrChange>
      </w:pPr>
      <w:del w:id="2902" w:author="Alina Frey" w:date="2017-11-08T16:58:00Z">
        <w:r w:rsidRPr="007F739A" w:rsidDel="00230843">
          <w:rPr>
            <w:rFonts w:eastAsia="Times New Roman" w:cs="Times New Roman"/>
            <w:color w:val="auto"/>
            <w:rPrChange w:id="2903" w:author="Alina Frey" w:date="2017-11-20T10:06:00Z">
              <w:rPr>
                <w:rFonts w:eastAsia="Times New Roman" w:cs="Times New Roman"/>
              </w:rPr>
            </w:rPrChange>
          </w:rPr>
          <w:delText>Figure 12: Progress Note View....................................................................................................................10 Figure 13: Action Column (Flagged Patients).............................................................................................11 Figure 14: Command Buttons (Progress Note View)..................................................................................11 Figure 15: Accept Flagged Patient ..............................................................................................................11 Figure 16: Track A Patient ..........................................................................................................................12 Figure 17: Track A Patient Search...............................................................................................................12 Figure 18: Start Tracking a Patient Confirmation .......................................................................................13 Figure 19: Tracking History ........................................................................................................................14 Figure 20: Tracking History - By Patient....................................................................................................14</w:delText>
        </w:r>
      </w:del>
    </w:p>
    <w:p w14:paraId="31876DCE" w14:textId="47268B61" w:rsidR="006C0619" w:rsidRPr="007F739A" w:rsidDel="00230843" w:rsidRDefault="005F159C">
      <w:pPr>
        <w:pStyle w:val="TableofFigures"/>
        <w:rPr>
          <w:del w:id="2904" w:author="Alina Frey" w:date="2017-11-08T16:58:00Z"/>
          <w:color w:val="auto"/>
          <w:rPrChange w:id="2905" w:author="Alina Frey" w:date="2017-11-20T10:06:00Z">
            <w:rPr>
              <w:del w:id="2906" w:author="Alina Frey" w:date="2017-11-08T16:58:00Z"/>
            </w:rPr>
          </w:rPrChange>
        </w:rPr>
        <w:pPrChange w:id="2907" w:author="Alina Frey" w:date="2017-11-10T14:16:00Z">
          <w:pPr>
            <w:spacing w:after="19" w:line="252" w:lineRule="auto"/>
            <w:ind w:left="-5" w:hanging="10"/>
          </w:pPr>
        </w:pPrChange>
      </w:pPr>
      <w:del w:id="2908" w:author="Alina Frey" w:date="2017-11-08T16:58:00Z">
        <w:r w:rsidRPr="007F739A" w:rsidDel="00230843">
          <w:rPr>
            <w:rFonts w:eastAsia="Times New Roman" w:cs="Times New Roman"/>
            <w:color w:val="auto"/>
            <w:rPrChange w:id="2909" w:author="Alina Frey" w:date="2017-11-20T10:06:00Z">
              <w:rPr>
                <w:rFonts w:eastAsia="Times New Roman" w:cs="Times New Roman"/>
              </w:rPr>
            </w:rPrChange>
          </w:rPr>
          <w:delText>Figure 21: Non-VA Care Items ...................................................................................................................15</w:delText>
        </w:r>
      </w:del>
    </w:p>
    <w:p w14:paraId="31876DCF" w14:textId="54B30720" w:rsidR="006C0619" w:rsidRPr="007F739A" w:rsidDel="00230843" w:rsidRDefault="005F159C">
      <w:pPr>
        <w:pStyle w:val="TableofFigures"/>
        <w:rPr>
          <w:del w:id="2910" w:author="Alina Frey" w:date="2017-11-08T16:58:00Z"/>
          <w:color w:val="auto"/>
          <w:rPrChange w:id="2911" w:author="Alina Frey" w:date="2017-11-20T10:06:00Z">
            <w:rPr>
              <w:del w:id="2912" w:author="Alina Frey" w:date="2017-11-08T16:58:00Z"/>
            </w:rPr>
          </w:rPrChange>
        </w:rPr>
        <w:pPrChange w:id="2913" w:author="Alina Frey" w:date="2017-11-10T14:16:00Z">
          <w:pPr>
            <w:spacing w:after="0" w:line="246" w:lineRule="auto"/>
            <w:ind w:left="-5" w:right="-10" w:hanging="10"/>
            <w:jc w:val="both"/>
          </w:pPr>
        </w:pPrChange>
      </w:pPr>
      <w:del w:id="2914" w:author="Alina Frey" w:date="2017-11-08T16:58:00Z">
        <w:r w:rsidRPr="007F739A" w:rsidDel="00230843">
          <w:rPr>
            <w:rFonts w:eastAsia="Times New Roman" w:cs="Times New Roman"/>
            <w:color w:val="auto"/>
            <w:rPrChange w:id="2915" w:author="Alina Frey" w:date="2017-11-20T10:06:00Z">
              <w:rPr>
                <w:rFonts w:eastAsia="Times New Roman" w:cs="Times New Roman"/>
              </w:rPr>
            </w:rPrChange>
          </w:rPr>
          <w:delText>Figure 22: Edit Non-VA Care Items............................................................................................................16 Figure 23: Create New Non-VA Care Item.................................................................................................16 Figure 24: Education Items..........................................................................................................................17 Figure 25: Add Education Item ...................................................................................................................18 Figure 26: Education Type Drop-down List................................................................................................18 Figure 27: Coding System Drop-down List.................................................................................................19 Figure 28: Edit Education Item....................................................................................................................19 Figure 29: Deletion Confirmation ...............................................................................................................19 Figure 30: Checklist Items...........................................................................................................................20 Figure 31: Checklist Items Commands........................................................................................................21 Figure 32: Add New Checklist Item............................................................................................................21 Figure 33: Add New Checklist Item Type Drop-down List........................................................................22 Figure 34: Edit Selected...............................................................................................................................22 Figure 35: MCC Dashboard - Patient..........................................................................................................23 Figure 36: Patient Summary........................................................................................................................24 Figure 37: Patient Details Section ...............................................................................................................25</w:delText>
        </w:r>
      </w:del>
    </w:p>
    <w:p w14:paraId="31876DD0" w14:textId="354849AC" w:rsidR="006C0619" w:rsidRPr="007F739A" w:rsidDel="00230843" w:rsidRDefault="005F159C">
      <w:pPr>
        <w:pStyle w:val="TableofFigures"/>
        <w:rPr>
          <w:del w:id="2916" w:author="Alina Frey" w:date="2017-11-08T16:58:00Z"/>
          <w:color w:val="auto"/>
          <w:rPrChange w:id="2917" w:author="Alina Frey" w:date="2017-11-20T10:06:00Z">
            <w:rPr>
              <w:del w:id="2918" w:author="Alina Frey" w:date="2017-11-08T16:58:00Z"/>
            </w:rPr>
          </w:rPrChange>
        </w:rPr>
        <w:pPrChange w:id="2919" w:author="Alina Frey" w:date="2017-11-10T14:16:00Z">
          <w:pPr>
            <w:spacing w:after="0" w:line="246" w:lineRule="auto"/>
            <w:ind w:left="-5" w:right="-10" w:hanging="10"/>
            <w:jc w:val="both"/>
          </w:pPr>
        </w:pPrChange>
      </w:pPr>
      <w:del w:id="2920" w:author="Alina Frey" w:date="2017-11-08T16:58:00Z">
        <w:r w:rsidRPr="007F739A" w:rsidDel="00230843">
          <w:rPr>
            <w:rFonts w:eastAsia="Times New Roman" w:cs="Times New Roman"/>
            <w:color w:val="auto"/>
            <w:rPrChange w:id="2921" w:author="Alina Frey" w:date="2017-11-20T10:06:00Z">
              <w:rPr>
                <w:rFonts w:eastAsia="Times New Roman" w:cs="Times New Roman"/>
              </w:rPr>
            </w:rPrChange>
          </w:rPr>
          <w:delText>Figure 38: Pregnancy Status........................................................................................................................25 Figure 39: Lactation Status..........................................................................................................................26 Figure 40: Text4Baby Enrollment...............................................................................................................26 Figure 41: Text4Baby Enrollment Form .....................................................................................................27 Figure 42: Successfully Registered with Text4Baby...................................................................................27 Figure 43: Current Pregnancy Section.........................................................................................................28 Figure 44: EDD Observation History..........................................................................................................28</w:delText>
        </w:r>
      </w:del>
    </w:p>
    <w:p w14:paraId="31876DD1" w14:textId="35DECA15" w:rsidR="006C0619" w:rsidRPr="007F739A" w:rsidDel="00230843" w:rsidRDefault="005F159C">
      <w:pPr>
        <w:pStyle w:val="TableofFigures"/>
        <w:rPr>
          <w:del w:id="2922" w:author="Alina Frey" w:date="2017-11-08T16:58:00Z"/>
          <w:color w:val="auto"/>
          <w:rPrChange w:id="2923" w:author="Alina Frey" w:date="2017-11-20T10:06:00Z">
            <w:rPr>
              <w:del w:id="2924" w:author="Alina Frey" w:date="2017-11-08T16:58:00Z"/>
            </w:rPr>
          </w:rPrChange>
        </w:rPr>
        <w:pPrChange w:id="2925" w:author="Alina Frey" w:date="2017-11-10T14:16:00Z">
          <w:pPr>
            <w:spacing w:after="0" w:line="246" w:lineRule="auto"/>
            <w:ind w:left="-5" w:right="-10" w:hanging="10"/>
            <w:jc w:val="both"/>
          </w:pPr>
        </w:pPrChange>
      </w:pPr>
      <w:del w:id="2926" w:author="Alina Frey" w:date="2017-11-08T16:58:00Z">
        <w:r w:rsidRPr="007F739A" w:rsidDel="00230843">
          <w:rPr>
            <w:rFonts w:eastAsia="Times New Roman" w:cs="Times New Roman"/>
            <w:color w:val="auto"/>
            <w:rPrChange w:id="2927" w:author="Alina Frey" w:date="2017-11-20T10:06:00Z">
              <w:rPr>
                <w:rFonts w:eastAsia="Times New Roman" w:cs="Times New Roman"/>
              </w:rPr>
            </w:rPrChange>
          </w:rPr>
          <w:delText>Figure 45: EDD Calculator Tool .................................................................................................................29 Figure 46: Confirmation Notice...................................................................................................................29 Figure 47: Select Non-VA Care Provider (OBGYN)..................................................................................30 Figure 48: Non-VA Care Provider (OBGYN) / Edit...................................................................................30 Figure 49: Non-VA Care Provider (OBGYN) / Add New..........................................................................31 Figure 50: Select Planned Delivery Location..............................................................................................31</w:delText>
        </w:r>
      </w:del>
    </w:p>
    <w:p w14:paraId="31876DD2" w14:textId="0874CF6B" w:rsidR="006C0619" w:rsidRPr="007F739A" w:rsidDel="00230843" w:rsidRDefault="005F159C">
      <w:pPr>
        <w:pStyle w:val="TableofFigures"/>
        <w:rPr>
          <w:del w:id="2928" w:author="Alina Frey" w:date="2017-11-08T16:58:00Z"/>
          <w:color w:val="auto"/>
          <w:rPrChange w:id="2929" w:author="Alina Frey" w:date="2017-11-20T10:06:00Z">
            <w:rPr>
              <w:del w:id="2930" w:author="Alina Frey" w:date="2017-11-08T16:58:00Z"/>
            </w:rPr>
          </w:rPrChange>
        </w:rPr>
        <w:pPrChange w:id="2931" w:author="Alina Frey" w:date="2017-11-10T14:16:00Z">
          <w:pPr>
            <w:spacing w:after="0" w:line="246" w:lineRule="auto"/>
            <w:ind w:left="-5" w:right="-10" w:hanging="10"/>
            <w:jc w:val="both"/>
          </w:pPr>
        </w:pPrChange>
      </w:pPr>
      <w:del w:id="2932" w:author="Alina Frey" w:date="2017-11-08T16:58:00Z">
        <w:r w:rsidRPr="007F739A" w:rsidDel="00230843">
          <w:rPr>
            <w:rFonts w:eastAsia="Times New Roman" w:cs="Times New Roman"/>
            <w:color w:val="auto"/>
            <w:rPrChange w:id="2933" w:author="Alina Frey" w:date="2017-11-20T10:06:00Z">
              <w:rPr>
                <w:rFonts w:eastAsia="Times New Roman" w:cs="Times New Roman"/>
              </w:rPr>
            </w:rPrChange>
          </w:rPr>
          <w:delText>Figure 51: Planned Delivery Facility / Edit.................................................................................................32 Figure 52: Planned Delivery Facility / Add New........................................................................................32 Figure 53: Father of Baby / Select...............................................................................................................33 Figure 54: Father of the Baby Details / Edit................................................................................................33 Figure 55: Father of the Baby Details / Add New.......................................................................................33 Figure 56: Gravida / Para Details ................................................................................................................34 Figure 57: Gravida/Para Details / Edit.........................................................................................................34 Figure 58: Contact Section ..........................................................................................................................35 Figure 59: Pregnancy Checklist (Summary Page View).............................................................................35 Figure 60: Pregnancy Checklist...................................................................................................................36 Figure 61: Add Pregnancy Checklist Item (Type Drop-down List)............................................................37 Figure 62: Confirmation Prompt .................................................................................................................37 Figure 63: Edit Status ..................................................................................................................................38 Figure 64: Pregnancies ................................................................................................................................39 Figure 65: Pregnancy Details (Current).......................................................................................................39 Figure 66: Add/Edit Pregnancy Details (Current).......................................................................................40 Figure 67: Pregnancy Status (Current)........................................................................................................41</w:delText>
        </w:r>
      </w:del>
    </w:p>
    <w:p w14:paraId="31876DD3" w14:textId="563E2A1F" w:rsidR="006C0619" w:rsidRPr="007F739A" w:rsidDel="00230843" w:rsidRDefault="005F159C">
      <w:pPr>
        <w:pStyle w:val="TableofFigures"/>
        <w:rPr>
          <w:del w:id="2934" w:author="Alina Frey" w:date="2017-11-08T16:58:00Z"/>
          <w:color w:val="auto"/>
          <w:rPrChange w:id="2935" w:author="Alina Frey" w:date="2017-11-20T10:06:00Z">
            <w:rPr>
              <w:del w:id="2936" w:author="Alina Frey" w:date="2017-11-08T16:58:00Z"/>
            </w:rPr>
          </w:rPrChange>
        </w:rPr>
        <w:pPrChange w:id="2937" w:author="Alina Frey" w:date="2017-11-10T14:16:00Z">
          <w:pPr>
            <w:spacing w:after="19" w:line="252" w:lineRule="auto"/>
            <w:ind w:left="-5" w:hanging="10"/>
          </w:pPr>
        </w:pPrChange>
      </w:pPr>
      <w:del w:id="2938" w:author="Alina Frey" w:date="2017-11-08T16:58:00Z">
        <w:r w:rsidRPr="007F739A" w:rsidDel="00230843">
          <w:rPr>
            <w:rFonts w:eastAsia="Times New Roman" w:cs="Times New Roman"/>
            <w:color w:val="auto"/>
            <w:rPrChange w:id="2939" w:author="Alina Frey" w:date="2017-11-20T10:06:00Z">
              <w:rPr>
                <w:rFonts w:eastAsia="Times New Roman" w:cs="Times New Roman"/>
              </w:rPr>
            </w:rPrChange>
          </w:rPr>
          <w:delText>Figure 68: Pregnancy Details (Past)............................................................................................................41 Figure 69: Add/Edit Pregnancy Details (Past).............................................................................................42</w:delText>
        </w:r>
      </w:del>
    </w:p>
    <w:p w14:paraId="31876DD4" w14:textId="2DEEA806" w:rsidR="006C0619" w:rsidRPr="007F739A" w:rsidDel="00230843" w:rsidRDefault="005F159C">
      <w:pPr>
        <w:pStyle w:val="TableofFigures"/>
        <w:rPr>
          <w:del w:id="2940" w:author="Alina Frey" w:date="2017-11-08T16:58:00Z"/>
          <w:color w:val="auto"/>
          <w:rPrChange w:id="2941" w:author="Alina Frey" w:date="2017-11-20T10:06:00Z">
            <w:rPr>
              <w:del w:id="2942" w:author="Alina Frey" w:date="2017-11-08T16:58:00Z"/>
            </w:rPr>
          </w:rPrChange>
        </w:rPr>
        <w:pPrChange w:id="2943" w:author="Alina Frey" w:date="2017-11-10T14:16:00Z">
          <w:pPr>
            <w:spacing w:after="0" w:line="246" w:lineRule="auto"/>
            <w:ind w:left="-5" w:right="-10" w:hanging="10"/>
            <w:jc w:val="both"/>
          </w:pPr>
        </w:pPrChange>
      </w:pPr>
      <w:del w:id="2944" w:author="Alina Frey" w:date="2017-11-08T16:58:00Z">
        <w:r w:rsidRPr="007F739A" w:rsidDel="00230843">
          <w:rPr>
            <w:rFonts w:eastAsia="Times New Roman" w:cs="Times New Roman"/>
            <w:color w:val="auto"/>
            <w:rPrChange w:id="2945" w:author="Alina Frey" w:date="2017-11-20T10:06:00Z">
              <w:rPr>
                <w:rFonts w:eastAsia="Times New Roman" w:cs="Times New Roman"/>
              </w:rPr>
            </w:rPrChange>
          </w:rPr>
          <w:delText>Figure 70: Pregnancy Outcome Details.......................................................................................................43 Figure 71: Add/Edit Pregnancy Details (Add) ............................................................................................44 Figure 72: Patient Contact History (Blank).................................................................................................44 Figure 73: Add Pregnancy Checklist Item - MCC Call...............................................................................45</w:delText>
        </w:r>
      </w:del>
    </w:p>
    <w:p w14:paraId="31876DD5" w14:textId="5C419A18" w:rsidR="006C0619" w:rsidRPr="007F739A" w:rsidDel="00230843" w:rsidRDefault="005F159C">
      <w:pPr>
        <w:pStyle w:val="TableofFigures"/>
        <w:rPr>
          <w:del w:id="2946" w:author="Alina Frey" w:date="2017-11-08T16:58:00Z"/>
          <w:color w:val="auto"/>
          <w:rPrChange w:id="2947" w:author="Alina Frey" w:date="2017-11-20T10:06:00Z">
            <w:rPr>
              <w:del w:id="2948" w:author="Alina Frey" w:date="2017-11-08T16:58:00Z"/>
            </w:rPr>
          </w:rPrChange>
        </w:rPr>
        <w:pPrChange w:id="2949" w:author="Alina Frey" w:date="2017-11-10T14:16:00Z">
          <w:pPr>
            <w:spacing w:after="19" w:line="252" w:lineRule="auto"/>
            <w:ind w:left="-5" w:hanging="10"/>
          </w:pPr>
        </w:pPrChange>
      </w:pPr>
      <w:del w:id="2950" w:author="Alina Frey" w:date="2017-11-08T16:58:00Z">
        <w:r w:rsidRPr="007F739A" w:rsidDel="00230843">
          <w:rPr>
            <w:rFonts w:eastAsia="Times New Roman" w:cs="Times New Roman"/>
            <w:color w:val="auto"/>
            <w:rPrChange w:id="2951" w:author="Alina Frey" w:date="2017-11-20T10:06:00Z">
              <w:rPr>
                <w:rFonts w:eastAsia="Times New Roman" w:cs="Times New Roman"/>
              </w:rPr>
            </w:rPrChange>
          </w:rPr>
          <w:delText>Figure 74: MCC Call Added to Pregnancy Checklist .................................................................................45 Figure 75: Phone Call #1 (Initial Contact) ..................................................................................................46</w:delText>
        </w:r>
      </w:del>
    </w:p>
    <w:p w14:paraId="31876DD6" w14:textId="06EB509A" w:rsidR="006C0619" w:rsidRPr="007F739A" w:rsidDel="00230843" w:rsidRDefault="005F159C">
      <w:pPr>
        <w:pStyle w:val="TableofFigures"/>
        <w:rPr>
          <w:del w:id="2952" w:author="Alina Frey" w:date="2017-11-08T16:58:00Z"/>
          <w:color w:val="auto"/>
          <w:rPrChange w:id="2953" w:author="Alina Frey" w:date="2017-11-20T10:06:00Z">
            <w:rPr>
              <w:del w:id="2954" w:author="Alina Frey" w:date="2017-11-08T16:58:00Z"/>
            </w:rPr>
          </w:rPrChange>
        </w:rPr>
        <w:pPrChange w:id="2955" w:author="Alina Frey" w:date="2017-11-10T14:16:00Z">
          <w:pPr>
            <w:spacing w:after="19" w:line="252" w:lineRule="auto"/>
            <w:ind w:left="-5" w:hanging="10"/>
          </w:pPr>
        </w:pPrChange>
      </w:pPr>
      <w:del w:id="2956" w:author="Alina Frey" w:date="2017-11-08T16:58:00Z">
        <w:r w:rsidRPr="007F739A" w:rsidDel="00230843">
          <w:rPr>
            <w:rFonts w:eastAsia="Times New Roman" w:cs="Times New Roman"/>
            <w:color w:val="auto"/>
            <w:rPrChange w:id="2957" w:author="Alina Frey" w:date="2017-11-20T10:06:00Z">
              <w:rPr>
                <w:rFonts w:eastAsia="Times New Roman" w:cs="Times New Roman"/>
              </w:rPr>
            </w:rPrChange>
          </w:rPr>
          <w:delText>Figure 76: Phone Call #2 (12 Weeks)..........................................................................................................46</w:delText>
        </w:r>
      </w:del>
    </w:p>
    <w:p w14:paraId="31876DD7" w14:textId="2060F16F" w:rsidR="006C0619" w:rsidRPr="007F739A" w:rsidDel="00230843" w:rsidRDefault="005F159C">
      <w:pPr>
        <w:pStyle w:val="TableofFigures"/>
        <w:rPr>
          <w:del w:id="2958" w:author="Alina Frey" w:date="2017-11-08T16:58:00Z"/>
          <w:color w:val="auto"/>
          <w:rPrChange w:id="2959" w:author="Alina Frey" w:date="2017-11-20T10:06:00Z">
            <w:rPr>
              <w:del w:id="2960" w:author="Alina Frey" w:date="2017-11-08T16:58:00Z"/>
            </w:rPr>
          </w:rPrChange>
        </w:rPr>
        <w:pPrChange w:id="2961" w:author="Alina Frey" w:date="2017-11-10T14:16:00Z">
          <w:pPr>
            <w:spacing w:after="19" w:line="252" w:lineRule="auto"/>
            <w:ind w:left="-5" w:hanging="10"/>
          </w:pPr>
        </w:pPrChange>
      </w:pPr>
      <w:del w:id="2962" w:author="Alina Frey" w:date="2017-11-08T16:58:00Z">
        <w:r w:rsidRPr="007F739A" w:rsidDel="00230843">
          <w:rPr>
            <w:rFonts w:eastAsia="Times New Roman" w:cs="Times New Roman"/>
            <w:color w:val="auto"/>
            <w:rPrChange w:id="2963" w:author="Alina Frey" w:date="2017-11-20T10:06:00Z">
              <w:rPr>
                <w:rFonts w:eastAsia="Times New Roman" w:cs="Times New Roman"/>
              </w:rPr>
            </w:rPrChange>
          </w:rPr>
          <w:delText>Figure 77: Phone Call #3 (20 Weeks)..........................................................................................................47</w:delText>
        </w:r>
      </w:del>
    </w:p>
    <w:p w14:paraId="31876DD8" w14:textId="20C3C6C3" w:rsidR="006C0619" w:rsidRPr="007F739A" w:rsidDel="00230843" w:rsidRDefault="005F159C">
      <w:pPr>
        <w:pStyle w:val="TableofFigures"/>
        <w:rPr>
          <w:del w:id="2964" w:author="Alina Frey" w:date="2017-11-08T16:58:00Z"/>
          <w:color w:val="auto"/>
          <w:rPrChange w:id="2965" w:author="Alina Frey" w:date="2017-11-20T10:06:00Z">
            <w:rPr>
              <w:del w:id="2966" w:author="Alina Frey" w:date="2017-11-08T16:58:00Z"/>
            </w:rPr>
          </w:rPrChange>
        </w:rPr>
        <w:pPrChange w:id="2967" w:author="Alina Frey" w:date="2017-11-10T14:16:00Z">
          <w:pPr>
            <w:spacing w:after="19" w:line="252" w:lineRule="auto"/>
            <w:ind w:left="-5" w:hanging="10"/>
          </w:pPr>
        </w:pPrChange>
      </w:pPr>
      <w:del w:id="2968" w:author="Alina Frey" w:date="2017-11-08T16:58:00Z">
        <w:r w:rsidRPr="007F739A" w:rsidDel="00230843">
          <w:rPr>
            <w:rFonts w:eastAsia="Times New Roman" w:cs="Times New Roman"/>
            <w:color w:val="auto"/>
            <w:rPrChange w:id="2969" w:author="Alina Frey" w:date="2017-11-20T10:06:00Z">
              <w:rPr>
                <w:rFonts w:eastAsia="Times New Roman" w:cs="Times New Roman"/>
              </w:rPr>
            </w:rPrChange>
          </w:rPr>
          <w:delText>Figure 78: Phone Call #4 (28 Weeks)..........................................................................................................47</w:delText>
        </w:r>
      </w:del>
    </w:p>
    <w:p w14:paraId="31876DD9" w14:textId="59ED53A1" w:rsidR="006C0619" w:rsidRPr="007F739A" w:rsidDel="00230843" w:rsidRDefault="005F159C">
      <w:pPr>
        <w:pStyle w:val="TableofFigures"/>
        <w:rPr>
          <w:del w:id="2970" w:author="Alina Frey" w:date="2017-11-08T16:58:00Z"/>
          <w:color w:val="auto"/>
          <w:rPrChange w:id="2971" w:author="Alina Frey" w:date="2017-11-20T10:06:00Z">
            <w:rPr>
              <w:del w:id="2972" w:author="Alina Frey" w:date="2017-11-08T16:58:00Z"/>
            </w:rPr>
          </w:rPrChange>
        </w:rPr>
        <w:pPrChange w:id="2973" w:author="Alina Frey" w:date="2017-11-10T14:16:00Z">
          <w:pPr>
            <w:spacing w:after="0" w:line="246" w:lineRule="auto"/>
            <w:ind w:left="-5" w:right="-10" w:hanging="10"/>
            <w:jc w:val="both"/>
          </w:pPr>
        </w:pPrChange>
      </w:pPr>
      <w:del w:id="2974" w:author="Alina Frey" w:date="2017-11-08T16:58:00Z">
        <w:r w:rsidRPr="007F739A" w:rsidDel="00230843">
          <w:rPr>
            <w:rFonts w:eastAsia="Times New Roman" w:cs="Times New Roman"/>
            <w:color w:val="auto"/>
            <w:rPrChange w:id="2975" w:author="Alina Frey" w:date="2017-11-20T10:06:00Z">
              <w:rPr>
                <w:rFonts w:eastAsia="Times New Roman" w:cs="Times New Roman"/>
              </w:rPr>
            </w:rPrChange>
          </w:rPr>
          <w:delText>Figure 79: Phone Call #5 (36 Weeks)..........................................................................................................47 Figure 80: Phone Call #6a (41 Weeks, Not Delivered)...............................................................................48 Figure 81: Phone Call #6b (41 Weeks, Delivered)......................................................................................48 Figure 82: Phone Call #7 (6 Weeks Postpartum) ........................................................................................48 Figure 83: Intro Tab.....................................................................................................................................49 Figure 84: Coverage Tab.............................................................................................................................50 Figure 85: Health Tab..................................................................................................................................51 Figure 86: Smoking Tab..............................................................................................................................51</w:delText>
        </w:r>
      </w:del>
    </w:p>
    <w:p w14:paraId="31876DDA" w14:textId="11CA739F" w:rsidR="006C0619" w:rsidRPr="007F739A" w:rsidDel="00230843" w:rsidRDefault="005F159C">
      <w:pPr>
        <w:pStyle w:val="TableofFigures"/>
        <w:rPr>
          <w:del w:id="2976" w:author="Alina Frey" w:date="2017-11-08T16:58:00Z"/>
          <w:color w:val="auto"/>
          <w:rPrChange w:id="2977" w:author="Alina Frey" w:date="2017-11-20T10:06:00Z">
            <w:rPr>
              <w:del w:id="2978" w:author="Alina Frey" w:date="2017-11-08T16:58:00Z"/>
            </w:rPr>
          </w:rPrChange>
        </w:rPr>
        <w:pPrChange w:id="2979" w:author="Alina Frey" w:date="2017-11-10T14:16:00Z">
          <w:pPr>
            <w:spacing w:after="19" w:line="252" w:lineRule="auto"/>
            <w:ind w:left="-5" w:hanging="10"/>
          </w:pPr>
        </w:pPrChange>
      </w:pPr>
      <w:del w:id="2980" w:author="Alina Frey" w:date="2017-11-08T16:58:00Z">
        <w:r w:rsidRPr="007F739A" w:rsidDel="00230843">
          <w:rPr>
            <w:rFonts w:eastAsia="Times New Roman" w:cs="Times New Roman"/>
            <w:color w:val="auto"/>
            <w:rPrChange w:id="2981" w:author="Alina Frey" w:date="2017-11-20T10:06:00Z">
              <w:rPr>
                <w:rFonts w:eastAsia="Times New Roman" w:cs="Times New Roman"/>
              </w:rPr>
            </w:rPrChange>
          </w:rPr>
          <w:delText>Figure 87: Alcohol Tab................................................................................................................................52</w:delText>
        </w:r>
      </w:del>
    </w:p>
    <w:p w14:paraId="31876DDB" w14:textId="5E6ED2E9" w:rsidR="006C0619" w:rsidRPr="007F739A" w:rsidDel="00230843" w:rsidRDefault="005F159C">
      <w:pPr>
        <w:pStyle w:val="TableofFigures"/>
        <w:rPr>
          <w:del w:id="2982" w:author="Alina Frey" w:date="2017-11-08T16:58:00Z"/>
          <w:color w:val="auto"/>
          <w:rPrChange w:id="2983" w:author="Alina Frey" w:date="2017-11-20T10:06:00Z">
            <w:rPr>
              <w:del w:id="2984" w:author="Alina Frey" w:date="2017-11-08T16:58:00Z"/>
            </w:rPr>
          </w:rPrChange>
        </w:rPr>
        <w:pPrChange w:id="2985" w:author="Alina Frey" w:date="2017-11-10T14:16:00Z">
          <w:pPr>
            <w:spacing w:after="0" w:line="246" w:lineRule="auto"/>
            <w:ind w:left="-5" w:right="-10" w:hanging="10"/>
            <w:jc w:val="both"/>
          </w:pPr>
        </w:pPrChange>
      </w:pPr>
      <w:del w:id="2986" w:author="Alina Frey" w:date="2017-11-08T16:58:00Z">
        <w:r w:rsidRPr="007F739A" w:rsidDel="00230843">
          <w:rPr>
            <w:rFonts w:eastAsia="Times New Roman" w:cs="Times New Roman"/>
            <w:color w:val="auto"/>
            <w:rPrChange w:id="2987" w:author="Alina Frey" w:date="2017-11-20T10:06:00Z">
              <w:rPr>
                <w:rFonts w:eastAsia="Times New Roman" w:cs="Times New Roman"/>
              </w:rPr>
            </w:rPrChange>
          </w:rPr>
          <w:delText>Figure 88: Depression Tab...........................................................................................................................52 Figure 89: IPV Tab......................................................................................................................................53 Figure 90: Classes Tab.................................................................................................................................53 Figure 91: Breastfeeding Tab ......................................................................................................................54 Figure 92: WIC Tab.....................................................................................................................................54 Figure 93: Contraception Tab......................................................................................................................55</w:delText>
        </w:r>
      </w:del>
    </w:p>
    <w:p w14:paraId="31876DDC" w14:textId="718FBB9D" w:rsidR="006C0619" w:rsidRPr="007F739A" w:rsidDel="00230843" w:rsidRDefault="005F159C">
      <w:pPr>
        <w:pStyle w:val="TableofFigures"/>
        <w:rPr>
          <w:del w:id="2988" w:author="Alina Frey" w:date="2017-11-08T16:58:00Z"/>
          <w:color w:val="auto"/>
          <w:rPrChange w:id="2989" w:author="Alina Frey" w:date="2017-11-20T10:06:00Z">
            <w:rPr>
              <w:del w:id="2990" w:author="Alina Frey" w:date="2017-11-08T16:58:00Z"/>
            </w:rPr>
          </w:rPrChange>
        </w:rPr>
        <w:pPrChange w:id="2991" w:author="Alina Frey" w:date="2017-11-10T14:16:00Z">
          <w:pPr>
            <w:spacing w:after="552" w:line="252" w:lineRule="auto"/>
            <w:ind w:left="-5" w:hanging="10"/>
          </w:pPr>
        </w:pPrChange>
      </w:pPr>
      <w:del w:id="2992" w:author="Alina Frey" w:date="2017-11-08T16:58:00Z">
        <w:r w:rsidRPr="007F739A" w:rsidDel="00230843">
          <w:rPr>
            <w:rFonts w:eastAsia="Times New Roman" w:cs="Times New Roman"/>
            <w:color w:val="auto"/>
            <w:rPrChange w:id="2993" w:author="Alina Frey" w:date="2017-11-20T10:06:00Z">
              <w:rPr>
                <w:rFonts w:eastAsia="Times New Roman" w:cs="Times New Roman"/>
              </w:rPr>
            </w:rPrChange>
          </w:rPr>
          <w:delText>Figure 94: PP Visit Tab ...............................................................................................................................55 Figure 95: End Tab......................................................................................................................................56</w:delText>
        </w:r>
      </w:del>
    </w:p>
    <w:p w14:paraId="31876DDD" w14:textId="679DC9D7" w:rsidR="006C0619" w:rsidRPr="007F739A" w:rsidDel="001D674D" w:rsidRDefault="005F159C">
      <w:pPr>
        <w:pStyle w:val="TableofFigures"/>
        <w:rPr>
          <w:del w:id="2994" w:author="Alina Frey" w:date="2017-11-08T15:54:00Z"/>
          <w:color w:val="auto"/>
          <w:rPrChange w:id="2995" w:author="Alina Frey" w:date="2017-11-20T10:06:00Z">
            <w:rPr>
              <w:del w:id="2996" w:author="Alina Frey" w:date="2017-11-08T15:54:00Z"/>
            </w:rPr>
          </w:rPrChange>
        </w:rPr>
        <w:pPrChange w:id="2997" w:author="Alina Frey" w:date="2017-11-10T14:16:00Z">
          <w:pPr>
            <w:tabs>
              <w:tab w:val="right" w:pos="9362"/>
            </w:tabs>
            <w:spacing w:after="80"/>
            <w:ind w:left="-15" w:right="-14"/>
          </w:pPr>
        </w:pPrChange>
      </w:pPr>
      <w:del w:id="2998" w:author="Alina Frey" w:date="2017-11-08T15:54:00Z">
        <w:r w:rsidRPr="007F739A" w:rsidDel="001D674D">
          <w:rPr>
            <w:rFonts w:eastAsia="Times New Roman" w:cs="Times New Roman"/>
            <w:color w:val="auto"/>
            <w:sz w:val="20"/>
            <w:rPrChange w:id="2999" w:author="Alina Frey" w:date="2017-11-20T10:06:00Z">
              <w:rPr>
                <w:rFonts w:eastAsia="Times New Roman" w:cs="Times New Roman"/>
                <w:sz w:val="20"/>
              </w:rPr>
            </w:rPrChange>
          </w:rPr>
          <w:delText>vi</w:delText>
        </w:r>
        <w:r w:rsidRPr="007F739A" w:rsidDel="001D674D">
          <w:rPr>
            <w:rFonts w:eastAsia="Times New Roman" w:cs="Times New Roman"/>
            <w:color w:val="auto"/>
            <w:sz w:val="20"/>
            <w:rPrChange w:id="3000" w:author="Alina Frey" w:date="2017-11-20T10:06:00Z">
              <w:rPr>
                <w:rFonts w:eastAsia="Times New Roman" w:cs="Times New Roman"/>
                <w:sz w:val="20"/>
              </w:rPr>
            </w:rPrChange>
          </w:rPr>
          <w:tab/>
          <w:delText>February 2017</w:delText>
        </w:r>
      </w:del>
    </w:p>
    <w:p w14:paraId="31876DDE" w14:textId="2C7A54F4" w:rsidR="006C0619" w:rsidRPr="007F739A" w:rsidDel="00230843" w:rsidRDefault="005F159C">
      <w:pPr>
        <w:pStyle w:val="TableofFigures"/>
        <w:rPr>
          <w:del w:id="3001" w:author="Alina Frey" w:date="2017-11-08T16:58:00Z"/>
          <w:color w:val="auto"/>
          <w:rPrChange w:id="3002" w:author="Alina Frey" w:date="2017-11-20T10:06:00Z">
            <w:rPr>
              <w:del w:id="3003" w:author="Alina Frey" w:date="2017-11-08T16:58:00Z"/>
            </w:rPr>
          </w:rPrChange>
        </w:rPr>
        <w:pPrChange w:id="3004" w:author="Alina Frey" w:date="2017-11-10T14:16:00Z">
          <w:pPr>
            <w:spacing w:after="19" w:line="252" w:lineRule="auto"/>
            <w:ind w:left="-5" w:hanging="10"/>
          </w:pPr>
        </w:pPrChange>
      </w:pPr>
      <w:del w:id="3005" w:author="Alina Frey" w:date="2017-11-08T16:58:00Z">
        <w:r w:rsidRPr="007F739A" w:rsidDel="00230843">
          <w:rPr>
            <w:rFonts w:eastAsia="Times New Roman" w:cs="Times New Roman"/>
            <w:color w:val="auto"/>
            <w:rPrChange w:id="3006" w:author="Alina Frey" w:date="2017-11-20T10:06:00Z">
              <w:rPr>
                <w:rFonts w:eastAsia="Times New Roman" w:cs="Times New Roman"/>
              </w:rPr>
            </w:rPrChange>
          </w:rPr>
          <w:delText>Figure 96: Contact Note...............................................................................................................................57 Figure 97: Electronic Signature...................................................................................................................57</w:delText>
        </w:r>
      </w:del>
    </w:p>
    <w:p w14:paraId="31876DDF" w14:textId="61C2EBF8" w:rsidR="006C0619" w:rsidRPr="007F739A" w:rsidDel="00230843" w:rsidRDefault="005F159C">
      <w:pPr>
        <w:pStyle w:val="TableofFigures"/>
        <w:rPr>
          <w:del w:id="3007" w:author="Alina Frey" w:date="2017-11-08T16:58:00Z"/>
          <w:color w:val="auto"/>
          <w:rPrChange w:id="3008" w:author="Alina Frey" w:date="2017-11-20T10:06:00Z">
            <w:rPr>
              <w:del w:id="3009" w:author="Alina Frey" w:date="2017-11-08T16:58:00Z"/>
            </w:rPr>
          </w:rPrChange>
        </w:rPr>
        <w:pPrChange w:id="3010" w:author="Alina Frey" w:date="2017-11-10T14:16:00Z">
          <w:pPr>
            <w:spacing w:after="19" w:line="252" w:lineRule="auto"/>
            <w:ind w:left="-5" w:hanging="10"/>
          </w:pPr>
        </w:pPrChange>
      </w:pPr>
      <w:del w:id="3011" w:author="Alina Frey" w:date="2017-11-08T16:58:00Z">
        <w:r w:rsidRPr="007F739A" w:rsidDel="00230843">
          <w:rPr>
            <w:rFonts w:eastAsia="Times New Roman" w:cs="Times New Roman"/>
            <w:color w:val="auto"/>
            <w:rPrChange w:id="3012" w:author="Alina Frey" w:date="2017-11-20T10:06:00Z">
              <w:rPr>
                <w:rFonts w:eastAsia="Times New Roman" w:cs="Times New Roman"/>
              </w:rPr>
            </w:rPrChange>
          </w:rPr>
          <w:delText>Figure 98: View Contact Note.....................................................................................................................58 Figure 99: Additional Call Note..................................................................................................................59</w:delText>
        </w:r>
      </w:del>
    </w:p>
    <w:p w14:paraId="31876DE0" w14:textId="6623988D" w:rsidR="006C0619" w:rsidRPr="007F739A" w:rsidDel="00230843" w:rsidRDefault="005F159C">
      <w:pPr>
        <w:pStyle w:val="TableofFigures"/>
        <w:rPr>
          <w:del w:id="3013" w:author="Alina Frey" w:date="2017-11-08T16:58:00Z"/>
          <w:color w:val="auto"/>
          <w:rPrChange w:id="3014" w:author="Alina Frey" w:date="2017-11-20T10:06:00Z">
            <w:rPr>
              <w:del w:id="3015" w:author="Alina Frey" w:date="2017-11-08T16:58:00Z"/>
            </w:rPr>
          </w:rPrChange>
        </w:rPr>
        <w:pPrChange w:id="3016" w:author="Alina Frey" w:date="2017-11-10T14:16:00Z">
          <w:pPr>
            <w:spacing w:after="0" w:line="246" w:lineRule="auto"/>
            <w:ind w:left="-5" w:right="-10" w:hanging="10"/>
            <w:jc w:val="both"/>
          </w:pPr>
        </w:pPrChange>
      </w:pPr>
      <w:del w:id="3017" w:author="Alina Frey" w:date="2017-11-08T16:58:00Z">
        <w:r w:rsidRPr="007F739A" w:rsidDel="00230843">
          <w:rPr>
            <w:rFonts w:eastAsia="Times New Roman" w:cs="Times New Roman"/>
            <w:color w:val="auto"/>
            <w:rPrChange w:id="3018" w:author="Alina Frey" w:date="2017-11-20T10:06:00Z">
              <w:rPr>
                <w:rFonts w:eastAsia="Times New Roman" w:cs="Times New Roman"/>
              </w:rPr>
            </w:rPrChange>
          </w:rPr>
          <w:delText>Figure 100: Contact Note - Sign..................................................................................................................59 Figure 101: Patient Education Items............................................................................................................60 Figure 102: Select Patient Education Items.................................................................................................61 Figure 103: Add New Patient Education Item.............................................................................................62</w:delText>
        </w:r>
      </w:del>
    </w:p>
    <w:p w14:paraId="31876DE1" w14:textId="775E9069" w:rsidR="006C0619" w:rsidRPr="007F739A" w:rsidDel="00230843" w:rsidRDefault="005F159C">
      <w:pPr>
        <w:pStyle w:val="TableofFigures"/>
        <w:rPr>
          <w:del w:id="3019" w:author="Alina Frey" w:date="2017-11-08T16:58:00Z"/>
          <w:color w:val="auto"/>
          <w:rPrChange w:id="3020" w:author="Alina Frey" w:date="2017-11-20T10:06:00Z">
            <w:rPr>
              <w:del w:id="3021" w:author="Alina Frey" w:date="2017-11-08T16:58:00Z"/>
            </w:rPr>
          </w:rPrChange>
        </w:rPr>
        <w:pPrChange w:id="3022" w:author="Alina Frey" w:date="2017-11-10T14:16:00Z">
          <w:pPr>
            <w:spacing w:after="19" w:line="252" w:lineRule="auto"/>
            <w:ind w:left="-5" w:hanging="10"/>
          </w:pPr>
        </w:pPrChange>
      </w:pPr>
      <w:del w:id="3023" w:author="Alina Frey" w:date="2017-11-08T16:58:00Z">
        <w:r w:rsidRPr="007F739A" w:rsidDel="00230843">
          <w:rPr>
            <w:rFonts w:eastAsia="Times New Roman" w:cs="Times New Roman"/>
            <w:color w:val="auto"/>
            <w:rPrChange w:id="3024" w:author="Alina Frey" w:date="2017-11-20T10:06:00Z">
              <w:rPr>
                <w:rFonts w:eastAsia="Times New Roman" w:cs="Times New Roman"/>
              </w:rPr>
            </w:rPrChange>
          </w:rPr>
          <w:delText>Figure 104: Completed Education Item Details ..........................................................................................63 Figure 105: Dashboard Notes......................................................................................................................63</w:delText>
        </w:r>
      </w:del>
    </w:p>
    <w:p w14:paraId="31876DE2" w14:textId="20D2DCBC" w:rsidR="006C0619" w:rsidRPr="007F739A" w:rsidDel="00230843" w:rsidRDefault="005F159C">
      <w:pPr>
        <w:pStyle w:val="TableofFigures"/>
        <w:rPr>
          <w:del w:id="3025" w:author="Alina Frey" w:date="2017-11-08T16:58:00Z"/>
          <w:color w:val="auto"/>
          <w:rPrChange w:id="3026" w:author="Alina Frey" w:date="2017-11-20T10:06:00Z">
            <w:rPr>
              <w:del w:id="3027" w:author="Alina Frey" w:date="2017-11-08T16:58:00Z"/>
            </w:rPr>
          </w:rPrChange>
        </w:rPr>
        <w:pPrChange w:id="3028" w:author="Alina Frey" w:date="2017-11-10T14:16:00Z">
          <w:pPr>
            <w:spacing w:after="19" w:line="252" w:lineRule="auto"/>
            <w:ind w:left="-5" w:hanging="10"/>
          </w:pPr>
        </w:pPrChange>
      </w:pPr>
      <w:del w:id="3029" w:author="Alina Frey" w:date="2017-11-08T16:58:00Z">
        <w:r w:rsidRPr="007F739A" w:rsidDel="00230843">
          <w:rPr>
            <w:rFonts w:eastAsia="Times New Roman" w:cs="Times New Roman"/>
            <w:color w:val="auto"/>
            <w:rPrChange w:id="3030" w:author="Alina Frey" w:date="2017-11-20T10:06:00Z">
              <w:rPr>
                <w:rFonts w:eastAsia="Times New Roman" w:cs="Times New Roman"/>
              </w:rPr>
            </w:rPrChange>
          </w:rPr>
          <w:delText>Figure 106: Create Addendum.....................................................................................................................64 Figure 107: Edit Dashboard Note................................................................................................................64</w:delText>
        </w:r>
      </w:del>
    </w:p>
    <w:p w14:paraId="31876DE3" w14:textId="20E7334B" w:rsidR="006C0619" w:rsidRPr="007F739A" w:rsidDel="00230843" w:rsidRDefault="005F159C">
      <w:pPr>
        <w:pStyle w:val="TableofFigures"/>
        <w:rPr>
          <w:del w:id="3031" w:author="Alina Frey" w:date="2017-11-08T16:58:00Z"/>
          <w:color w:val="auto"/>
          <w:rPrChange w:id="3032" w:author="Alina Frey" w:date="2017-11-20T10:06:00Z">
            <w:rPr>
              <w:del w:id="3033" w:author="Alina Frey" w:date="2017-11-08T16:58:00Z"/>
            </w:rPr>
          </w:rPrChange>
        </w:rPr>
        <w:pPrChange w:id="3034" w:author="Alina Frey" w:date="2017-11-10T14:16:00Z">
          <w:pPr>
            <w:spacing w:after="19" w:line="252" w:lineRule="auto"/>
            <w:ind w:left="-5" w:hanging="10"/>
          </w:pPr>
        </w:pPrChange>
      </w:pPr>
      <w:del w:id="3035" w:author="Alina Frey" w:date="2017-11-08T16:58:00Z">
        <w:r w:rsidRPr="007F739A" w:rsidDel="00230843">
          <w:rPr>
            <w:rFonts w:eastAsia="Times New Roman" w:cs="Times New Roman"/>
            <w:color w:val="auto"/>
            <w:rPrChange w:id="3036" w:author="Alina Frey" w:date="2017-11-20T10:06:00Z">
              <w:rPr>
                <w:rFonts w:eastAsia="Times New Roman" w:cs="Times New Roman"/>
              </w:rPr>
            </w:rPrChange>
          </w:rPr>
          <w:delText>Figure 108: Sign Dashboard Note ...............................................................................................................65</w:delText>
        </w:r>
      </w:del>
    </w:p>
    <w:p w14:paraId="31876DE4" w14:textId="4C7DE7EA" w:rsidR="006C0619" w:rsidRPr="007F739A" w:rsidDel="00230843" w:rsidRDefault="005F159C">
      <w:pPr>
        <w:pStyle w:val="TableofFigures"/>
        <w:rPr>
          <w:del w:id="3037" w:author="Alina Frey" w:date="2017-11-08T16:58:00Z"/>
          <w:color w:val="auto"/>
          <w:rPrChange w:id="3038" w:author="Alina Frey" w:date="2017-11-20T10:06:00Z">
            <w:rPr>
              <w:del w:id="3039" w:author="Alina Frey" w:date="2017-11-08T16:58:00Z"/>
            </w:rPr>
          </w:rPrChange>
        </w:rPr>
        <w:pPrChange w:id="3040" w:author="Alina Frey" w:date="2017-11-10T14:16:00Z">
          <w:pPr>
            <w:spacing w:after="19" w:line="252" w:lineRule="auto"/>
            <w:ind w:left="-5" w:hanging="10"/>
          </w:pPr>
        </w:pPrChange>
      </w:pPr>
      <w:del w:id="3041" w:author="Alina Frey" w:date="2017-11-08T16:58:00Z">
        <w:r w:rsidRPr="007F739A" w:rsidDel="00230843">
          <w:rPr>
            <w:rFonts w:eastAsia="Times New Roman" w:cs="Times New Roman"/>
            <w:color w:val="auto"/>
            <w:rPrChange w:id="3042" w:author="Alina Frey" w:date="2017-11-20T10:06:00Z">
              <w:rPr>
                <w:rFonts w:eastAsia="Times New Roman" w:cs="Times New Roman"/>
              </w:rPr>
            </w:rPrChange>
          </w:rPr>
          <w:delText>Figure 109: Signature Status Updated.........................................................................................................65</w:delText>
        </w:r>
      </w:del>
    </w:p>
    <w:p w14:paraId="31876DE5" w14:textId="7385D9B3" w:rsidR="006C0619" w:rsidRPr="007F739A" w:rsidDel="00230843" w:rsidRDefault="005F159C">
      <w:pPr>
        <w:pStyle w:val="TableofFigures"/>
        <w:rPr>
          <w:del w:id="3043" w:author="Alina Frey" w:date="2017-11-08T16:58:00Z"/>
          <w:color w:val="auto"/>
          <w:rPrChange w:id="3044" w:author="Alina Frey" w:date="2017-11-20T10:06:00Z">
            <w:rPr>
              <w:del w:id="3045" w:author="Alina Frey" w:date="2017-11-08T16:58:00Z"/>
            </w:rPr>
          </w:rPrChange>
        </w:rPr>
        <w:pPrChange w:id="3046" w:author="Alina Frey" w:date="2017-11-10T14:16:00Z">
          <w:pPr>
            <w:spacing w:after="19" w:line="252" w:lineRule="auto"/>
            <w:ind w:left="-5" w:hanging="10"/>
          </w:pPr>
        </w:pPrChange>
      </w:pPr>
      <w:del w:id="3047" w:author="Alina Frey" w:date="2017-11-08T16:58:00Z">
        <w:r w:rsidRPr="007F739A" w:rsidDel="00230843">
          <w:rPr>
            <w:rFonts w:eastAsia="Times New Roman" w:cs="Times New Roman"/>
            <w:color w:val="auto"/>
            <w:rPrChange w:id="3048" w:author="Alina Frey" w:date="2017-11-20T10:06:00Z">
              <w:rPr>
                <w:rFonts w:eastAsia="Times New Roman" w:cs="Times New Roman"/>
              </w:rPr>
            </w:rPrChange>
          </w:rPr>
          <w:delText>Figure 110: Delete Dashboard Note............................................................................................................65</w:delText>
        </w:r>
      </w:del>
    </w:p>
    <w:p w14:paraId="31876DE6" w14:textId="1114E6AA" w:rsidR="006C0619" w:rsidRPr="007F739A" w:rsidDel="00230843" w:rsidRDefault="005F159C">
      <w:pPr>
        <w:pStyle w:val="TableofFigures"/>
        <w:rPr>
          <w:del w:id="3049" w:author="Alina Frey" w:date="2017-11-08T16:58:00Z"/>
          <w:color w:val="auto"/>
          <w:rPrChange w:id="3050" w:author="Alina Frey" w:date="2017-11-20T10:06:00Z">
            <w:rPr>
              <w:del w:id="3051" w:author="Alina Frey" w:date="2017-11-08T16:58:00Z"/>
            </w:rPr>
          </w:rPrChange>
        </w:rPr>
        <w:pPrChange w:id="3052" w:author="Alina Frey" w:date="2017-11-10T14:16:00Z">
          <w:pPr>
            <w:spacing w:after="19" w:line="252" w:lineRule="auto"/>
            <w:ind w:left="-5" w:hanging="10"/>
          </w:pPr>
        </w:pPrChange>
      </w:pPr>
      <w:del w:id="3053" w:author="Alina Frey" w:date="2017-11-08T16:58:00Z">
        <w:r w:rsidRPr="007F739A" w:rsidDel="00230843">
          <w:rPr>
            <w:rFonts w:eastAsia="Times New Roman" w:cs="Times New Roman"/>
            <w:color w:val="auto"/>
            <w:rPrChange w:id="3054" w:author="Alina Frey" w:date="2017-11-20T10:06:00Z">
              <w:rPr>
                <w:rFonts w:eastAsia="Times New Roman" w:cs="Times New Roman"/>
              </w:rPr>
            </w:rPrChange>
          </w:rPr>
          <w:delText>Figure 111: Dashboard Note / View............................................................................................................66</w:delText>
        </w:r>
      </w:del>
    </w:p>
    <w:p w14:paraId="31876DE7" w14:textId="17B42A41" w:rsidR="006C0619" w:rsidRPr="007F739A" w:rsidDel="00230843" w:rsidRDefault="005F159C">
      <w:pPr>
        <w:pStyle w:val="TableofFigures"/>
        <w:rPr>
          <w:del w:id="3055" w:author="Alina Frey" w:date="2017-11-08T16:58:00Z"/>
          <w:color w:val="auto"/>
          <w:rPrChange w:id="3056" w:author="Alina Frey" w:date="2017-11-20T10:06:00Z">
            <w:rPr>
              <w:del w:id="3057" w:author="Alina Frey" w:date="2017-11-08T16:58:00Z"/>
            </w:rPr>
          </w:rPrChange>
        </w:rPr>
        <w:pPrChange w:id="3058" w:author="Alina Frey" w:date="2017-11-10T14:16:00Z">
          <w:pPr>
            <w:spacing w:after="0" w:line="246" w:lineRule="auto"/>
            <w:ind w:left="-5" w:right="-10" w:hanging="10"/>
            <w:jc w:val="both"/>
          </w:pPr>
        </w:pPrChange>
      </w:pPr>
      <w:del w:id="3059" w:author="Alina Frey" w:date="2017-11-08T16:58:00Z">
        <w:r w:rsidRPr="007F739A" w:rsidDel="00230843">
          <w:rPr>
            <w:rFonts w:eastAsia="Times New Roman" w:cs="Times New Roman"/>
            <w:color w:val="auto"/>
            <w:rPrChange w:id="3060" w:author="Alina Frey" w:date="2017-11-20T10:06:00Z">
              <w:rPr>
                <w:rFonts w:eastAsia="Times New Roman" w:cs="Times New Roman"/>
              </w:rPr>
            </w:rPrChange>
          </w:rPr>
          <w:delText>Figure 112: New Dashboard Note...............................................................................................................66 Figure 113: Lab Results...............................................................................................................................67 Figure 114: Clinical Exchange Documents Menu Option...........................................................................68 Figure 115: Clinical Exchange Documents.................................................................................................69 Figure 116: Document View .......................................................................................................................69 Figure 117: Receive Document...................................................................................................................70 Figure 118: Continue...................................................................................................................................70 Figure 119: Select Data to Import ...............................................................................................................71 Figure 120: Exchange Document Options (Select Document Type) ..........................................................72 Figure 121: Exchange Document Options (Send Document) .....................................................................72 Figure 122: APHP Source Options..............................................................................................................73</w:delText>
        </w:r>
      </w:del>
    </w:p>
    <w:p w14:paraId="31876DE8" w14:textId="7BB37608" w:rsidR="006C0619" w:rsidRPr="007F739A" w:rsidDel="00230843" w:rsidRDefault="005F159C">
      <w:pPr>
        <w:pStyle w:val="TableofFigures"/>
        <w:rPr>
          <w:del w:id="3061" w:author="Alina Frey" w:date="2017-11-08T16:58:00Z"/>
          <w:color w:val="auto"/>
          <w:rPrChange w:id="3062" w:author="Alina Frey" w:date="2017-11-20T10:06:00Z">
            <w:rPr>
              <w:del w:id="3063" w:author="Alina Frey" w:date="2017-11-08T16:58:00Z"/>
            </w:rPr>
          </w:rPrChange>
        </w:rPr>
        <w:pPrChange w:id="3064" w:author="Alina Frey" w:date="2017-11-10T14:16:00Z">
          <w:pPr>
            <w:spacing w:after="0" w:line="246" w:lineRule="auto"/>
            <w:ind w:left="-5" w:right="-10" w:hanging="10"/>
            <w:jc w:val="both"/>
          </w:pPr>
        </w:pPrChange>
      </w:pPr>
      <w:del w:id="3065" w:author="Alina Frey" w:date="2017-11-08T16:58:00Z">
        <w:r w:rsidRPr="007F739A" w:rsidDel="00230843">
          <w:rPr>
            <w:rFonts w:eastAsia="Times New Roman" w:cs="Times New Roman"/>
            <w:color w:val="auto"/>
            <w:rPrChange w:id="3066" w:author="Alina Frey" w:date="2017-11-20T10:06:00Z">
              <w:rPr>
                <w:rFonts w:eastAsia="Times New Roman" w:cs="Times New Roman"/>
              </w:rPr>
            </w:rPrChange>
          </w:rPr>
          <w:delText>Figure 123: APS Source Options.................................................................................................................73 Figure 124: APL and APE Source Selection...............................................................................................74 Figure 125: PPVS Source Selection............................................................................................................74</w:delText>
        </w:r>
      </w:del>
    </w:p>
    <w:p w14:paraId="31876DE9" w14:textId="085D22F4" w:rsidR="006C0619" w:rsidRPr="007F739A" w:rsidDel="00230843" w:rsidRDefault="005F159C">
      <w:pPr>
        <w:pStyle w:val="TableofFigures"/>
        <w:rPr>
          <w:del w:id="3067" w:author="Alina Frey" w:date="2017-11-08T16:58:00Z"/>
          <w:color w:val="auto"/>
          <w:rPrChange w:id="3068" w:author="Alina Frey" w:date="2017-11-20T10:06:00Z">
            <w:rPr>
              <w:del w:id="3069" w:author="Alina Frey" w:date="2017-11-08T16:58:00Z"/>
            </w:rPr>
          </w:rPrChange>
        </w:rPr>
        <w:pPrChange w:id="3070" w:author="Alina Frey" w:date="2017-11-10T14:16:00Z">
          <w:pPr>
            <w:spacing w:after="0" w:line="246" w:lineRule="auto"/>
            <w:ind w:left="-5" w:right="-10" w:hanging="10"/>
            <w:jc w:val="both"/>
          </w:pPr>
        </w:pPrChange>
      </w:pPr>
      <w:del w:id="3071" w:author="Alina Frey" w:date="2017-11-08T16:58:00Z">
        <w:r w:rsidRPr="007F739A" w:rsidDel="00230843">
          <w:rPr>
            <w:rFonts w:eastAsia="Times New Roman" w:cs="Times New Roman"/>
            <w:color w:val="auto"/>
            <w:rPrChange w:id="3072" w:author="Alina Frey" w:date="2017-11-20T10:06:00Z">
              <w:rPr>
                <w:rFonts w:eastAsia="Times New Roman" w:cs="Times New Roman"/>
              </w:rPr>
            </w:rPrChange>
          </w:rPr>
          <w:delText>Figure 126: XDR-I Source Selection...........................................................................................................75 Figure 127: Generated IHE Document........................................................................................................75 Figure 128: Orders.......................................................................................................................................76 Figure 129: Order Detail..............................................................................................................................77 Figure 130: Clinical Reminders...................................................................................................................77 Figure 131: Reminder Detail.......................................................................................................................78 Figure 132: Consults....................................................................................................................................78 Figure 133: Consult Detail...........................................................................................................................79 Figure 134: Radiology Reports....................................................................................................................80 Figure 135: Radiology Report Detail ..........................................................................................................80</w:delText>
        </w:r>
      </w:del>
    </w:p>
    <w:p w14:paraId="31876DEA" w14:textId="2E521297" w:rsidR="006C0619" w:rsidRPr="007F739A" w:rsidDel="00230843" w:rsidRDefault="005F159C">
      <w:pPr>
        <w:pStyle w:val="TableofFigures"/>
        <w:rPr>
          <w:del w:id="3073" w:author="Alina Frey" w:date="2017-11-08T16:58:00Z"/>
          <w:color w:val="auto"/>
          <w:rPrChange w:id="3074" w:author="Alina Frey" w:date="2017-11-20T10:06:00Z">
            <w:rPr>
              <w:del w:id="3075" w:author="Alina Frey" w:date="2017-11-08T16:58:00Z"/>
            </w:rPr>
          </w:rPrChange>
        </w:rPr>
        <w:pPrChange w:id="3076" w:author="Alina Frey" w:date="2017-11-10T14:16:00Z">
          <w:pPr>
            <w:spacing w:after="19" w:line="252" w:lineRule="auto"/>
            <w:ind w:left="-5" w:hanging="10"/>
          </w:pPr>
        </w:pPrChange>
      </w:pPr>
      <w:del w:id="3077" w:author="Alina Frey" w:date="2017-11-08T16:58:00Z">
        <w:r w:rsidRPr="007F739A" w:rsidDel="00230843">
          <w:rPr>
            <w:rFonts w:eastAsia="Times New Roman" w:cs="Times New Roman"/>
            <w:color w:val="auto"/>
            <w:rPrChange w:id="3078" w:author="Alina Frey" w:date="2017-11-20T10:06:00Z">
              <w:rPr>
                <w:rFonts w:eastAsia="Times New Roman" w:cs="Times New Roman"/>
              </w:rPr>
            </w:rPrChange>
          </w:rPr>
          <w:delText>Figure 136: Stop Tracking a Patient............................................................................................................81 Figure 137: Stop Tracking Drop-down List ................................................................................................81</w:delText>
        </w:r>
      </w:del>
    </w:p>
    <w:p w14:paraId="31876DEB" w14:textId="45263EB7" w:rsidR="00000000" w:rsidRDefault="00675D54">
      <w:pPr>
        <w:pStyle w:val="TableofFigures"/>
        <w:rPr>
          <w:del w:id="3079" w:author="Alina Frey" w:date="2017-11-09T17:40:00Z"/>
          <w:color w:val="auto"/>
          <w:rPrChange w:id="3080" w:author="Alina Frey" w:date="2017-11-20T10:06:00Z">
            <w:rPr>
              <w:del w:id="3081" w:author="Alina Frey" w:date="2017-11-09T17:40:00Z"/>
            </w:rPr>
          </w:rPrChange>
        </w:rPr>
        <w:sectPr w:rsidR="00000000" w:rsidSect="00E540C5">
          <w:pgSz w:w="12240" w:h="15840"/>
          <w:pgMar w:top="1440" w:right="1440" w:bottom="1440" w:left="1440" w:header="720" w:footer="720" w:gutter="0"/>
          <w:pgNumType w:start="1"/>
          <w:cols w:space="720"/>
          <w:titlePg/>
          <w:docGrid w:linePitch="326"/>
          <w:sectPrChange w:id="3082" w:author="Alina Frey" w:date="2017-11-20T11:07:00Z">
            <w:sectPr w:rsidR="00000000" w:rsidSect="00E540C5">
              <w:pgMar w:top="1440" w:right="1440" w:bottom="1440" w:left="1440" w:header="720" w:footer="677" w:gutter="0"/>
              <w:titlePg w:val="0"/>
              <w:docGrid w:linePitch="299"/>
            </w:sectPr>
          </w:sectPrChange>
        </w:sectPr>
        <w:pPrChange w:id="3083" w:author="Alina Frey" w:date="2017-11-10T14:16:00Z">
          <w:pPr/>
        </w:pPrChange>
      </w:pPr>
    </w:p>
    <w:p w14:paraId="31876DEC" w14:textId="5E818D5D" w:rsidR="006C0619" w:rsidRPr="007F739A" w:rsidDel="0060272E" w:rsidRDefault="005F159C">
      <w:pPr>
        <w:tabs>
          <w:tab w:val="center" w:pos="4680"/>
          <w:tab w:val="right" w:pos="9360"/>
        </w:tabs>
        <w:spacing w:after="80"/>
        <w:ind w:left="-15" w:right="-14"/>
        <w:rPr>
          <w:del w:id="3084" w:author="Alina Frey" w:date="2017-11-08T15:53:00Z"/>
          <w:color w:val="auto"/>
          <w:rPrChange w:id="3085" w:author="Alina Frey" w:date="2017-11-20T10:06:00Z">
            <w:rPr>
              <w:del w:id="3086" w:author="Alina Frey" w:date="2017-11-08T15:53:00Z"/>
            </w:rPr>
          </w:rPrChange>
        </w:rPr>
      </w:pPr>
      <w:del w:id="3087" w:author="Alina Frey" w:date="2017-11-08T15:53:00Z">
        <w:r w:rsidRPr="007F739A" w:rsidDel="0060272E">
          <w:rPr>
            <w:rFonts w:eastAsia="Times New Roman" w:cs="Times New Roman"/>
            <w:color w:val="auto"/>
            <w:sz w:val="20"/>
            <w:rPrChange w:id="3088" w:author="Alina Frey" w:date="2017-11-20T10:06:00Z">
              <w:rPr>
                <w:rFonts w:eastAsia="Times New Roman" w:cs="Times New Roman"/>
                <w:sz w:val="20"/>
              </w:rPr>
            </w:rPrChange>
          </w:rPr>
          <w:delText>viii</w:delText>
        </w:r>
        <w:r w:rsidRPr="007F739A" w:rsidDel="0060272E">
          <w:rPr>
            <w:rFonts w:eastAsia="Times New Roman" w:cs="Times New Roman"/>
            <w:color w:val="auto"/>
            <w:sz w:val="20"/>
            <w:rPrChange w:id="3089" w:author="Alina Frey" w:date="2017-11-20T10:06:00Z">
              <w:rPr>
                <w:rFonts w:eastAsia="Times New Roman" w:cs="Times New Roman"/>
                <w:sz w:val="20"/>
              </w:rPr>
            </w:rPrChange>
          </w:rPr>
          <w:tab/>
          <w:delText>Maternity Tracker Dashboard User Manual v</w:delText>
        </w:r>
      </w:del>
      <w:del w:id="3090" w:author="Alina Frey" w:date="2017-11-08T15:49:00Z">
        <w:r w:rsidRPr="007F739A" w:rsidDel="00BD454D">
          <w:rPr>
            <w:rFonts w:eastAsia="Times New Roman" w:cs="Times New Roman"/>
            <w:color w:val="auto"/>
            <w:sz w:val="20"/>
            <w:rPrChange w:id="3091" w:author="Alina Frey" w:date="2017-11-20T10:06:00Z">
              <w:rPr>
                <w:rFonts w:eastAsia="Times New Roman" w:cs="Times New Roman"/>
                <w:sz w:val="20"/>
              </w:rPr>
            </w:rPrChange>
          </w:rPr>
          <w:delText>3</w:delText>
        </w:r>
      </w:del>
      <w:del w:id="3092" w:author="Alina Frey" w:date="2017-11-08T15:53:00Z">
        <w:r w:rsidRPr="007F739A" w:rsidDel="0060272E">
          <w:rPr>
            <w:rFonts w:eastAsia="Times New Roman" w:cs="Times New Roman"/>
            <w:color w:val="auto"/>
            <w:sz w:val="20"/>
            <w:rPrChange w:id="3093" w:author="Alina Frey" w:date="2017-11-20T10:06:00Z">
              <w:rPr>
                <w:rFonts w:eastAsia="Times New Roman" w:cs="Times New Roman"/>
                <w:sz w:val="20"/>
              </w:rPr>
            </w:rPrChange>
          </w:rPr>
          <w:delText>.0</w:delText>
        </w:r>
        <w:r w:rsidRPr="007F739A" w:rsidDel="0060272E">
          <w:rPr>
            <w:rFonts w:eastAsia="Times New Roman" w:cs="Times New Roman"/>
            <w:color w:val="auto"/>
            <w:sz w:val="20"/>
            <w:rPrChange w:id="3094" w:author="Alina Frey" w:date="2017-11-20T10:06:00Z">
              <w:rPr>
                <w:rFonts w:eastAsia="Times New Roman" w:cs="Times New Roman"/>
                <w:sz w:val="20"/>
              </w:rPr>
            </w:rPrChange>
          </w:rPr>
          <w:tab/>
        </w:r>
      </w:del>
      <w:del w:id="3095" w:author="Alina Frey" w:date="2017-11-08T15:49:00Z">
        <w:r w:rsidRPr="007F739A" w:rsidDel="00BD454D">
          <w:rPr>
            <w:rFonts w:eastAsia="Times New Roman" w:cs="Times New Roman"/>
            <w:color w:val="auto"/>
            <w:sz w:val="20"/>
            <w:rPrChange w:id="3096" w:author="Alina Frey" w:date="2017-11-20T10:06:00Z">
              <w:rPr>
                <w:rFonts w:eastAsia="Times New Roman" w:cs="Times New Roman"/>
                <w:sz w:val="20"/>
              </w:rPr>
            </w:rPrChange>
          </w:rPr>
          <w:delText xml:space="preserve">February </w:delText>
        </w:r>
      </w:del>
      <w:del w:id="3097" w:author="Alina Frey" w:date="2017-11-08T15:53:00Z">
        <w:r w:rsidRPr="007F739A" w:rsidDel="0060272E">
          <w:rPr>
            <w:rFonts w:eastAsia="Times New Roman" w:cs="Times New Roman"/>
            <w:color w:val="auto"/>
            <w:sz w:val="20"/>
            <w:rPrChange w:id="3098" w:author="Alina Frey" w:date="2017-11-20T10:06:00Z">
              <w:rPr>
                <w:rFonts w:eastAsia="Times New Roman" w:cs="Times New Roman"/>
                <w:sz w:val="20"/>
              </w:rPr>
            </w:rPrChange>
          </w:rPr>
          <w:delText>2017</w:delText>
        </w:r>
      </w:del>
    </w:p>
    <w:p w14:paraId="31876DED" w14:textId="77777777" w:rsidR="006C0619" w:rsidRPr="007F739A" w:rsidRDefault="005F159C">
      <w:pPr>
        <w:pStyle w:val="Heading1"/>
        <w:spacing w:after="242"/>
        <w:rPr>
          <w:color w:val="auto"/>
          <w:rPrChange w:id="3099" w:author="Alina Frey" w:date="2017-11-20T10:06:00Z">
            <w:rPr/>
          </w:rPrChange>
        </w:rPr>
        <w:pPrChange w:id="3100" w:author="Alina Frey" w:date="2017-11-10T14:16:00Z">
          <w:pPr>
            <w:pStyle w:val="Heading1"/>
            <w:spacing w:after="242"/>
            <w:ind w:left="115"/>
          </w:pPr>
        </w:pPrChange>
      </w:pPr>
      <w:bookmarkStart w:id="3101" w:name="_Toc497914039"/>
      <w:bookmarkStart w:id="3102" w:name="_Toc498937604"/>
      <w:bookmarkStart w:id="3103" w:name="_Toc498942452"/>
      <w:bookmarkStart w:id="3104" w:name="_Toc498939119"/>
      <w:bookmarkStart w:id="3105" w:name="_Toc499024388"/>
      <w:r w:rsidRPr="007F739A">
        <w:rPr>
          <w:color w:val="auto"/>
          <w:rPrChange w:id="3106" w:author="Alina Frey" w:date="2017-11-20T10:06:00Z">
            <w:rPr/>
          </w:rPrChange>
        </w:rPr>
        <w:t>Introduction</w:t>
      </w:r>
      <w:bookmarkEnd w:id="3101"/>
      <w:bookmarkEnd w:id="3102"/>
      <w:bookmarkEnd w:id="3103"/>
      <w:bookmarkEnd w:id="3104"/>
      <w:bookmarkEnd w:id="3105"/>
    </w:p>
    <w:p w14:paraId="31876DEE" w14:textId="77777777" w:rsidR="006C0619" w:rsidRPr="007F739A" w:rsidRDefault="005F159C">
      <w:pPr>
        <w:pStyle w:val="Heading2"/>
        <w:pPrChange w:id="3107" w:author="Alina Frey" w:date="2017-11-20T10:18:00Z">
          <w:pPr>
            <w:pStyle w:val="Heading2"/>
            <w:ind w:left="-5"/>
          </w:pPr>
        </w:pPrChange>
      </w:pPr>
      <w:bookmarkStart w:id="3108" w:name="_Toc497914040"/>
      <w:bookmarkStart w:id="3109" w:name="_Toc498937605"/>
      <w:bookmarkStart w:id="3110" w:name="_Toc498942453"/>
      <w:bookmarkStart w:id="3111" w:name="_Toc498939120"/>
      <w:bookmarkStart w:id="3112" w:name="_Toc499024389"/>
      <w:r w:rsidRPr="007F739A">
        <w:t>Product Description</w:t>
      </w:r>
      <w:bookmarkEnd w:id="3108"/>
      <w:bookmarkEnd w:id="3109"/>
      <w:bookmarkEnd w:id="3110"/>
      <w:bookmarkEnd w:id="3111"/>
      <w:bookmarkEnd w:id="3112"/>
    </w:p>
    <w:p w14:paraId="31876DEF" w14:textId="0E16C568" w:rsidR="006C0619" w:rsidRPr="007F739A" w:rsidRDefault="005F159C">
      <w:pPr>
        <w:spacing w:before="0"/>
        <w:rPr>
          <w:rFonts w:ascii="Calibri" w:hAnsi="Calibri" w:cs="Times New Roman"/>
          <w:color w:val="auto"/>
          <w:rPrChange w:id="3113" w:author="Alina Frey" w:date="2017-11-20T10:06:00Z">
            <w:rPr/>
          </w:rPrChange>
        </w:rPr>
        <w:pPrChange w:id="3114" w:author="Alina Frey" w:date="2017-11-10T14:16:00Z">
          <w:pPr>
            <w:spacing w:after="320" w:line="246" w:lineRule="auto"/>
            <w:ind w:left="-5" w:right="-10" w:hanging="10"/>
            <w:jc w:val="both"/>
          </w:pPr>
        </w:pPrChange>
      </w:pPr>
      <w:r w:rsidRPr="007F739A">
        <w:rPr>
          <w:rFonts w:eastAsia="Times New Roman" w:cs="Times New Roman"/>
          <w:color w:val="auto"/>
          <w:rPrChange w:id="3115" w:author="Alina Frey" w:date="2017-11-20T10:06:00Z">
            <w:rPr/>
          </w:rPrChange>
        </w:rPr>
        <w:t>The Maternity Tracker project addresses the gaps in VistA for Maternity Tracking and Monitoring through a combination of field tested enhancements for better screening, tracking, monitoring, and sharing of maternity data, as well as improving women Veteran</w:t>
      </w:r>
      <w:del w:id="3116" w:author="Alina Frey" w:date="2017-11-16T16:57:00Z">
        <w:r w:rsidRPr="007F739A" w:rsidDel="00FE25D6">
          <w:rPr>
            <w:rFonts w:eastAsia="Times New Roman" w:cs="Times New Roman"/>
            <w:color w:val="auto"/>
            <w:rPrChange w:id="3117" w:author="Alina Frey" w:date="2017-11-20T10:06:00Z">
              <w:rPr/>
            </w:rPrChange>
          </w:rPr>
          <w:delText>'</w:delText>
        </w:r>
      </w:del>
      <w:ins w:id="3118" w:author="Alina Frey" w:date="2017-11-16T16:57:00Z">
        <w:r w:rsidR="00FE25D6" w:rsidRPr="007F739A">
          <w:rPr>
            <w:rFonts w:eastAsia="Times New Roman" w:cs="Times New Roman"/>
            <w:color w:val="auto"/>
            <w:rPrChange w:id="3119" w:author="Alina Frey" w:date="2017-11-20T10:06:00Z">
              <w:rPr>
                <w:rFonts w:eastAsia="Times New Roman" w:cs="Times New Roman"/>
              </w:rPr>
            </w:rPrChange>
          </w:rPr>
          <w:t>’</w:t>
        </w:r>
      </w:ins>
      <w:r w:rsidRPr="007F739A">
        <w:rPr>
          <w:rFonts w:eastAsia="Times New Roman" w:cs="Times New Roman"/>
          <w:color w:val="auto"/>
          <w:rPrChange w:id="3120" w:author="Alina Frey" w:date="2017-11-20T10:06:00Z">
            <w:rPr/>
          </w:rPrChange>
        </w:rPr>
        <w:t xml:space="preserve">s access to earlier pre-natal care, complete postpartum care, and education information with an emphasis on care </w:t>
      </w:r>
      <w:r w:rsidRPr="007F739A">
        <w:rPr>
          <w:rFonts w:eastAsia="Times New Roman" w:cs="Times New Roman"/>
          <w:color w:val="auto"/>
          <w:rPrChange w:id="3121" w:author="Alina Frey" w:date="2017-11-20T10:14:00Z">
            <w:rPr/>
          </w:rPrChange>
        </w:rPr>
        <w:t xml:space="preserve">coordination </w:t>
      </w:r>
      <w:r w:rsidRPr="007F739A">
        <w:rPr>
          <w:rFonts w:eastAsia="Times New Roman" w:cs="Times New Roman"/>
          <w:color w:val="auto"/>
          <w:rPrChange w:id="3122" w:author="Alina Frey" w:date="2017-11-20T10:06:00Z">
            <w:rPr/>
          </w:rPrChange>
        </w:rPr>
        <w:t xml:space="preserve">in and outside of the VA. </w:t>
      </w:r>
      <w:commentRangeStart w:id="3123"/>
      <w:commentRangeStart w:id="3124"/>
      <w:ins w:id="3125" w:author="Alina Frey" w:date="2017-11-08T16:00:00Z">
        <w:r w:rsidR="00AD3BAA" w:rsidRPr="007F739A">
          <w:rPr>
            <w:rFonts w:eastAsia="Times New Roman" w:cs="Times New Roman"/>
            <w:color w:val="auto"/>
            <w:rPrChange w:id="3126" w:author="Alina Frey" w:date="2017-11-20T10:06:00Z">
              <w:rPr>
                <w:color w:val="24292E"/>
              </w:rPr>
            </w:rPrChange>
          </w:rPr>
          <w:t>Throughout the document, Maternity Tracker</w:t>
        </w:r>
      </w:ins>
      <w:ins w:id="3127" w:author="Alina Frey" w:date="2017-11-08T16:03:00Z">
        <w:r w:rsidR="002F2FAD" w:rsidRPr="007F739A">
          <w:rPr>
            <w:rFonts w:eastAsia="Times New Roman" w:cs="Times New Roman"/>
            <w:color w:val="auto"/>
            <w:rPrChange w:id="3128" w:author="Alina Frey" w:date="2017-11-20T10:06:00Z">
              <w:rPr>
                <w:rFonts w:eastAsia="Times New Roman" w:cs="Times New Roman"/>
              </w:rPr>
            </w:rPrChange>
          </w:rPr>
          <w:t xml:space="preserve"> (MT)</w:t>
        </w:r>
      </w:ins>
      <w:ins w:id="3129" w:author="Alina Frey" w:date="2017-11-08T16:00:00Z">
        <w:r w:rsidR="00AD3BAA" w:rsidRPr="007F739A">
          <w:rPr>
            <w:rFonts w:eastAsia="Times New Roman" w:cs="Times New Roman"/>
            <w:color w:val="auto"/>
            <w:rPrChange w:id="3130" w:author="Alina Frey" w:date="2017-11-20T10:06:00Z">
              <w:rPr>
                <w:color w:val="24292E"/>
              </w:rPr>
            </w:rPrChange>
          </w:rPr>
          <w:t xml:space="preserve"> Dashboard</w:t>
        </w:r>
      </w:ins>
      <w:ins w:id="3131" w:author="Alina Frey" w:date="2017-11-13T08:49:00Z">
        <w:r w:rsidR="00DE5997" w:rsidRPr="007F739A">
          <w:rPr>
            <w:rFonts w:eastAsia="Times New Roman" w:cs="Times New Roman"/>
            <w:color w:val="auto"/>
            <w:rPrChange w:id="3132" w:author="Alina Frey" w:date="2017-11-20T10:06:00Z">
              <w:rPr>
                <w:rFonts w:eastAsia="Times New Roman" w:cs="Times New Roman"/>
              </w:rPr>
            </w:rPrChange>
          </w:rPr>
          <w:t xml:space="preserve"> and</w:t>
        </w:r>
      </w:ins>
      <w:ins w:id="3133" w:author="Alina Frey" w:date="2017-11-13T08:48:00Z">
        <w:r w:rsidR="00DE5997" w:rsidRPr="007F739A">
          <w:rPr>
            <w:rFonts w:eastAsia="Times New Roman" w:cs="Times New Roman"/>
            <w:color w:val="auto"/>
            <w:rPrChange w:id="3134" w:author="Alina Frey" w:date="2017-11-20T10:06:00Z">
              <w:rPr>
                <w:rFonts w:eastAsia="Times New Roman" w:cs="Times New Roman"/>
              </w:rPr>
            </w:rPrChange>
          </w:rPr>
          <w:t xml:space="preserve"> </w:t>
        </w:r>
        <w:r w:rsidR="00DE5997" w:rsidRPr="007F739A">
          <w:rPr>
            <w:color w:val="auto"/>
            <w:rPrChange w:id="3135" w:author="Alina Frey" w:date="2017-11-20T10:06:00Z">
              <w:rPr/>
            </w:rPrChange>
          </w:rPr>
          <w:t xml:space="preserve">Maternity Care Coordinator (MCC) </w:t>
        </w:r>
      </w:ins>
      <w:ins w:id="3136" w:author="Alina Frey" w:date="2017-11-08T16:00:00Z">
        <w:r w:rsidR="00AD3BAA" w:rsidRPr="007F739A">
          <w:rPr>
            <w:rFonts w:eastAsia="Times New Roman" w:cs="Times New Roman"/>
            <w:color w:val="auto"/>
            <w:rPrChange w:id="3137" w:author="Alina Frey" w:date="2017-11-20T10:06:00Z">
              <w:rPr>
                <w:color w:val="24292E"/>
              </w:rPr>
            </w:rPrChange>
          </w:rPr>
          <w:t>Dashboard are used interchangeably.</w:t>
        </w:r>
      </w:ins>
      <w:commentRangeEnd w:id="3123"/>
      <w:r w:rsidR="00965530">
        <w:rPr>
          <w:rStyle w:val="CommentReference"/>
        </w:rPr>
        <w:commentReference w:id="3123"/>
      </w:r>
      <w:commentRangeEnd w:id="3124"/>
      <w:r w:rsidR="005D0BF9">
        <w:rPr>
          <w:rStyle w:val="CommentReference"/>
        </w:rPr>
        <w:commentReference w:id="3124"/>
      </w:r>
    </w:p>
    <w:p w14:paraId="31876DF0" w14:textId="77777777" w:rsidR="006C0619" w:rsidRPr="007F739A" w:rsidRDefault="005F159C">
      <w:pPr>
        <w:pStyle w:val="Heading2"/>
        <w:pPrChange w:id="3138" w:author="Alina Frey" w:date="2017-11-20T10:18:00Z">
          <w:pPr>
            <w:pStyle w:val="Heading2"/>
            <w:ind w:left="-5"/>
          </w:pPr>
        </w:pPrChange>
      </w:pPr>
      <w:bookmarkStart w:id="3139" w:name="_Toc497914041"/>
      <w:bookmarkStart w:id="3140" w:name="_Toc498937606"/>
      <w:bookmarkStart w:id="3141" w:name="_Toc498942454"/>
      <w:bookmarkStart w:id="3142" w:name="_Toc498939121"/>
      <w:bookmarkStart w:id="3143" w:name="_Toc499024390"/>
      <w:r w:rsidRPr="007F739A">
        <w:t>Security Keys and Menu Options</w:t>
      </w:r>
      <w:bookmarkEnd w:id="3139"/>
      <w:bookmarkEnd w:id="3140"/>
      <w:bookmarkEnd w:id="3141"/>
      <w:bookmarkEnd w:id="3142"/>
      <w:bookmarkEnd w:id="3143"/>
    </w:p>
    <w:p w14:paraId="31876DF1" w14:textId="77777777" w:rsidR="006C0619" w:rsidRPr="007F739A" w:rsidRDefault="005F159C" w:rsidP="00FA615B">
      <w:pPr>
        <w:spacing w:after="257" w:line="252" w:lineRule="auto"/>
        <w:ind w:left="-5" w:hanging="10"/>
        <w:rPr>
          <w:color w:val="auto"/>
          <w:rPrChange w:id="3144" w:author="Alina Frey" w:date="2017-11-20T10:06:00Z">
            <w:rPr/>
          </w:rPrChange>
        </w:rPr>
      </w:pPr>
      <w:r w:rsidRPr="007F739A">
        <w:rPr>
          <w:rFonts w:eastAsia="Times New Roman" w:cs="Times New Roman"/>
          <w:color w:val="auto"/>
          <w:rPrChange w:id="3145" w:author="Alina Frey" w:date="2017-11-20T10:06:00Z">
            <w:rPr>
              <w:rFonts w:eastAsia="Times New Roman" w:cs="Times New Roman"/>
            </w:rPr>
          </w:rPrChange>
        </w:rPr>
        <w:t>To access the Maternity Tracker application, all general users must have the following added to the New Person file in VistA:</w:t>
      </w:r>
    </w:p>
    <w:p w14:paraId="7A20C251" w14:textId="79F2E34B" w:rsidR="007A3BCF" w:rsidRPr="00E64A05" w:rsidRDefault="005F159C">
      <w:pPr>
        <w:spacing w:after="19" w:line="252" w:lineRule="auto"/>
        <w:ind w:left="-5" w:hanging="10"/>
        <w:rPr>
          <w:ins w:id="3146" w:author="Alina Frey" w:date="2017-11-20T10:43:00Z"/>
          <w:rFonts w:eastAsia="Times New Roman" w:cs="Times New Roman"/>
          <w:b/>
          <w:rPrChange w:id="3147" w:author="Alina Frey" w:date="2017-11-21T09:23:00Z">
            <w:rPr>
              <w:ins w:id="3148" w:author="Alina Frey" w:date="2017-11-20T10:43:00Z"/>
              <w:rFonts w:cstheme="minorHAnsi"/>
            </w:rPr>
          </w:rPrChange>
        </w:rPr>
        <w:pPrChange w:id="3149" w:author="Alina Frey" w:date="2017-11-21T09:23:00Z">
          <w:pPr>
            <w:pStyle w:val="ListParagraph"/>
            <w:numPr>
              <w:numId w:val="6"/>
            </w:numPr>
            <w:spacing w:before="0"/>
            <w:ind w:hanging="360"/>
          </w:pPr>
        </w:pPrChange>
      </w:pPr>
      <w:r w:rsidRPr="007F739A">
        <w:rPr>
          <w:rFonts w:eastAsia="Times New Roman" w:cs="Times New Roman"/>
          <w:color w:val="auto"/>
        </w:rPr>
        <w:t>Secondary Menu Option</w:t>
      </w:r>
      <w:del w:id="3150" w:author="Alina Frey" w:date="2017-11-21T10:39:00Z">
        <w:r w:rsidRPr="007F739A" w:rsidDel="006B1325">
          <w:rPr>
            <w:rFonts w:eastAsia="Times New Roman" w:cs="Times New Roman"/>
            <w:color w:val="auto"/>
          </w:rPr>
          <w:delText xml:space="preserve"> - </w:delText>
        </w:r>
      </w:del>
      <w:ins w:id="3151" w:author="Alina Frey" w:date="2017-11-21T10:39:00Z">
        <w:r w:rsidR="006B1325">
          <w:rPr>
            <w:rFonts w:eastAsia="Times New Roman" w:cs="Times New Roman"/>
            <w:color w:val="auto"/>
          </w:rPr>
          <w:t xml:space="preserve"> – </w:t>
        </w:r>
      </w:ins>
      <w:r w:rsidRPr="007F739A">
        <w:rPr>
          <w:rFonts w:eastAsia="Times New Roman" w:cs="Times New Roman"/>
          <w:b/>
          <w:color w:val="auto"/>
        </w:rPr>
        <w:t>DSIO GUI CONTEXT</w:t>
      </w:r>
      <w:ins w:id="3152" w:author="Alina Frey" w:date="2017-11-20T11:08:00Z">
        <w:r w:rsidR="00505187">
          <w:rPr>
            <w:rFonts w:cstheme="minorHAnsi"/>
          </w:rPr>
          <w:br w:type="page"/>
        </w:r>
      </w:ins>
    </w:p>
    <w:p w14:paraId="048B1906" w14:textId="7AAC75F2" w:rsidR="00500E61" w:rsidRDefault="00500E61" w:rsidP="00500E61">
      <w:pPr>
        <w:spacing w:before="0"/>
        <w:rPr>
          <w:ins w:id="3153" w:author="Alina Frey" w:date="2017-11-20T10:43:00Z"/>
          <w:rFonts w:cstheme="minorHAnsi"/>
        </w:rPr>
      </w:pPr>
    </w:p>
    <w:p w14:paraId="7951EC99" w14:textId="77777777" w:rsidR="00500E61" w:rsidRPr="00331C1F" w:rsidRDefault="00500E61" w:rsidP="00E02EC7">
      <w:pPr>
        <w:spacing w:before="0"/>
        <w:rPr>
          <w:ins w:id="3154" w:author="Alina Frey" w:date="2017-11-20T09:53:00Z"/>
          <w:rFonts w:cstheme="minorHAnsi"/>
        </w:rPr>
      </w:pPr>
    </w:p>
    <w:p w14:paraId="6C48FD02" w14:textId="77777777" w:rsidR="007F14CF" w:rsidRDefault="007F14CF">
      <w:pPr>
        <w:spacing w:before="0" w:after="160"/>
        <w:rPr>
          <w:ins w:id="3155" w:author="Alina Frey" w:date="2017-11-20T10:43:00Z"/>
          <w:rFonts w:ascii="Arial" w:eastAsia="Arial" w:hAnsi="Arial" w:cs="Arial"/>
          <w:b/>
          <w:color w:val="auto"/>
          <w:sz w:val="36"/>
        </w:rPr>
      </w:pPr>
      <w:ins w:id="3156" w:author="Alina Frey" w:date="2017-11-20T10:43:00Z">
        <w:r>
          <w:rPr>
            <w:color w:val="auto"/>
          </w:rPr>
          <w:br w:type="page"/>
        </w:r>
      </w:ins>
    </w:p>
    <w:p w14:paraId="31876DF2" w14:textId="0BEBB344" w:rsidR="006C0619" w:rsidRPr="007F739A" w:rsidDel="002757CC" w:rsidRDefault="005F159C">
      <w:pPr>
        <w:pStyle w:val="Heading1"/>
        <w:rPr>
          <w:del w:id="3157" w:author="Alina Frey" w:date="2017-11-09T16:05:00Z"/>
          <w:rFonts w:eastAsia="Times New Roman" w:cs="Times New Roman"/>
          <w:color w:val="auto"/>
          <w:sz w:val="22"/>
          <w:rPrChange w:id="3158" w:author="Alina Frey" w:date="2017-11-20T10:06:00Z">
            <w:rPr>
              <w:del w:id="3159" w:author="Alina Frey" w:date="2017-11-09T16:05:00Z"/>
            </w:rPr>
          </w:rPrChange>
        </w:rPr>
        <w:pPrChange w:id="3160" w:author="Alina Frey" w:date="2017-11-10T14:16:00Z">
          <w:pPr>
            <w:spacing w:after="19" w:line="252" w:lineRule="auto"/>
            <w:ind w:left="-5" w:hanging="10"/>
          </w:pPr>
        </w:pPrChange>
      </w:pPr>
      <w:del w:id="3161" w:author="Alina Frey" w:date="2017-11-09T16:05:00Z">
        <w:r w:rsidRPr="007F739A" w:rsidDel="002757CC">
          <w:rPr>
            <w:color w:val="auto"/>
            <w:rPrChange w:id="3162" w:author="Alina Frey" w:date="2017-11-20T10:06:00Z">
              <w:rPr/>
            </w:rPrChange>
          </w:rPr>
          <w:lastRenderedPageBreak/>
          <w:br w:type="page"/>
        </w:r>
      </w:del>
    </w:p>
    <w:p w14:paraId="31876DF3" w14:textId="7A5953C7" w:rsidR="006C0619" w:rsidRPr="007F739A" w:rsidDel="00D809E4" w:rsidRDefault="005F159C">
      <w:pPr>
        <w:pStyle w:val="Heading1"/>
        <w:rPr>
          <w:del w:id="3163" w:author="Alina Frey" w:date="2017-11-08T15:53:00Z"/>
          <w:color w:val="auto"/>
          <w:rPrChange w:id="3164" w:author="Alina Frey" w:date="2017-11-20T10:06:00Z">
            <w:rPr>
              <w:del w:id="3165" w:author="Alina Frey" w:date="2017-11-08T15:53:00Z"/>
            </w:rPr>
          </w:rPrChange>
        </w:rPr>
        <w:pPrChange w:id="3166" w:author="Alina Frey" w:date="2017-11-10T14:16:00Z">
          <w:pPr>
            <w:tabs>
              <w:tab w:val="center" w:pos="4679"/>
              <w:tab w:val="right" w:pos="9360"/>
            </w:tabs>
            <w:spacing w:after="80"/>
            <w:ind w:left="-15" w:right="-14"/>
          </w:pPr>
        </w:pPrChange>
      </w:pPr>
      <w:del w:id="3167" w:author="Alina Frey" w:date="2017-11-08T15:53:00Z">
        <w:r w:rsidRPr="007F739A" w:rsidDel="00D809E4">
          <w:rPr>
            <w:rFonts w:eastAsia="Times New Roman" w:cs="Times New Roman"/>
            <w:color w:val="auto"/>
            <w:sz w:val="20"/>
            <w:rPrChange w:id="3168" w:author="Alina Frey" w:date="2017-11-20T10:06:00Z">
              <w:rPr>
                <w:rFonts w:eastAsia="Times New Roman" w:cs="Times New Roman"/>
                <w:sz w:val="20"/>
              </w:rPr>
            </w:rPrChange>
          </w:rPr>
          <w:delText>2</w:delText>
        </w:r>
        <w:r w:rsidRPr="007F739A" w:rsidDel="00D809E4">
          <w:rPr>
            <w:rFonts w:eastAsia="Times New Roman" w:cs="Times New Roman"/>
            <w:color w:val="auto"/>
            <w:sz w:val="20"/>
            <w:rPrChange w:id="3169" w:author="Alina Frey" w:date="2017-11-20T10:06:00Z">
              <w:rPr>
                <w:rFonts w:eastAsia="Times New Roman" w:cs="Times New Roman"/>
                <w:sz w:val="20"/>
              </w:rPr>
            </w:rPrChange>
          </w:rPr>
          <w:tab/>
          <w:delText>Maternity Tracker Dashboard User Manual v3.0</w:delText>
        </w:r>
        <w:r w:rsidRPr="007F739A" w:rsidDel="00D809E4">
          <w:rPr>
            <w:rFonts w:eastAsia="Times New Roman" w:cs="Times New Roman"/>
            <w:color w:val="auto"/>
            <w:sz w:val="20"/>
            <w:rPrChange w:id="3170" w:author="Alina Frey" w:date="2017-11-20T10:06:00Z">
              <w:rPr>
                <w:rFonts w:eastAsia="Times New Roman" w:cs="Times New Roman"/>
                <w:sz w:val="20"/>
              </w:rPr>
            </w:rPrChange>
          </w:rPr>
          <w:tab/>
          <w:delText>February 2017</w:delText>
        </w:r>
      </w:del>
    </w:p>
    <w:p w14:paraId="31876DF4" w14:textId="77777777" w:rsidR="006C0619" w:rsidRPr="007F739A" w:rsidRDefault="005F159C">
      <w:pPr>
        <w:pStyle w:val="Heading1"/>
        <w:rPr>
          <w:color w:val="auto"/>
          <w:rPrChange w:id="3171" w:author="Alina Frey" w:date="2017-11-20T10:06:00Z">
            <w:rPr/>
          </w:rPrChange>
        </w:rPr>
        <w:pPrChange w:id="3172" w:author="Alina Frey" w:date="2017-11-10T14:16:00Z">
          <w:pPr>
            <w:pStyle w:val="Heading1"/>
            <w:spacing w:after="242"/>
            <w:ind w:left="115"/>
          </w:pPr>
        </w:pPrChange>
      </w:pPr>
      <w:bookmarkStart w:id="3173" w:name="_Toc497914042"/>
      <w:bookmarkStart w:id="3174" w:name="_Toc498937608"/>
      <w:bookmarkStart w:id="3175" w:name="_Toc498942456"/>
      <w:bookmarkStart w:id="3176" w:name="_Toc498939123"/>
      <w:bookmarkStart w:id="3177" w:name="_Toc499024391"/>
      <w:r w:rsidRPr="007F739A">
        <w:rPr>
          <w:color w:val="auto"/>
          <w:rPrChange w:id="3178" w:author="Alina Frey" w:date="2017-11-20T10:06:00Z">
            <w:rPr/>
          </w:rPrChange>
        </w:rPr>
        <w:t>Getting Started Using Maternity Tracker</w:t>
      </w:r>
      <w:bookmarkEnd w:id="3173"/>
      <w:bookmarkEnd w:id="3174"/>
      <w:bookmarkEnd w:id="3175"/>
      <w:bookmarkEnd w:id="3176"/>
      <w:bookmarkEnd w:id="3177"/>
    </w:p>
    <w:p w14:paraId="31876DF5" w14:textId="77777777" w:rsidR="006C0619" w:rsidRPr="007F739A" w:rsidRDefault="005F159C">
      <w:pPr>
        <w:pStyle w:val="Heading2"/>
        <w:pPrChange w:id="3179" w:author="Alina Frey" w:date="2017-11-20T10:18:00Z">
          <w:pPr>
            <w:pStyle w:val="Heading2"/>
            <w:ind w:left="-5"/>
          </w:pPr>
        </w:pPrChange>
      </w:pPr>
      <w:bookmarkStart w:id="3180" w:name="_Toc497914043"/>
      <w:bookmarkStart w:id="3181" w:name="_Toc498937609"/>
      <w:bookmarkStart w:id="3182" w:name="_Toc498942457"/>
      <w:bookmarkStart w:id="3183" w:name="_Toc498939124"/>
      <w:bookmarkStart w:id="3184" w:name="_Toc499024392"/>
      <w:r w:rsidRPr="007F739A">
        <w:t>Accessing Maternity Tracker</w:t>
      </w:r>
      <w:bookmarkEnd w:id="3180"/>
      <w:bookmarkEnd w:id="3181"/>
      <w:bookmarkEnd w:id="3182"/>
      <w:bookmarkEnd w:id="3183"/>
      <w:bookmarkEnd w:id="3184"/>
    </w:p>
    <w:p w14:paraId="31876DF6" w14:textId="1C22FBA2" w:rsidR="006C0619" w:rsidRPr="007F739A" w:rsidDel="0090378D" w:rsidRDefault="00FD5FE9">
      <w:pPr>
        <w:spacing w:after="19" w:line="252" w:lineRule="auto"/>
        <w:rPr>
          <w:del w:id="3185" w:author="Alina Frey" w:date="2017-11-08T15:06:00Z"/>
          <w:rFonts w:ascii="Calibri" w:hAnsi="Calibri"/>
          <w:color w:val="auto"/>
          <w:rPrChange w:id="3186" w:author="Alina Frey" w:date="2017-11-20T10:06:00Z">
            <w:rPr>
              <w:del w:id="3187" w:author="Alina Frey" w:date="2017-11-08T15:06:00Z"/>
              <w:rFonts w:ascii="Calibri" w:hAnsi="Calibri"/>
            </w:rPr>
          </w:rPrChange>
        </w:rPr>
        <w:pPrChange w:id="3188" w:author="Alina Frey" w:date="2017-11-10T14:16:00Z">
          <w:pPr>
            <w:spacing w:after="19" w:line="252" w:lineRule="auto"/>
            <w:ind w:left="-5" w:hanging="10"/>
          </w:pPr>
        </w:pPrChange>
      </w:pPr>
      <w:ins w:id="3189" w:author="Alina Frey" w:date="2017-11-21T09:57:00Z">
        <w:r>
          <w:rPr>
            <w:rFonts w:eastAsia="Times New Roman" w:cs="Times New Roman"/>
            <w:color w:val="auto"/>
          </w:rPr>
          <w:t xml:space="preserve">Contact the </w:t>
        </w:r>
        <w:r w:rsidR="00996EE7">
          <w:rPr>
            <w:rFonts w:eastAsia="Times New Roman" w:cs="Times New Roman"/>
            <w:color w:val="auto"/>
          </w:rPr>
          <w:t xml:space="preserve">System </w:t>
        </w:r>
      </w:ins>
      <w:ins w:id="3190" w:author="Alina Frey" w:date="2017-11-21T09:58:00Z">
        <w:r w:rsidR="00996EE7">
          <w:rPr>
            <w:rFonts w:eastAsia="Times New Roman" w:cs="Times New Roman"/>
            <w:color w:val="auto"/>
          </w:rPr>
          <w:t>Administrator</w:t>
        </w:r>
      </w:ins>
      <w:ins w:id="3191" w:author="Alina Frey" w:date="2017-11-21T09:57:00Z">
        <w:r w:rsidR="00996EE7">
          <w:rPr>
            <w:rFonts w:eastAsia="Times New Roman" w:cs="Times New Roman"/>
            <w:color w:val="auto"/>
          </w:rPr>
          <w:t xml:space="preserve"> to </w:t>
        </w:r>
      </w:ins>
      <w:ins w:id="3192" w:author="Alina Frey" w:date="2017-11-21T09:58:00Z">
        <w:r w:rsidR="004D4E37">
          <w:rPr>
            <w:rFonts w:eastAsia="Times New Roman" w:cs="Times New Roman"/>
            <w:color w:val="auto"/>
          </w:rPr>
          <w:t>get</w:t>
        </w:r>
        <w:r w:rsidR="00996EE7">
          <w:rPr>
            <w:rFonts w:eastAsia="Times New Roman" w:cs="Times New Roman"/>
            <w:color w:val="auto"/>
          </w:rPr>
          <w:t xml:space="preserve"> the URL for the </w:t>
        </w:r>
      </w:ins>
      <w:ins w:id="3193" w:author="Alina Frey" w:date="2017-11-21T09:59:00Z">
        <w:r w:rsidR="00D90095" w:rsidRPr="004A7A1B">
          <w:rPr>
            <w:rFonts w:eastAsia="Times New Roman" w:cs="Times New Roman"/>
            <w:color w:val="auto"/>
          </w:rPr>
          <w:t xml:space="preserve">MCC </w:t>
        </w:r>
      </w:ins>
      <w:ins w:id="3194" w:author="Alina Frey" w:date="2017-11-21T09:58:00Z">
        <w:r w:rsidR="004D4E37">
          <w:rPr>
            <w:rFonts w:eastAsia="Times New Roman" w:cs="Times New Roman"/>
            <w:color w:val="auto"/>
          </w:rPr>
          <w:t xml:space="preserve">Dashboard. </w:t>
        </w:r>
      </w:ins>
      <w:commentRangeStart w:id="3195"/>
      <w:commentRangeStart w:id="3196"/>
      <w:del w:id="3197" w:author="Alina Frey" w:date="2017-11-21T09:57:00Z">
        <w:r w:rsidR="005F159C" w:rsidRPr="007F739A" w:rsidDel="006206DE">
          <w:rPr>
            <w:rFonts w:eastAsia="Times New Roman" w:cs="Times New Roman"/>
            <w:color w:val="auto"/>
            <w:rPrChange w:id="3198" w:author="Alina Frey" w:date="2017-11-20T10:06:00Z">
              <w:rPr/>
            </w:rPrChange>
          </w:rPr>
          <w:delText>To access the login screen, find the web address for MT and add the shortcut to the desktop.</w:delText>
        </w:r>
      </w:del>
    </w:p>
    <w:p w14:paraId="2E5069FF" w14:textId="1C9FB917" w:rsidR="0074630C" w:rsidRPr="00331C1F" w:rsidRDefault="005F159C">
      <w:pPr>
        <w:rPr>
          <w:ins w:id="3199" w:author="Alina Frey" w:date="2017-11-08T15:18:00Z"/>
        </w:rPr>
        <w:pPrChange w:id="3200" w:author="Alina Frey" w:date="2017-11-10T14:16:00Z">
          <w:pPr>
            <w:pStyle w:val="ListParagraph"/>
            <w:numPr>
              <w:numId w:val="4"/>
            </w:numPr>
            <w:ind w:hanging="360"/>
          </w:pPr>
        </w:pPrChange>
      </w:pPr>
      <w:del w:id="3201" w:author="Alina Frey" w:date="2017-11-08T15:04:00Z">
        <w:r w:rsidRPr="007F739A" w:rsidDel="00A149C8">
          <w:rPr>
            <w:noProof/>
            <w:color w:val="auto"/>
            <w:rPrChange w:id="3202" w:author="Alina Frey" w:date="2017-11-20T10:06:00Z">
              <w:rPr>
                <w:noProof/>
              </w:rPr>
            </w:rPrChange>
          </w:rPr>
          <w:drawing>
            <wp:inline distT="0" distB="0" distL="0" distR="0" wp14:anchorId="3187706E" wp14:editId="1E27B4A9">
              <wp:extent cx="5859018" cy="2039874"/>
              <wp:effectExtent l="0" t="0" r="0" b="0"/>
              <wp:docPr id="373" name="Picture 373"/>
              <wp:cNvGraphicFramePr/>
              <a:graphic xmlns:a="http://schemas.openxmlformats.org/drawingml/2006/main">
                <a:graphicData uri="http://schemas.openxmlformats.org/drawingml/2006/picture">
                  <pic:pic xmlns:pic="http://schemas.openxmlformats.org/drawingml/2006/picture">
                    <pic:nvPicPr>
                      <pic:cNvPr id="373" name="Picture 373"/>
                      <pic:cNvPicPr/>
                    </pic:nvPicPr>
                    <pic:blipFill>
                      <a:blip r:embed="rId25"/>
                      <a:stretch>
                        <a:fillRect/>
                      </a:stretch>
                    </pic:blipFill>
                    <pic:spPr>
                      <a:xfrm>
                        <a:off x="0" y="0"/>
                        <a:ext cx="5859018" cy="2039874"/>
                      </a:xfrm>
                      <a:prstGeom prst="rect">
                        <a:avLst/>
                      </a:prstGeom>
                    </pic:spPr>
                  </pic:pic>
                </a:graphicData>
              </a:graphic>
            </wp:inline>
          </w:drawing>
        </w:r>
      </w:del>
      <w:commentRangeEnd w:id="3195"/>
      <w:r w:rsidR="00F5506A">
        <w:rPr>
          <w:rStyle w:val="CommentReference"/>
        </w:rPr>
        <w:commentReference w:id="3195"/>
      </w:r>
      <w:commentRangeEnd w:id="3196"/>
      <w:r w:rsidR="00E75BC0">
        <w:rPr>
          <w:rStyle w:val="CommentReference"/>
        </w:rPr>
        <w:commentReference w:id="3196"/>
      </w:r>
      <w:ins w:id="3203" w:author="Alina Frey" w:date="2017-11-08T15:13:00Z">
        <w:r w:rsidR="006D639E" w:rsidRPr="007F739A">
          <w:rPr>
            <w:rFonts w:eastAsia="Times New Roman" w:cs="Times New Roman"/>
            <w:color w:val="auto"/>
            <w:sz w:val="22"/>
            <w:rPrChange w:id="3204" w:author="Alina Frey" w:date="2017-11-20T10:06:00Z">
              <w:rPr>
                <w:rFonts w:asciiTheme="minorHAnsi" w:hAnsiTheme="minorHAnsi" w:cstheme="minorHAnsi"/>
                <w:szCs w:val="24"/>
              </w:rPr>
            </w:rPrChange>
          </w:rPr>
          <w:t xml:space="preserve">Open a web </w:t>
        </w:r>
      </w:ins>
      <w:ins w:id="3205" w:author="Alina Frey" w:date="2017-11-08T15:18:00Z">
        <w:r w:rsidR="0074630C" w:rsidRPr="007F739A">
          <w:rPr>
            <w:rFonts w:eastAsia="Times New Roman" w:cs="Times New Roman"/>
            <w:color w:val="auto"/>
            <w:rPrChange w:id="3206" w:author="Alina Frey" w:date="2017-11-20T10:06:00Z">
              <w:rPr>
                <w:rFonts w:asciiTheme="minorHAnsi" w:hAnsiTheme="minorHAnsi"/>
              </w:rPr>
            </w:rPrChange>
          </w:rPr>
          <w:t>browser and</w:t>
        </w:r>
      </w:ins>
      <w:ins w:id="3207" w:author="Alina Frey" w:date="2017-11-08T15:13:00Z">
        <w:r w:rsidR="006D639E" w:rsidRPr="007F739A">
          <w:rPr>
            <w:rFonts w:eastAsia="Times New Roman" w:cs="Times New Roman"/>
            <w:color w:val="auto"/>
            <w:sz w:val="22"/>
            <w:rPrChange w:id="3208" w:author="Alina Frey" w:date="2017-11-20T10:06:00Z">
              <w:rPr>
                <w:rFonts w:asciiTheme="minorHAnsi" w:hAnsiTheme="minorHAnsi" w:cstheme="minorHAnsi"/>
                <w:szCs w:val="24"/>
              </w:rPr>
            </w:rPrChange>
          </w:rPr>
          <w:t xml:space="preserve"> access the </w:t>
        </w:r>
      </w:ins>
      <w:ins w:id="3209" w:author="Alina Frey" w:date="2017-11-21T09:59:00Z">
        <w:r w:rsidR="00D90095" w:rsidRPr="004A7A1B">
          <w:rPr>
            <w:rFonts w:eastAsia="Times New Roman" w:cs="Times New Roman"/>
            <w:color w:val="auto"/>
          </w:rPr>
          <w:t xml:space="preserve">MCC </w:t>
        </w:r>
      </w:ins>
      <w:ins w:id="3210" w:author="Alina Frey" w:date="2017-11-08T15:13:00Z">
        <w:r w:rsidR="006D639E" w:rsidRPr="007F739A">
          <w:rPr>
            <w:rFonts w:eastAsia="Times New Roman" w:cs="Times New Roman"/>
            <w:color w:val="auto"/>
            <w:sz w:val="22"/>
            <w:rPrChange w:id="3211" w:author="Alina Frey" w:date="2017-11-20T10:06:00Z">
              <w:rPr>
                <w:rFonts w:asciiTheme="minorHAnsi" w:hAnsiTheme="minorHAnsi" w:cstheme="minorHAnsi"/>
                <w:szCs w:val="24"/>
              </w:rPr>
            </w:rPrChange>
          </w:rPr>
          <w:t>Dashboard</w:t>
        </w:r>
      </w:ins>
      <w:ins w:id="3212" w:author="Alina Frey" w:date="2017-11-08T15:17:00Z">
        <w:r w:rsidR="00420A45" w:rsidRPr="007F739A">
          <w:rPr>
            <w:rFonts w:eastAsia="Times New Roman" w:cs="Times New Roman"/>
            <w:color w:val="auto"/>
            <w:rPrChange w:id="3213" w:author="Alina Frey" w:date="2017-11-20T10:06:00Z">
              <w:rPr>
                <w:rFonts w:asciiTheme="minorHAnsi" w:hAnsiTheme="minorHAnsi"/>
              </w:rPr>
            </w:rPrChange>
          </w:rPr>
          <w:t xml:space="preserve"> a</w:t>
        </w:r>
        <w:r w:rsidR="00F14CAE" w:rsidRPr="007F739A">
          <w:rPr>
            <w:rFonts w:eastAsia="Times New Roman" w:cs="Times New Roman"/>
            <w:color w:val="auto"/>
            <w:rPrChange w:id="3214" w:author="Alina Frey" w:date="2017-11-20T10:06:00Z">
              <w:rPr>
                <w:rFonts w:asciiTheme="minorHAnsi" w:hAnsiTheme="minorHAnsi"/>
              </w:rPr>
            </w:rPrChange>
          </w:rPr>
          <w:t xml:space="preserve">t the </w:t>
        </w:r>
      </w:ins>
      <w:ins w:id="3215" w:author="Alina Frey" w:date="2017-11-08T15:18:00Z">
        <w:r w:rsidR="00486C8E" w:rsidRPr="007F739A">
          <w:rPr>
            <w:rFonts w:eastAsia="Times New Roman" w:cs="Times New Roman"/>
            <w:color w:val="auto"/>
            <w:rPrChange w:id="3216" w:author="Alina Frey" w:date="2017-11-20T10:06:00Z">
              <w:rPr>
                <w:rFonts w:asciiTheme="minorHAnsi" w:hAnsiTheme="minorHAnsi"/>
              </w:rPr>
            </w:rPrChange>
          </w:rPr>
          <w:t xml:space="preserve">provided </w:t>
        </w:r>
      </w:ins>
      <w:ins w:id="3217" w:author="Alina Frey" w:date="2017-11-08T15:17:00Z">
        <w:r w:rsidR="00F14CAE" w:rsidRPr="007F739A">
          <w:rPr>
            <w:rFonts w:eastAsia="Times New Roman" w:cs="Times New Roman"/>
            <w:color w:val="auto"/>
            <w:rPrChange w:id="3218" w:author="Alina Frey" w:date="2017-11-20T10:06:00Z">
              <w:rPr>
                <w:rFonts w:asciiTheme="minorHAnsi" w:hAnsiTheme="minorHAnsi"/>
              </w:rPr>
            </w:rPrChange>
          </w:rPr>
          <w:t>URL</w:t>
        </w:r>
      </w:ins>
      <w:ins w:id="3219" w:author="Alina Frey" w:date="2017-11-08T15:18:00Z">
        <w:r w:rsidR="00486C8E" w:rsidRPr="007F739A">
          <w:rPr>
            <w:rFonts w:eastAsia="Times New Roman" w:cs="Times New Roman"/>
            <w:color w:val="auto"/>
            <w:rPrChange w:id="3220" w:author="Alina Frey" w:date="2017-11-20T10:06:00Z">
              <w:rPr>
                <w:rFonts w:asciiTheme="minorHAnsi" w:hAnsiTheme="minorHAnsi"/>
              </w:rPr>
            </w:rPrChange>
          </w:rPr>
          <w:t xml:space="preserve">. </w:t>
        </w:r>
        <w:r w:rsidR="0074630C" w:rsidRPr="007F739A">
          <w:rPr>
            <w:rFonts w:eastAsia="Times New Roman" w:cs="Times New Roman"/>
            <w:color w:val="auto"/>
            <w:rPrChange w:id="3221" w:author="Alina Frey" w:date="2017-11-20T10:06:00Z">
              <w:rPr>
                <w:rFonts w:asciiTheme="minorHAnsi" w:hAnsiTheme="minorHAnsi"/>
              </w:rPr>
            </w:rPrChange>
          </w:rPr>
          <w:t>This will redirect the user to the MCC Dashboard home screen.</w:t>
        </w:r>
      </w:ins>
    </w:p>
    <w:p w14:paraId="07838171" w14:textId="106A0DD0" w:rsidR="00BC1327" w:rsidRPr="00331C1F" w:rsidRDefault="001F00C0">
      <w:pPr>
        <w:keepNext/>
        <w:spacing w:after="43" w:line="252" w:lineRule="auto"/>
        <w:ind w:hanging="14"/>
        <w:rPr>
          <w:ins w:id="3222" w:author="Alina Frey" w:date="2017-11-14T14:00:00Z"/>
        </w:rPr>
        <w:pPrChange w:id="3223" w:author="Alina Frey" w:date="2017-11-14T14:01:00Z">
          <w:pPr>
            <w:pStyle w:val="Caption"/>
          </w:pPr>
        </w:pPrChange>
      </w:pPr>
      <w:ins w:id="3224" w:author="Alina Frey" w:date="2017-11-20T14:30:00Z">
        <w:r>
          <w:rPr>
            <w:noProof/>
          </w:rPr>
          <mc:AlternateContent>
            <mc:Choice Requires="wps">
              <w:drawing>
                <wp:anchor distT="0" distB="0" distL="114300" distR="114300" simplePos="0" relativeHeight="251596800" behindDoc="0" locked="0" layoutInCell="1" allowOverlap="1" wp14:anchorId="4F9FF19C" wp14:editId="796B5DC2">
                  <wp:simplePos x="0" y="0"/>
                  <wp:positionH relativeFrom="column">
                    <wp:posOffset>4819650</wp:posOffset>
                  </wp:positionH>
                  <wp:positionV relativeFrom="paragraph">
                    <wp:posOffset>2199640</wp:posOffset>
                  </wp:positionV>
                  <wp:extent cx="349250" cy="45719"/>
                  <wp:effectExtent l="0" t="76200" r="12700" b="69215"/>
                  <wp:wrapNone/>
                  <wp:docPr id="29665" name="Straight Arrow Connector 29665"/>
                  <wp:cNvGraphicFramePr/>
                  <a:graphic xmlns:a="http://schemas.openxmlformats.org/drawingml/2006/main">
                    <a:graphicData uri="http://schemas.microsoft.com/office/word/2010/wordprocessingShape">
                      <wps:wsp>
                        <wps:cNvCnPr/>
                        <wps:spPr>
                          <a:xfrm flipH="1" flipV="1">
                            <a:off x="0" y="0"/>
                            <a:ext cx="349250" cy="45719"/>
                          </a:xfrm>
                          <a:prstGeom prst="straightConnector1">
                            <a:avLst/>
                          </a:prstGeom>
                          <a:ln w="28575">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3D8833C" id="_x0000_t32" coordsize="21600,21600" o:spt="32" o:oned="t" path="m,l21600,21600e" filled="f">
                  <v:path arrowok="t" fillok="f" o:connecttype="none"/>
                  <o:lock v:ext="edit" shapetype="t"/>
                </v:shapetype>
                <v:shape id="Straight Arrow Connector 29665" o:spid="_x0000_s1026" type="#_x0000_t32" style="position:absolute;margin-left:379.5pt;margin-top:173.2pt;width:27.5pt;height:3.6pt;flip:x y;z-index:251596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" strokecolor="red" strokeweight="2.25pt">
                  <v:stroke endarrow="block" joinstyle="miter"/>
                </v:shape>
              </w:pict>
            </mc:Fallback>
          </mc:AlternateContent>
        </w:r>
      </w:ins>
      <w:r w:rsidR="0057457E" w:rsidRPr="007F739A">
        <w:rPr>
          <w:rStyle w:val="CommentReference"/>
          <w:color w:val="auto"/>
        </w:rPr>
        <w:commentReference w:id="3225"/>
      </w:r>
      <w:ins w:id="3226" w:author="Alina Frey" w:date="2017-11-20T14:29:00Z">
        <w:r>
          <w:rPr>
            <w:noProof/>
          </w:rPr>
          <w:drawing>
            <wp:inline distT="0" distB="0" distL="0" distR="0" wp14:anchorId="79179BE7" wp14:editId="33244E15">
              <wp:extent cx="5943600" cy="2320925"/>
              <wp:effectExtent l="0" t="0" r="0" b="3175"/>
              <wp:docPr id="29664" name="Picture 29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320925"/>
                      </a:xfrm>
                      <a:prstGeom prst="rect">
                        <a:avLst/>
                      </a:prstGeom>
                    </pic:spPr>
                  </pic:pic>
                </a:graphicData>
              </a:graphic>
            </wp:inline>
          </w:drawing>
        </w:r>
      </w:ins>
    </w:p>
    <w:p w14:paraId="71AA6BAF" w14:textId="0311539A" w:rsidR="009D7DC9" w:rsidRPr="00331C1F" w:rsidRDefault="00AD5E9D">
      <w:pPr>
        <w:pStyle w:val="Caption"/>
        <w:rPr>
          <w:ins w:id="3227" w:author="Alina Frey" w:date="2017-11-08T16:07:00Z"/>
        </w:rPr>
        <w:pPrChange w:id="3228" w:author="Alina Frey" w:date="2017-11-10T14:16:00Z">
          <w:pPr>
            <w:keepNext/>
            <w:spacing w:after="19" w:line="252" w:lineRule="auto"/>
            <w:ind w:left="-5" w:hanging="10"/>
          </w:pPr>
        </w:pPrChange>
      </w:pPr>
      <w:bookmarkStart w:id="3229" w:name="_Toc498937379"/>
      <w:bookmarkStart w:id="3230" w:name="_Toc498942227"/>
      <w:bookmarkStart w:id="3231" w:name="_Toc498938894"/>
      <w:bookmarkStart w:id="3232" w:name="_Toc499024465"/>
      <w:ins w:id="3233" w:author="Alina Frey" w:date="2017-11-08T16:59:00Z">
        <w:r w:rsidRPr="00331C1F">
          <w:t xml:space="preserve">Figure </w:t>
        </w:r>
        <w:r w:rsidRPr="00331C1F">
          <w:fldChar w:fldCharType="begin"/>
        </w:r>
        <w:r w:rsidRPr="00331C1F">
          <w:instrText xml:space="preserve"> SEQ Figure \* ARABIC </w:instrText>
        </w:r>
      </w:ins>
      <w:r w:rsidRPr="00331C1F">
        <w:fldChar w:fldCharType="separate"/>
      </w:r>
      <w:ins w:id="3234" w:author="Alina Frey [2]" w:date="2017-11-21T10:58:00Z">
        <w:r w:rsidR="003B7B8C">
          <w:rPr>
            <w:noProof/>
          </w:rPr>
          <w:t>1</w:t>
        </w:r>
      </w:ins>
      <w:ins w:id="3235" w:author="Alina Frey" w:date="2017-11-08T16:59:00Z">
        <w:r w:rsidRPr="00331C1F">
          <w:fldChar w:fldCharType="end"/>
        </w:r>
        <w:r w:rsidRPr="00331C1F">
          <w:t>: Welcome to the Maternity Tracker Dashboard</w:t>
        </w:r>
      </w:ins>
      <w:bookmarkEnd w:id="3229"/>
      <w:bookmarkEnd w:id="3230"/>
      <w:bookmarkEnd w:id="3231"/>
      <w:bookmarkEnd w:id="3232"/>
    </w:p>
    <w:p w14:paraId="460B32CF" w14:textId="1182FA6D" w:rsidR="0090378D" w:rsidRPr="007F739A" w:rsidDel="00B44D0D" w:rsidRDefault="0090378D">
      <w:pPr>
        <w:spacing w:after="19" w:line="252" w:lineRule="auto"/>
        <w:ind w:left="-15"/>
        <w:rPr>
          <w:del w:id="3236" w:author="Alina Frey" w:date="2017-11-08T15:39:00Z"/>
          <w:color w:val="auto"/>
          <w:rPrChange w:id="3237" w:author="Alina Frey" w:date="2017-11-20T10:06:00Z">
            <w:rPr>
              <w:del w:id="3238" w:author="Alina Frey" w:date="2017-11-08T15:39:00Z"/>
            </w:rPr>
          </w:rPrChange>
        </w:rPr>
        <w:pPrChange w:id="3239" w:author="Alina Frey" w:date="2017-11-10T14:16:00Z">
          <w:pPr>
            <w:spacing w:after="94"/>
            <w:ind w:left="30"/>
          </w:pPr>
        </w:pPrChange>
      </w:pPr>
    </w:p>
    <w:p w14:paraId="31876DF8" w14:textId="014244D3" w:rsidR="006C0619" w:rsidRPr="007F739A" w:rsidDel="00583CB4" w:rsidRDefault="005F159C">
      <w:pPr>
        <w:spacing w:after="259" w:line="265" w:lineRule="auto"/>
        <w:ind w:left="-15"/>
        <w:rPr>
          <w:del w:id="3240" w:author="Alina Frey" w:date="2017-11-08T15:42:00Z"/>
          <w:color w:val="auto"/>
          <w:rPrChange w:id="3241" w:author="Alina Frey" w:date="2017-11-20T10:06:00Z">
            <w:rPr>
              <w:del w:id="3242" w:author="Alina Frey" w:date="2017-11-08T15:42:00Z"/>
            </w:rPr>
          </w:rPrChange>
        </w:rPr>
        <w:pPrChange w:id="3243" w:author="Alina Frey" w:date="2017-11-10T14:16:00Z">
          <w:pPr>
            <w:spacing w:after="259" w:line="265" w:lineRule="auto"/>
            <w:ind w:left="-5" w:hanging="10"/>
          </w:pPr>
        </w:pPrChange>
      </w:pPr>
      <w:del w:id="3244" w:author="Alina Frey" w:date="2017-11-08T15:42:00Z">
        <w:r w:rsidRPr="007F739A" w:rsidDel="00583CB4">
          <w:rPr>
            <w:rFonts w:eastAsia="Times New Roman" w:cs="Times New Roman"/>
            <w:b/>
            <w:color w:val="auto"/>
            <w:sz w:val="20"/>
            <w:rPrChange w:id="3245" w:author="Alina Frey" w:date="2017-11-20T10:06:00Z">
              <w:rPr>
                <w:rFonts w:eastAsia="Times New Roman" w:cs="Times New Roman"/>
                <w:b/>
                <w:sz w:val="20"/>
              </w:rPr>
            </w:rPrChange>
          </w:rPr>
          <w:delText>Figure 1: Welcome to the Maternity Tracker Dashboard</w:delText>
        </w:r>
      </w:del>
    </w:p>
    <w:p w14:paraId="553D0B08" w14:textId="77777777" w:rsidR="007701B1" w:rsidRPr="007F739A" w:rsidRDefault="005F159C" w:rsidP="00FA615B">
      <w:pPr>
        <w:spacing w:after="314" w:line="252" w:lineRule="auto"/>
        <w:ind w:left="-5" w:hanging="10"/>
        <w:rPr>
          <w:ins w:id="3246" w:author="Alina Frey" w:date="2017-11-08T15:21:00Z"/>
          <w:rFonts w:eastAsia="Times New Roman" w:cs="Times New Roman"/>
          <w:color w:val="auto"/>
          <w:rPrChange w:id="3247" w:author="Alina Frey" w:date="2017-11-20T10:06:00Z">
            <w:rPr>
              <w:ins w:id="3248" w:author="Alina Frey" w:date="2017-11-08T15:21:00Z"/>
              <w:rFonts w:eastAsia="Times New Roman" w:cs="Times New Roman"/>
            </w:rPr>
          </w:rPrChange>
        </w:rPr>
      </w:pPr>
      <w:r w:rsidRPr="007F739A">
        <w:rPr>
          <w:rFonts w:eastAsia="Times New Roman" w:cs="Times New Roman"/>
          <w:color w:val="auto"/>
          <w:rPrChange w:id="3249" w:author="Alina Frey" w:date="2017-11-20T10:06:00Z">
            <w:rPr>
              <w:rFonts w:eastAsia="Times New Roman" w:cs="Times New Roman"/>
            </w:rPr>
          </w:rPrChange>
        </w:rPr>
        <w:t xml:space="preserve">Select </w:t>
      </w:r>
      <w:del w:id="3250" w:author="Alina Frey" w:date="2017-11-08T15:08:00Z">
        <w:r w:rsidRPr="007F739A" w:rsidDel="00AD3B99">
          <w:rPr>
            <w:rFonts w:eastAsia="Times New Roman" w:cs="Times New Roman"/>
            <w:b/>
            <w:color w:val="auto"/>
            <w:rPrChange w:id="3251" w:author="Alina Frey" w:date="2017-11-20T10:06:00Z">
              <w:rPr>
                <w:rFonts w:eastAsia="Times New Roman" w:cs="Times New Roman"/>
                <w:b/>
              </w:rPr>
            </w:rPrChange>
          </w:rPr>
          <w:delText>HERE</w:delText>
        </w:r>
        <w:r w:rsidRPr="007F739A" w:rsidDel="00AD3B99">
          <w:rPr>
            <w:rFonts w:eastAsia="Times New Roman" w:cs="Times New Roman"/>
            <w:color w:val="auto"/>
            <w:rPrChange w:id="3252" w:author="Alina Frey" w:date="2017-11-20T10:06:00Z">
              <w:rPr>
                <w:rFonts w:eastAsia="Times New Roman" w:cs="Times New Roman"/>
              </w:rPr>
            </w:rPrChange>
          </w:rPr>
          <w:delText xml:space="preserve"> </w:delText>
        </w:r>
      </w:del>
      <w:ins w:id="3253" w:author="Alina Frey" w:date="2017-11-08T15:08:00Z">
        <w:r w:rsidR="00AD3B99" w:rsidRPr="007F739A">
          <w:rPr>
            <w:rFonts w:eastAsia="Times New Roman" w:cs="Times New Roman"/>
            <w:b/>
            <w:color w:val="auto"/>
            <w:rPrChange w:id="3254" w:author="Alina Frey" w:date="2017-11-20T10:06:00Z">
              <w:rPr>
                <w:rFonts w:eastAsia="Times New Roman" w:cs="Times New Roman"/>
                <w:b/>
              </w:rPr>
            </w:rPrChange>
          </w:rPr>
          <w:t>“here”</w:t>
        </w:r>
        <w:r w:rsidR="00AD3B99" w:rsidRPr="007F739A">
          <w:rPr>
            <w:rFonts w:eastAsia="Times New Roman" w:cs="Times New Roman"/>
            <w:color w:val="auto"/>
            <w:rPrChange w:id="3255" w:author="Alina Frey" w:date="2017-11-20T10:06:00Z">
              <w:rPr>
                <w:rFonts w:eastAsia="Times New Roman" w:cs="Times New Roman"/>
                <w:b/>
              </w:rPr>
            </w:rPrChange>
          </w:rPr>
          <w:t xml:space="preserve"> link at</w:t>
        </w:r>
        <w:r w:rsidR="00D96E7E" w:rsidRPr="007F739A">
          <w:rPr>
            <w:rFonts w:eastAsia="Times New Roman" w:cs="Times New Roman"/>
            <w:color w:val="auto"/>
            <w:rPrChange w:id="3256" w:author="Alina Frey" w:date="2017-11-20T10:06:00Z">
              <w:rPr>
                <w:rFonts w:eastAsia="Times New Roman" w:cs="Times New Roman"/>
                <w:b/>
              </w:rPr>
            </w:rPrChange>
          </w:rPr>
          <w:t xml:space="preserve"> the bottom of the page</w:t>
        </w:r>
        <w:r w:rsidR="00AD3B99" w:rsidRPr="007F739A">
          <w:rPr>
            <w:rFonts w:eastAsia="Times New Roman" w:cs="Times New Roman"/>
            <w:color w:val="auto"/>
            <w:rPrChange w:id="3257" w:author="Alina Frey" w:date="2017-11-20T10:06:00Z">
              <w:rPr>
                <w:rFonts w:eastAsia="Times New Roman" w:cs="Times New Roman"/>
              </w:rPr>
            </w:rPrChange>
          </w:rPr>
          <w:t xml:space="preserve"> </w:t>
        </w:r>
      </w:ins>
      <w:r w:rsidRPr="007F739A">
        <w:rPr>
          <w:rFonts w:eastAsia="Times New Roman" w:cs="Times New Roman"/>
          <w:color w:val="auto"/>
          <w:rPrChange w:id="3258" w:author="Alina Frey" w:date="2017-11-20T10:06:00Z">
            <w:rPr>
              <w:rFonts w:eastAsia="Times New Roman" w:cs="Times New Roman"/>
            </w:rPr>
          </w:rPrChange>
        </w:rPr>
        <w:t xml:space="preserve">to request first-time access, complete the email message, and send. </w:t>
      </w:r>
    </w:p>
    <w:p w14:paraId="31876DF9" w14:textId="48465321" w:rsidR="006C0619" w:rsidRPr="007F739A" w:rsidRDefault="005F159C" w:rsidP="00FA615B">
      <w:pPr>
        <w:spacing w:after="314" w:line="252" w:lineRule="auto"/>
        <w:ind w:left="-5" w:hanging="10"/>
        <w:rPr>
          <w:ins w:id="3259" w:author="Alina Frey" w:date="2017-11-08T15:25:00Z"/>
          <w:rFonts w:eastAsia="Times New Roman" w:cs="Times New Roman"/>
          <w:color w:val="auto"/>
          <w:rPrChange w:id="3260" w:author="Alina Frey" w:date="2017-11-20T10:06:00Z">
            <w:rPr>
              <w:ins w:id="3261" w:author="Alina Frey" w:date="2017-11-08T15:25:00Z"/>
              <w:rFonts w:eastAsia="Times New Roman" w:cs="Times New Roman"/>
            </w:rPr>
          </w:rPrChange>
        </w:rPr>
      </w:pPr>
      <w:r w:rsidRPr="007F739A">
        <w:rPr>
          <w:rFonts w:eastAsia="Times New Roman" w:cs="Times New Roman"/>
          <w:color w:val="auto"/>
          <w:rPrChange w:id="3262" w:author="Alina Frey" w:date="2017-11-20T10:06:00Z">
            <w:rPr>
              <w:rFonts w:eastAsia="Times New Roman" w:cs="Times New Roman"/>
            </w:rPr>
          </w:rPrChange>
        </w:rPr>
        <w:t xml:space="preserve">Click </w:t>
      </w:r>
      <w:r w:rsidRPr="007F739A">
        <w:rPr>
          <w:rFonts w:eastAsia="Times New Roman" w:cs="Times New Roman"/>
          <w:b/>
          <w:color w:val="auto"/>
          <w:rPrChange w:id="3263" w:author="Alina Frey" w:date="2017-11-20T10:06:00Z">
            <w:rPr>
              <w:rFonts w:eastAsia="Times New Roman" w:cs="Times New Roman"/>
              <w:b/>
            </w:rPr>
          </w:rPrChange>
        </w:rPr>
        <w:t>Log In Now</w:t>
      </w:r>
      <w:r w:rsidRPr="007F739A">
        <w:rPr>
          <w:rFonts w:eastAsia="Times New Roman" w:cs="Times New Roman"/>
          <w:color w:val="auto"/>
          <w:rPrChange w:id="3264" w:author="Alina Frey" w:date="2017-11-20T10:06:00Z">
            <w:rPr>
              <w:rFonts w:eastAsia="Times New Roman" w:cs="Times New Roman"/>
            </w:rPr>
          </w:rPrChange>
        </w:rPr>
        <w:t xml:space="preserve"> </w:t>
      </w:r>
      <w:ins w:id="3265" w:author="Alina Frey" w:date="2017-11-08T15:21:00Z">
        <w:r w:rsidR="007701B1" w:rsidRPr="007F739A">
          <w:rPr>
            <w:rFonts w:eastAsia="Times New Roman" w:cs="Times New Roman"/>
            <w:color w:val="auto"/>
            <w:rPrChange w:id="3266" w:author="Alina Frey" w:date="2017-11-20T10:06:00Z">
              <w:rPr>
                <w:rFonts w:eastAsia="Times New Roman" w:cs="Times New Roman"/>
              </w:rPr>
            </w:rPrChange>
          </w:rPr>
          <w:t xml:space="preserve">button </w:t>
        </w:r>
      </w:ins>
      <w:r w:rsidRPr="007F739A">
        <w:rPr>
          <w:rFonts w:eastAsia="Times New Roman" w:cs="Times New Roman"/>
          <w:color w:val="auto"/>
          <w:rPrChange w:id="3267" w:author="Alina Frey" w:date="2017-11-20T10:06:00Z">
            <w:rPr>
              <w:rFonts w:eastAsia="Times New Roman" w:cs="Times New Roman"/>
            </w:rPr>
          </w:rPrChange>
        </w:rPr>
        <w:t>to access the application.</w:t>
      </w:r>
      <w:ins w:id="3268" w:author="Alina Frey" w:date="2017-11-08T15:24:00Z">
        <w:r w:rsidR="00D10472" w:rsidRPr="007F739A">
          <w:rPr>
            <w:rFonts w:eastAsia="Times New Roman" w:cs="Times New Roman"/>
            <w:color w:val="auto"/>
            <w:rPrChange w:id="3269" w:author="Alina Frey" w:date="2017-11-20T10:06:00Z">
              <w:rPr>
                <w:rFonts w:eastAsia="Times New Roman" w:cs="Times New Roman"/>
              </w:rPr>
            </w:rPrChange>
          </w:rPr>
          <w:t xml:space="preserve"> This will redirect the user to</w:t>
        </w:r>
      </w:ins>
      <w:ins w:id="3270" w:author="Alina Frey" w:date="2017-11-08T15:25:00Z">
        <w:r w:rsidR="00D10472" w:rsidRPr="007F739A">
          <w:rPr>
            <w:rFonts w:eastAsia="Times New Roman" w:cs="Times New Roman"/>
            <w:color w:val="auto"/>
            <w:rPrChange w:id="3271" w:author="Alina Frey" w:date="2017-11-20T10:06:00Z">
              <w:rPr>
                <w:rFonts w:eastAsia="Times New Roman" w:cs="Times New Roman"/>
              </w:rPr>
            </w:rPrChange>
          </w:rPr>
          <w:t xml:space="preserve"> the </w:t>
        </w:r>
        <w:r w:rsidR="00D10472" w:rsidRPr="007F739A">
          <w:rPr>
            <w:rFonts w:eastAsia="Times New Roman" w:cs="Times New Roman"/>
            <w:b/>
            <w:color w:val="auto"/>
            <w:rPrChange w:id="3272" w:author="Alina Frey" w:date="2017-11-20T10:06:00Z">
              <w:rPr>
                <w:rFonts w:eastAsia="Times New Roman" w:cs="Times New Roman"/>
              </w:rPr>
            </w:rPrChange>
          </w:rPr>
          <w:t>Login</w:t>
        </w:r>
        <w:r w:rsidR="00D10472" w:rsidRPr="007F739A">
          <w:rPr>
            <w:rFonts w:eastAsia="Times New Roman" w:cs="Times New Roman"/>
            <w:color w:val="auto"/>
            <w:rPrChange w:id="3273" w:author="Alina Frey" w:date="2017-11-20T10:06:00Z">
              <w:rPr>
                <w:rFonts w:eastAsia="Times New Roman" w:cs="Times New Roman"/>
              </w:rPr>
            </w:rPrChange>
          </w:rPr>
          <w:t xml:space="preserve"> screen.</w:t>
        </w:r>
      </w:ins>
    </w:p>
    <w:p w14:paraId="594C162F" w14:textId="77777777" w:rsidR="00BC1327" w:rsidRPr="00331C1F" w:rsidRDefault="006946ED">
      <w:pPr>
        <w:keepNext/>
        <w:spacing w:after="43" w:line="252" w:lineRule="auto"/>
        <w:ind w:hanging="14"/>
        <w:rPr>
          <w:ins w:id="3274" w:author="Alina Frey" w:date="2017-11-14T14:00:00Z"/>
        </w:rPr>
        <w:pPrChange w:id="3275" w:author="Alina Frey" w:date="2017-11-14T14:00:00Z">
          <w:pPr>
            <w:pStyle w:val="Caption"/>
          </w:pPr>
        </w:pPrChange>
      </w:pPr>
      <w:ins w:id="3276" w:author="Alina Frey" w:date="2017-11-08T15:25:00Z">
        <w:r w:rsidRPr="007F739A">
          <w:rPr>
            <w:noProof/>
            <w:color w:val="auto"/>
            <w:rPrChange w:id="3277" w:author="Alina Frey" w:date="2017-11-20T10:06:00Z">
              <w:rPr>
                <w:b w:val="0"/>
                <w:iCs w:val="0"/>
                <w:noProof/>
              </w:rPr>
            </w:rPrChange>
          </w:rPr>
          <w:drawing>
            <wp:inline distT="0" distB="0" distL="0" distR="0" wp14:anchorId="459BBCB5" wp14:editId="6B585646">
              <wp:extent cx="5943600" cy="21145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114550"/>
                      </a:xfrm>
                      <a:prstGeom prst="rect">
                        <a:avLst/>
                      </a:prstGeom>
                    </pic:spPr>
                  </pic:pic>
                </a:graphicData>
              </a:graphic>
            </wp:inline>
          </w:drawing>
        </w:r>
      </w:ins>
    </w:p>
    <w:p w14:paraId="4CEFFF1D" w14:textId="6E3AEA0B" w:rsidR="00D10472" w:rsidRPr="007F739A" w:rsidRDefault="00F75018">
      <w:pPr>
        <w:pStyle w:val="Caption"/>
        <w:rPr>
          <w:rFonts w:eastAsia="Times New Roman" w:cs="Times New Roman"/>
          <w:sz w:val="20"/>
          <w:rPrChange w:id="3278" w:author="Alina Frey" w:date="2017-11-20T10:06:00Z">
            <w:rPr/>
          </w:rPrChange>
        </w:rPr>
        <w:pPrChange w:id="3279" w:author="Alina Frey" w:date="2017-11-10T14:16:00Z">
          <w:pPr>
            <w:spacing w:after="314" w:line="252" w:lineRule="auto"/>
            <w:ind w:left="-5" w:hanging="10"/>
          </w:pPr>
        </w:pPrChange>
      </w:pPr>
      <w:bookmarkStart w:id="3280" w:name="_Toc498937380"/>
      <w:bookmarkStart w:id="3281" w:name="_Toc498942228"/>
      <w:bookmarkStart w:id="3282" w:name="_Toc498938895"/>
      <w:bookmarkStart w:id="3283" w:name="_Toc499024466"/>
      <w:ins w:id="3284" w:author="Alina Frey" w:date="2017-11-08T17:00:00Z">
        <w:r w:rsidRPr="00331C1F">
          <w:t xml:space="preserve">Figure </w:t>
        </w:r>
        <w:r w:rsidRPr="00331C1F">
          <w:fldChar w:fldCharType="begin"/>
        </w:r>
        <w:r w:rsidRPr="00331C1F">
          <w:instrText xml:space="preserve"> SEQ Figure \* ARABIC </w:instrText>
        </w:r>
      </w:ins>
      <w:r w:rsidRPr="00331C1F">
        <w:fldChar w:fldCharType="separate"/>
      </w:r>
      <w:ins w:id="3285" w:author="Alina Frey [2]" w:date="2017-11-21T10:58:00Z">
        <w:r w:rsidR="003B7B8C">
          <w:rPr>
            <w:noProof/>
          </w:rPr>
          <w:t>2</w:t>
        </w:r>
      </w:ins>
      <w:ins w:id="3286" w:author="Alina Frey" w:date="2017-11-08T17:00:00Z">
        <w:r w:rsidRPr="00331C1F">
          <w:fldChar w:fldCharType="end"/>
        </w:r>
        <w:r w:rsidRPr="00331C1F">
          <w:t>: Login screen</w:t>
        </w:r>
      </w:ins>
      <w:bookmarkEnd w:id="3280"/>
      <w:bookmarkEnd w:id="3281"/>
      <w:bookmarkEnd w:id="3282"/>
      <w:bookmarkEnd w:id="3283"/>
    </w:p>
    <w:p w14:paraId="31876DFA" w14:textId="77777777" w:rsidR="006C0619" w:rsidRPr="007F739A" w:rsidRDefault="005F159C">
      <w:pPr>
        <w:pStyle w:val="Heading2"/>
        <w:pPrChange w:id="3287" w:author="Alina Frey" w:date="2017-11-20T10:18:00Z">
          <w:pPr>
            <w:pStyle w:val="Heading2"/>
            <w:ind w:left="-5"/>
          </w:pPr>
        </w:pPrChange>
      </w:pPr>
      <w:bookmarkStart w:id="3288" w:name="_Toc497914044"/>
      <w:bookmarkStart w:id="3289" w:name="_Toc498937610"/>
      <w:bookmarkStart w:id="3290" w:name="_Toc498942458"/>
      <w:bookmarkStart w:id="3291" w:name="_Toc498939125"/>
      <w:bookmarkStart w:id="3292" w:name="_Toc499024393"/>
      <w:r w:rsidRPr="007F739A">
        <w:lastRenderedPageBreak/>
        <w:t>Sign In</w:t>
      </w:r>
      <w:bookmarkEnd w:id="3288"/>
      <w:bookmarkEnd w:id="3289"/>
      <w:bookmarkEnd w:id="3290"/>
      <w:bookmarkEnd w:id="3291"/>
      <w:bookmarkEnd w:id="3292"/>
    </w:p>
    <w:p w14:paraId="0F790394" w14:textId="6418451F" w:rsidR="006C0619" w:rsidRPr="007F739A" w:rsidRDefault="005F159C" w:rsidP="00D03B94">
      <w:pPr>
        <w:spacing w:after="19" w:line="252" w:lineRule="auto"/>
        <w:ind w:left="-5" w:hanging="10"/>
        <w:rPr>
          <w:color w:val="auto"/>
          <w:rPrChange w:id="3293" w:author="Alina Frey" w:date="2017-11-20T10:06:00Z">
            <w:rPr/>
          </w:rPrChange>
        </w:rPr>
      </w:pPr>
      <w:r w:rsidRPr="007F739A">
        <w:rPr>
          <w:rFonts w:eastAsia="Times New Roman" w:cs="Times New Roman"/>
          <w:color w:val="auto"/>
          <w:rPrChange w:id="3294" w:author="Alina Frey" w:date="2017-11-20T10:06:00Z">
            <w:rPr>
              <w:rFonts w:eastAsia="Times New Roman" w:cs="Times New Roman"/>
            </w:rPr>
          </w:rPrChange>
        </w:rPr>
        <w:t xml:space="preserve">To sign in to the application, enter your VistA (CPRS) </w:t>
      </w:r>
      <w:ins w:id="3295" w:author="Alina Frey" w:date="2017-11-08T15:36:00Z">
        <w:r w:rsidR="00F678EF" w:rsidRPr="007F739A">
          <w:rPr>
            <w:rFonts w:cs="Times New Roman"/>
            <w:color w:val="auto"/>
            <w:rPrChange w:id="3296" w:author="Alina Frey" w:date="2017-11-20T10:06:00Z">
              <w:rPr>
                <w:rFonts w:cs="Times New Roman"/>
              </w:rPr>
            </w:rPrChange>
          </w:rPr>
          <w:t>Access and Verify code provided by the System Administrator</w:t>
        </w:r>
      </w:ins>
      <w:del w:id="3297" w:author="Alina Frey" w:date="2017-11-08T15:36:00Z">
        <w:r w:rsidRPr="007F739A" w:rsidDel="00F678EF">
          <w:rPr>
            <w:rFonts w:eastAsia="Times New Roman" w:cs="Times New Roman"/>
            <w:color w:val="auto"/>
            <w:rPrChange w:id="3298" w:author="Alina Frey" w:date="2017-11-20T10:06:00Z">
              <w:rPr>
                <w:rFonts w:eastAsia="Times New Roman" w:cs="Times New Roman"/>
              </w:rPr>
            </w:rPrChange>
          </w:rPr>
          <w:delText>credentials</w:delText>
        </w:r>
      </w:del>
      <w:r w:rsidRPr="007F739A">
        <w:rPr>
          <w:rFonts w:eastAsia="Times New Roman" w:cs="Times New Roman"/>
          <w:color w:val="auto"/>
          <w:rPrChange w:id="3299" w:author="Alina Frey" w:date="2017-11-20T10:06:00Z">
            <w:rPr>
              <w:rFonts w:eastAsia="Times New Roman" w:cs="Times New Roman"/>
            </w:rPr>
          </w:rPrChange>
        </w:rPr>
        <w:t xml:space="preserve">, and click </w:t>
      </w:r>
      <w:r w:rsidRPr="007F739A">
        <w:rPr>
          <w:rFonts w:eastAsia="Times New Roman" w:cs="Times New Roman"/>
          <w:b/>
          <w:color w:val="auto"/>
          <w:rPrChange w:id="3300" w:author="Alina Frey" w:date="2017-11-20T10:06:00Z">
            <w:rPr>
              <w:rFonts w:eastAsia="Times New Roman" w:cs="Times New Roman"/>
              <w:b/>
            </w:rPr>
          </w:rPrChange>
        </w:rPr>
        <w:t>Sign In</w:t>
      </w:r>
      <w:r w:rsidRPr="007F739A">
        <w:rPr>
          <w:rFonts w:eastAsia="Times New Roman" w:cs="Times New Roman"/>
          <w:color w:val="auto"/>
          <w:rPrChange w:id="3301" w:author="Alina Frey" w:date="2017-11-20T10:06:00Z">
            <w:rPr>
              <w:rFonts w:eastAsia="Times New Roman" w:cs="Times New Roman"/>
            </w:rPr>
          </w:rPrChange>
        </w:rPr>
        <w:t>.</w:t>
      </w:r>
    </w:p>
    <w:p w14:paraId="1BB4F310" w14:textId="77777777" w:rsidR="00FC4616" w:rsidRPr="007F739A" w:rsidRDefault="005F159C">
      <w:pPr>
        <w:keepNext/>
        <w:spacing w:after="43" w:line="252" w:lineRule="auto"/>
        <w:ind w:hanging="14"/>
        <w:rPr>
          <w:ins w:id="3302" w:author="Alina Frey" w:date="2017-11-08T15:43:00Z"/>
          <w:color w:val="auto"/>
          <w:rPrChange w:id="3303" w:author="Alina Frey" w:date="2017-11-20T10:06:00Z">
            <w:rPr>
              <w:ins w:id="3304" w:author="Alina Frey" w:date="2017-11-08T15:43:00Z"/>
            </w:rPr>
          </w:rPrChange>
        </w:rPr>
        <w:pPrChange w:id="3305" w:author="Alina Frey" w:date="2017-11-10T14:16:00Z">
          <w:pPr>
            <w:spacing w:after="19"/>
          </w:pPr>
        </w:pPrChange>
      </w:pPr>
      <w:del w:id="3306" w:author="Alina Frey" w:date="2017-11-08T15:31:00Z">
        <w:r w:rsidRPr="007F739A" w:rsidDel="00F570D6">
          <w:rPr>
            <w:noProof/>
            <w:color w:val="auto"/>
            <w:rPrChange w:id="3307" w:author="Alina Frey" w:date="2017-11-20T10:06:00Z">
              <w:rPr>
                <w:noProof/>
              </w:rPr>
            </w:rPrChange>
          </w:rPr>
          <w:drawing>
            <wp:inline distT="0" distB="0" distL="0" distR="0" wp14:anchorId="31877070" wp14:editId="328D1B09">
              <wp:extent cx="5891784" cy="1917192"/>
              <wp:effectExtent l="0" t="0" r="0" b="0"/>
              <wp:docPr id="33546" name="Picture 33546"/>
              <wp:cNvGraphicFramePr/>
              <a:graphic xmlns:a="http://schemas.openxmlformats.org/drawingml/2006/main">
                <a:graphicData uri="http://schemas.openxmlformats.org/drawingml/2006/picture">
                  <pic:pic xmlns:pic="http://schemas.openxmlformats.org/drawingml/2006/picture">
                    <pic:nvPicPr>
                      <pic:cNvPr id="33546" name="Picture 33546"/>
                      <pic:cNvPicPr/>
                    </pic:nvPicPr>
                    <pic:blipFill>
                      <a:blip r:embed="rId28"/>
                      <a:stretch>
                        <a:fillRect/>
                      </a:stretch>
                    </pic:blipFill>
                    <pic:spPr>
                      <a:xfrm>
                        <a:off x="0" y="0"/>
                        <a:ext cx="5891784" cy="1917192"/>
                      </a:xfrm>
                      <a:prstGeom prst="rect">
                        <a:avLst/>
                      </a:prstGeom>
                    </pic:spPr>
                  </pic:pic>
                </a:graphicData>
              </a:graphic>
            </wp:inline>
          </w:drawing>
        </w:r>
      </w:del>
      <w:ins w:id="3308" w:author="Alina Frey" w:date="2017-11-08T15:31:00Z">
        <w:r w:rsidR="008243F1" w:rsidRPr="007F739A">
          <w:rPr>
            <w:noProof/>
            <w:color w:val="auto"/>
            <w:rPrChange w:id="3309" w:author="Alina Frey" w:date="2017-11-20T10:06:00Z">
              <w:rPr>
                <w:noProof/>
              </w:rPr>
            </w:rPrChange>
          </w:rPr>
          <w:drawing>
            <wp:inline distT="0" distB="0" distL="0" distR="0" wp14:anchorId="3C5787D1" wp14:editId="7A94552F">
              <wp:extent cx="1762944" cy="1285335"/>
              <wp:effectExtent l="0" t="0" r="889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791894" cy="1306442"/>
                      </a:xfrm>
                      <a:prstGeom prst="rect">
                        <a:avLst/>
                      </a:prstGeom>
                    </pic:spPr>
                  </pic:pic>
                </a:graphicData>
              </a:graphic>
            </wp:inline>
          </w:drawing>
        </w:r>
      </w:ins>
    </w:p>
    <w:p w14:paraId="31876DFC" w14:textId="37EC6209" w:rsidR="006C0619" w:rsidRPr="00331C1F" w:rsidRDefault="00FC4616">
      <w:pPr>
        <w:pStyle w:val="Caption"/>
        <w:pPrChange w:id="3310" w:author="Alina Frey" w:date="2017-11-10T14:16:00Z">
          <w:pPr>
            <w:spacing w:after="19"/>
          </w:pPr>
        </w:pPrChange>
      </w:pPr>
      <w:bookmarkStart w:id="3311" w:name="_Toc498937381"/>
      <w:bookmarkStart w:id="3312" w:name="_Toc498942229"/>
      <w:bookmarkStart w:id="3313" w:name="_Toc498938896"/>
      <w:bookmarkStart w:id="3314" w:name="_Toc499024467"/>
      <w:ins w:id="3315" w:author="Alina Frey" w:date="2017-11-08T15:43:00Z">
        <w:r w:rsidRPr="00331C1F">
          <w:t xml:space="preserve">Figure </w:t>
        </w:r>
        <w:r w:rsidRPr="00331C1F">
          <w:fldChar w:fldCharType="begin"/>
        </w:r>
        <w:r w:rsidRPr="00331C1F">
          <w:instrText xml:space="preserve"> SEQ Figure \* ARABIC </w:instrText>
        </w:r>
      </w:ins>
      <w:r w:rsidRPr="00331C1F">
        <w:fldChar w:fldCharType="separate"/>
      </w:r>
      <w:ins w:id="3316" w:author="Alina Frey [2]" w:date="2017-11-21T10:58:00Z">
        <w:r w:rsidR="003B7B8C">
          <w:rPr>
            <w:noProof/>
          </w:rPr>
          <w:t>3</w:t>
        </w:r>
      </w:ins>
      <w:ins w:id="3317" w:author="Alina Frey" w:date="2017-11-08T15:43:00Z">
        <w:r w:rsidRPr="00331C1F">
          <w:fldChar w:fldCharType="end"/>
        </w:r>
        <w:r w:rsidRPr="00331C1F">
          <w:t>: Sign In</w:t>
        </w:r>
      </w:ins>
      <w:bookmarkEnd w:id="3311"/>
      <w:bookmarkEnd w:id="3312"/>
      <w:bookmarkEnd w:id="3313"/>
      <w:bookmarkEnd w:id="3314"/>
    </w:p>
    <w:p w14:paraId="31876DFD" w14:textId="594537FF" w:rsidR="006C0619" w:rsidRPr="007F739A" w:rsidDel="00FC4616" w:rsidRDefault="005F159C">
      <w:pPr>
        <w:spacing w:after="29" w:line="265" w:lineRule="auto"/>
        <w:ind w:left="-5" w:hanging="10"/>
        <w:rPr>
          <w:del w:id="3318" w:author="Alina Frey" w:date="2017-11-08T15:43:00Z"/>
          <w:color w:val="auto"/>
          <w:rPrChange w:id="3319" w:author="Alina Frey" w:date="2017-11-20T10:06:00Z">
            <w:rPr>
              <w:del w:id="3320" w:author="Alina Frey" w:date="2017-11-08T15:43:00Z"/>
            </w:rPr>
          </w:rPrChange>
        </w:rPr>
      </w:pPr>
      <w:del w:id="3321" w:author="Alina Frey" w:date="2017-11-08T15:43:00Z">
        <w:r w:rsidRPr="007F739A" w:rsidDel="00FC4616">
          <w:rPr>
            <w:rFonts w:eastAsia="Times New Roman" w:cs="Times New Roman"/>
            <w:b/>
            <w:color w:val="auto"/>
            <w:sz w:val="20"/>
            <w:rPrChange w:id="3322" w:author="Alina Frey" w:date="2017-11-20T10:06:00Z">
              <w:rPr>
                <w:rFonts w:eastAsia="Times New Roman" w:cs="Times New Roman"/>
                <w:b/>
                <w:sz w:val="20"/>
              </w:rPr>
            </w:rPrChange>
          </w:rPr>
          <w:delText>Figure 2: Sign In</w:delText>
        </w:r>
      </w:del>
    </w:p>
    <w:p w14:paraId="31876DFE" w14:textId="6B453741" w:rsidR="006C0619" w:rsidRPr="007F739A" w:rsidDel="005B58E6" w:rsidRDefault="006C0619">
      <w:pPr>
        <w:rPr>
          <w:del w:id="3323" w:author="Alina Frey" w:date="2017-11-08T15:37:00Z"/>
          <w:color w:val="auto"/>
          <w:rPrChange w:id="3324" w:author="Alina Frey" w:date="2017-11-20T10:06:00Z">
            <w:rPr>
              <w:del w:id="3325" w:author="Alina Frey" w:date="2017-11-08T15:37:00Z"/>
            </w:rPr>
          </w:rPrChange>
        </w:rPr>
        <w:sectPr w:rsidR="006C0619" w:rsidRPr="007F739A" w:rsidDel="005B58E6" w:rsidSect="003F6A14">
          <w:footerReference w:type="even" r:id="rId30"/>
          <w:footerReference w:type="default" r:id="rId31"/>
          <w:footerReference w:type="first" r:id="rId32"/>
          <w:pgSz w:w="12240" w:h="15840"/>
          <w:pgMar w:top="1440" w:right="1440" w:bottom="1440" w:left="1440" w:header="720" w:footer="720" w:gutter="0"/>
          <w:pgNumType w:start="1"/>
          <w:cols w:space="720"/>
          <w:titlePg/>
          <w:docGrid w:linePitch="326"/>
          <w:sectPrChange w:id="3326" w:author="Alina Frey" w:date="2017-11-20T11:07:00Z">
            <w:sectPr w:rsidR="006C0619" w:rsidRPr="007F739A" w:rsidDel="005B58E6" w:rsidSect="003F6A14">
              <w:pgMar w:top="1578" w:right="1440" w:bottom="677" w:left="1440" w:header="720" w:footer="720" w:gutter="0"/>
              <w:titlePg w:val="0"/>
              <w:docGrid w:linePitch="0"/>
            </w:sectPr>
          </w:sectPrChange>
        </w:sectPr>
      </w:pPr>
    </w:p>
    <w:p w14:paraId="31876DFF" w14:textId="77777777" w:rsidR="006C0619" w:rsidRPr="007F739A" w:rsidRDefault="005F159C">
      <w:pPr>
        <w:rPr>
          <w:color w:val="auto"/>
          <w:rPrChange w:id="3327" w:author="Alina Frey" w:date="2017-11-20T10:06:00Z">
            <w:rPr/>
          </w:rPrChange>
        </w:rPr>
        <w:pPrChange w:id="3328" w:author="Alina Frey" w:date="2017-11-10T14:16:00Z">
          <w:pPr>
            <w:spacing w:after="19" w:line="252" w:lineRule="auto"/>
            <w:ind w:left="-5" w:hanging="10"/>
          </w:pPr>
        </w:pPrChange>
      </w:pPr>
      <w:r w:rsidRPr="007F739A">
        <w:rPr>
          <w:color w:val="auto"/>
          <w:rPrChange w:id="3329" w:author="Alina Frey" w:date="2017-11-20T10:06:00Z">
            <w:rPr/>
          </w:rPrChange>
        </w:rPr>
        <w:t>The user may be asked to select an appropriate Division. Click the radio button for the correct Division. The user is taken to the MCC Dashboard.</w:t>
      </w:r>
    </w:p>
    <w:p w14:paraId="31876E00" w14:textId="77777777" w:rsidR="006C0619" w:rsidRPr="007F739A" w:rsidRDefault="005F159C">
      <w:pPr>
        <w:keepNext/>
        <w:spacing w:after="43" w:line="252" w:lineRule="auto"/>
        <w:ind w:hanging="14"/>
        <w:rPr>
          <w:color w:val="auto"/>
          <w:rPrChange w:id="3330" w:author="Alina Frey" w:date="2017-11-20T10:06:00Z">
            <w:rPr/>
          </w:rPrChange>
        </w:rPr>
        <w:pPrChange w:id="3331" w:author="Alina Frey" w:date="2017-11-10T14:16:00Z">
          <w:pPr>
            <w:spacing w:after="19"/>
          </w:pPr>
        </w:pPrChange>
      </w:pPr>
      <w:r w:rsidRPr="007F739A">
        <w:rPr>
          <w:noProof/>
          <w:color w:val="auto"/>
          <w:rPrChange w:id="3332" w:author="Alina Frey" w:date="2017-11-20T10:06:00Z">
            <w:rPr>
              <w:noProof/>
            </w:rPr>
          </w:rPrChange>
        </w:rPr>
        <w:drawing>
          <wp:inline distT="0" distB="0" distL="0" distR="0" wp14:anchorId="31877072" wp14:editId="7FAA8DE4">
            <wp:extent cx="5895975" cy="1604010"/>
            <wp:effectExtent l="0" t="0" r="9525" b="0"/>
            <wp:docPr id="398" name="Picture 398"/>
            <wp:cNvGraphicFramePr/>
            <a:graphic xmlns:a="http://schemas.openxmlformats.org/drawingml/2006/main">
              <a:graphicData uri="http://schemas.openxmlformats.org/drawingml/2006/picture">
                <pic:pic xmlns:pic="http://schemas.openxmlformats.org/drawingml/2006/picture">
                  <pic:nvPicPr>
                    <pic:cNvPr id="398" name="Picture 398"/>
                    <pic:cNvPicPr/>
                  </pic:nvPicPr>
                  <pic:blipFill>
                    <a:blip r:embed="rId33"/>
                    <a:stretch>
                      <a:fillRect/>
                    </a:stretch>
                  </pic:blipFill>
                  <pic:spPr>
                    <a:xfrm>
                      <a:off x="0" y="0"/>
                      <a:ext cx="5896361" cy="1604115"/>
                    </a:xfrm>
                    <a:prstGeom prst="rect">
                      <a:avLst/>
                    </a:prstGeom>
                  </pic:spPr>
                </pic:pic>
              </a:graphicData>
            </a:graphic>
          </wp:inline>
        </w:drawing>
      </w:r>
    </w:p>
    <w:p w14:paraId="31876E01" w14:textId="17F1818E" w:rsidR="006C0619" w:rsidRPr="00331C1F" w:rsidRDefault="005F159C">
      <w:pPr>
        <w:pStyle w:val="Caption"/>
        <w:rPr>
          <w:ins w:id="3333" w:author="Alina Frey" w:date="2017-11-08T15:28:00Z"/>
          <w:rFonts w:eastAsia="Times New Roman" w:cs="Times New Roman"/>
          <w:sz w:val="20"/>
        </w:rPr>
        <w:pPrChange w:id="3334" w:author="Alina Frey" w:date="2017-11-10T14:16:00Z">
          <w:pPr>
            <w:spacing w:after="259" w:line="265" w:lineRule="auto"/>
            <w:ind w:left="-5" w:hanging="10"/>
          </w:pPr>
        </w:pPrChange>
      </w:pPr>
      <w:del w:id="3335" w:author="Alina Frey" w:date="2017-11-08T15:43:00Z">
        <w:r w:rsidRPr="00331C1F" w:rsidDel="00812380">
          <w:rPr>
            <w:rFonts w:eastAsia="Times New Roman" w:cs="Times New Roman"/>
            <w:sz w:val="20"/>
          </w:rPr>
          <w:delText>Figure 3: Select Division</w:delText>
        </w:r>
      </w:del>
      <w:bookmarkStart w:id="3336" w:name="_Toc498937382"/>
      <w:bookmarkStart w:id="3337" w:name="_Toc498942230"/>
      <w:bookmarkStart w:id="3338" w:name="_Toc498938897"/>
      <w:bookmarkStart w:id="3339" w:name="_Toc499024468"/>
      <w:ins w:id="3340" w:author="Alina Frey" w:date="2017-11-08T15:43:00Z">
        <w:r w:rsidR="00812380" w:rsidRPr="00331C1F">
          <w:t xml:space="preserve">Figure </w:t>
        </w:r>
        <w:r w:rsidR="00812380" w:rsidRPr="00331C1F">
          <w:fldChar w:fldCharType="begin"/>
        </w:r>
        <w:r w:rsidR="00812380" w:rsidRPr="00331C1F">
          <w:instrText xml:space="preserve"> SEQ Figure \* ARABIC </w:instrText>
        </w:r>
      </w:ins>
      <w:r w:rsidR="00812380" w:rsidRPr="00331C1F">
        <w:fldChar w:fldCharType="separate"/>
      </w:r>
      <w:ins w:id="3341" w:author="Alina Frey [2]" w:date="2017-11-21T10:58:00Z">
        <w:r w:rsidR="003B7B8C">
          <w:rPr>
            <w:noProof/>
          </w:rPr>
          <w:t>4</w:t>
        </w:r>
      </w:ins>
      <w:ins w:id="3342" w:author="Alina Frey" w:date="2017-11-08T15:43:00Z">
        <w:r w:rsidR="00812380" w:rsidRPr="00331C1F">
          <w:fldChar w:fldCharType="end"/>
        </w:r>
        <w:r w:rsidR="00812380" w:rsidRPr="00331C1F">
          <w:t>: Select Division</w:t>
        </w:r>
      </w:ins>
      <w:bookmarkEnd w:id="3336"/>
      <w:bookmarkEnd w:id="3337"/>
      <w:bookmarkEnd w:id="3338"/>
      <w:bookmarkEnd w:id="3339"/>
    </w:p>
    <w:p w14:paraId="1E089415" w14:textId="740EB726" w:rsidR="00035BD1" w:rsidRPr="007F739A" w:rsidRDefault="00035BD1" w:rsidP="00FA615B">
      <w:pPr>
        <w:rPr>
          <w:ins w:id="3343" w:author="Alina Frey" w:date="2017-11-08T15:47:00Z"/>
          <w:rFonts w:ascii="Calibri" w:hAnsi="Calibri" w:cs="Times New Roman"/>
          <w:color w:val="auto"/>
          <w:rPrChange w:id="3344" w:author="Alina Frey" w:date="2017-11-20T10:06:00Z">
            <w:rPr>
              <w:ins w:id="3345" w:author="Alina Frey" w:date="2017-11-08T15:47:00Z"/>
              <w:rFonts w:ascii="Calibri" w:hAnsi="Calibri" w:cs="Times New Roman"/>
            </w:rPr>
          </w:rPrChange>
        </w:rPr>
      </w:pPr>
      <w:ins w:id="3346" w:author="Alina Frey" w:date="2017-11-08T15:28:00Z">
        <w:r w:rsidRPr="007F739A">
          <w:rPr>
            <w:rFonts w:cs="Times New Roman"/>
            <w:color w:val="auto"/>
            <w:rPrChange w:id="3347" w:author="Alina Frey" w:date="2017-11-20T10:06:00Z">
              <w:rPr>
                <w:rFonts w:cs="Times New Roman"/>
              </w:rPr>
            </w:rPrChange>
          </w:rPr>
          <w:t xml:space="preserve">When the user is logged in, the user is directed to the </w:t>
        </w:r>
      </w:ins>
      <w:ins w:id="3348" w:author="Alina Frey" w:date="2017-11-10T11:15:00Z">
        <w:r w:rsidR="00910324" w:rsidRPr="007F739A">
          <w:rPr>
            <w:rFonts w:cs="Times New Roman"/>
            <w:color w:val="auto"/>
            <w:rPrChange w:id="3349" w:author="Alina Frey" w:date="2017-11-20T10:06:00Z">
              <w:rPr>
                <w:rFonts w:cs="Times New Roman"/>
              </w:rPr>
            </w:rPrChange>
          </w:rPr>
          <w:t xml:space="preserve">default </w:t>
        </w:r>
      </w:ins>
      <w:ins w:id="3350" w:author="Alina Frey" w:date="2017-11-08T15:28:00Z">
        <w:r w:rsidRPr="007F739A">
          <w:rPr>
            <w:rFonts w:cs="Times New Roman"/>
            <w:color w:val="auto"/>
            <w:rPrChange w:id="3351" w:author="Alina Frey" w:date="2017-11-20T10:06:00Z">
              <w:rPr>
                <w:rFonts w:cs="Times New Roman"/>
              </w:rPr>
            </w:rPrChange>
          </w:rPr>
          <w:t>Dashboard screen, presented in section</w:t>
        </w:r>
      </w:ins>
      <w:ins w:id="3352" w:author="Alina Frey" w:date="2017-11-10T15:51:00Z">
        <w:r w:rsidR="00A05AD4" w:rsidRPr="007F739A">
          <w:rPr>
            <w:rFonts w:cs="Times New Roman"/>
            <w:color w:val="auto"/>
            <w:rPrChange w:id="3353" w:author="Alina Frey" w:date="2017-11-20T10:06:00Z">
              <w:rPr>
                <w:rFonts w:cs="Times New Roman"/>
              </w:rPr>
            </w:rPrChange>
          </w:rPr>
          <w:t xml:space="preserve"> </w:t>
        </w:r>
        <w:r w:rsidR="00A05AD4" w:rsidRPr="00331C1F">
          <w:rPr>
            <w:rFonts w:cs="Times New Roman"/>
            <w:color w:val="0070C0"/>
            <w:u w:val="single" w:color="0070C0"/>
          </w:rPr>
          <w:fldChar w:fldCharType="begin"/>
        </w:r>
        <w:r w:rsidR="00A05AD4" w:rsidRPr="009E5B97">
          <w:rPr>
            <w:rFonts w:cs="Times New Roman"/>
            <w:color w:val="0070C0"/>
            <w:u w:val="single" w:color="0070C0"/>
          </w:rPr>
          <w:instrText xml:space="preserve"> REF _Ref498092717 \h </w:instrText>
        </w:r>
      </w:ins>
      <w:r w:rsidR="000E5A15" w:rsidRPr="009E5B97">
        <w:rPr>
          <w:rFonts w:cs="Times New Roman"/>
          <w:color w:val="0070C0"/>
          <w:u w:val="single" w:color="0070C0"/>
        </w:rPr>
        <w:instrText xml:space="preserve"> \* MERGEFORMAT </w:instrText>
      </w:r>
      <w:r w:rsidR="00A05AD4" w:rsidRPr="00331C1F">
        <w:rPr>
          <w:rFonts w:cs="Times New Roman"/>
          <w:color w:val="0070C0"/>
          <w:u w:val="single" w:color="0070C0"/>
        </w:rPr>
      </w:r>
      <w:r w:rsidR="00A05AD4" w:rsidRPr="00331C1F">
        <w:rPr>
          <w:rFonts w:cs="Times New Roman"/>
          <w:color w:val="0070C0"/>
          <w:u w:val="single" w:color="0070C0"/>
        </w:rPr>
        <w:fldChar w:fldCharType="separate"/>
      </w:r>
      <w:ins w:id="3354" w:author="Alina Frey [2]" w:date="2017-11-21T10:58:00Z">
        <w:r w:rsidR="003B7B8C" w:rsidRPr="003B7B8C">
          <w:rPr>
            <w:color w:val="0070C0"/>
            <w:u w:val="single" w:color="0070C0"/>
            <w:rPrChange w:id="3355" w:author="Alina Frey [2]" w:date="2017-11-21T10:58:00Z">
              <w:rPr/>
            </w:rPrChange>
          </w:rPr>
          <w:t>Dashboard</w:t>
        </w:r>
      </w:ins>
      <w:ins w:id="3356" w:author="Alina Frey" w:date="2017-11-10T15:51:00Z">
        <w:r w:rsidR="00A05AD4" w:rsidRPr="00331C1F">
          <w:rPr>
            <w:rFonts w:cs="Times New Roman"/>
            <w:color w:val="0070C0"/>
            <w:u w:val="single" w:color="0070C0"/>
          </w:rPr>
          <w:fldChar w:fldCharType="end"/>
        </w:r>
        <w:r w:rsidR="006317DA" w:rsidRPr="007F739A">
          <w:rPr>
            <w:rFonts w:cs="Times New Roman"/>
            <w:color w:val="auto"/>
            <w:rPrChange w:id="3357" w:author="Alina Frey" w:date="2017-11-20T10:06:00Z">
              <w:rPr>
                <w:rFonts w:cs="Times New Roman"/>
              </w:rPr>
            </w:rPrChange>
          </w:rPr>
          <w:t xml:space="preserve"> of cha</w:t>
        </w:r>
      </w:ins>
      <w:ins w:id="3358" w:author="Alina Frey" w:date="2017-11-10T15:52:00Z">
        <w:r w:rsidR="006317DA" w:rsidRPr="007F739A">
          <w:rPr>
            <w:rFonts w:cs="Times New Roman"/>
            <w:color w:val="auto"/>
            <w:rPrChange w:id="3359" w:author="Alina Frey" w:date="2017-11-20T10:06:00Z">
              <w:rPr>
                <w:rFonts w:cs="Times New Roman"/>
              </w:rPr>
            </w:rPrChange>
          </w:rPr>
          <w:t>pter</w:t>
        </w:r>
      </w:ins>
      <w:ins w:id="3360" w:author="Alina Frey" w:date="2017-11-08T15:28:00Z">
        <w:r w:rsidRPr="007F739A">
          <w:rPr>
            <w:rFonts w:cs="Times New Roman"/>
            <w:color w:val="auto"/>
            <w:rPrChange w:id="3361" w:author="Alina Frey" w:date="2017-11-20T10:06:00Z">
              <w:rPr>
                <w:rFonts w:cs="Times New Roman"/>
              </w:rPr>
            </w:rPrChange>
          </w:rPr>
          <w:t xml:space="preserve"> </w:t>
        </w:r>
      </w:ins>
      <w:ins w:id="3362" w:author="Alina Frey" w:date="2017-11-08T15:45:00Z">
        <w:r w:rsidR="00A04078" w:rsidRPr="00331C1F">
          <w:rPr>
            <w:rFonts w:cs="Times New Roman"/>
            <w:color w:val="0070C0"/>
            <w:u w:val="single" w:color="0070C0"/>
          </w:rPr>
          <w:fldChar w:fldCharType="begin"/>
        </w:r>
        <w:r w:rsidR="00A04078" w:rsidRPr="009E5B97">
          <w:rPr>
            <w:rFonts w:cs="Times New Roman"/>
            <w:color w:val="0070C0"/>
            <w:u w:val="single" w:color="0070C0"/>
          </w:rPr>
          <w:instrText xml:space="preserve"> REF _Ref497919271 \h </w:instrText>
        </w:r>
      </w:ins>
      <w:r w:rsidR="00FA615B" w:rsidRPr="009E5B97">
        <w:rPr>
          <w:rFonts w:cs="Times New Roman"/>
          <w:color w:val="0070C0"/>
          <w:u w:val="single" w:color="0070C0"/>
        </w:rPr>
        <w:instrText xml:space="preserve"> \* MERGEFORMAT </w:instrText>
      </w:r>
      <w:r w:rsidR="00A04078" w:rsidRPr="00331C1F">
        <w:rPr>
          <w:rFonts w:cs="Times New Roman"/>
          <w:color w:val="0070C0"/>
          <w:u w:val="single" w:color="0070C0"/>
        </w:rPr>
      </w:r>
      <w:r w:rsidR="00A04078" w:rsidRPr="00331C1F">
        <w:rPr>
          <w:rFonts w:cs="Times New Roman"/>
          <w:color w:val="0070C0"/>
          <w:u w:val="single" w:color="0070C0"/>
        </w:rPr>
        <w:fldChar w:fldCharType="separate"/>
      </w:r>
      <w:ins w:id="3363" w:author="Alina Frey [2]" w:date="2017-11-21T10:58:00Z">
        <w:r w:rsidR="003B7B8C" w:rsidRPr="003B7B8C">
          <w:rPr>
            <w:color w:val="0070C0"/>
            <w:u w:val="single" w:color="0070C0"/>
            <w:rPrChange w:id="3364" w:author="Alina Frey [2]" w:date="2017-11-21T10:58:00Z">
              <w:rPr/>
            </w:rPrChange>
          </w:rPr>
          <w:t>MCC Dashboard Elements and Functionality – Tracking / Configuration</w:t>
        </w:r>
      </w:ins>
      <w:ins w:id="3365" w:author="Alina Frey" w:date="2017-11-08T15:45:00Z">
        <w:r w:rsidR="00A04078" w:rsidRPr="00331C1F">
          <w:rPr>
            <w:rFonts w:cs="Times New Roman"/>
            <w:color w:val="0070C0"/>
            <w:u w:val="single" w:color="0070C0"/>
          </w:rPr>
          <w:fldChar w:fldCharType="end"/>
        </w:r>
        <w:r w:rsidR="00A04078" w:rsidRPr="007F739A">
          <w:rPr>
            <w:rFonts w:cs="Times New Roman"/>
            <w:color w:val="auto"/>
            <w:rPrChange w:id="3366" w:author="Alina Frey" w:date="2017-11-20T10:06:00Z">
              <w:rPr>
                <w:rFonts w:cs="Times New Roman"/>
              </w:rPr>
            </w:rPrChange>
          </w:rPr>
          <w:t>.</w:t>
        </w:r>
      </w:ins>
    </w:p>
    <w:p w14:paraId="6FB918A0" w14:textId="77777777" w:rsidR="00AD1F92" w:rsidRPr="007F739A" w:rsidRDefault="00EA792B">
      <w:pPr>
        <w:keepNext/>
        <w:spacing w:after="43" w:line="252" w:lineRule="auto"/>
        <w:ind w:hanging="14"/>
        <w:rPr>
          <w:ins w:id="3367" w:author="Alina Frey" w:date="2017-11-08T15:56:00Z"/>
          <w:color w:val="auto"/>
          <w:rPrChange w:id="3368" w:author="Alina Frey" w:date="2017-11-20T10:06:00Z">
            <w:rPr>
              <w:ins w:id="3369" w:author="Alina Frey" w:date="2017-11-08T15:56:00Z"/>
            </w:rPr>
          </w:rPrChange>
        </w:rPr>
        <w:pPrChange w:id="3370" w:author="Alina Frey" w:date="2017-11-10T14:16:00Z">
          <w:pPr/>
        </w:pPrChange>
      </w:pPr>
      <w:ins w:id="3371" w:author="Alina Frey" w:date="2017-11-08T15:47:00Z">
        <w:r w:rsidRPr="007F739A">
          <w:rPr>
            <w:noProof/>
            <w:color w:val="auto"/>
            <w:rPrChange w:id="3372" w:author="Alina Frey" w:date="2017-11-20T10:06:00Z">
              <w:rPr>
                <w:noProof/>
              </w:rPr>
            </w:rPrChange>
          </w:rPr>
          <w:lastRenderedPageBreak/>
          <w:drawing>
            <wp:inline distT="0" distB="0" distL="0" distR="0" wp14:anchorId="143C4BEC" wp14:editId="004BF4AA">
              <wp:extent cx="5624422" cy="326408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28825" cy="3266642"/>
                      </a:xfrm>
                      <a:prstGeom prst="rect">
                        <a:avLst/>
                      </a:prstGeom>
                    </pic:spPr>
                  </pic:pic>
                </a:graphicData>
              </a:graphic>
            </wp:inline>
          </w:drawing>
        </w:r>
      </w:ins>
    </w:p>
    <w:p w14:paraId="6D7D1A3C" w14:textId="565048F1" w:rsidR="00EA792B" w:rsidRPr="00331C1F" w:rsidRDefault="00AD1F92">
      <w:pPr>
        <w:pStyle w:val="Caption"/>
        <w:rPr>
          <w:ins w:id="3373" w:author="Alina Frey" w:date="2017-11-08T15:28:00Z"/>
          <w:rFonts w:cs="Times New Roman"/>
        </w:rPr>
        <w:pPrChange w:id="3374" w:author="Alina Frey" w:date="2017-11-10T14:16:00Z">
          <w:pPr>
            <w:pStyle w:val="ListParagraph"/>
            <w:numPr>
              <w:numId w:val="4"/>
            </w:numPr>
            <w:ind w:hanging="360"/>
          </w:pPr>
        </w:pPrChange>
      </w:pPr>
      <w:bookmarkStart w:id="3375" w:name="_Toc498937383"/>
      <w:bookmarkStart w:id="3376" w:name="_Toc498942231"/>
      <w:bookmarkStart w:id="3377" w:name="_Toc498938898"/>
      <w:bookmarkStart w:id="3378" w:name="_Toc499024469"/>
      <w:ins w:id="3379" w:author="Alina Frey" w:date="2017-11-08T15:56:00Z">
        <w:r w:rsidRPr="00331C1F">
          <w:t xml:space="preserve">Figure </w:t>
        </w:r>
        <w:r w:rsidRPr="00331C1F">
          <w:fldChar w:fldCharType="begin"/>
        </w:r>
        <w:r w:rsidRPr="00331C1F">
          <w:instrText xml:space="preserve"> SEQ Figure \* ARABIC </w:instrText>
        </w:r>
      </w:ins>
      <w:r w:rsidRPr="00331C1F">
        <w:fldChar w:fldCharType="separate"/>
      </w:r>
      <w:ins w:id="3380" w:author="Alina Frey [2]" w:date="2017-11-21T10:58:00Z">
        <w:r w:rsidR="003B7B8C">
          <w:rPr>
            <w:noProof/>
          </w:rPr>
          <w:t>5</w:t>
        </w:r>
      </w:ins>
      <w:ins w:id="3381" w:author="Alina Frey" w:date="2017-11-08T15:56:00Z">
        <w:r w:rsidRPr="00331C1F">
          <w:fldChar w:fldCharType="end"/>
        </w:r>
        <w:r w:rsidRPr="00331C1F">
          <w:t>: User logged into MCC Dashboard</w:t>
        </w:r>
      </w:ins>
      <w:bookmarkEnd w:id="3375"/>
      <w:bookmarkEnd w:id="3376"/>
      <w:bookmarkEnd w:id="3377"/>
      <w:bookmarkEnd w:id="3378"/>
    </w:p>
    <w:p w14:paraId="4A25B5AE" w14:textId="3C800535" w:rsidR="00035BD1" w:rsidRPr="00331C1F" w:rsidRDefault="00035BD1">
      <w:pPr>
        <w:rPr>
          <w:ins w:id="3382" w:author="Alina Frey" w:date="2017-11-08T15:28:00Z"/>
          <w:rFonts w:cs="Times New Roman"/>
        </w:rPr>
        <w:pPrChange w:id="3383" w:author="Alina Frey" w:date="2017-11-10T14:16:00Z">
          <w:pPr>
            <w:pStyle w:val="ListParagraph"/>
            <w:numPr>
              <w:numId w:val="4"/>
            </w:numPr>
            <w:ind w:hanging="360"/>
          </w:pPr>
        </w:pPrChange>
      </w:pPr>
      <w:ins w:id="3384" w:author="Alina Frey" w:date="2017-11-08T15:28:00Z">
        <w:r w:rsidRPr="007F739A">
          <w:rPr>
            <w:rFonts w:cs="Times New Roman"/>
            <w:color w:val="auto"/>
            <w:rPrChange w:id="3385" w:author="Alina Frey" w:date="2017-11-20T10:06:00Z">
              <w:rPr>
                <w:rFonts w:cs="Times New Roman"/>
              </w:rPr>
            </w:rPrChange>
          </w:rPr>
          <w:t xml:space="preserve">The application shows two main areas discussed in the </w:t>
        </w:r>
      </w:ins>
      <w:ins w:id="3386" w:author="Alina Frey" w:date="2017-11-08T15:56:00Z">
        <w:r w:rsidR="00AD1F92" w:rsidRPr="007F739A">
          <w:rPr>
            <w:rFonts w:cs="Times New Roman"/>
            <w:color w:val="auto"/>
            <w:rPrChange w:id="3387" w:author="Alina Frey" w:date="2017-11-20T10:06:00Z">
              <w:rPr>
                <w:rFonts w:cs="Times New Roman"/>
              </w:rPr>
            </w:rPrChange>
          </w:rPr>
          <w:t>subsequent</w:t>
        </w:r>
      </w:ins>
      <w:ins w:id="3388" w:author="Alina Frey" w:date="2017-11-08T15:28:00Z">
        <w:r w:rsidRPr="007F739A">
          <w:rPr>
            <w:rFonts w:cs="Times New Roman"/>
            <w:color w:val="auto"/>
            <w:rPrChange w:id="3389" w:author="Alina Frey" w:date="2017-11-20T10:06:00Z">
              <w:rPr>
                <w:rFonts w:cs="Times New Roman"/>
              </w:rPr>
            </w:rPrChange>
          </w:rPr>
          <w:t xml:space="preserve"> sections:</w:t>
        </w:r>
      </w:ins>
    </w:p>
    <w:p w14:paraId="14A5745D" w14:textId="12924C1B" w:rsidR="008913F9" w:rsidRPr="007F739A" w:rsidRDefault="008913F9">
      <w:pPr>
        <w:pStyle w:val="ListParagraph"/>
        <w:numPr>
          <w:ilvl w:val="0"/>
          <w:numId w:val="31"/>
        </w:numPr>
        <w:rPr>
          <w:ins w:id="3390" w:author="Alina Frey" w:date="2017-11-10T09:59:00Z"/>
        </w:rPr>
        <w:pPrChange w:id="3391" w:author="Alina Frey" w:date="2017-11-10T14:16:00Z">
          <w:pPr>
            <w:pStyle w:val="List-Normal"/>
            <w:numPr>
              <w:numId w:val="5"/>
            </w:numPr>
            <w:spacing w:after="0"/>
            <w:ind w:left="720" w:hanging="360"/>
          </w:pPr>
        </w:pPrChange>
      </w:pPr>
      <w:ins w:id="3392" w:author="Alina Frey" w:date="2017-11-10T09:59:00Z">
        <w:r w:rsidRPr="007F739A">
          <w:t>Left side pane</w:t>
        </w:r>
      </w:ins>
      <w:ins w:id="3393" w:author="Alina Frey" w:date="2017-11-10T16:02:00Z">
        <w:r w:rsidR="00C0254C" w:rsidRPr="007F739A">
          <w:t>:</w:t>
        </w:r>
      </w:ins>
      <w:ins w:id="3394" w:author="Alina Frey" w:date="2017-11-10T15:55:00Z">
        <w:r w:rsidR="00DF166E" w:rsidRPr="007F739A">
          <w:t xml:space="preserve"> The left side pane changes its structure based on </w:t>
        </w:r>
      </w:ins>
      <w:ins w:id="3395" w:author="Alina Frey" w:date="2017-11-10T15:57:00Z">
        <w:r w:rsidR="008349EC" w:rsidRPr="007F739A">
          <w:t>the view the user is in</w:t>
        </w:r>
      </w:ins>
      <w:ins w:id="3396" w:author="Alina Frey" w:date="2017-11-17T08:23:00Z">
        <w:r w:rsidR="00687697" w:rsidRPr="007F739A">
          <w:t>:</w:t>
        </w:r>
      </w:ins>
    </w:p>
    <w:p w14:paraId="2A6DC10B" w14:textId="3A84FF56" w:rsidR="008913F9" w:rsidRPr="007F739A" w:rsidRDefault="008349EC" w:rsidP="00FA615B">
      <w:pPr>
        <w:pStyle w:val="ListParagraph"/>
        <w:numPr>
          <w:ilvl w:val="1"/>
          <w:numId w:val="31"/>
        </w:numPr>
        <w:rPr>
          <w:ins w:id="3397" w:author="Alina Frey" w:date="2017-11-10T15:53:00Z"/>
        </w:rPr>
      </w:pPr>
      <w:ins w:id="3398" w:author="Alina Frey" w:date="2017-11-10T15:57:00Z">
        <w:r w:rsidRPr="007F739A">
          <w:t xml:space="preserve">Tracking / Configuration </w:t>
        </w:r>
      </w:ins>
      <w:ins w:id="3399" w:author="Alina Frey" w:date="2017-11-10T15:58:00Z">
        <w:r w:rsidRPr="007F739A">
          <w:t>view</w:t>
        </w:r>
      </w:ins>
    </w:p>
    <w:p w14:paraId="313ACB7F" w14:textId="0D3FB4F4" w:rsidR="002E627B" w:rsidRPr="007F739A" w:rsidRDefault="002E627B" w:rsidP="00FA615B">
      <w:pPr>
        <w:pStyle w:val="ListParagraph"/>
        <w:numPr>
          <w:ilvl w:val="1"/>
          <w:numId w:val="31"/>
        </w:numPr>
        <w:rPr>
          <w:ins w:id="3400" w:author="Alina Frey" w:date="2017-11-10T15:58:00Z"/>
        </w:rPr>
      </w:pPr>
      <w:ins w:id="3401" w:author="Alina Frey" w:date="2017-11-10T15:53:00Z">
        <w:r w:rsidRPr="007F739A">
          <w:t xml:space="preserve">Patient </w:t>
        </w:r>
      </w:ins>
      <w:ins w:id="3402" w:author="Alina Frey" w:date="2017-11-10T15:58:00Z">
        <w:r w:rsidR="008349EC" w:rsidRPr="007F739A">
          <w:t>View</w:t>
        </w:r>
      </w:ins>
      <w:ins w:id="3403" w:author="Alina Frey" w:date="2017-11-10T16:00:00Z">
        <w:r w:rsidR="00622294" w:rsidRPr="007F739A">
          <w:t xml:space="preserve"> – After a patient was selected</w:t>
        </w:r>
      </w:ins>
    </w:p>
    <w:tbl>
      <w:tblPr>
        <w:tblStyle w:val="TableGrid0"/>
        <w:tblW w:w="0" w:type="auto"/>
        <w:tblLook w:val="04A0" w:firstRow="1" w:lastRow="0" w:firstColumn="1" w:lastColumn="0" w:noHBand="0" w:noVBand="1"/>
      </w:tblPr>
      <w:tblGrid>
        <w:gridCol w:w="4675"/>
        <w:gridCol w:w="4675"/>
      </w:tblGrid>
      <w:tr w:rsidR="000E5A15" w:rsidRPr="000E5A15" w14:paraId="2D9D1BC7" w14:textId="77777777" w:rsidTr="0093134C">
        <w:trPr>
          <w:ins w:id="3404" w:author="Alina Frey" w:date="2017-11-10T15:59:00Z"/>
        </w:trPr>
        <w:tc>
          <w:tcPr>
            <w:tcW w:w="4675" w:type="dxa"/>
          </w:tcPr>
          <w:p w14:paraId="0A661622" w14:textId="77777777" w:rsidR="00490594" w:rsidRPr="007F739A" w:rsidRDefault="007D12CA">
            <w:pPr>
              <w:keepNext/>
              <w:jc w:val="center"/>
              <w:rPr>
                <w:ins w:id="3405" w:author="Alina Frey" w:date="2017-11-10T16:04:00Z"/>
                <w:color w:val="auto"/>
                <w:rPrChange w:id="3406" w:author="Alina Frey" w:date="2017-11-20T10:06:00Z">
                  <w:rPr>
                    <w:ins w:id="3407" w:author="Alina Frey" w:date="2017-11-10T16:04:00Z"/>
                  </w:rPr>
                </w:rPrChange>
              </w:rPr>
              <w:pPrChange w:id="3408" w:author="Alina Frey" w:date="2017-11-10T16:04:00Z">
                <w:pPr/>
              </w:pPrChange>
            </w:pPr>
            <w:ins w:id="3409" w:author="Alina Frey" w:date="2017-11-10T16:00:00Z">
              <w:r w:rsidRPr="007F739A">
                <w:rPr>
                  <w:noProof/>
                  <w:color w:val="auto"/>
                  <w:rPrChange w:id="3410" w:author="Alina Frey" w:date="2017-11-20T10:06:00Z">
                    <w:rPr>
                      <w:noProof/>
                    </w:rPr>
                  </w:rPrChange>
                </w:rPr>
                <w:lastRenderedPageBreak/>
                <w:drawing>
                  <wp:inline distT="0" distB="0" distL="0" distR="0" wp14:anchorId="5D150097" wp14:editId="7C8E9799">
                    <wp:extent cx="1459507" cy="3605841"/>
                    <wp:effectExtent l="0" t="0" r="7620" b="0"/>
                    <wp:docPr id="27384" name="Picture 27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61764" cy="3611418"/>
                            </a:xfrm>
                            <a:prstGeom prst="rect">
                              <a:avLst/>
                            </a:prstGeom>
                          </pic:spPr>
                        </pic:pic>
                      </a:graphicData>
                    </a:graphic>
                  </wp:inline>
                </w:drawing>
              </w:r>
            </w:ins>
          </w:p>
          <w:p w14:paraId="2AFF311C" w14:textId="33CAE8CD" w:rsidR="0093134C" w:rsidRPr="000E5A15" w:rsidRDefault="0093134C">
            <w:pPr>
              <w:pStyle w:val="Caption"/>
              <w:jc w:val="center"/>
              <w:rPr>
                <w:ins w:id="3411" w:author="Alina Frey" w:date="2017-11-10T15:59:00Z"/>
                <w:color w:val="0070C0"/>
                <w:rPrChange w:id="3412" w:author="Alina Frey" w:date="2017-11-20T10:06:00Z">
                  <w:rPr>
                    <w:ins w:id="3413" w:author="Alina Frey" w:date="2017-11-10T15:59:00Z"/>
                  </w:rPr>
                </w:rPrChange>
              </w:rPr>
              <w:pPrChange w:id="3414" w:author="Alina Frey" w:date="2017-11-10T16:05:00Z">
                <w:pPr/>
              </w:pPrChange>
            </w:pPr>
          </w:p>
        </w:tc>
        <w:tc>
          <w:tcPr>
            <w:tcW w:w="4675" w:type="dxa"/>
          </w:tcPr>
          <w:p w14:paraId="1B0BC54F" w14:textId="6BE4E9AF" w:rsidR="00C523F9" w:rsidRPr="007F739A" w:rsidRDefault="00C0254C">
            <w:pPr>
              <w:keepNext/>
              <w:jc w:val="center"/>
              <w:rPr>
                <w:ins w:id="3415" w:author="Alina Frey" w:date="2017-11-10T15:59:00Z"/>
                <w:color w:val="auto"/>
                <w:rPrChange w:id="3416" w:author="Alina Frey" w:date="2017-11-20T10:06:00Z">
                  <w:rPr>
                    <w:ins w:id="3417" w:author="Alina Frey" w:date="2017-11-10T15:59:00Z"/>
                  </w:rPr>
                </w:rPrChange>
              </w:rPr>
              <w:pPrChange w:id="3418" w:author="Alina Frey" w:date="2017-11-10T16:13:00Z">
                <w:pPr/>
              </w:pPrChange>
            </w:pPr>
            <w:ins w:id="3419" w:author="Alina Frey" w:date="2017-11-10T16:01:00Z">
              <w:r w:rsidRPr="007F739A">
                <w:rPr>
                  <w:noProof/>
                  <w:color w:val="auto"/>
                  <w:rPrChange w:id="3420" w:author="Alina Frey" w:date="2017-11-20T10:06:00Z">
                    <w:rPr>
                      <w:noProof/>
                    </w:rPr>
                  </w:rPrChange>
                </w:rPr>
                <w:drawing>
                  <wp:inline distT="0" distB="0" distL="0" distR="0" wp14:anchorId="642283EF" wp14:editId="7DE9B4F8">
                    <wp:extent cx="1446176" cy="5296618"/>
                    <wp:effectExtent l="0" t="0" r="1905" b="0"/>
                    <wp:docPr id="27385" name="Picture 27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451521" cy="5316194"/>
                            </a:xfrm>
                            <a:prstGeom prst="rect">
                              <a:avLst/>
                            </a:prstGeom>
                          </pic:spPr>
                        </pic:pic>
                      </a:graphicData>
                    </a:graphic>
                  </wp:inline>
                </w:drawing>
              </w:r>
            </w:ins>
          </w:p>
        </w:tc>
      </w:tr>
    </w:tbl>
    <w:p w14:paraId="3F36AC9F" w14:textId="4A8C6FA6" w:rsidR="009A1F8A" w:rsidRPr="00331C1F" w:rsidRDefault="004B42DF">
      <w:pPr>
        <w:pStyle w:val="Caption"/>
        <w:rPr>
          <w:ins w:id="3421" w:author="Alina Frey" w:date="2017-11-17T08:24:00Z"/>
        </w:rPr>
        <w:pPrChange w:id="3422" w:author="Alina Frey" w:date="2017-11-17T08:24:00Z">
          <w:pPr>
            <w:numPr>
              <w:numId w:val="31"/>
            </w:numPr>
            <w:spacing w:after="53" w:line="252" w:lineRule="auto"/>
            <w:ind w:left="720" w:hanging="360"/>
          </w:pPr>
        </w:pPrChange>
      </w:pPr>
      <w:bookmarkStart w:id="3423" w:name="_Toc498937384"/>
      <w:bookmarkStart w:id="3424" w:name="_Toc498942232"/>
      <w:bookmarkStart w:id="3425" w:name="_Toc498938899"/>
      <w:bookmarkStart w:id="3426" w:name="_Toc499024470"/>
      <w:ins w:id="3427" w:author="Alina Frey" w:date="2017-11-17T08:24:00Z">
        <w:r w:rsidRPr="00331C1F">
          <w:t xml:space="preserve">Figure </w:t>
        </w:r>
        <w:r w:rsidRPr="00331C1F">
          <w:fldChar w:fldCharType="begin"/>
        </w:r>
        <w:r w:rsidRPr="00331C1F">
          <w:instrText xml:space="preserve"> SEQ Figure \* ARABIC </w:instrText>
        </w:r>
      </w:ins>
      <w:r w:rsidRPr="00331C1F">
        <w:fldChar w:fldCharType="separate"/>
      </w:r>
      <w:ins w:id="3428" w:author="Alina Frey [2]" w:date="2017-11-21T10:58:00Z">
        <w:r w:rsidR="003B7B8C">
          <w:rPr>
            <w:noProof/>
          </w:rPr>
          <w:t>6</w:t>
        </w:r>
      </w:ins>
      <w:ins w:id="3429" w:author="Alina Frey" w:date="2017-11-17T08:24:00Z">
        <w:r w:rsidRPr="00331C1F">
          <w:fldChar w:fldCharType="end"/>
        </w:r>
        <w:r w:rsidRPr="00331C1F">
          <w:t>: MCC Dashboard Left Side Panel</w:t>
        </w:r>
      </w:ins>
      <w:ins w:id="3430" w:author="Alina Frey" w:date="2017-11-21T10:37:00Z">
        <w:r w:rsidR="00E80ED2" w:rsidRPr="00E80ED2">
          <w:t xml:space="preserve"> – </w:t>
        </w:r>
      </w:ins>
      <w:ins w:id="3431" w:author="Alina Frey" w:date="2017-11-17T08:24:00Z">
        <w:r w:rsidRPr="00331C1F">
          <w:t>2 views</w:t>
        </w:r>
        <w:bookmarkEnd w:id="3423"/>
        <w:bookmarkEnd w:id="3424"/>
        <w:bookmarkEnd w:id="3425"/>
        <w:bookmarkEnd w:id="3426"/>
      </w:ins>
    </w:p>
    <w:p w14:paraId="5D0ADE0D" w14:textId="14FBE25E" w:rsidR="00BD071A" w:rsidRPr="007F739A" w:rsidRDefault="00DF3CFF">
      <w:pPr>
        <w:numPr>
          <w:ilvl w:val="0"/>
          <w:numId w:val="31"/>
        </w:numPr>
        <w:spacing w:after="53" w:line="252" w:lineRule="auto"/>
        <w:rPr>
          <w:ins w:id="3432" w:author="Alina Frey" w:date="2017-11-17T08:36:00Z"/>
          <w:color w:val="auto"/>
          <w:rPrChange w:id="3433" w:author="Alina Frey" w:date="2017-11-20T10:06:00Z">
            <w:rPr>
              <w:ins w:id="3434" w:author="Alina Frey" w:date="2017-11-17T08:36:00Z"/>
            </w:rPr>
          </w:rPrChange>
        </w:rPr>
      </w:pPr>
      <w:ins w:id="3435" w:author="Alina Frey" w:date="2017-11-10T09:04:00Z">
        <w:r w:rsidRPr="007F739A">
          <w:rPr>
            <w:color w:val="auto"/>
            <w:rPrChange w:id="3436" w:author="Alina Frey" w:date="2017-11-20T10:06:00Z">
              <w:rPr/>
            </w:rPrChange>
          </w:rPr>
          <w:t xml:space="preserve">The </w:t>
        </w:r>
      </w:ins>
      <w:ins w:id="3437" w:author="Alina Frey" w:date="2017-11-13T08:28:00Z">
        <w:r w:rsidR="00305754" w:rsidRPr="007F739A">
          <w:rPr>
            <w:color w:val="auto"/>
            <w:rPrChange w:id="3438" w:author="Alina Frey" w:date="2017-11-20T10:06:00Z">
              <w:rPr/>
            </w:rPrChange>
          </w:rPr>
          <w:t>selected Screen</w:t>
        </w:r>
      </w:ins>
      <w:ins w:id="3439" w:author="Alina Frey" w:date="2017-11-13T08:29:00Z">
        <w:r w:rsidR="00A41EBE" w:rsidRPr="007F739A">
          <w:rPr>
            <w:color w:val="auto"/>
            <w:rPrChange w:id="3440" w:author="Alina Frey" w:date="2017-11-20T10:06:00Z">
              <w:rPr/>
            </w:rPrChange>
          </w:rPr>
          <w:t xml:space="preserve"> (central area</w:t>
        </w:r>
        <w:r w:rsidR="003A4233" w:rsidRPr="007F739A">
          <w:rPr>
            <w:color w:val="auto"/>
            <w:rPrChange w:id="3441" w:author="Alina Frey" w:date="2017-11-20T10:06:00Z">
              <w:rPr/>
            </w:rPrChange>
          </w:rPr>
          <w:t>)</w:t>
        </w:r>
      </w:ins>
      <w:ins w:id="3442" w:author="Alina Frey" w:date="2017-11-13T08:30:00Z">
        <w:r w:rsidR="003A4233" w:rsidRPr="007F739A">
          <w:rPr>
            <w:color w:val="auto"/>
            <w:rPrChange w:id="3443" w:author="Alina Frey" w:date="2017-11-20T10:06:00Z">
              <w:rPr/>
            </w:rPrChange>
          </w:rPr>
          <w:t>:</w:t>
        </w:r>
      </w:ins>
      <w:ins w:id="3444" w:author="Alina Frey" w:date="2017-11-13T08:28:00Z">
        <w:r w:rsidR="00305754" w:rsidRPr="007F739A">
          <w:rPr>
            <w:color w:val="auto"/>
            <w:rPrChange w:id="3445" w:author="Alina Frey" w:date="2017-11-20T10:06:00Z">
              <w:rPr/>
            </w:rPrChange>
          </w:rPr>
          <w:t xml:space="preserve"> </w:t>
        </w:r>
      </w:ins>
      <w:ins w:id="3446" w:author="Alina Frey" w:date="2017-11-10T09:04:00Z">
        <w:r w:rsidRPr="007F739A">
          <w:rPr>
            <w:color w:val="auto"/>
            <w:rPrChange w:id="3447" w:author="Alina Frey" w:date="2017-11-20T10:06:00Z">
              <w:rPr/>
            </w:rPrChange>
          </w:rPr>
          <w:t>display</w:t>
        </w:r>
      </w:ins>
      <w:ins w:id="3448" w:author="Alina Frey" w:date="2017-11-13T08:28:00Z">
        <w:r w:rsidR="00305754" w:rsidRPr="007F739A">
          <w:rPr>
            <w:color w:val="auto"/>
            <w:rPrChange w:id="3449" w:author="Alina Frey" w:date="2017-11-20T10:06:00Z">
              <w:rPr/>
            </w:rPrChange>
          </w:rPr>
          <w:t>ing</w:t>
        </w:r>
      </w:ins>
      <w:ins w:id="3450" w:author="Alina Frey" w:date="2017-11-08T15:28:00Z">
        <w:r w:rsidR="00035BD1" w:rsidRPr="007F739A">
          <w:rPr>
            <w:color w:val="auto"/>
            <w:rPrChange w:id="3451" w:author="Alina Frey" w:date="2017-11-20T10:06:00Z">
              <w:rPr/>
            </w:rPrChange>
          </w:rPr>
          <w:t xml:space="preserve"> the details of the screen that was selected on the left side pane. For example, if Checklist tab is selected on the left side pane, the main area will show the Checklist Items screen.</w:t>
        </w:r>
      </w:ins>
    </w:p>
    <w:p w14:paraId="56C25AB6" w14:textId="77777777" w:rsidR="00975A37" w:rsidRDefault="008E36DF">
      <w:pPr>
        <w:keepNext/>
        <w:spacing w:after="43" w:line="252" w:lineRule="auto"/>
        <w:ind w:hanging="14"/>
        <w:rPr>
          <w:ins w:id="3452" w:author="Alina Frey" w:date="2017-11-21T08:31:00Z"/>
        </w:rPr>
        <w:pPrChange w:id="3453" w:author="Alina Frey" w:date="2017-11-21T08:37:00Z">
          <w:pPr>
            <w:spacing w:before="0" w:after="160"/>
          </w:pPr>
        </w:pPrChange>
      </w:pPr>
      <w:r>
        <w:rPr>
          <w:noProof/>
          <w:sz w:val="16"/>
          <w:szCs w:val="16"/>
        </w:rPr>
        <w:lastRenderedPageBreak/>
        <mc:AlternateContent>
          <mc:Choice Requires="wps">
            <w:drawing>
              <wp:anchor distT="0" distB="0" distL="114300" distR="114300" simplePos="0" relativeHeight="251590656" behindDoc="0" locked="0" layoutInCell="1" allowOverlap="1" wp14:anchorId="4AFA6A80" wp14:editId="476B9314">
                <wp:simplePos x="0" y="0"/>
                <wp:positionH relativeFrom="column">
                  <wp:posOffset>920750</wp:posOffset>
                </wp:positionH>
                <wp:positionV relativeFrom="paragraph">
                  <wp:posOffset>3057154</wp:posOffset>
                </wp:positionV>
                <wp:extent cx="306475" cy="203179"/>
                <wp:effectExtent l="38100" t="19050" r="17780" b="45085"/>
                <wp:wrapNone/>
                <wp:docPr id="70" name="Straight Arrow Connector 70"/>
                <wp:cNvGraphicFramePr/>
                <a:graphic xmlns:a="http://schemas.openxmlformats.org/drawingml/2006/main">
                  <a:graphicData uri="http://schemas.microsoft.com/office/word/2010/wordprocessingShape">
                    <wps:wsp>
                      <wps:cNvCnPr/>
                      <wps:spPr>
                        <a:xfrm flipH="1">
                          <a:off x="0" y="0"/>
                          <a:ext cx="306475" cy="203179"/>
                        </a:xfrm>
                        <a:prstGeom prst="straightConnector1">
                          <a:avLst/>
                        </a:prstGeom>
                        <a:ln w="28575">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FD67B7E" id="Straight Arrow Connector 70" o:spid="_x0000_s1026" type="#_x0000_t32" style="position:absolute;margin-left:72.5pt;margin-top:240.7pt;width:24.15pt;height:16pt;flip:x;z-index:251590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" strokecolor="red" strokeweight="2.25pt">
                <v:stroke endarrow="block" joinstyle="miter"/>
              </v:shape>
            </w:pict>
          </mc:Fallback>
        </mc:AlternateContent>
      </w:r>
      <w:r>
        <w:rPr>
          <w:noProof/>
          <w:sz w:val="16"/>
          <w:szCs w:val="16"/>
        </w:rPr>
        <mc:AlternateContent>
          <mc:Choice Requires="wps">
            <w:drawing>
              <wp:anchor distT="0" distB="0" distL="114300" distR="114300" simplePos="0" relativeHeight="251592704" behindDoc="0" locked="0" layoutInCell="1" allowOverlap="1" wp14:anchorId="2DD2D3BB" wp14:editId="3A50C392">
                <wp:simplePos x="0" y="0"/>
                <wp:positionH relativeFrom="column">
                  <wp:posOffset>2060781</wp:posOffset>
                </wp:positionH>
                <wp:positionV relativeFrom="paragraph">
                  <wp:posOffset>171450</wp:posOffset>
                </wp:positionV>
                <wp:extent cx="346668" cy="0"/>
                <wp:effectExtent l="0" t="95250" r="0" b="95250"/>
                <wp:wrapNone/>
                <wp:docPr id="78" name="Straight Arrow Connector 78"/>
                <wp:cNvGraphicFramePr/>
                <a:graphic xmlns:a="http://schemas.openxmlformats.org/drawingml/2006/main">
                  <a:graphicData uri="http://schemas.microsoft.com/office/word/2010/wordprocessingShape">
                    <wps:wsp>
                      <wps:cNvCnPr/>
                      <wps:spPr>
                        <a:xfrm flipH="1">
                          <a:off x="0" y="0"/>
                          <a:ext cx="346668" cy="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AD3EA3F" id="Straight Arrow Connector 78" o:spid="_x0000_s1026" type="#_x0000_t32" style="position:absolute;margin-left:162.25pt;margin-top:13.5pt;width:27.3pt;height:0;flip:x;z-index:251592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" strokecolor="red" strokeweight="2.25pt">
                <v:stroke endarrow="block" joinstyle="miter"/>
              </v:shape>
            </w:pict>
          </mc:Fallback>
        </mc:AlternateContent>
      </w:r>
      <w:r w:rsidR="00582ED2" w:rsidRPr="00FF3A02">
        <w:rPr>
          <w:rStyle w:val="CommentReference"/>
        </w:rPr>
        <w:commentReference w:id="3454"/>
      </w:r>
      <w:ins w:id="3455" w:author="Alina Frey" w:date="2017-11-20T13:46:00Z">
        <w:r w:rsidR="00275418">
          <w:rPr>
            <w:noProof/>
          </w:rPr>
          <w:drawing>
            <wp:inline distT="0" distB="0" distL="0" distR="0" wp14:anchorId="7334F45A" wp14:editId="6E047427">
              <wp:extent cx="5943600" cy="3421380"/>
              <wp:effectExtent l="0" t="0" r="0" b="762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421380"/>
                      </a:xfrm>
                      <a:prstGeom prst="rect">
                        <a:avLst/>
                      </a:prstGeom>
                    </pic:spPr>
                  </pic:pic>
                </a:graphicData>
              </a:graphic>
            </wp:inline>
          </w:drawing>
        </w:r>
      </w:ins>
    </w:p>
    <w:p w14:paraId="1E27DB3C" w14:textId="0C96D859" w:rsidR="00A06E32" w:rsidRPr="00331C1F" w:rsidRDefault="00975A37">
      <w:pPr>
        <w:pStyle w:val="Caption"/>
        <w:rPr>
          <w:ins w:id="3456" w:author="Alina Frey" w:date="2017-11-10T10:45:00Z"/>
        </w:rPr>
        <w:pPrChange w:id="3457" w:author="Alina Frey" w:date="2017-11-21T08:31:00Z">
          <w:pPr>
            <w:pStyle w:val="1-Indentation"/>
          </w:pPr>
        </w:pPrChange>
      </w:pPr>
      <w:bookmarkStart w:id="3458" w:name="_Toc499024471"/>
      <w:ins w:id="3459" w:author="Alina Frey" w:date="2017-11-21T08:31:00Z">
        <w:r>
          <w:t xml:space="preserve">Figure </w:t>
        </w:r>
        <w:r>
          <w:fldChar w:fldCharType="begin"/>
        </w:r>
        <w:r>
          <w:instrText xml:space="preserve"> SEQ Figure \* ARABIC </w:instrText>
        </w:r>
      </w:ins>
      <w:r>
        <w:fldChar w:fldCharType="separate"/>
      </w:r>
      <w:ins w:id="3460" w:author="Alina Frey [2]" w:date="2017-11-21T10:58:00Z">
        <w:r w:rsidR="003B7B8C">
          <w:rPr>
            <w:noProof/>
          </w:rPr>
          <w:t>7</w:t>
        </w:r>
      </w:ins>
      <w:ins w:id="3461" w:author="Alina Frey" w:date="2017-11-21T08:31:00Z">
        <w:r>
          <w:fldChar w:fldCharType="end"/>
        </w:r>
        <w:r>
          <w:t xml:space="preserve">: </w:t>
        </w:r>
        <w:r w:rsidRPr="0066531B">
          <w:t>MCC Dashboard</w:t>
        </w:r>
      </w:ins>
      <w:ins w:id="3462" w:author="Alina Frey" w:date="2017-11-21T10:37:00Z">
        <w:r w:rsidR="006B1325" w:rsidRPr="006B1325">
          <w:t xml:space="preserve"> – </w:t>
        </w:r>
      </w:ins>
      <w:ins w:id="3463" w:author="Alina Frey" w:date="2017-11-21T08:31:00Z">
        <w:r w:rsidRPr="0066531B">
          <w:t>Main area</w:t>
        </w:r>
      </w:ins>
      <w:bookmarkEnd w:id="3458"/>
    </w:p>
    <w:p w14:paraId="1A3C2B45" w14:textId="752554B1" w:rsidR="00DF0F12" w:rsidRPr="00331C1F" w:rsidDel="00722AA8" w:rsidRDefault="00DF0F12">
      <w:pPr>
        <w:pStyle w:val="Heading2"/>
        <w:rPr>
          <w:del w:id="3464" w:author="Alina Frey" w:date="2017-11-10T08:49:00Z"/>
        </w:rPr>
        <w:pPrChange w:id="3465" w:author="Alina Frey" w:date="2017-11-20T10:18:00Z">
          <w:pPr>
            <w:spacing w:after="259" w:line="265" w:lineRule="auto"/>
            <w:ind w:left="-5" w:hanging="10"/>
          </w:pPr>
        </w:pPrChange>
      </w:pPr>
    </w:p>
    <w:p w14:paraId="31876E02" w14:textId="77777777" w:rsidR="006C0619" w:rsidRPr="007F739A" w:rsidRDefault="005F159C">
      <w:pPr>
        <w:pStyle w:val="Heading2"/>
        <w:pPrChange w:id="3466" w:author="Alina Frey" w:date="2017-11-20T10:18:00Z">
          <w:pPr>
            <w:pStyle w:val="Heading2"/>
            <w:ind w:left="-5"/>
          </w:pPr>
        </w:pPrChange>
      </w:pPr>
      <w:bookmarkStart w:id="3467" w:name="_Toc497914045"/>
      <w:bookmarkStart w:id="3468" w:name="_Toc498937611"/>
      <w:bookmarkStart w:id="3469" w:name="_Toc498942459"/>
      <w:bookmarkStart w:id="3470" w:name="_Toc498939126"/>
      <w:bookmarkStart w:id="3471" w:name="_Toc499024394"/>
      <w:r w:rsidRPr="007F739A">
        <w:t>Alerts</w:t>
      </w:r>
      <w:bookmarkEnd w:id="3467"/>
      <w:bookmarkEnd w:id="3468"/>
      <w:bookmarkEnd w:id="3469"/>
      <w:bookmarkEnd w:id="3470"/>
      <w:bookmarkEnd w:id="3471"/>
    </w:p>
    <w:p w14:paraId="31876E03" w14:textId="123778EA" w:rsidR="006C0619" w:rsidRPr="007F739A" w:rsidRDefault="005F159C" w:rsidP="00FA615B">
      <w:pPr>
        <w:spacing w:after="19" w:line="252" w:lineRule="auto"/>
        <w:ind w:left="-5" w:hanging="10"/>
        <w:rPr>
          <w:color w:val="auto"/>
          <w:rPrChange w:id="3472" w:author="Alina Frey" w:date="2017-11-20T10:06:00Z">
            <w:rPr/>
          </w:rPrChange>
        </w:rPr>
      </w:pPr>
      <w:r w:rsidRPr="007F739A">
        <w:rPr>
          <w:rFonts w:eastAsia="Times New Roman" w:cs="Times New Roman"/>
          <w:color w:val="auto"/>
          <w:rPrChange w:id="3473" w:author="Alina Frey" w:date="2017-11-20T10:06:00Z">
            <w:rPr>
              <w:rFonts w:eastAsia="Times New Roman" w:cs="Times New Roman"/>
            </w:rPr>
          </w:rPrChange>
        </w:rPr>
        <w:t xml:space="preserve">The user can view their Alerts by selecting the option from the menu. The Alerts window opens to display pending work by patient. Click </w:t>
      </w:r>
      <w:r w:rsidRPr="007F739A">
        <w:rPr>
          <w:rFonts w:eastAsia="Times New Roman" w:cs="Times New Roman"/>
          <w:b/>
          <w:color w:val="auto"/>
          <w:rPrChange w:id="3474" w:author="Alina Frey" w:date="2017-11-20T10:06:00Z">
            <w:rPr>
              <w:rFonts w:eastAsia="Times New Roman" w:cs="Times New Roman"/>
              <w:b/>
            </w:rPr>
          </w:rPrChange>
        </w:rPr>
        <w:t>Tracked Patients</w:t>
      </w:r>
      <w:r w:rsidRPr="007F739A">
        <w:rPr>
          <w:rFonts w:eastAsia="Times New Roman" w:cs="Times New Roman"/>
          <w:color w:val="auto"/>
          <w:rPrChange w:id="3475" w:author="Alina Frey" w:date="2017-11-20T10:06:00Z">
            <w:rPr>
              <w:rFonts w:eastAsia="Times New Roman" w:cs="Times New Roman"/>
            </w:rPr>
          </w:rPrChange>
        </w:rPr>
        <w:t xml:space="preserve"> to exit the Alerts page</w:t>
      </w:r>
      <w:ins w:id="3476" w:author="Alina Frey" w:date="2017-11-17T08:29:00Z">
        <w:del w:id="3477" w:author="Josh Stephens" w:date="2017-11-20T10:10:00Z">
          <w:r w:rsidR="005036E9" w:rsidRPr="007F739A">
            <w:rPr>
              <w:rFonts w:eastAsia="Times New Roman" w:cs="Times New Roman"/>
              <w:color w:val="auto"/>
              <w:rPrChange w:id="3478" w:author="Alina Frey" w:date="2017-11-20T10:06:00Z">
                <w:rPr>
                  <w:rFonts w:eastAsia="Times New Roman" w:cs="Times New Roman"/>
                </w:rPr>
              </w:rPrChange>
            </w:rPr>
            <w:delText>,</w:delText>
          </w:r>
        </w:del>
        <w:r w:rsidR="005036E9" w:rsidRPr="007F739A">
          <w:rPr>
            <w:rFonts w:eastAsia="Times New Roman" w:cs="Times New Roman"/>
            <w:color w:val="auto"/>
            <w:rPrChange w:id="3479" w:author="Alina Frey" w:date="2017-11-20T10:06:00Z">
              <w:rPr>
                <w:rFonts w:eastAsia="Times New Roman" w:cs="Times New Roman"/>
              </w:rPr>
            </w:rPrChange>
          </w:rPr>
          <w:t xml:space="preserve"> and navigate to the Tracked Patients screen (section </w:t>
        </w:r>
        <w:r w:rsidR="001A597B" w:rsidRPr="00331C1F">
          <w:rPr>
            <w:rFonts w:eastAsia="Times New Roman" w:cs="Times New Roman"/>
            <w:color w:val="0070C0"/>
            <w:u w:val="single" w:color="0070C0"/>
          </w:rPr>
          <w:fldChar w:fldCharType="begin"/>
        </w:r>
        <w:r w:rsidR="001A597B" w:rsidRPr="009E5B97">
          <w:rPr>
            <w:rFonts w:eastAsia="Times New Roman" w:cs="Times New Roman"/>
            <w:color w:val="0070C0"/>
            <w:u w:val="single" w:color="0070C0"/>
          </w:rPr>
          <w:instrText xml:space="preserve"> REF _Ref498670717 \h </w:instrText>
        </w:r>
      </w:ins>
      <w:r w:rsidR="000E5A15" w:rsidRPr="009E5B97">
        <w:rPr>
          <w:rFonts w:eastAsia="Times New Roman" w:cs="Times New Roman"/>
          <w:color w:val="0070C0"/>
          <w:u w:val="single" w:color="0070C0"/>
        </w:rPr>
        <w:instrText xml:space="preserve"> \* MERGEFORMAT </w:instrText>
      </w:r>
      <w:r w:rsidR="001A597B" w:rsidRPr="00331C1F">
        <w:rPr>
          <w:rFonts w:eastAsia="Times New Roman" w:cs="Times New Roman"/>
          <w:color w:val="0070C0"/>
          <w:u w:val="single" w:color="0070C0"/>
        </w:rPr>
      </w:r>
      <w:r w:rsidR="001A597B" w:rsidRPr="00331C1F">
        <w:rPr>
          <w:rFonts w:eastAsia="Times New Roman" w:cs="Times New Roman"/>
          <w:color w:val="0070C0"/>
          <w:u w:val="single" w:color="0070C0"/>
        </w:rPr>
        <w:fldChar w:fldCharType="separate"/>
      </w:r>
      <w:ins w:id="3480" w:author="Alina Frey [2]" w:date="2017-11-21T10:58:00Z">
        <w:r w:rsidR="003B7B8C" w:rsidRPr="003B7B8C">
          <w:rPr>
            <w:color w:val="0070C0"/>
            <w:u w:val="single" w:color="0070C0"/>
            <w:rPrChange w:id="3481" w:author="Alina Frey [2]" w:date="2017-11-21T10:58:00Z">
              <w:rPr/>
            </w:rPrChange>
          </w:rPr>
          <w:t>Tracked Patients</w:t>
        </w:r>
      </w:ins>
      <w:ins w:id="3482" w:author="Alina Frey" w:date="2017-11-17T08:29:00Z">
        <w:r w:rsidR="001A597B" w:rsidRPr="00331C1F">
          <w:rPr>
            <w:rFonts w:eastAsia="Times New Roman" w:cs="Times New Roman"/>
            <w:color w:val="0070C0"/>
            <w:u w:val="single" w:color="0070C0"/>
          </w:rPr>
          <w:fldChar w:fldCharType="end"/>
        </w:r>
        <w:r w:rsidR="001A597B" w:rsidRPr="007F739A">
          <w:rPr>
            <w:rFonts w:eastAsia="Times New Roman" w:cs="Times New Roman"/>
            <w:color w:val="auto"/>
            <w:rPrChange w:id="3483" w:author="Alina Frey" w:date="2017-11-20T10:06:00Z">
              <w:rPr>
                <w:rFonts w:eastAsia="Times New Roman" w:cs="Times New Roman"/>
              </w:rPr>
            </w:rPrChange>
          </w:rPr>
          <w:t>)</w:t>
        </w:r>
      </w:ins>
      <w:r w:rsidRPr="007F739A">
        <w:rPr>
          <w:rFonts w:eastAsia="Times New Roman" w:cs="Times New Roman"/>
          <w:color w:val="auto"/>
          <w:rPrChange w:id="3484" w:author="Alina Frey" w:date="2017-11-20T10:06:00Z">
            <w:rPr>
              <w:rFonts w:eastAsia="Times New Roman" w:cs="Times New Roman"/>
            </w:rPr>
          </w:rPrChange>
        </w:rPr>
        <w:t>.</w:t>
      </w:r>
      <w:ins w:id="3485" w:author="Alina Frey" w:date="2017-11-20T14:30:00Z">
        <w:r w:rsidR="00F06914" w:rsidRPr="00F06914">
          <w:rPr>
            <w:noProof/>
          </w:rPr>
          <w:t xml:space="preserve"> </w:t>
        </w:r>
      </w:ins>
    </w:p>
    <w:p w14:paraId="396C3643" w14:textId="099A0B5C" w:rsidR="000B5454" w:rsidRPr="007F739A" w:rsidRDefault="00275418">
      <w:pPr>
        <w:keepNext/>
        <w:spacing w:after="43" w:line="252" w:lineRule="auto"/>
        <w:ind w:hanging="14"/>
        <w:rPr>
          <w:ins w:id="3486" w:author="Alina Frey" w:date="2017-11-08T16:08:00Z"/>
          <w:color w:val="auto"/>
          <w:rPrChange w:id="3487" w:author="Alina Frey" w:date="2017-11-20T10:06:00Z">
            <w:rPr>
              <w:ins w:id="3488" w:author="Alina Frey" w:date="2017-11-08T16:08:00Z"/>
            </w:rPr>
          </w:rPrChange>
        </w:rPr>
        <w:pPrChange w:id="3489" w:author="Alina Frey" w:date="2017-11-10T14:16:00Z">
          <w:pPr>
            <w:spacing w:after="15"/>
            <w:ind w:left="8" w:right="-894"/>
          </w:pPr>
        </w:pPrChange>
      </w:pPr>
      <w:ins w:id="3490" w:author="Alina Frey" w:date="2017-11-20T13:44:00Z">
        <w:r>
          <w:rPr>
            <w:noProof/>
            <w:sz w:val="16"/>
            <w:szCs w:val="16"/>
          </w:rPr>
          <mc:AlternateContent>
            <mc:Choice Requires="wps">
              <w:drawing>
                <wp:anchor distT="0" distB="0" distL="114300" distR="114300" simplePos="0" relativeHeight="251588608" behindDoc="0" locked="0" layoutInCell="1" allowOverlap="1" wp14:anchorId="48E661FC" wp14:editId="6B9E6B37">
                  <wp:simplePos x="0" y="0"/>
                  <wp:positionH relativeFrom="column">
                    <wp:posOffset>887730</wp:posOffset>
                  </wp:positionH>
                  <wp:positionV relativeFrom="paragraph">
                    <wp:posOffset>951230</wp:posOffset>
                  </wp:positionV>
                  <wp:extent cx="306070" cy="202565"/>
                  <wp:effectExtent l="38100" t="19050" r="17780" b="45085"/>
                  <wp:wrapNone/>
                  <wp:docPr id="86" name="Straight Arrow Connector 86"/>
                  <wp:cNvGraphicFramePr/>
                  <a:graphic xmlns:a="http://schemas.openxmlformats.org/drawingml/2006/main">
                    <a:graphicData uri="http://schemas.microsoft.com/office/word/2010/wordprocessingShape">
                      <wps:wsp>
                        <wps:cNvCnPr/>
                        <wps:spPr>
                          <a:xfrm flipH="1">
                            <a:off x="0" y="0"/>
                            <a:ext cx="306070" cy="202565"/>
                          </a:xfrm>
                          <a:prstGeom prst="straightConnector1">
                            <a:avLst/>
                          </a:prstGeom>
                          <a:ln w="28575">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B8FD9F" id="Straight Arrow Connector 86" o:spid="_x0000_s1026" type="#_x0000_t32" style="position:absolute;margin-left:69.9pt;margin-top:74.9pt;width:24.1pt;height:15.95pt;flip:x;z-index:251588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" strokecolor="red" strokeweight="2.25pt">
                  <v:stroke endarrow="block" joinstyle="miter"/>
                </v:shape>
              </w:pict>
            </mc:Fallback>
          </mc:AlternateContent>
        </w:r>
        <w:r>
          <w:rPr>
            <w:noProof/>
          </w:rPr>
          <w:drawing>
            <wp:inline distT="0" distB="0" distL="0" distR="0" wp14:anchorId="2519CF9F" wp14:editId="78F00069">
              <wp:extent cx="5943600" cy="313118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131185"/>
                      </a:xfrm>
                      <a:prstGeom prst="rect">
                        <a:avLst/>
                      </a:prstGeom>
                    </pic:spPr>
                  </pic:pic>
                </a:graphicData>
              </a:graphic>
            </wp:inline>
          </w:drawing>
        </w:r>
      </w:ins>
      <w:del w:id="3491" w:author="Alina Frey" w:date="2017-11-17T08:28:00Z">
        <w:r w:rsidR="005F159C" w:rsidRPr="007F739A" w:rsidDel="00370C87">
          <w:rPr>
            <w:noProof/>
            <w:color w:val="auto"/>
            <w:rPrChange w:id="3492" w:author="Alina Frey" w:date="2017-11-20T10:06:00Z">
              <w:rPr>
                <w:noProof/>
              </w:rPr>
            </w:rPrChange>
          </w:rPr>
          <w:drawing>
            <wp:inline distT="0" distB="0" distL="0" distR="0" wp14:anchorId="31877074" wp14:editId="160CC7F6">
              <wp:extent cx="5924550" cy="1733550"/>
              <wp:effectExtent l="0" t="0" r="0" b="0"/>
              <wp:docPr id="401" name="Picture 401"/>
              <wp:cNvGraphicFramePr/>
              <a:graphic xmlns:a="http://schemas.openxmlformats.org/drawingml/2006/main">
                <a:graphicData uri="http://schemas.openxmlformats.org/drawingml/2006/picture">
                  <pic:pic xmlns:pic="http://schemas.openxmlformats.org/drawingml/2006/picture">
                    <pic:nvPicPr>
                      <pic:cNvPr id="401" name="Picture 401"/>
                      <pic:cNvPicPr/>
                    </pic:nvPicPr>
                    <pic:blipFill>
                      <a:blip r:embed="rId39"/>
                      <a:stretch>
                        <a:fillRect/>
                      </a:stretch>
                    </pic:blipFill>
                    <pic:spPr>
                      <a:xfrm>
                        <a:off x="0" y="0"/>
                        <a:ext cx="5925214" cy="1733744"/>
                      </a:xfrm>
                      <a:prstGeom prst="rect">
                        <a:avLst/>
                      </a:prstGeom>
                    </pic:spPr>
                  </pic:pic>
                </a:graphicData>
              </a:graphic>
            </wp:inline>
          </w:drawing>
        </w:r>
      </w:del>
      <w:r w:rsidR="00865D40" w:rsidRPr="007F739A">
        <w:rPr>
          <w:rStyle w:val="CommentReference"/>
          <w:color w:val="auto"/>
          <w:rPrChange w:id="3493" w:author="Alina Frey" w:date="2017-11-20T10:06:00Z">
            <w:rPr>
              <w:rStyle w:val="CommentReference"/>
            </w:rPr>
          </w:rPrChange>
        </w:rPr>
        <w:commentReference w:id="3494"/>
      </w:r>
    </w:p>
    <w:p w14:paraId="31876E04" w14:textId="5A761D57" w:rsidR="006C0619" w:rsidRPr="00331C1F" w:rsidRDefault="000B5454">
      <w:pPr>
        <w:pStyle w:val="Caption"/>
        <w:pPrChange w:id="3495" w:author="Alina Frey" w:date="2017-11-10T14:16:00Z">
          <w:pPr>
            <w:spacing w:after="15"/>
            <w:ind w:left="8" w:right="-894"/>
          </w:pPr>
        </w:pPrChange>
      </w:pPr>
      <w:bookmarkStart w:id="3496" w:name="_Toc498937386"/>
      <w:bookmarkStart w:id="3497" w:name="_Toc498942234"/>
      <w:bookmarkStart w:id="3498" w:name="_Toc498938901"/>
      <w:bookmarkStart w:id="3499" w:name="_Toc499024472"/>
      <w:ins w:id="3500" w:author="Alina Frey" w:date="2017-11-08T16:08:00Z">
        <w:r w:rsidRPr="00331C1F">
          <w:t xml:space="preserve">Figure </w:t>
        </w:r>
        <w:r w:rsidRPr="00331C1F">
          <w:fldChar w:fldCharType="begin"/>
        </w:r>
        <w:r w:rsidRPr="00331C1F">
          <w:instrText xml:space="preserve"> SEQ Figure \* ARABIC </w:instrText>
        </w:r>
      </w:ins>
      <w:r w:rsidRPr="00331C1F">
        <w:fldChar w:fldCharType="separate"/>
      </w:r>
      <w:ins w:id="3501" w:author="Alina Frey [2]" w:date="2017-11-21T10:58:00Z">
        <w:r w:rsidR="003B7B8C">
          <w:rPr>
            <w:noProof/>
          </w:rPr>
          <w:t>8</w:t>
        </w:r>
      </w:ins>
      <w:ins w:id="3502" w:author="Alina Frey" w:date="2017-11-08T16:08:00Z">
        <w:r w:rsidRPr="00331C1F">
          <w:fldChar w:fldCharType="end"/>
        </w:r>
        <w:r w:rsidRPr="00331C1F">
          <w:t>: Alerts Display</w:t>
        </w:r>
      </w:ins>
      <w:bookmarkEnd w:id="3496"/>
      <w:bookmarkEnd w:id="3497"/>
      <w:bookmarkEnd w:id="3498"/>
      <w:bookmarkEnd w:id="3499"/>
    </w:p>
    <w:p w14:paraId="31876E05" w14:textId="3A70050B" w:rsidR="006C0619" w:rsidRPr="00331C1F" w:rsidDel="00045AA6" w:rsidRDefault="005F159C">
      <w:pPr>
        <w:pStyle w:val="Heading2"/>
        <w:rPr>
          <w:del w:id="3503" w:author="Alina Frey" w:date="2017-11-08T16:08:00Z"/>
        </w:rPr>
        <w:pPrChange w:id="3504" w:author="Alina Frey" w:date="2017-11-20T10:18:00Z">
          <w:pPr>
            <w:spacing w:after="259" w:line="265" w:lineRule="auto"/>
            <w:ind w:left="-5" w:hanging="10"/>
          </w:pPr>
        </w:pPrChange>
      </w:pPr>
      <w:del w:id="3505" w:author="Alina Frey" w:date="2017-11-08T16:08:00Z">
        <w:r w:rsidRPr="00331C1F" w:rsidDel="00045AA6">
          <w:lastRenderedPageBreak/>
          <w:delText>Figure 4: Alerts Display</w:delText>
        </w:r>
      </w:del>
    </w:p>
    <w:p w14:paraId="31876E06" w14:textId="77777777" w:rsidR="006C0619" w:rsidRPr="007F739A" w:rsidRDefault="005F159C">
      <w:pPr>
        <w:pStyle w:val="Heading2"/>
        <w:pPrChange w:id="3506" w:author="Alina Frey" w:date="2017-11-20T10:18:00Z">
          <w:pPr>
            <w:pStyle w:val="Heading2"/>
            <w:ind w:left="-5"/>
          </w:pPr>
        </w:pPrChange>
      </w:pPr>
      <w:bookmarkStart w:id="3507" w:name="_Toc497914046"/>
      <w:bookmarkStart w:id="3508" w:name="_Toc498937612"/>
      <w:bookmarkStart w:id="3509" w:name="_Toc498942460"/>
      <w:bookmarkStart w:id="3510" w:name="_Toc498939127"/>
      <w:bookmarkStart w:id="3511" w:name="_Toc499024395"/>
      <w:r w:rsidRPr="007F739A">
        <w:t>Sign Out</w:t>
      </w:r>
      <w:bookmarkEnd w:id="3507"/>
      <w:bookmarkEnd w:id="3508"/>
      <w:bookmarkEnd w:id="3509"/>
      <w:bookmarkEnd w:id="3510"/>
      <w:bookmarkEnd w:id="3511"/>
    </w:p>
    <w:p w14:paraId="54BE45E0" w14:textId="691C2355" w:rsidR="00E30DF3" w:rsidRPr="007F739A" w:rsidRDefault="005F159C" w:rsidP="00FA615B">
      <w:pPr>
        <w:keepNext/>
        <w:spacing w:after="63"/>
        <w:rPr>
          <w:ins w:id="3512" w:author="Alina Frey" w:date="2017-11-10T09:57:00Z"/>
          <w:color w:val="auto"/>
          <w:rPrChange w:id="3513" w:author="Alina Frey" w:date="2017-11-20T10:06:00Z">
            <w:rPr>
              <w:ins w:id="3514" w:author="Alina Frey" w:date="2017-11-10T09:57:00Z"/>
            </w:rPr>
          </w:rPrChange>
        </w:rPr>
      </w:pPr>
      <w:r w:rsidRPr="007F739A">
        <w:rPr>
          <w:rFonts w:eastAsia="Times New Roman" w:cs="Times New Roman"/>
          <w:color w:val="auto"/>
          <w:rPrChange w:id="3515" w:author="Alina Frey" w:date="2017-11-20T10:06:00Z">
            <w:rPr>
              <w:rFonts w:eastAsia="Times New Roman" w:cs="Times New Roman"/>
            </w:rPr>
          </w:rPrChange>
        </w:rPr>
        <w:t xml:space="preserve">To sign out of MT, select the </w:t>
      </w:r>
      <w:r w:rsidRPr="007F739A">
        <w:rPr>
          <w:rFonts w:eastAsia="Times New Roman" w:cs="Times New Roman"/>
          <w:b/>
          <w:color w:val="auto"/>
          <w:rPrChange w:id="3516" w:author="Alina Frey" w:date="2017-11-20T10:06:00Z">
            <w:rPr>
              <w:rFonts w:eastAsia="Times New Roman" w:cs="Times New Roman"/>
              <w:b/>
            </w:rPr>
          </w:rPrChange>
        </w:rPr>
        <w:t>Sign Out</w:t>
      </w:r>
      <w:r w:rsidRPr="007F739A">
        <w:rPr>
          <w:rFonts w:eastAsia="Times New Roman" w:cs="Times New Roman"/>
          <w:color w:val="auto"/>
          <w:rPrChange w:id="3517" w:author="Alina Frey" w:date="2017-11-20T10:06:00Z">
            <w:rPr>
              <w:rFonts w:eastAsia="Times New Roman" w:cs="Times New Roman"/>
            </w:rPr>
          </w:rPrChange>
        </w:rPr>
        <w:t xml:space="preserve"> option from the </w:t>
      </w:r>
      <w:del w:id="3518" w:author="Alina Frey" w:date="2017-11-10T08:53:00Z">
        <w:r w:rsidRPr="007F739A" w:rsidDel="00926C35">
          <w:rPr>
            <w:rFonts w:eastAsia="Times New Roman" w:cs="Times New Roman"/>
            <w:color w:val="auto"/>
            <w:rPrChange w:id="3519" w:author="Alina Frey" w:date="2017-11-20T10:06:00Z">
              <w:rPr>
                <w:rFonts w:eastAsia="Times New Roman" w:cs="Times New Roman"/>
              </w:rPr>
            </w:rPrChange>
          </w:rPr>
          <w:delText>Dashboard menu</w:delText>
        </w:r>
      </w:del>
      <w:ins w:id="3520" w:author="Alina Frey" w:date="2017-11-10T08:53:00Z">
        <w:r w:rsidR="00926C35" w:rsidRPr="007F739A">
          <w:rPr>
            <w:rFonts w:eastAsia="Times New Roman" w:cs="Times New Roman"/>
            <w:color w:val="auto"/>
            <w:rPrChange w:id="3521" w:author="Alina Frey" w:date="2017-11-20T10:06:00Z">
              <w:rPr>
                <w:rFonts w:eastAsia="Times New Roman" w:cs="Times New Roman"/>
              </w:rPr>
            </w:rPrChange>
          </w:rPr>
          <w:t>left side pane</w:t>
        </w:r>
        <w:r w:rsidR="00F63200" w:rsidRPr="007F739A">
          <w:rPr>
            <w:rFonts w:eastAsia="Times New Roman" w:cs="Times New Roman"/>
            <w:color w:val="auto"/>
            <w:rPrChange w:id="3522" w:author="Alina Frey" w:date="2017-11-20T10:06:00Z">
              <w:rPr>
                <w:rFonts w:eastAsia="Times New Roman" w:cs="Times New Roman"/>
              </w:rPr>
            </w:rPrChange>
          </w:rPr>
          <w:t xml:space="preserve"> under the </w:t>
        </w:r>
      </w:ins>
      <w:ins w:id="3523" w:author="Alina Frey" w:date="2017-11-10T11:33:00Z">
        <w:r w:rsidR="003D3036" w:rsidRPr="007F739A">
          <w:rPr>
            <w:rFonts w:eastAsia="Times New Roman" w:cs="Times New Roman"/>
            <w:color w:val="auto"/>
            <w:rPrChange w:id="3524" w:author="Alina Frey" w:date="2017-11-20T10:06:00Z">
              <w:rPr>
                <w:rFonts w:eastAsia="Times New Roman" w:cs="Times New Roman"/>
              </w:rPr>
            </w:rPrChange>
          </w:rPr>
          <w:t>Dashboard Menu</w:t>
        </w:r>
      </w:ins>
      <w:r w:rsidRPr="007F739A">
        <w:rPr>
          <w:rFonts w:eastAsia="Times New Roman" w:cs="Times New Roman"/>
          <w:color w:val="auto"/>
          <w:rPrChange w:id="3525" w:author="Alina Frey" w:date="2017-11-20T10:06:00Z">
            <w:rPr>
              <w:rFonts w:eastAsia="Times New Roman" w:cs="Times New Roman"/>
            </w:rPr>
          </w:rPrChange>
        </w:rPr>
        <w:t>.</w:t>
      </w:r>
      <w:ins w:id="3526" w:author="Alina Frey" w:date="2017-11-10T08:51:00Z">
        <w:r w:rsidR="00CB3EDE" w:rsidRPr="007F739A">
          <w:rPr>
            <w:rFonts w:eastAsia="Times New Roman" w:cs="Times New Roman"/>
            <w:color w:val="auto"/>
            <w:rPrChange w:id="3527" w:author="Alina Frey" w:date="2017-11-20T10:06:00Z">
              <w:rPr>
                <w:rFonts w:eastAsia="Times New Roman" w:cs="Times New Roman"/>
              </w:rPr>
            </w:rPrChange>
          </w:rPr>
          <w:t xml:space="preserve"> </w:t>
        </w:r>
        <w:r w:rsidR="00CB3EDE" w:rsidRPr="007F739A">
          <w:rPr>
            <w:color w:val="auto"/>
            <w:rPrChange w:id="3528" w:author="Alina Frey" w:date="2017-11-20T10:06:00Z">
              <w:rPr/>
            </w:rPrChange>
          </w:rPr>
          <w:t>When clicking on the Sign Out link, the user is logged off and taken back to the MCC Dashboard home screen.</w:t>
        </w:r>
      </w:ins>
    </w:p>
    <w:p w14:paraId="2A750155" w14:textId="6987508B" w:rsidR="00D876F9" w:rsidRPr="007F739A" w:rsidRDefault="00D876F9" w:rsidP="00DF02D7">
      <w:pPr>
        <w:spacing w:before="0" w:after="160"/>
        <w:rPr>
          <w:ins w:id="3529" w:author="Alina Frey" w:date="2017-11-10T10:02:00Z"/>
          <w:rFonts w:ascii="Arial" w:eastAsia="Arial" w:hAnsi="Arial" w:cs="Arial"/>
          <w:b/>
          <w:color w:val="auto"/>
          <w:sz w:val="36"/>
          <w:rPrChange w:id="3530" w:author="Alina Frey" w:date="2017-11-20T10:06:00Z">
            <w:rPr>
              <w:ins w:id="3531" w:author="Alina Frey" w:date="2017-11-10T10:02:00Z"/>
              <w:rFonts w:ascii="Arial" w:eastAsia="Arial" w:hAnsi="Arial" w:cs="Arial"/>
              <w:b/>
              <w:color w:val="FFFFFF"/>
              <w:sz w:val="36"/>
            </w:rPr>
          </w:rPrChange>
        </w:rPr>
      </w:pPr>
      <w:ins w:id="3532" w:author="Alina Frey" w:date="2017-11-10T10:02:00Z">
        <w:r w:rsidRPr="007F739A">
          <w:rPr>
            <w:color w:val="auto"/>
            <w:rPrChange w:id="3533" w:author="Alina Frey" w:date="2017-11-20T10:06:00Z">
              <w:rPr/>
            </w:rPrChange>
          </w:rPr>
          <w:br w:type="page"/>
        </w:r>
      </w:ins>
    </w:p>
    <w:p w14:paraId="0729CCF3" w14:textId="77777777" w:rsidR="006C0619" w:rsidRPr="007F739A" w:rsidDel="00F63200" w:rsidRDefault="006C0619">
      <w:pPr>
        <w:pStyle w:val="Heading1"/>
        <w:rPr>
          <w:del w:id="3534" w:author="Alina Frey" w:date="2017-11-10T08:53:00Z"/>
          <w:color w:val="auto"/>
          <w:rPrChange w:id="3535" w:author="Alina Frey" w:date="2017-11-20T10:06:00Z">
            <w:rPr>
              <w:del w:id="3536" w:author="Alina Frey" w:date="2017-11-10T08:53:00Z"/>
            </w:rPr>
          </w:rPrChange>
        </w:rPr>
        <w:pPrChange w:id="3537" w:author="Alina Frey" w:date="2017-11-10T14:16:00Z">
          <w:pPr>
            <w:spacing w:after="19" w:line="252" w:lineRule="auto"/>
            <w:ind w:left="-5" w:hanging="10"/>
          </w:pPr>
        </w:pPrChange>
      </w:pPr>
    </w:p>
    <w:p w14:paraId="52FB9973" w14:textId="6F3379D6" w:rsidR="00123216" w:rsidRPr="007F739A" w:rsidDel="009B5F61" w:rsidRDefault="005F159C">
      <w:pPr>
        <w:pStyle w:val="Heading1"/>
        <w:rPr>
          <w:del w:id="3538" w:author="Alina Frey" w:date="2017-11-10T09:11:00Z"/>
          <w:color w:val="auto"/>
          <w:rPrChange w:id="3539" w:author="Alina Frey" w:date="2017-11-20T10:06:00Z">
            <w:rPr>
              <w:del w:id="3540" w:author="Alina Frey" w:date="2017-11-10T09:11:00Z"/>
            </w:rPr>
          </w:rPrChange>
        </w:rPr>
        <w:pPrChange w:id="3541" w:author="Alina Frey" w:date="2017-11-10T14:16:00Z">
          <w:pPr>
            <w:spacing w:after="63"/>
          </w:pPr>
        </w:pPrChange>
      </w:pPr>
      <w:del w:id="3542" w:author="Alina Frey" w:date="2017-11-10T09:11:00Z">
        <w:r w:rsidRPr="007F739A" w:rsidDel="009B5F61">
          <w:rPr>
            <w:b w:val="0"/>
            <w:noProof/>
            <w:color w:val="auto"/>
            <w:rPrChange w:id="3543" w:author="Alina Frey" w:date="2017-11-20T10:06:00Z">
              <w:rPr>
                <w:rFonts w:ascii="Arial" w:eastAsia="Arial" w:hAnsi="Arial" w:cs="Arial"/>
                <w:b/>
                <w:noProof/>
                <w:color w:val="FFFFFF"/>
                <w:sz w:val="36"/>
              </w:rPr>
            </w:rPrChange>
          </w:rPr>
          <w:drawing>
            <wp:inline distT="0" distB="0" distL="0" distR="0" wp14:anchorId="31877076" wp14:editId="1BDF2A0A">
              <wp:extent cx="1574292" cy="2049018"/>
              <wp:effectExtent l="0" t="0" r="0" b="0"/>
              <wp:docPr id="404" name="Picture 404"/>
              <wp:cNvGraphicFramePr/>
              <a:graphic xmlns:a="http://schemas.openxmlformats.org/drawingml/2006/main">
                <a:graphicData uri="http://schemas.openxmlformats.org/drawingml/2006/picture">
                  <pic:pic xmlns:pic="http://schemas.openxmlformats.org/drawingml/2006/picture">
                    <pic:nvPicPr>
                      <pic:cNvPr id="404" name="Picture 404"/>
                      <pic:cNvPicPr/>
                    </pic:nvPicPr>
                    <pic:blipFill>
                      <a:blip r:embed="rId40"/>
                      <a:stretch>
                        <a:fillRect/>
                      </a:stretch>
                    </pic:blipFill>
                    <pic:spPr>
                      <a:xfrm>
                        <a:off x="0" y="0"/>
                        <a:ext cx="1574292" cy="2049018"/>
                      </a:xfrm>
                      <a:prstGeom prst="rect">
                        <a:avLst/>
                      </a:prstGeom>
                    </pic:spPr>
                  </pic:pic>
                </a:graphicData>
              </a:graphic>
            </wp:inline>
          </w:drawing>
        </w:r>
      </w:del>
    </w:p>
    <w:p w14:paraId="31876E09" w14:textId="54A60308" w:rsidR="006C0619" w:rsidRPr="007F739A" w:rsidDel="000B5454" w:rsidRDefault="005F159C">
      <w:pPr>
        <w:pStyle w:val="Heading1"/>
        <w:rPr>
          <w:del w:id="3544" w:author="Alina Frey" w:date="2017-11-08T16:08:00Z"/>
          <w:color w:val="auto"/>
          <w:rPrChange w:id="3545" w:author="Alina Frey" w:date="2017-11-20T10:06:00Z">
            <w:rPr>
              <w:del w:id="3546" w:author="Alina Frey" w:date="2017-11-08T16:08:00Z"/>
            </w:rPr>
          </w:rPrChange>
        </w:rPr>
        <w:pPrChange w:id="3547" w:author="Alina Frey" w:date="2017-11-10T14:16:00Z">
          <w:pPr>
            <w:spacing w:after="29" w:line="265" w:lineRule="auto"/>
            <w:ind w:left="-5" w:hanging="10"/>
          </w:pPr>
        </w:pPrChange>
      </w:pPr>
      <w:del w:id="3548" w:author="Alina Frey" w:date="2017-11-08T16:08:00Z">
        <w:r w:rsidRPr="007F739A" w:rsidDel="000B5454">
          <w:rPr>
            <w:rFonts w:eastAsia="Times New Roman" w:cs="Times New Roman"/>
            <w:color w:val="auto"/>
            <w:sz w:val="20"/>
            <w:rPrChange w:id="3549" w:author="Alina Frey" w:date="2017-11-20T10:06:00Z">
              <w:rPr>
                <w:rFonts w:eastAsia="Times New Roman" w:cs="Times New Roman"/>
                <w:sz w:val="20"/>
              </w:rPr>
            </w:rPrChange>
          </w:rPr>
          <w:delText>Figure 5: Sign Out</w:delText>
        </w:r>
      </w:del>
    </w:p>
    <w:p w14:paraId="31876E0A" w14:textId="5500A907" w:rsidR="006C0619" w:rsidRPr="007F739A" w:rsidRDefault="005F159C" w:rsidP="00FA615B">
      <w:pPr>
        <w:pStyle w:val="Heading1"/>
        <w:rPr>
          <w:color w:val="auto"/>
          <w:rPrChange w:id="3550" w:author="Alina Frey" w:date="2017-11-20T10:06:00Z">
            <w:rPr/>
          </w:rPrChange>
        </w:rPr>
      </w:pPr>
      <w:bookmarkStart w:id="3551" w:name="_Toc497914047"/>
      <w:bookmarkStart w:id="3552" w:name="_Ref497919271"/>
      <w:bookmarkStart w:id="3553" w:name="_Ref498071219"/>
      <w:bookmarkStart w:id="3554" w:name="_Ref498327972"/>
      <w:bookmarkStart w:id="3555" w:name="_Toc498937613"/>
      <w:bookmarkStart w:id="3556" w:name="_Toc498942461"/>
      <w:bookmarkStart w:id="3557" w:name="_Toc498939128"/>
      <w:bookmarkStart w:id="3558" w:name="_Toc499024396"/>
      <w:r w:rsidRPr="007F739A">
        <w:rPr>
          <w:color w:val="auto"/>
          <w:rPrChange w:id="3559" w:author="Alina Frey" w:date="2017-11-20T10:06:00Z">
            <w:rPr/>
          </w:rPrChange>
        </w:rPr>
        <w:t>MCC Dashboard Elements and Functionality – Tracking / Configuration</w:t>
      </w:r>
      <w:bookmarkEnd w:id="3551"/>
      <w:bookmarkEnd w:id="3552"/>
      <w:bookmarkEnd w:id="3553"/>
      <w:ins w:id="3560" w:author="Alina Frey" w:date="2017-11-13T08:54:00Z">
        <w:r w:rsidR="003458B4" w:rsidRPr="007F739A">
          <w:rPr>
            <w:color w:val="auto"/>
            <w:rPrChange w:id="3561" w:author="Alina Frey" w:date="2017-11-20T10:06:00Z">
              <w:rPr/>
            </w:rPrChange>
          </w:rPr>
          <w:t xml:space="preserve"> View</w:t>
        </w:r>
      </w:ins>
      <w:bookmarkEnd w:id="3554"/>
      <w:bookmarkEnd w:id="3555"/>
      <w:bookmarkEnd w:id="3556"/>
      <w:bookmarkEnd w:id="3557"/>
      <w:bookmarkEnd w:id="3558"/>
    </w:p>
    <w:p w14:paraId="702882A5" w14:textId="760B9A9C" w:rsidR="00FD428A" w:rsidRPr="007F739A" w:rsidRDefault="005F159C" w:rsidP="00FA615B">
      <w:pPr>
        <w:rPr>
          <w:ins w:id="3562" w:author="Alina Frey" w:date="2017-11-10T16:07:00Z"/>
          <w:color w:val="auto"/>
          <w:rPrChange w:id="3563" w:author="Alina Frey" w:date="2017-11-20T10:06:00Z">
            <w:rPr>
              <w:ins w:id="3564" w:author="Alina Frey" w:date="2017-11-10T16:07:00Z"/>
            </w:rPr>
          </w:rPrChange>
        </w:rPr>
      </w:pPr>
      <w:r w:rsidRPr="007F739A">
        <w:rPr>
          <w:color w:val="auto"/>
          <w:rPrChange w:id="3565" w:author="Alina Frey" w:date="2017-11-20T10:06:00Z">
            <w:rPr/>
          </w:rPrChange>
        </w:rPr>
        <w:t>Upon</w:t>
      </w:r>
      <w:ins w:id="3566" w:author="Alina Frey" w:date="2017-11-10T10:04:00Z">
        <w:r w:rsidR="00637D2D" w:rsidRPr="007F739A">
          <w:rPr>
            <w:color w:val="auto"/>
            <w:rPrChange w:id="3567" w:author="Alina Frey" w:date="2017-11-20T10:06:00Z">
              <w:rPr/>
            </w:rPrChange>
          </w:rPr>
          <w:t xml:space="preserve"> </w:t>
        </w:r>
      </w:ins>
      <w:del w:id="3568" w:author="Alina Frey" w:date="2017-11-10T10:10:00Z">
        <w:r w:rsidRPr="007F739A" w:rsidDel="00EB71E5">
          <w:rPr>
            <w:color w:val="auto"/>
            <w:rPrChange w:id="3569" w:author="Alina Frey" w:date="2017-11-20T10:06:00Z">
              <w:rPr/>
            </w:rPrChange>
          </w:rPr>
          <w:delText xml:space="preserve"> </w:delText>
        </w:r>
      </w:del>
      <w:del w:id="3570" w:author="Alina Frey" w:date="2017-11-10T10:03:00Z">
        <w:r w:rsidRPr="007F739A" w:rsidDel="000419AC">
          <w:rPr>
            <w:color w:val="auto"/>
            <w:rPrChange w:id="3571" w:author="Alina Frey" w:date="2017-11-20T10:06:00Z">
              <w:rPr/>
            </w:rPrChange>
          </w:rPr>
          <w:delText>opening</w:delText>
        </w:r>
      </w:del>
      <w:ins w:id="3572" w:author="Alina Frey" w:date="2017-11-10T10:03:00Z">
        <w:r w:rsidR="000419AC" w:rsidRPr="007F739A">
          <w:rPr>
            <w:color w:val="auto"/>
            <w:rPrChange w:id="3573" w:author="Alina Frey" w:date="2017-11-20T10:06:00Z">
              <w:rPr/>
            </w:rPrChange>
          </w:rPr>
          <w:t>log</w:t>
        </w:r>
      </w:ins>
      <w:ins w:id="3574" w:author="Alina Frey" w:date="2017-11-10T10:10:00Z">
        <w:r w:rsidR="00EB71E5" w:rsidRPr="007F739A">
          <w:rPr>
            <w:color w:val="auto"/>
            <w:rPrChange w:id="3575" w:author="Alina Frey" w:date="2017-11-20T10:06:00Z">
              <w:rPr/>
            </w:rPrChange>
          </w:rPr>
          <w:t>ging in</w:t>
        </w:r>
      </w:ins>
      <w:ins w:id="3576" w:author="Alina Frey" w:date="2017-11-10T11:22:00Z">
        <w:r w:rsidR="003F3FBE" w:rsidRPr="007F739A">
          <w:rPr>
            <w:color w:val="auto"/>
            <w:rPrChange w:id="3577" w:author="Alina Frey" w:date="2017-11-20T10:06:00Z">
              <w:rPr/>
            </w:rPrChange>
          </w:rPr>
          <w:t>,</w:t>
        </w:r>
      </w:ins>
      <w:ins w:id="3578" w:author="Alina Frey" w:date="2017-11-10T10:10:00Z">
        <w:r w:rsidR="00EB71E5" w:rsidRPr="007F739A">
          <w:rPr>
            <w:color w:val="auto"/>
            <w:rPrChange w:id="3579" w:author="Alina Frey" w:date="2017-11-20T10:06:00Z">
              <w:rPr/>
            </w:rPrChange>
          </w:rPr>
          <w:t xml:space="preserve"> </w:t>
        </w:r>
      </w:ins>
      <w:ins w:id="3580" w:author="Alina Frey" w:date="2017-11-10T10:20:00Z">
        <w:r w:rsidR="009E2DFF" w:rsidRPr="007F739A">
          <w:rPr>
            <w:color w:val="auto"/>
            <w:rPrChange w:id="3581" w:author="Alina Frey" w:date="2017-11-20T10:06:00Z">
              <w:rPr/>
            </w:rPrChange>
          </w:rPr>
          <w:t xml:space="preserve">the user is directed to </w:t>
        </w:r>
      </w:ins>
      <w:del w:id="3582" w:author="Alina Frey" w:date="2017-11-10T10:10:00Z">
        <w:r w:rsidRPr="007F739A" w:rsidDel="00EB71E5">
          <w:rPr>
            <w:color w:val="auto"/>
            <w:rPrChange w:id="3583" w:author="Alina Frey" w:date="2017-11-20T10:06:00Z">
              <w:rPr/>
            </w:rPrChange>
          </w:rPr>
          <w:delText xml:space="preserve">, </w:delText>
        </w:r>
      </w:del>
      <w:r w:rsidRPr="007F739A">
        <w:rPr>
          <w:color w:val="auto"/>
          <w:rPrChange w:id="3584" w:author="Alina Frey" w:date="2017-11-20T10:06:00Z">
            <w:rPr/>
          </w:rPrChange>
        </w:rPr>
        <w:t>the Maternity Care Coordinator (MCC) Dashboard</w:t>
      </w:r>
      <w:ins w:id="3585" w:author="Alina Frey" w:date="2017-11-10T10:19:00Z">
        <w:r w:rsidR="000A2B26" w:rsidRPr="007F739A">
          <w:rPr>
            <w:color w:val="auto"/>
            <w:rPrChange w:id="3586" w:author="Alina Frey" w:date="2017-11-20T10:06:00Z">
              <w:rPr/>
            </w:rPrChange>
          </w:rPr>
          <w:t xml:space="preserve"> default</w:t>
        </w:r>
      </w:ins>
      <w:ins w:id="3587" w:author="Alina Frey" w:date="2017-11-10T10:20:00Z">
        <w:r w:rsidR="009E2DFF" w:rsidRPr="007F739A">
          <w:rPr>
            <w:color w:val="auto"/>
            <w:rPrChange w:id="3588" w:author="Alina Frey" w:date="2017-11-20T10:06:00Z">
              <w:rPr/>
            </w:rPrChange>
          </w:rPr>
          <w:t xml:space="preserve"> screen</w:t>
        </w:r>
      </w:ins>
      <w:ins w:id="3589" w:author="Alina Frey" w:date="2017-11-10T11:23:00Z">
        <w:r w:rsidR="00FD428A" w:rsidRPr="007F739A">
          <w:rPr>
            <w:color w:val="auto"/>
            <w:rPrChange w:id="3590" w:author="Alina Frey" w:date="2017-11-20T10:06:00Z">
              <w:rPr/>
            </w:rPrChange>
          </w:rPr>
          <w:t xml:space="preserve">, with the </w:t>
        </w:r>
      </w:ins>
      <w:ins w:id="3591" w:author="Alina Frey" w:date="2017-11-10T11:22:00Z">
        <w:r w:rsidR="003F3FBE" w:rsidRPr="007F739A">
          <w:rPr>
            <w:color w:val="auto"/>
            <w:rPrChange w:id="3592" w:author="Alina Frey" w:date="2017-11-20T10:06:00Z">
              <w:rPr/>
            </w:rPrChange>
          </w:rPr>
          <w:t>Dashboard</w:t>
        </w:r>
      </w:ins>
      <w:ins w:id="3593" w:author="Alina Frey" w:date="2017-11-10T11:23:00Z">
        <w:r w:rsidR="003F3FBE" w:rsidRPr="007F739A">
          <w:rPr>
            <w:color w:val="auto"/>
            <w:rPrChange w:id="3594" w:author="Alina Frey" w:date="2017-11-20T10:06:00Z">
              <w:rPr/>
            </w:rPrChange>
          </w:rPr>
          <w:t xml:space="preserve"> </w:t>
        </w:r>
        <w:r w:rsidR="00F41AFD" w:rsidRPr="007F739A">
          <w:rPr>
            <w:color w:val="auto"/>
            <w:rPrChange w:id="3595" w:author="Alina Frey" w:date="2017-11-20T10:06:00Z">
              <w:rPr/>
            </w:rPrChange>
          </w:rPr>
          <w:t xml:space="preserve">tab </w:t>
        </w:r>
        <w:r w:rsidR="003F3FBE" w:rsidRPr="007F739A">
          <w:rPr>
            <w:color w:val="auto"/>
            <w:rPrChange w:id="3596" w:author="Alina Frey" w:date="2017-11-20T10:06:00Z">
              <w:rPr/>
            </w:rPrChange>
          </w:rPr>
          <w:t>selected</w:t>
        </w:r>
        <w:r w:rsidR="00F41AFD" w:rsidRPr="007F739A">
          <w:rPr>
            <w:color w:val="auto"/>
            <w:rPrChange w:id="3597" w:author="Alina Frey" w:date="2017-11-20T10:06:00Z">
              <w:rPr/>
            </w:rPrChange>
          </w:rPr>
          <w:t xml:space="preserve"> by default</w:t>
        </w:r>
        <w:r w:rsidR="00FD428A" w:rsidRPr="007F739A">
          <w:rPr>
            <w:color w:val="auto"/>
            <w:rPrChange w:id="3598" w:author="Alina Frey" w:date="2017-11-20T10:06:00Z">
              <w:rPr/>
            </w:rPrChange>
          </w:rPr>
          <w:t xml:space="preserve"> o</w:t>
        </w:r>
      </w:ins>
      <w:ins w:id="3599" w:author="Alina Frey" w:date="2017-11-10T10:20:00Z">
        <w:r w:rsidR="00FC791C" w:rsidRPr="007F739A">
          <w:rPr>
            <w:color w:val="auto"/>
            <w:rPrChange w:id="3600" w:author="Alina Frey" w:date="2017-11-20T10:06:00Z">
              <w:rPr/>
            </w:rPrChange>
          </w:rPr>
          <w:t>n the left side pane</w:t>
        </w:r>
      </w:ins>
      <w:ins w:id="3601" w:author="Alina Frey" w:date="2017-11-10T11:24:00Z">
        <w:r w:rsidR="00FD428A" w:rsidRPr="007F739A">
          <w:rPr>
            <w:color w:val="auto"/>
            <w:rPrChange w:id="3602" w:author="Alina Frey" w:date="2017-11-20T10:06:00Z">
              <w:rPr/>
            </w:rPrChange>
          </w:rPr>
          <w:t>.</w:t>
        </w:r>
      </w:ins>
    </w:p>
    <w:p w14:paraId="2ADF6278" w14:textId="77777777" w:rsidR="00D048A6" w:rsidRPr="007F739A" w:rsidRDefault="00D048A6" w:rsidP="00D048A6">
      <w:pPr>
        <w:keepNext/>
        <w:spacing w:after="43" w:line="252" w:lineRule="auto"/>
        <w:ind w:hanging="14"/>
        <w:rPr>
          <w:ins w:id="3603" w:author="Alina Frey" w:date="2017-11-10T16:07:00Z"/>
          <w:color w:val="auto"/>
          <w:rPrChange w:id="3604" w:author="Alina Frey" w:date="2017-11-20T10:06:00Z">
            <w:rPr>
              <w:ins w:id="3605" w:author="Alina Frey" w:date="2017-11-10T16:07:00Z"/>
            </w:rPr>
          </w:rPrChange>
        </w:rPr>
      </w:pPr>
      <w:ins w:id="3606" w:author="Alina Frey" w:date="2017-11-10T16:07:00Z">
        <w:r w:rsidRPr="007F739A">
          <w:rPr>
            <w:noProof/>
            <w:color w:val="auto"/>
            <w:rPrChange w:id="3607" w:author="Alina Frey" w:date="2017-11-20T10:06:00Z">
              <w:rPr>
                <w:noProof/>
              </w:rPr>
            </w:rPrChange>
          </w:rPr>
          <w:drawing>
            <wp:inline distT="0" distB="0" distL="0" distR="0" wp14:anchorId="3B6D89D8" wp14:editId="744DE46E">
              <wp:extent cx="5876925" cy="3267075"/>
              <wp:effectExtent l="19050" t="19050" r="28575" b="28575"/>
              <wp:docPr id="27386" name="Picture 27386"/>
              <wp:cNvGraphicFramePr/>
              <a:graphic xmlns:a="http://schemas.openxmlformats.org/drawingml/2006/main">
                <a:graphicData uri="http://schemas.openxmlformats.org/drawingml/2006/picture">
                  <pic:pic xmlns:pic="http://schemas.openxmlformats.org/drawingml/2006/picture">
                    <pic:nvPicPr>
                      <pic:cNvPr id="440" name="Picture 440"/>
                      <pic:cNvPicPr/>
                    </pic:nvPicPr>
                    <pic:blipFill>
                      <a:blip r:embed="rId41"/>
                      <a:stretch>
                        <a:fillRect/>
                      </a:stretch>
                    </pic:blipFill>
                    <pic:spPr>
                      <a:xfrm>
                        <a:off x="0" y="0"/>
                        <a:ext cx="5877636" cy="3267470"/>
                      </a:xfrm>
                      <a:prstGeom prst="rect">
                        <a:avLst/>
                      </a:prstGeom>
                      <a:ln>
                        <a:solidFill>
                          <a:schemeClr val="tx1"/>
                        </a:solidFill>
                      </a:ln>
                    </pic:spPr>
                  </pic:pic>
                </a:graphicData>
              </a:graphic>
            </wp:inline>
          </w:drawing>
        </w:r>
      </w:ins>
    </w:p>
    <w:p w14:paraId="56D16DC9" w14:textId="43B1BAEC" w:rsidR="00D048A6" w:rsidRPr="007F739A" w:rsidRDefault="00D048A6" w:rsidP="00D048A6">
      <w:pPr>
        <w:pStyle w:val="Caption"/>
        <w:rPr>
          <w:ins w:id="3608" w:author="Alina Frey" w:date="2017-11-10T16:07:00Z"/>
        </w:rPr>
      </w:pPr>
      <w:bookmarkStart w:id="3609" w:name="_Toc498937387"/>
      <w:bookmarkStart w:id="3610" w:name="_Toc498942235"/>
      <w:bookmarkStart w:id="3611" w:name="_Toc498938902"/>
      <w:bookmarkStart w:id="3612" w:name="_Toc499024473"/>
      <w:ins w:id="3613" w:author="Alina Frey" w:date="2017-11-10T16:07:00Z">
        <w:r w:rsidRPr="007F739A">
          <w:t xml:space="preserve">Figure </w:t>
        </w:r>
        <w:r w:rsidRPr="00331C1F">
          <w:fldChar w:fldCharType="begin"/>
        </w:r>
        <w:r w:rsidRPr="007F739A">
          <w:instrText xml:space="preserve"> SEQ Figure \* ARABIC </w:instrText>
        </w:r>
        <w:r w:rsidRPr="00331C1F">
          <w:fldChar w:fldCharType="separate"/>
        </w:r>
      </w:ins>
      <w:ins w:id="3614" w:author="Alina Frey [2]" w:date="2017-11-21T10:58:00Z">
        <w:r w:rsidR="003B7B8C">
          <w:rPr>
            <w:noProof/>
          </w:rPr>
          <w:t>9</w:t>
        </w:r>
      </w:ins>
      <w:ins w:id="3615" w:author="Alina Frey" w:date="2017-11-10T16:07:00Z">
        <w:r w:rsidRPr="00331C1F">
          <w:fldChar w:fldCharType="end"/>
        </w:r>
        <w:r w:rsidRPr="007F739A">
          <w:t>:</w:t>
        </w:r>
      </w:ins>
      <w:ins w:id="3616" w:author="Alina Frey" w:date="2017-11-13T08:56:00Z">
        <w:r w:rsidR="0021280E" w:rsidRPr="007F739A">
          <w:t xml:space="preserve"> MCC Dashboard – </w:t>
        </w:r>
      </w:ins>
      <w:ins w:id="3617" w:author="Alina Frey" w:date="2017-11-13T08:54:00Z">
        <w:r w:rsidR="003458B4" w:rsidRPr="007F739A">
          <w:t>Tracking / Configuration View</w:t>
        </w:r>
      </w:ins>
      <w:bookmarkEnd w:id="3609"/>
      <w:bookmarkEnd w:id="3610"/>
      <w:bookmarkEnd w:id="3611"/>
      <w:bookmarkEnd w:id="3612"/>
    </w:p>
    <w:p w14:paraId="2D282F32" w14:textId="4B7CB58A" w:rsidR="00F00271" w:rsidRPr="007F739A" w:rsidRDefault="00FD428A" w:rsidP="00FA615B">
      <w:pPr>
        <w:rPr>
          <w:ins w:id="3618" w:author="Alina Frey" w:date="2017-11-13T08:37:00Z"/>
          <w:color w:val="auto"/>
          <w:rPrChange w:id="3619" w:author="Alina Frey" w:date="2017-11-20T10:06:00Z">
            <w:rPr>
              <w:ins w:id="3620" w:author="Alina Frey" w:date="2017-11-13T08:37:00Z"/>
            </w:rPr>
          </w:rPrChange>
        </w:rPr>
      </w:pPr>
      <w:ins w:id="3621" w:author="Alina Frey" w:date="2017-11-10T11:24:00Z">
        <w:r w:rsidRPr="007F739A">
          <w:rPr>
            <w:color w:val="auto"/>
            <w:rPrChange w:id="3622" w:author="Alina Frey" w:date="2017-11-20T10:06:00Z">
              <w:rPr/>
            </w:rPrChange>
          </w:rPr>
          <w:t>T</w:t>
        </w:r>
      </w:ins>
      <w:ins w:id="3623" w:author="Alina Frey" w:date="2017-11-10T10:10:00Z">
        <w:r w:rsidR="00EB71E5" w:rsidRPr="007F739A">
          <w:rPr>
            <w:color w:val="auto"/>
            <w:rPrChange w:id="3624" w:author="Alina Frey" w:date="2017-11-20T10:06:00Z">
              <w:rPr/>
            </w:rPrChange>
          </w:rPr>
          <w:t xml:space="preserve">he user has </w:t>
        </w:r>
      </w:ins>
      <w:ins w:id="3625" w:author="Alina Frey" w:date="2017-11-10T10:21:00Z">
        <w:r w:rsidR="00FC71BD" w:rsidRPr="007F739A">
          <w:rPr>
            <w:color w:val="auto"/>
            <w:rPrChange w:id="3626" w:author="Alina Frey" w:date="2017-11-20T10:06:00Z">
              <w:rPr/>
            </w:rPrChange>
          </w:rPr>
          <w:t xml:space="preserve">access </w:t>
        </w:r>
      </w:ins>
      <w:ins w:id="3627" w:author="Alina Frey" w:date="2017-11-10T10:22:00Z">
        <w:r w:rsidR="00FC71BD" w:rsidRPr="007F739A">
          <w:rPr>
            <w:color w:val="auto"/>
            <w:rPrChange w:id="3628" w:author="Alina Frey" w:date="2017-11-20T10:06:00Z">
              <w:rPr/>
            </w:rPrChange>
          </w:rPr>
          <w:t xml:space="preserve">to </w:t>
        </w:r>
      </w:ins>
      <w:ins w:id="3629" w:author="Alina Frey" w:date="2017-11-10T11:03:00Z">
        <w:r w:rsidR="00910026" w:rsidRPr="007F739A">
          <w:rPr>
            <w:color w:val="auto"/>
            <w:rPrChange w:id="3630" w:author="Alina Frey" w:date="2017-11-20T10:06:00Z">
              <w:rPr/>
            </w:rPrChange>
          </w:rPr>
          <w:t>multiple</w:t>
        </w:r>
      </w:ins>
      <w:ins w:id="3631" w:author="Alina Frey" w:date="2017-11-10T10:10:00Z">
        <w:r w:rsidR="00EB71E5" w:rsidRPr="007F739A">
          <w:rPr>
            <w:color w:val="auto"/>
            <w:rPrChange w:id="3632" w:author="Alina Frey" w:date="2017-11-20T10:06:00Z">
              <w:rPr/>
            </w:rPrChange>
          </w:rPr>
          <w:t xml:space="preserve"> selections</w:t>
        </w:r>
      </w:ins>
      <w:ins w:id="3633" w:author="Alina Frey" w:date="2017-11-13T08:38:00Z">
        <w:r w:rsidR="00172EAB" w:rsidRPr="007F739A">
          <w:rPr>
            <w:color w:val="auto"/>
            <w:rPrChange w:id="3634" w:author="Alina Frey" w:date="2017-11-20T10:06:00Z">
              <w:rPr/>
            </w:rPrChange>
          </w:rPr>
          <w:t xml:space="preserve"> (tabs)</w:t>
        </w:r>
      </w:ins>
      <w:ins w:id="3635" w:author="Alina Frey" w:date="2017-11-10T11:10:00Z">
        <w:r w:rsidR="00345742" w:rsidRPr="007F739A">
          <w:rPr>
            <w:color w:val="auto"/>
            <w:rPrChange w:id="3636" w:author="Alina Frey" w:date="2017-11-20T10:06:00Z">
              <w:rPr/>
            </w:rPrChange>
          </w:rPr>
          <w:t>,</w:t>
        </w:r>
      </w:ins>
      <w:ins w:id="3637" w:author="Alina Frey" w:date="2017-11-10T10:11:00Z">
        <w:r w:rsidR="00636FBA" w:rsidRPr="007F739A">
          <w:rPr>
            <w:color w:val="auto"/>
            <w:rPrChange w:id="3638" w:author="Alina Frey" w:date="2017-11-20T10:06:00Z">
              <w:rPr/>
            </w:rPrChange>
          </w:rPr>
          <w:t xml:space="preserve"> </w:t>
        </w:r>
      </w:ins>
      <w:ins w:id="3639" w:author="Alina Frey" w:date="2017-11-10T16:10:00Z">
        <w:r w:rsidR="00033F0E" w:rsidRPr="007F739A">
          <w:rPr>
            <w:color w:val="auto"/>
            <w:rPrChange w:id="3640" w:author="Alina Frey" w:date="2017-11-20T10:06:00Z">
              <w:rPr/>
            </w:rPrChange>
          </w:rPr>
          <w:t>available from the Left side pane</w:t>
        </w:r>
      </w:ins>
      <w:ins w:id="3641" w:author="Alina Frey" w:date="2017-11-13T08:37:00Z">
        <w:r w:rsidR="001008D1" w:rsidRPr="007F739A">
          <w:rPr>
            <w:color w:val="auto"/>
            <w:rPrChange w:id="3642" w:author="Alina Frey" w:date="2017-11-20T10:06:00Z">
              <w:rPr/>
            </w:rPrChange>
          </w:rPr>
          <w:t>. Each of the menus are presented in detail in the following sections.</w:t>
        </w:r>
      </w:ins>
    </w:p>
    <w:p w14:paraId="6E85C4D9" w14:textId="05B86E10" w:rsidR="001008D1" w:rsidRPr="007F739A" w:rsidRDefault="001008D1" w:rsidP="001008D1">
      <w:pPr>
        <w:pStyle w:val="ListParagraph"/>
        <w:numPr>
          <w:ilvl w:val="0"/>
          <w:numId w:val="42"/>
        </w:numPr>
        <w:rPr>
          <w:ins w:id="3643" w:author="Alina Frey" w:date="2017-11-13T08:37:00Z"/>
        </w:rPr>
      </w:pPr>
      <w:ins w:id="3644" w:author="Alina Frey" w:date="2017-11-13T08:37:00Z">
        <w:r w:rsidRPr="007F739A">
          <w:t>The Dashboard Menu</w:t>
        </w:r>
      </w:ins>
      <w:ins w:id="3645" w:author="Alina Frey" w:date="2017-11-13T09:05:00Z">
        <w:r w:rsidR="005B49B9" w:rsidRPr="007F739A">
          <w:t>:</w:t>
        </w:r>
      </w:ins>
    </w:p>
    <w:p w14:paraId="1CDD9DB0" w14:textId="77777777" w:rsidR="001008D1" w:rsidRPr="007F739A" w:rsidRDefault="001008D1" w:rsidP="001008D1">
      <w:pPr>
        <w:pStyle w:val="ListParagraph"/>
        <w:numPr>
          <w:ilvl w:val="1"/>
          <w:numId w:val="42"/>
        </w:numPr>
        <w:rPr>
          <w:ins w:id="3646" w:author="Alina Frey" w:date="2017-11-13T08:37:00Z"/>
        </w:rPr>
      </w:pPr>
      <w:ins w:id="3647" w:author="Alina Frey" w:date="2017-11-13T08:37:00Z">
        <w:r w:rsidRPr="007F739A">
          <w:t>Link to MCC Dashboard home screen.</w:t>
        </w:r>
      </w:ins>
    </w:p>
    <w:p w14:paraId="7CF72F4B" w14:textId="77777777" w:rsidR="001008D1" w:rsidRPr="007F739A" w:rsidRDefault="001008D1" w:rsidP="001008D1">
      <w:pPr>
        <w:pStyle w:val="ListParagraph"/>
        <w:numPr>
          <w:ilvl w:val="1"/>
          <w:numId w:val="42"/>
        </w:numPr>
        <w:rPr>
          <w:ins w:id="3648" w:author="Alina Frey" w:date="2017-11-13T08:37:00Z"/>
        </w:rPr>
      </w:pPr>
      <w:ins w:id="3649" w:author="Alina Frey" w:date="2017-11-13T08:37:00Z">
        <w:r w:rsidRPr="007F739A">
          <w:t>Name of the user that is logged in</w:t>
        </w:r>
      </w:ins>
    </w:p>
    <w:p w14:paraId="31DE3F97" w14:textId="77777777" w:rsidR="001008D1" w:rsidRPr="007F739A" w:rsidRDefault="001008D1" w:rsidP="001008D1">
      <w:pPr>
        <w:pStyle w:val="ListParagraph"/>
        <w:numPr>
          <w:ilvl w:val="1"/>
          <w:numId w:val="42"/>
        </w:numPr>
        <w:rPr>
          <w:ins w:id="3650" w:author="Alina Frey" w:date="2017-11-13T08:37:00Z"/>
        </w:rPr>
      </w:pPr>
      <w:ins w:id="3651" w:author="Alina Frey" w:date="2017-11-13T08:37:00Z">
        <w:r w:rsidRPr="007F739A">
          <w:t>Link to Alerts</w:t>
        </w:r>
      </w:ins>
    </w:p>
    <w:p w14:paraId="363A5AB3" w14:textId="77777777" w:rsidR="001008D1" w:rsidRPr="007F739A" w:rsidRDefault="001008D1" w:rsidP="001008D1">
      <w:pPr>
        <w:pStyle w:val="ListParagraph"/>
        <w:numPr>
          <w:ilvl w:val="1"/>
          <w:numId w:val="42"/>
        </w:numPr>
        <w:rPr>
          <w:ins w:id="3652" w:author="Alina Frey" w:date="2017-11-13T08:37:00Z"/>
        </w:rPr>
      </w:pPr>
      <w:ins w:id="3653" w:author="Alina Frey" w:date="2017-11-13T08:37:00Z">
        <w:r w:rsidRPr="007F739A">
          <w:t xml:space="preserve">Link for Signing Out </w:t>
        </w:r>
      </w:ins>
    </w:p>
    <w:p w14:paraId="77B64C82" w14:textId="77777777" w:rsidR="001008D1" w:rsidRPr="007F739A" w:rsidRDefault="001008D1" w:rsidP="001008D1">
      <w:pPr>
        <w:pStyle w:val="ListParagraph"/>
        <w:numPr>
          <w:ilvl w:val="0"/>
          <w:numId w:val="42"/>
        </w:numPr>
        <w:rPr>
          <w:ins w:id="3654" w:author="Alina Frey" w:date="2017-11-13T08:37:00Z"/>
        </w:rPr>
      </w:pPr>
      <w:ins w:id="3655" w:author="Alina Frey" w:date="2017-11-13T08:37:00Z">
        <w:r w:rsidRPr="007F739A">
          <w:t>Tracking Menu:</w:t>
        </w:r>
      </w:ins>
    </w:p>
    <w:p w14:paraId="27A1FC02" w14:textId="77777777" w:rsidR="001008D1" w:rsidRPr="007F739A" w:rsidRDefault="001008D1" w:rsidP="001008D1">
      <w:pPr>
        <w:pStyle w:val="ListParagraph"/>
        <w:numPr>
          <w:ilvl w:val="1"/>
          <w:numId w:val="30"/>
        </w:numPr>
        <w:rPr>
          <w:ins w:id="3656" w:author="Alina Frey" w:date="2017-11-13T08:37:00Z"/>
        </w:rPr>
      </w:pPr>
      <w:ins w:id="3657" w:author="Alina Frey" w:date="2017-11-13T08:37:00Z">
        <w:r w:rsidRPr="007F739A">
          <w:t>Dashboard</w:t>
        </w:r>
      </w:ins>
    </w:p>
    <w:p w14:paraId="0C4D980B" w14:textId="77777777" w:rsidR="001008D1" w:rsidRPr="007F739A" w:rsidRDefault="001008D1" w:rsidP="001008D1">
      <w:pPr>
        <w:pStyle w:val="ListParagraph"/>
        <w:numPr>
          <w:ilvl w:val="1"/>
          <w:numId w:val="30"/>
        </w:numPr>
        <w:rPr>
          <w:ins w:id="3658" w:author="Alina Frey" w:date="2017-11-13T08:37:00Z"/>
          <w:noProof/>
        </w:rPr>
      </w:pPr>
      <w:ins w:id="3659" w:author="Alina Frey" w:date="2017-11-13T08:37:00Z">
        <w:r w:rsidRPr="007F739A">
          <w:t>Tracked Patients</w:t>
        </w:r>
      </w:ins>
    </w:p>
    <w:p w14:paraId="17CEA422" w14:textId="77777777" w:rsidR="001008D1" w:rsidRPr="007F739A" w:rsidRDefault="001008D1" w:rsidP="001008D1">
      <w:pPr>
        <w:pStyle w:val="ListParagraph"/>
        <w:numPr>
          <w:ilvl w:val="1"/>
          <w:numId w:val="30"/>
        </w:numPr>
        <w:rPr>
          <w:ins w:id="3660" w:author="Alina Frey" w:date="2017-11-13T08:37:00Z"/>
          <w:noProof/>
        </w:rPr>
      </w:pPr>
      <w:ins w:id="3661" w:author="Alina Frey" w:date="2017-11-13T08:37:00Z">
        <w:r w:rsidRPr="007F739A">
          <w:rPr>
            <w:noProof/>
          </w:rPr>
          <w:t>Flagged Patients</w:t>
        </w:r>
      </w:ins>
    </w:p>
    <w:p w14:paraId="6D7B606D" w14:textId="77777777" w:rsidR="001008D1" w:rsidRPr="007F739A" w:rsidRDefault="001008D1" w:rsidP="001008D1">
      <w:pPr>
        <w:pStyle w:val="ListParagraph"/>
        <w:numPr>
          <w:ilvl w:val="1"/>
          <w:numId w:val="30"/>
        </w:numPr>
        <w:rPr>
          <w:ins w:id="3662" w:author="Alina Frey" w:date="2017-11-13T08:37:00Z"/>
          <w:noProof/>
        </w:rPr>
      </w:pPr>
      <w:ins w:id="3663" w:author="Alina Frey" w:date="2017-11-13T08:37:00Z">
        <w:r w:rsidRPr="007F739A">
          <w:rPr>
            <w:noProof/>
          </w:rPr>
          <w:t>Track A Patient</w:t>
        </w:r>
      </w:ins>
    </w:p>
    <w:p w14:paraId="312F18A7" w14:textId="77777777" w:rsidR="001008D1" w:rsidRPr="007F739A" w:rsidRDefault="001008D1" w:rsidP="001008D1">
      <w:pPr>
        <w:pStyle w:val="ListParagraph"/>
        <w:numPr>
          <w:ilvl w:val="1"/>
          <w:numId w:val="30"/>
        </w:numPr>
        <w:rPr>
          <w:ins w:id="3664" w:author="Alina Frey" w:date="2017-11-13T08:37:00Z"/>
          <w:noProof/>
        </w:rPr>
      </w:pPr>
      <w:ins w:id="3665" w:author="Alina Frey" w:date="2017-11-13T08:37:00Z">
        <w:r w:rsidRPr="007F739A">
          <w:rPr>
            <w:noProof/>
          </w:rPr>
          <w:t xml:space="preserve">Tracking History </w:t>
        </w:r>
      </w:ins>
    </w:p>
    <w:p w14:paraId="76D19D99" w14:textId="77777777" w:rsidR="001008D1" w:rsidRPr="007F739A" w:rsidRDefault="001008D1" w:rsidP="001008D1">
      <w:pPr>
        <w:pStyle w:val="ListParagraph"/>
        <w:numPr>
          <w:ilvl w:val="0"/>
          <w:numId w:val="42"/>
        </w:numPr>
        <w:rPr>
          <w:ins w:id="3666" w:author="Alina Frey" w:date="2017-11-13T08:37:00Z"/>
        </w:rPr>
      </w:pPr>
      <w:ins w:id="3667" w:author="Alina Frey" w:date="2017-11-13T08:37:00Z">
        <w:r w:rsidRPr="007F739A">
          <w:t>Configuration Menu:</w:t>
        </w:r>
      </w:ins>
    </w:p>
    <w:p w14:paraId="6297FC1A" w14:textId="77777777" w:rsidR="001008D1" w:rsidRPr="007F739A" w:rsidRDefault="001008D1">
      <w:pPr>
        <w:pStyle w:val="ListParagraph"/>
        <w:numPr>
          <w:ilvl w:val="0"/>
          <w:numId w:val="45"/>
        </w:numPr>
        <w:rPr>
          <w:ins w:id="3668" w:author="Alina Frey" w:date="2017-11-13T08:37:00Z"/>
        </w:rPr>
        <w:pPrChange w:id="3669" w:author="Alina Frey" w:date="2017-11-13T09:03:00Z">
          <w:pPr>
            <w:pStyle w:val="ListParagraph"/>
            <w:numPr>
              <w:ilvl w:val="1"/>
              <w:numId w:val="30"/>
            </w:numPr>
            <w:ind w:left="1440" w:hanging="360"/>
          </w:pPr>
        </w:pPrChange>
      </w:pPr>
      <w:ins w:id="3670" w:author="Alina Frey" w:date="2017-11-13T08:37:00Z">
        <w:r w:rsidRPr="007F739A">
          <w:t>Non-VA Care</w:t>
        </w:r>
      </w:ins>
    </w:p>
    <w:p w14:paraId="7BAF65A8" w14:textId="77777777" w:rsidR="001008D1" w:rsidRPr="007F739A" w:rsidRDefault="001008D1">
      <w:pPr>
        <w:pStyle w:val="ListParagraph"/>
        <w:numPr>
          <w:ilvl w:val="0"/>
          <w:numId w:val="45"/>
        </w:numPr>
        <w:rPr>
          <w:ins w:id="3671" w:author="Alina Frey" w:date="2017-11-13T08:37:00Z"/>
        </w:rPr>
        <w:pPrChange w:id="3672" w:author="Alina Frey" w:date="2017-11-13T09:03:00Z">
          <w:pPr>
            <w:pStyle w:val="ListParagraph"/>
            <w:numPr>
              <w:ilvl w:val="1"/>
              <w:numId w:val="30"/>
            </w:numPr>
            <w:ind w:left="1440" w:hanging="360"/>
          </w:pPr>
        </w:pPrChange>
      </w:pPr>
      <w:ins w:id="3673" w:author="Alina Frey" w:date="2017-11-13T08:37:00Z">
        <w:r w:rsidRPr="007F739A">
          <w:t>Education Items</w:t>
        </w:r>
      </w:ins>
    </w:p>
    <w:p w14:paraId="12DBD3AC" w14:textId="77777777" w:rsidR="001008D1" w:rsidRPr="007F739A" w:rsidRDefault="001008D1">
      <w:pPr>
        <w:pStyle w:val="ListParagraph"/>
        <w:numPr>
          <w:ilvl w:val="0"/>
          <w:numId w:val="45"/>
        </w:numPr>
        <w:rPr>
          <w:ins w:id="3674" w:author="Alina Frey" w:date="2017-11-13T08:37:00Z"/>
        </w:rPr>
        <w:pPrChange w:id="3675" w:author="Alina Frey" w:date="2017-11-13T09:03:00Z">
          <w:pPr>
            <w:pStyle w:val="ListParagraph"/>
            <w:numPr>
              <w:ilvl w:val="1"/>
              <w:numId w:val="30"/>
            </w:numPr>
            <w:ind w:left="1440" w:hanging="360"/>
          </w:pPr>
        </w:pPrChange>
      </w:pPr>
      <w:ins w:id="3676" w:author="Alina Frey" w:date="2017-11-13T08:37:00Z">
        <w:r w:rsidRPr="007F739A">
          <w:t>Checklist</w:t>
        </w:r>
      </w:ins>
    </w:p>
    <w:p w14:paraId="2DD33300" w14:textId="77777777" w:rsidR="00116452" w:rsidRPr="007F739A" w:rsidRDefault="00116452">
      <w:pPr>
        <w:keepNext/>
        <w:spacing w:after="43" w:line="252" w:lineRule="auto"/>
        <w:ind w:hanging="14"/>
        <w:rPr>
          <w:ins w:id="3677" w:author="Alina Frey" w:date="2017-11-10T16:11:00Z"/>
          <w:color w:val="auto"/>
          <w:rPrChange w:id="3678" w:author="Alina Frey" w:date="2017-11-20T10:06:00Z">
            <w:rPr>
              <w:ins w:id="3679" w:author="Alina Frey" w:date="2017-11-10T16:11:00Z"/>
            </w:rPr>
          </w:rPrChange>
        </w:rPr>
        <w:pPrChange w:id="3680" w:author="Alina Frey" w:date="2017-11-10T16:12:00Z">
          <w:pPr>
            <w:keepNext/>
            <w:jc w:val="center"/>
          </w:pPr>
        </w:pPrChange>
      </w:pPr>
      <w:ins w:id="3681" w:author="Alina Frey" w:date="2017-11-10T16:11:00Z">
        <w:r w:rsidRPr="007F739A">
          <w:rPr>
            <w:noProof/>
            <w:color w:val="auto"/>
            <w:rPrChange w:id="3682" w:author="Alina Frey" w:date="2017-11-20T10:06:00Z">
              <w:rPr>
                <w:noProof/>
              </w:rPr>
            </w:rPrChange>
          </w:rPr>
          <w:lastRenderedPageBreak/>
          <w:drawing>
            <wp:inline distT="0" distB="0" distL="0" distR="0" wp14:anchorId="4A8DD507" wp14:editId="3E325432">
              <wp:extent cx="1770264" cy="4373593"/>
              <wp:effectExtent l="0" t="0" r="1905" b="8255"/>
              <wp:docPr id="27387" name="Picture 27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771324" cy="4376213"/>
                      </a:xfrm>
                      <a:prstGeom prst="rect">
                        <a:avLst/>
                      </a:prstGeom>
                    </pic:spPr>
                  </pic:pic>
                </a:graphicData>
              </a:graphic>
            </wp:inline>
          </w:drawing>
        </w:r>
      </w:ins>
    </w:p>
    <w:p w14:paraId="087740AE" w14:textId="3E55C3AC" w:rsidR="00116452" w:rsidRPr="00331C1F" w:rsidRDefault="00116452">
      <w:pPr>
        <w:pStyle w:val="Caption"/>
        <w:rPr>
          <w:ins w:id="3683" w:author="Alina Frey" w:date="2017-11-10T15:57:00Z"/>
        </w:rPr>
        <w:pPrChange w:id="3684" w:author="Alina Frey" w:date="2017-11-10T16:11:00Z">
          <w:pPr/>
        </w:pPrChange>
      </w:pPr>
      <w:bookmarkStart w:id="3685" w:name="_Toc498937388"/>
      <w:bookmarkStart w:id="3686" w:name="_Toc498942236"/>
      <w:bookmarkStart w:id="3687" w:name="_Toc498938903"/>
      <w:bookmarkStart w:id="3688" w:name="_Toc499024474"/>
      <w:ins w:id="3689" w:author="Alina Frey" w:date="2017-11-10T16:11:00Z">
        <w:r w:rsidRPr="00331C1F">
          <w:t xml:space="preserve">Figure </w:t>
        </w:r>
        <w:r w:rsidRPr="00331C1F">
          <w:fldChar w:fldCharType="begin"/>
        </w:r>
        <w:r w:rsidRPr="00331C1F">
          <w:instrText xml:space="preserve"> SEQ Figure \* ARABIC </w:instrText>
        </w:r>
        <w:r w:rsidRPr="00331C1F">
          <w:fldChar w:fldCharType="separate"/>
        </w:r>
      </w:ins>
      <w:ins w:id="3690" w:author="Alina Frey [2]" w:date="2017-11-21T10:58:00Z">
        <w:r w:rsidR="003B7B8C">
          <w:rPr>
            <w:noProof/>
          </w:rPr>
          <w:t>10</w:t>
        </w:r>
      </w:ins>
      <w:ins w:id="3691" w:author="Alina Frey" w:date="2017-11-10T16:11:00Z">
        <w:r w:rsidRPr="00331C1F">
          <w:fldChar w:fldCharType="end"/>
        </w:r>
        <w:r w:rsidRPr="00331C1F">
          <w:t>: Dashboard Tracking / Configuration View</w:t>
        </w:r>
      </w:ins>
      <w:ins w:id="3692" w:author="Alina Frey" w:date="2017-11-21T10:37:00Z">
        <w:r w:rsidR="006B1325" w:rsidRPr="006B1325">
          <w:t xml:space="preserve"> – </w:t>
        </w:r>
      </w:ins>
      <w:ins w:id="3693" w:author="Alina Frey" w:date="2017-11-13T08:33:00Z">
        <w:r w:rsidR="00A3400E" w:rsidRPr="00331C1F">
          <w:t>Left side pane</w:t>
        </w:r>
      </w:ins>
      <w:bookmarkEnd w:id="3685"/>
      <w:bookmarkEnd w:id="3686"/>
      <w:bookmarkEnd w:id="3687"/>
      <w:bookmarkEnd w:id="3688"/>
    </w:p>
    <w:p w14:paraId="431D2448" w14:textId="362A5E79" w:rsidR="004B5B3F" w:rsidRPr="00331C1F" w:rsidDel="004A5FC2" w:rsidRDefault="005F159C">
      <w:pPr>
        <w:pStyle w:val="Heading2"/>
        <w:rPr>
          <w:del w:id="3694" w:author="Alina Frey" w:date="2017-11-10T11:00:00Z"/>
        </w:rPr>
        <w:pPrChange w:id="3695" w:author="Alina Frey" w:date="2017-11-20T10:18:00Z">
          <w:pPr>
            <w:spacing w:after="133" w:line="252" w:lineRule="auto"/>
            <w:ind w:left="-5" w:hanging="10"/>
          </w:pPr>
        </w:pPrChange>
      </w:pPr>
      <w:del w:id="3696" w:author="Alina Frey" w:date="2017-11-10T10:10:00Z">
        <w:r w:rsidRPr="00331C1F" w:rsidDel="00EB71E5">
          <w:delText xml:space="preserve"> </w:delText>
        </w:r>
      </w:del>
      <w:del w:id="3697" w:author="Alina Frey" w:date="2017-11-10T10:11:00Z">
        <w:r w:rsidRPr="00331C1F" w:rsidDel="00B4468B">
          <w:delText xml:space="preserve">default </w:delText>
        </w:r>
      </w:del>
      <w:del w:id="3698" w:author="Alina Frey" w:date="2017-11-10T10:08:00Z">
        <w:r w:rsidRPr="00331C1F" w:rsidDel="008849D0">
          <w:delText>displays five (5) selections: Dashboard, Tracked Patients, Flagged Patients, Track A Patient, and Tracking History. The main window displays the Dashboard page.</w:delText>
        </w:r>
      </w:del>
    </w:p>
    <w:p w14:paraId="31876E0C" w14:textId="7BBFAE75" w:rsidR="006C0619" w:rsidRPr="00331C1F" w:rsidDel="008849D0" w:rsidRDefault="005F159C">
      <w:pPr>
        <w:pStyle w:val="Heading2"/>
        <w:rPr>
          <w:del w:id="3699" w:author="Alina Frey" w:date="2017-11-10T10:08:00Z"/>
        </w:rPr>
        <w:pPrChange w:id="3700" w:author="Alina Frey" w:date="2017-11-20T10:18:00Z">
          <w:pPr>
            <w:spacing w:after="53"/>
            <w:ind w:left="100"/>
          </w:pPr>
        </w:pPrChange>
      </w:pPr>
      <w:del w:id="3701" w:author="Alina Frey" w:date="2017-11-10T11:14:00Z">
        <w:r w:rsidRPr="005625E8" w:rsidDel="001A3F00">
          <w:rPr>
            <w:noProof/>
          </w:rPr>
          <w:drawing>
            <wp:inline distT="0" distB="0" distL="0" distR="0" wp14:anchorId="31877078" wp14:editId="31A50A17">
              <wp:extent cx="2400300" cy="5467350"/>
              <wp:effectExtent l="0" t="0" r="0" b="0"/>
              <wp:docPr id="424" name="Picture 424"/>
              <wp:cNvGraphicFramePr/>
              <a:graphic xmlns:a="http://schemas.openxmlformats.org/drawingml/2006/main">
                <a:graphicData uri="http://schemas.openxmlformats.org/drawingml/2006/picture">
                  <pic:pic xmlns:pic="http://schemas.openxmlformats.org/drawingml/2006/picture">
                    <pic:nvPicPr>
                      <pic:cNvPr id="424" name="Picture 424"/>
                      <pic:cNvPicPr/>
                    </pic:nvPicPr>
                    <pic:blipFill>
                      <a:blip r:embed="rId42"/>
                      <a:stretch>
                        <a:fillRect/>
                      </a:stretch>
                    </pic:blipFill>
                    <pic:spPr>
                      <a:xfrm>
                        <a:off x="0" y="0"/>
                        <a:ext cx="2400300" cy="5467350"/>
                      </a:xfrm>
                      <a:prstGeom prst="rect">
                        <a:avLst/>
                      </a:prstGeom>
                    </pic:spPr>
                  </pic:pic>
                </a:graphicData>
              </a:graphic>
            </wp:inline>
          </w:drawing>
        </w:r>
      </w:del>
    </w:p>
    <w:p w14:paraId="31876E0D" w14:textId="0E26E6F2" w:rsidR="006C0619" w:rsidRPr="00331C1F" w:rsidDel="007C1D82" w:rsidRDefault="005F159C">
      <w:pPr>
        <w:pStyle w:val="Heading2"/>
        <w:rPr>
          <w:del w:id="3702" w:author="Alina Frey" w:date="2017-11-08T16:09:00Z"/>
        </w:rPr>
        <w:pPrChange w:id="3703" w:author="Alina Frey" w:date="2017-11-20T10:18:00Z">
          <w:pPr>
            <w:spacing w:after="29" w:line="265" w:lineRule="auto"/>
            <w:ind w:left="-5" w:hanging="10"/>
          </w:pPr>
        </w:pPrChange>
      </w:pPr>
      <w:del w:id="3704" w:author="Alina Frey" w:date="2017-11-08T16:09:00Z">
        <w:r w:rsidRPr="007F739A" w:rsidDel="007C1D82">
          <w:rPr>
            <w:rPrChange w:id="3705" w:author="Alina Frey" w:date="2017-11-20T10:06:00Z">
              <w:rPr>
                <w:sz w:val="20"/>
              </w:rPr>
            </w:rPrChange>
          </w:rPr>
          <w:delText>Figure 6: Main Dashboard</w:delText>
        </w:r>
      </w:del>
    </w:p>
    <w:p w14:paraId="31876E0E" w14:textId="77777777" w:rsidR="006C0619" w:rsidRPr="007F739A" w:rsidRDefault="005F159C">
      <w:pPr>
        <w:pStyle w:val="Heading2"/>
        <w:pPrChange w:id="3706" w:author="Alina Frey" w:date="2017-11-20T10:18:00Z">
          <w:pPr>
            <w:pStyle w:val="Heading2"/>
            <w:ind w:left="-5"/>
          </w:pPr>
        </w:pPrChange>
      </w:pPr>
      <w:bookmarkStart w:id="3707" w:name="_Toc497914048"/>
      <w:bookmarkStart w:id="3708" w:name="_Ref498092717"/>
      <w:bookmarkStart w:id="3709" w:name="_Toc498937614"/>
      <w:bookmarkStart w:id="3710" w:name="_Toc498942462"/>
      <w:bookmarkStart w:id="3711" w:name="_Toc498939129"/>
      <w:bookmarkStart w:id="3712" w:name="_Toc499024397"/>
      <w:r w:rsidRPr="007F739A">
        <w:t>Dashboard</w:t>
      </w:r>
      <w:bookmarkEnd w:id="3707"/>
      <w:bookmarkEnd w:id="3708"/>
      <w:bookmarkEnd w:id="3709"/>
      <w:bookmarkEnd w:id="3710"/>
      <w:bookmarkEnd w:id="3711"/>
      <w:bookmarkEnd w:id="3712"/>
    </w:p>
    <w:p w14:paraId="31876E0F" w14:textId="5313FBDE" w:rsidR="006C0619" w:rsidRPr="007F739A" w:rsidRDefault="005F159C" w:rsidP="00FA615B">
      <w:pPr>
        <w:spacing w:after="19" w:line="252" w:lineRule="auto"/>
        <w:ind w:left="-5" w:hanging="10"/>
        <w:rPr>
          <w:color w:val="auto"/>
          <w:rPrChange w:id="3713" w:author="Alina Frey" w:date="2017-11-20T10:06:00Z">
            <w:rPr/>
          </w:rPrChange>
        </w:rPr>
      </w:pPr>
      <w:r w:rsidRPr="007F739A">
        <w:rPr>
          <w:rFonts w:eastAsia="Times New Roman" w:cs="Times New Roman"/>
          <w:color w:val="auto"/>
          <w:rPrChange w:id="3714" w:author="Alina Frey" w:date="2017-11-20T10:06:00Z">
            <w:rPr>
              <w:rFonts w:eastAsia="Times New Roman" w:cs="Times New Roman"/>
            </w:rPr>
          </w:rPrChange>
        </w:rPr>
        <w:t>The Dashboard page is a graphical representation of statistical information</w:t>
      </w:r>
      <w:ins w:id="3715" w:author="Alina Frey" w:date="2017-11-10T11:20:00Z">
        <w:r w:rsidR="00C47CBB" w:rsidRPr="007F739A">
          <w:rPr>
            <w:rFonts w:eastAsia="Times New Roman" w:cs="Times New Roman"/>
            <w:color w:val="auto"/>
            <w:rPrChange w:id="3716" w:author="Alina Frey" w:date="2017-11-20T10:06:00Z">
              <w:rPr>
                <w:rFonts w:eastAsia="Times New Roman" w:cs="Times New Roman"/>
              </w:rPr>
            </w:rPrChange>
          </w:rPr>
          <w:t>, such as</w:t>
        </w:r>
      </w:ins>
      <w:del w:id="3717" w:author="Alina Frey" w:date="2017-11-10T11:20:00Z">
        <w:r w:rsidRPr="007F739A" w:rsidDel="00C47CBB">
          <w:rPr>
            <w:rFonts w:eastAsia="Times New Roman" w:cs="Times New Roman"/>
            <w:color w:val="auto"/>
            <w:rPrChange w:id="3718" w:author="Alina Frey" w:date="2017-11-20T10:06:00Z">
              <w:rPr>
                <w:rFonts w:eastAsia="Times New Roman" w:cs="Times New Roman"/>
              </w:rPr>
            </w:rPrChange>
          </w:rPr>
          <w:delText>.</w:delText>
        </w:r>
      </w:del>
      <w:ins w:id="3719" w:author="Alina Frey" w:date="2017-11-10T11:20:00Z">
        <w:r w:rsidR="00C47CBB" w:rsidRPr="007F739A">
          <w:rPr>
            <w:rFonts w:eastAsia="Times New Roman" w:cs="Times New Roman"/>
            <w:color w:val="auto"/>
            <w:rPrChange w:id="3720" w:author="Alina Frey" w:date="2017-11-20T10:06:00Z">
              <w:rPr>
                <w:rFonts w:eastAsia="Times New Roman" w:cs="Times New Roman"/>
              </w:rPr>
            </w:rPrChange>
          </w:rPr>
          <w:t>:</w:t>
        </w:r>
      </w:ins>
      <w:r w:rsidRPr="007F739A">
        <w:rPr>
          <w:rFonts w:eastAsia="Times New Roman" w:cs="Times New Roman"/>
          <w:color w:val="auto"/>
          <w:rPrChange w:id="3721" w:author="Alina Frey" w:date="2017-11-20T10:06:00Z">
            <w:rPr>
              <w:rFonts w:eastAsia="Times New Roman" w:cs="Times New Roman"/>
            </w:rPr>
          </w:rPrChange>
        </w:rPr>
        <w:t xml:space="preserve"> </w:t>
      </w:r>
    </w:p>
    <w:p w14:paraId="31876E10" w14:textId="0FBF222C" w:rsidR="006C0619" w:rsidRPr="007F739A" w:rsidRDefault="005F159C">
      <w:pPr>
        <w:numPr>
          <w:ilvl w:val="0"/>
          <w:numId w:val="43"/>
        </w:numPr>
        <w:spacing w:after="53" w:line="252" w:lineRule="auto"/>
        <w:rPr>
          <w:color w:val="auto"/>
          <w:rPrChange w:id="3722" w:author="Alina Frey" w:date="2017-11-20T10:06:00Z">
            <w:rPr/>
          </w:rPrChange>
        </w:rPr>
        <w:pPrChange w:id="3723" w:author="Alina Frey" w:date="2017-11-10T16:14:00Z">
          <w:pPr>
            <w:numPr>
              <w:numId w:val="1"/>
            </w:numPr>
            <w:spacing w:after="53" w:line="252" w:lineRule="auto"/>
            <w:ind w:left="602" w:hanging="242"/>
          </w:pPr>
        </w:pPrChange>
      </w:pPr>
      <w:r w:rsidRPr="007F739A">
        <w:rPr>
          <w:rFonts w:eastAsia="Times New Roman" w:cs="Times New Roman"/>
          <w:color w:val="auto"/>
          <w:rPrChange w:id="3724" w:author="Alina Frey" w:date="2017-11-20T10:06:00Z">
            <w:rPr>
              <w:rFonts w:eastAsia="Times New Roman" w:cs="Times New Roman"/>
            </w:rPr>
          </w:rPrChange>
        </w:rPr>
        <w:t>The number of Tracked Patients, Flagged Patients, Due This Week and High Risk Pregnancies</w:t>
      </w:r>
      <w:ins w:id="3725" w:author="Alina Frey" w:date="2017-11-10T11:20:00Z">
        <w:r w:rsidR="00B24D21" w:rsidRPr="007F739A">
          <w:rPr>
            <w:rFonts w:eastAsia="Times New Roman" w:cs="Times New Roman"/>
            <w:color w:val="auto"/>
            <w:rPrChange w:id="3726" w:author="Alina Frey" w:date="2017-11-20T10:06:00Z">
              <w:rPr>
                <w:rFonts w:eastAsia="Times New Roman" w:cs="Times New Roman"/>
              </w:rPr>
            </w:rPrChange>
          </w:rPr>
          <w:t xml:space="preserve">, </w:t>
        </w:r>
      </w:ins>
      <w:del w:id="3727" w:author="Alina Frey" w:date="2017-11-10T11:20:00Z">
        <w:r w:rsidRPr="007F739A" w:rsidDel="00B24D21">
          <w:rPr>
            <w:rFonts w:eastAsia="Times New Roman" w:cs="Times New Roman"/>
            <w:color w:val="auto"/>
            <w:rPrChange w:id="3728" w:author="Alina Frey" w:date="2017-11-20T10:06:00Z">
              <w:rPr>
                <w:rFonts w:eastAsia="Times New Roman" w:cs="Times New Roman"/>
              </w:rPr>
            </w:rPrChange>
          </w:rPr>
          <w:delText xml:space="preserve"> are </w:delText>
        </w:r>
      </w:del>
      <w:r w:rsidRPr="007F739A">
        <w:rPr>
          <w:rFonts w:eastAsia="Times New Roman" w:cs="Times New Roman"/>
          <w:color w:val="auto"/>
          <w:rPrChange w:id="3729" w:author="Alina Frey" w:date="2017-11-20T10:06:00Z">
            <w:rPr>
              <w:rFonts w:eastAsia="Times New Roman" w:cs="Times New Roman"/>
            </w:rPr>
          </w:rPrChange>
        </w:rPr>
        <w:t xml:space="preserve">shown at the top of the page. </w:t>
      </w:r>
      <w:ins w:id="3730" w:author="Alina Frey" w:date="2017-11-10T11:21:00Z">
        <w:r w:rsidR="00211D32" w:rsidRPr="007F739A">
          <w:rPr>
            <w:rFonts w:cstheme="minorHAnsi"/>
            <w:color w:val="auto"/>
            <w:szCs w:val="24"/>
            <w:rPrChange w:id="3731" w:author="Alina Frey" w:date="2017-11-20T10:06:00Z">
              <w:rPr>
                <w:rFonts w:cstheme="minorHAnsi"/>
                <w:szCs w:val="24"/>
              </w:rPr>
            </w:rPrChange>
          </w:rPr>
          <w:t xml:space="preserve">The first two, Tracked Patients and Flagged Patients, are links to their </w:t>
        </w:r>
      </w:ins>
      <w:ins w:id="3732" w:author="Alina Frey" w:date="2017-11-17T14:36:00Z">
        <w:r w:rsidR="00F24D97" w:rsidRPr="007F739A">
          <w:rPr>
            <w:rFonts w:cstheme="minorHAnsi"/>
            <w:color w:val="auto"/>
            <w:szCs w:val="24"/>
            <w:rPrChange w:id="3733" w:author="Alina Frey" w:date="2017-11-20T10:06:00Z">
              <w:rPr>
                <w:rFonts w:cstheme="minorHAnsi"/>
                <w:szCs w:val="24"/>
              </w:rPr>
            </w:rPrChange>
          </w:rPr>
          <w:t>corresponding</w:t>
        </w:r>
      </w:ins>
      <w:ins w:id="3734" w:author="Alina Frey" w:date="2017-11-10T11:21:00Z">
        <w:r w:rsidR="00211D32" w:rsidRPr="007F739A">
          <w:rPr>
            <w:rFonts w:cstheme="minorHAnsi"/>
            <w:color w:val="auto"/>
            <w:szCs w:val="24"/>
            <w:rPrChange w:id="3735" w:author="Alina Frey" w:date="2017-11-20T10:06:00Z">
              <w:rPr>
                <w:rFonts w:cstheme="minorHAnsi"/>
                <w:szCs w:val="24"/>
              </w:rPr>
            </w:rPrChange>
          </w:rPr>
          <w:t xml:space="preserve"> screens presented in sections below, </w:t>
        </w:r>
        <w:r w:rsidR="0019463F" w:rsidRPr="007F739A">
          <w:rPr>
            <w:rFonts w:cstheme="minorHAnsi"/>
            <w:color w:val="auto"/>
            <w:szCs w:val="24"/>
            <w:rPrChange w:id="3736" w:author="Alina Frey" w:date="2017-11-20T10:06:00Z">
              <w:rPr>
                <w:rFonts w:cstheme="minorHAnsi"/>
                <w:szCs w:val="24"/>
              </w:rPr>
            </w:rPrChange>
          </w:rPr>
          <w:t>which</w:t>
        </w:r>
        <w:r w:rsidR="00211D32" w:rsidRPr="007F739A">
          <w:rPr>
            <w:rFonts w:cstheme="minorHAnsi"/>
            <w:color w:val="auto"/>
            <w:szCs w:val="24"/>
            <w:rPrChange w:id="3737" w:author="Alina Frey" w:date="2017-11-20T10:06:00Z">
              <w:rPr>
                <w:rFonts w:cstheme="minorHAnsi"/>
                <w:szCs w:val="24"/>
              </w:rPr>
            </w:rPrChange>
          </w:rPr>
          <w:t xml:space="preserve"> can </w:t>
        </w:r>
        <w:r w:rsidR="0019463F" w:rsidRPr="007F739A">
          <w:rPr>
            <w:rFonts w:cstheme="minorHAnsi"/>
            <w:color w:val="auto"/>
            <w:szCs w:val="24"/>
            <w:rPrChange w:id="3738" w:author="Alina Frey" w:date="2017-11-20T10:06:00Z">
              <w:rPr>
                <w:rFonts w:cstheme="minorHAnsi"/>
                <w:szCs w:val="24"/>
              </w:rPr>
            </w:rPrChange>
          </w:rPr>
          <w:t xml:space="preserve">also </w:t>
        </w:r>
        <w:r w:rsidR="00211D32" w:rsidRPr="007F739A">
          <w:rPr>
            <w:rFonts w:cstheme="minorHAnsi"/>
            <w:color w:val="auto"/>
            <w:szCs w:val="24"/>
            <w:rPrChange w:id="3739" w:author="Alina Frey" w:date="2017-11-20T10:06:00Z">
              <w:rPr>
                <w:rFonts w:cstheme="minorHAnsi"/>
                <w:szCs w:val="24"/>
              </w:rPr>
            </w:rPrChange>
          </w:rPr>
          <w:t>be accessed from the left side pane.</w:t>
        </w:r>
      </w:ins>
    </w:p>
    <w:p w14:paraId="31876E11" w14:textId="665C3315" w:rsidR="006C0619" w:rsidRPr="007F739A" w:rsidRDefault="005F159C">
      <w:pPr>
        <w:numPr>
          <w:ilvl w:val="0"/>
          <w:numId w:val="43"/>
        </w:numPr>
        <w:spacing w:after="54" w:line="252" w:lineRule="auto"/>
        <w:rPr>
          <w:color w:val="auto"/>
          <w:rPrChange w:id="3740" w:author="Alina Frey" w:date="2017-11-20T10:06:00Z">
            <w:rPr/>
          </w:rPrChange>
        </w:rPr>
        <w:pPrChange w:id="3741" w:author="Alina Frey" w:date="2017-11-10T16:14:00Z">
          <w:pPr>
            <w:numPr>
              <w:numId w:val="1"/>
            </w:numPr>
            <w:spacing w:after="54" w:line="252" w:lineRule="auto"/>
            <w:ind w:left="602" w:hanging="242"/>
          </w:pPr>
        </w:pPrChange>
      </w:pPr>
      <w:r w:rsidRPr="007F739A">
        <w:rPr>
          <w:rFonts w:eastAsia="Times New Roman" w:cs="Times New Roman"/>
          <w:color w:val="auto"/>
          <w:rPrChange w:id="3742" w:author="Alina Frey" w:date="2017-11-20T10:06:00Z">
            <w:rPr>
              <w:rFonts w:eastAsia="Times New Roman" w:cs="Times New Roman"/>
            </w:rPr>
          </w:rPrChange>
        </w:rPr>
        <w:t>Pie charts display</w:t>
      </w:r>
      <w:ins w:id="3743" w:author="Alina Frey" w:date="2017-11-10T11:20:00Z">
        <w:r w:rsidR="00B24D21" w:rsidRPr="007F739A">
          <w:rPr>
            <w:rFonts w:eastAsia="Times New Roman" w:cs="Times New Roman"/>
            <w:color w:val="auto"/>
            <w:rPrChange w:id="3744" w:author="Alina Frey" w:date="2017-11-20T10:06:00Z">
              <w:rPr>
                <w:rFonts w:eastAsia="Times New Roman" w:cs="Times New Roman"/>
              </w:rPr>
            </w:rPrChange>
          </w:rPr>
          <w:t>ing</w:t>
        </w:r>
      </w:ins>
      <w:r w:rsidRPr="007F739A">
        <w:rPr>
          <w:rFonts w:eastAsia="Times New Roman" w:cs="Times New Roman"/>
          <w:color w:val="auto"/>
          <w:rPrChange w:id="3745" w:author="Alina Frey" w:date="2017-11-20T10:06:00Z">
            <w:rPr>
              <w:rFonts w:eastAsia="Times New Roman" w:cs="Times New Roman"/>
            </w:rPr>
          </w:rPrChange>
        </w:rPr>
        <w:t xml:space="preserve"> the number </w:t>
      </w:r>
      <w:ins w:id="3746" w:author="Alina Frey" w:date="2017-11-10T11:25:00Z">
        <w:r w:rsidR="00B06BDE" w:rsidRPr="007F739A">
          <w:rPr>
            <w:rFonts w:eastAsia="Times New Roman" w:cs="Times New Roman"/>
            <w:color w:val="auto"/>
            <w:rPrChange w:id="3747" w:author="Alina Frey" w:date="2017-11-20T10:06:00Z">
              <w:rPr>
                <w:rFonts w:eastAsia="Times New Roman" w:cs="Times New Roman"/>
              </w:rPr>
            </w:rPrChange>
          </w:rPr>
          <w:t xml:space="preserve">of patients grouped by different categories: </w:t>
        </w:r>
      </w:ins>
      <w:del w:id="3748" w:author="Alina Frey" w:date="2017-11-10T11:25:00Z">
        <w:r w:rsidRPr="007F739A" w:rsidDel="00B06BDE">
          <w:rPr>
            <w:rFonts w:eastAsia="Times New Roman" w:cs="Times New Roman"/>
            <w:color w:val="auto"/>
            <w:rPrChange w:id="3749" w:author="Alina Frey" w:date="2017-11-20T10:06:00Z">
              <w:rPr>
                <w:rFonts w:eastAsia="Times New Roman" w:cs="Times New Roman"/>
              </w:rPr>
            </w:rPrChange>
          </w:rPr>
          <w:delText>o</w:delText>
        </w:r>
      </w:del>
      <w:del w:id="3750" w:author="Alina Frey" w:date="2017-11-10T11:26:00Z">
        <w:r w:rsidRPr="007F739A" w:rsidDel="00B06BDE">
          <w:rPr>
            <w:rFonts w:eastAsia="Times New Roman" w:cs="Times New Roman"/>
            <w:color w:val="auto"/>
            <w:rPrChange w:id="3751" w:author="Alina Frey" w:date="2017-11-20T10:06:00Z">
              <w:rPr>
                <w:rFonts w:eastAsia="Times New Roman" w:cs="Times New Roman"/>
              </w:rPr>
            </w:rPrChange>
          </w:rPr>
          <w:delText xml:space="preserve">f </w:delText>
        </w:r>
      </w:del>
      <w:r w:rsidRPr="007F739A">
        <w:rPr>
          <w:rFonts w:eastAsia="Times New Roman" w:cs="Times New Roman"/>
          <w:color w:val="auto"/>
          <w:rPrChange w:id="3752" w:author="Alina Frey" w:date="2017-11-20T10:06:00Z">
            <w:rPr>
              <w:rFonts w:eastAsia="Times New Roman" w:cs="Times New Roman"/>
            </w:rPr>
          </w:rPrChange>
        </w:rPr>
        <w:t>Patient by Trimester, Text4Baby Enrollment, and Historical Outcomes.</w:t>
      </w:r>
    </w:p>
    <w:p w14:paraId="31876E12" w14:textId="77777777" w:rsidR="006C0619" w:rsidRPr="007F739A" w:rsidRDefault="005F159C">
      <w:pPr>
        <w:numPr>
          <w:ilvl w:val="0"/>
          <w:numId w:val="43"/>
        </w:numPr>
        <w:spacing w:after="51" w:line="252" w:lineRule="auto"/>
        <w:rPr>
          <w:color w:val="auto"/>
          <w:rPrChange w:id="3753" w:author="Alina Frey" w:date="2017-11-20T10:06:00Z">
            <w:rPr/>
          </w:rPrChange>
        </w:rPr>
        <w:pPrChange w:id="3754" w:author="Alina Frey" w:date="2017-11-10T16:14:00Z">
          <w:pPr>
            <w:numPr>
              <w:numId w:val="1"/>
            </w:numPr>
            <w:spacing w:after="51" w:line="252" w:lineRule="auto"/>
            <w:ind w:left="602" w:hanging="242"/>
          </w:pPr>
        </w:pPrChange>
      </w:pPr>
      <w:r w:rsidRPr="007F739A">
        <w:rPr>
          <w:rFonts w:eastAsia="Times New Roman" w:cs="Times New Roman"/>
          <w:color w:val="auto"/>
          <w:rPrChange w:id="3755" w:author="Alina Frey" w:date="2017-11-20T10:06:00Z">
            <w:rPr>
              <w:rFonts w:eastAsia="Times New Roman" w:cs="Times New Roman"/>
            </w:rPr>
          </w:rPrChange>
        </w:rPr>
        <w:t xml:space="preserve">Table for Items Due by Patient name and Due Date. </w:t>
      </w:r>
    </w:p>
    <w:p w14:paraId="31876E13" w14:textId="77777777" w:rsidR="006C0619" w:rsidRPr="007F739A" w:rsidRDefault="005F159C">
      <w:pPr>
        <w:numPr>
          <w:ilvl w:val="0"/>
          <w:numId w:val="43"/>
        </w:numPr>
        <w:spacing w:after="78" w:line="252" w:lineRule="auto"/>
        <w:rPr>
          <w:color w:val="auto"/>
          <w:rPrChange w:id="3756" w:author="Alina Frey" w:date="2017-11-20T10:06:00Z">
            <w:rPr/>
          </w:rPrChange>
        </w:rPr>
        <w:pPrChange w:id="3757" w:author="Alina Frey" w:date="2017-11-10T16:14:00Z">
          <w:pPr>
            <w:numPr>
              <w:numId w:val="1"/>
            </w:numPr>
            <w:spacing w:after="78" w:line="252" w:lineRule="auto"/>
            <w:ind w:left="602" w:hanging="242"/>
          </w:pPr>
        </w:pPrChange>
      </w:pPr>
      <w:r w:rsidRPr="007F739A">
        <w:rPr>
          <w:rFonts w:eastAsia="Times New Roman" w:cs="Times New Roman"/>
          <w:color w:val="auto"/>
          <w:rPrChange w:id="3758" w:author="Alina Frey" w:date="2017-11-20T10:06:00Z">
            <w:rPr>
              <w:rFonts w:eastAsia="Times New Roman" w:cs="Times New Roman"/>
            </w:rPr>
          </w:rPrChange>
        </w:rPr>
        <w:t>Bar charts for the number of Deliveries/Outcomes and Expected Deliveries.</w:t>
      </w:r>
    </w:p>
    <w:p w14:paraId="348504A2" w14:textId="5A53183A" w:rsidR="00605861" w:rsidRPr="00331C1F" w:rsidRDefault="005F159C">
      <w:pPr>
        <w:numPr>
          <w:ilvl w:val="0"/>
          <w:numId w:val="43"/>
        </w:numPr>
        <w:spacing w:after="78" w:line="252" w:lineRule="auto"/>
        <w:rPr>
          <w:ins w:id="3759" w:author="Alina Frey" w:date="2017-11-10T11:27:00Z"/>
          <w:rFonts w:cstheme="minorHAnsi"/>
          <w:szCs w:val="24"/>
        </w:rPr>
        <w:pPrChange w:id="3760" w:author="Alina Frey" w:date="2017-11-10T16:14:00Z">
          <w:pPr>
            <w:pStyle w:val="ListParagraph"/>
            <w:numPr>
              <w:numId w:val="32"/>
            </w:numPr>
            <w:spacing w:before="0" w:line="256" w:lineRule="auto"/>
            <w:ind w:hanging="360"/>
          </w:pPr>
        </w:pPrChange>
      </w:pPr>
      <w:del w:id="3761" w:author="Alina Frey" w:date="2017-11-10T16:07:00Z">
        <w:r w:rsidRPr="007F739A" w:rsidDel="00D048A6">
          <w:rPr>
            <w:noProof/>
            <w:color w:val="auto"/>
            <w:rPrChange w:id="3762" w:author="Alina Frey" w:date="2017-11-20T10:06:00Z">
              <w:rPr>
                <w:noProof/>
              </w:rPr>
            </w:rPrChange>
          </w:rPr>
          <w:drawing>
            <wp:inline distT="0" distB="0" distL="0" distR="0" wp14:anchorId="3187707A" wp14:editId="40D547B4">
              <wp:extent cx="5876925" cy="3267075"/>
              <wp:effectExtent l="19050" t="19050" r="28575" b="28575"/>
              <wp:docPr id="440" name="Picture 440"/>
              <wp:cNvGraphicFramePr/>
              <a:graphic xmlns:a="http://schemas.openxmlformats.org/drawingml/2006/main">
                <a:graphicData uri="http://schemas.openxmlformats.org/drawingml/2006/picture">
                  <pic:pic xmlns:pic="http://schemas.openxmlformats.org/drawingml/2006/picture">
                    <pic:nvPicPr>
                      <pic:cNvPr id="440" name="Picture 440"/>
                      <pic:cNvPicPr/>
                    </pic:nvPicPr>
                    <pic:blipFill>
                      <a:blip r:embed="rId41"/>
                      <a:stretch>
                        <a:fillRect/>
                      </a:stretch>
                    </pic:blipFill>
                    <pic:spPr>
                      <a:xfrm>
                        <a:off x="0" y="0"/>
                        <a:ext cx="5877636" cy="3267470"/>
                      </a:xfrm>
                      <a:prstGeom prst="rect">
                        <a:avLst/>
                      </a:prstGeom>
                      <a:ln>
                        <a:solidFill>
                          <a:schemeClr val="tx1"/>
                        </a:solidFill>
                      </a:ln>
                    </pic:spPr>
                  </pic:pic>
                </a:graphicData>
              </a:graphic>
            </wp:inline>
          </w:drawing>
        </w:r>
      </w:del>
      <w:ins w:id="3763" w:author="Alina Frey" w:date="2017-11-10T11:27:00Z">
        <w:r w:rsidR="00605861" w:rsidRPr="007F739A">
          <w:rPr>
            <w:rFonts w:cstheme="minorHAnsi"/>
            <w:color w:val="auto"/>
            <w:szCs w:val="24"/>
            <w:rPrChange w:id="3764" w:author="Alina Frey" w:date="2017-11-20T10:06:00Z">
              <w:rPr>
                <w:rFonts w:cstheme="minorHAnsi"/>
                <w:szCs w:val="24"/>
              </w:rPr>
            </w:rPrChange>
          </w:rPr>
          <w:t xml:space="preserve">Also, </w:t>
        </w:r>
      </w:ins>
      <w:ins w:id="3765" w:author="Alina Frey" w:date="2017-11-10T11:28:00Z">
        <w:r w:rsidR="00D97A27" w:rsidRPr="007F739A">
          <w:rPr>
            <w:rFonts w:cstheme="minorHAnsi"/>
            <w:color w:val="auto"/>
            <w:szCs w:val="24"/>
            <w:rPrChange w:id="3766" w:author="Alina Frey" w:date="2017-11-20T10:06:00Z">
              <w:rPr>
                <w:rFonts w:cstheme="minorHAnsi"/>
                <w:szCs w:val="24"/>
              </w:rPr>
            </w:rPrChange>
          </w:rPr>
          <w:t>t</w:t>
        </w:r>
      </w:ins>
      <w:ins w:id="3767" w:author="Alina Frey" w:date="2017-11-10T11:27:00Z">
        <w:r w:rsidR="00605861" w:rsidRPr="007F739A">
          <w:rPr>
            <w:rFonts w:cstheme="minorHAnsi"/>
            <w:color w:val="auto"/>
            <w:szCs w:val="24"/>
            <w:rPrChange w:id="3768" w:author="Alina Frey" w:date="2017-11-20T10:06:00Z">
              <w:rPr>
                <w:rFonts w:cstheme="minorHAnsi"/>
                <w:szCs w:val="24"/>
              </w:rPr>
            </w:rPrChange>
          </w:rPr>
          <w:t xml:space="preserve">he user </w:t>
        </w:r>
      </w:ins>
      <w:ins w:id="3769" w:author="Alina Frey" w:date="2017-11-10T11:28:00Z">
        <w:r w:rsidR="00D97A27" w:rsidRPr="007F739A">
          <w:rPr>
            <w:rFonts w:cstheme="minorHAnsi"/>
            <w:color w:val="auto"/>
            <w:szCs w:val="24"/>
            <w:rPrChange w:id="3770" w:author="Alina Frey" w:date="2017-11-20T10:06:00Z">
              <w:rPr>
                <w:rFonts w:cstheme="minorHAnsi"/>
                <w:szCs w:val="24"/>
              </w:rPr>
            </w:rPrChange>
          </w:rPr>
          <w:t>can</w:t>
        </w:r>
      </w:ins>
      <w:ins w:id="3771" w:author="Alina Frey" w:date="2017-11-10T11:27:00Z">
        <w:r w:rsidR="00605861" w:rsidRPr="007F739A">
          <w:rPr>
            <w:rFonts w:cstheme="minorHAnsi"/>
            <w:color w:val="auto"/>
            <w:szCs w:val="24"/>
            <w:rPrChange w:id="3772" w:author="Alina Frey" w:date="2017-11-20T10:06:00Z">
              <w:rPr>
                <w:rFonts w:cstheme="minorHAnsi"/>
                <w:szCs w:val="24"/>
              </w:rPr>
            </w:rPrChange>
          </w:rPr>
          <w:t xml:space="preserve"> </w:t>
        </w:r>
      </w:ins>
      <w:ins w:id="3773" w:author="Alina Frey" w:date="2017-11-10T11:29:00Z">
        <w:r w:rsidR="004B33B6" w:rsidRPr="007F739A">
          <w:rPr>
            <w:rFonts w:cstheme="minorHAnsi"/>
            <w:color w:val="auto"/>
            <w:szCs w:val="24"/>
            <w:rPrChange w:id="3774" w:author="Alina Frey" w:date="2017-11-20T10:06:00Z">
              <w:rPr>
                <w:rFonts w:cstheme="minorHAnsi"/>
                <w:szCs w:val="24"/>
              </w:rPr>
            </w:rPrChange>
          </w:rPr>
          <w:t>choose</w:t>
        </w:r>
      </w:ins>
      <w:ins w:id="3775" w:author="Alina Frey" w:date="2017-11-10T11:27:00Z">
        <w:r w:rsidR="00605861" w:rsidRPr="007F739A">
          <w:rPr>
            <w:rFonts w:cstheme="minorHAnsi"/>
            <w:color w:val="auto"/>
            <w:szCs w:val="24"/>
            <w:rPrChange w:id="3776" w:author="Alina Frey" w:date="2017-11-20T10:06:00Z">
              <w:rPr>
                <w:rFonts w:cstheme="minorHAnsi"/>
                <w:szCs w:val="24"/>
              </w:rPr>
            </w:rPrChange>
          </w:rPr>
          <w:t xml:space="preserve"> a date range for th</w:t>
        </w:r>
      </w:ins>
      <w:ins w:id="3777" w:author="Alina Frey" w:date="2017-11-10T11:29:00Z">
        <w:r w:rsidR="00BA57E9" w:rsidRPr="007F739A">
          <w:rPr>
            <w:rFonts w:cstheme="minorHAnsi"/>
            <w:color w:val="auto"/>
            <w:szCs w:val="24"/>
            <w:rPrChange w:id="3778" w:author="Alina Frey" w:date="2017-11-20T10:06:00Z">
              <w:rPr>
                <w:rFonts w:cstheme="minorHAnsi"/>
                <w:szCs w:val="24"/>
              </w:rPr>
            </w:rPrChange>
          </w:rPr>
          <w:t>is</w:t>
        </w:r>
      </w:ins>
      <w:ins w:id="3779" w:author="Alina Frey" w:date="2017-11-10T11:27:00Z">
        <w:r w:rsidR="00605861" w:rsidRPr="007F739A">
          <w:rPr>
            <w:rFonts w:cstheme="minorHAnsi"/>
            <w:color w:val="auto"/>
            <w:szCs w:val="24"/>
            <w:rPrChange w:id="3780" w:author="Alina Frey" w:date="2017-11-20T10:06:00Z">
              <w:rPr>
                <w:rFonts w:cstheme="minorHAnsi"/>
                <w:szCs w:val="24"/>
              </w:rPr>
            </w:rPrChange>
          </w:rPr>
          <w:t xml:space="preserve"> statistic</w:t>
        </w:r>
      </w:ins>
      <w:ins w:id="3781" w:author="Alina Frey" w:date="2017-11-10T11:29:00Z">
        <w:r w:rsidR="00BA57E9" w:rsidRPr="007F739A">
          <w:rPr>
            <w:rFonts w:cstheme="minorHAnsi"/>
            <w:color w:val="auto"/>
            <w:szCs w:val="24"/>
            <w:rPrChange w:id="3782" w:author="Alina Frey" w:date="2017-11-20T10:06:00Z">
              <w:rPr>
                <w:rFonts w:cstheme="minorHAnsi"/>
                <w:szCs w:val="24"/>
              </w:rPr>
            </w:rPrChange>
          </w:rPr>
          <w:t>al information</w:t>
        </w:r>
        <w:r w:rsidR="004B33B6" w:rsidRPr="007F739A">
          <w:rPr>
            <w:rFonts w:cstheme="minorHAnsi"/>
            <w:color w:val="auto"/>
            <w:szCs w:val="24"/>
            <w:rPrChange w:id="3783" w:author="Alina Frey" w:date="2017-11-20T10:06:00Z">
              <w:rPr>
                <w:rFonts w:cstheme="minorHAnsi"/>
                <w:szCs w:val="24"/>
              </w:rPr>
            </w:rPrChange>
          </w:rPr>
          <w:t xml:space="preserve">, by selecting the </w:t>
        </w:r>
        <w:r w:rsidR="004B33B6" w:rsidRPr="007F739A">
          <w:rPr>
            <w:rFonts w:cstheme="minorHAnsi"/>
            <w:b/>
            <w:color w:val="auto"/>
            <w:szCs w:val="24"/>
            <w:rPrChange w:id="3784" w:author="Alina Frey" w:date="2017-11-20T10:06:00Z">
              <w:rPr>
                <w:rFonts w:cstheme="minorHAnsi"/>
                <w:szCs w:val="24"/>
              </w:rPr>
            </w:rPrChange>
          </w:rPr>
          <w:t>All Dates</w:t>
        </w:r>
        <w:r w:rsidR="004B33B6" w:rsidRPr="007F739A">
          <w:rPr>
            <w:rFonts w:cstheme="minorHAnsi"/>
            <w:color w:val="auto"/>
            <w:szCs w:val="24"/>
            <w:rPrChange w:id="3785" w:author="Alina Frey" w:date="2017-11-20T10:06:00Z">
              <w:rPr>
                <w:rFonts w:cstheme="minorHAnsi"/>
                <w:szCs w:val="24"/>
              </w:rPr>
            </w:rPrChange>
          </w:rPr>
          <w:t xml:space="preserve"> button</w:t>
        </w:r>
      </w:ins>
      <w:ins w:id="3786" w:author="Alina Frey" w:date="2017-11-10T11:27:00Z">
        <w:r w:rsidR="00605861" w:rsidRPr="007F739A">
          <w:rPr>
            <w:rFonts w:cstheme="minorHAnsi"/>
            <w:color w:val="auto"/>
            <w:szCs w:val="24"/>
            <w:rPrChange w:id="3787" w:author="Alina Frey" w:date="2017-11-20T10:06:00Z">
              <w:rPr>
                <w:rFonts w:cstheme="minorHAnsi"/>
                <w:szCs w:val="24"/>
              </w:rPr>
            </w:rPrChange>
          </w:rPr>
          <w:t>:</w:t>
        </w:r>
      </w:ins>
    </w:p>
    <w:p w14:paraId="19C26A6F" w14:textId="1B5BC06F" w:rsidR="007A4797" w:rsidRPr="007F739A" w:rsidRDefault="00293B55">
      <w:pPr>
        <w:keepNext/>
        <w:spacing w:after="43" w:line="252" w:lineRule="auto"/>
        <w:ind w:hanging="14"/>
        <w:rPr>
          <w:ins w:id="3788" w:author="Alina Frey" w:date="2017-11-10T11:31:00Z"/>
          <w:color w:val="auto"/>
          <w:rPrChange w:id="3789" w:author="Alina Frey" w:date="2017-11-20T10:06:00Z">
            <w:rPr>
              <w:ins w:id="3790" w:author="Alina Frey" w:date="2017-11-10T11:31:00Z"/>
            </w:rPr>
          </w:rPrChange>
        </w:rPr>
        <w:pPrChange w:id="3791" w:author="Alina Frey" w:date="2017-11-10T14:16:00Z">
          <w:pPr/>
        </w:pPrChange>
      </w:pPr>
      <w:ins w:id="3792" w:author="Alina Frey" w:date="2017-11-10T11:30:00Z">
        <w:r w:rsidRPr="007F739A">
          <w:rPr>
            <w:noProof/>
            <w:color w:val="auto"/>
            <w:rPrChange w:id="3793" w:author="Alina Frey" w:date="2017-11-20T10:06:00Z">
              <w:rPr>
                <w:noProof/>
              </w:rPr>
            </w:rPrChange>
          </w:rPr>
          <w:lastRenderedPageBreak/>
          <w:drawing>
            <wp:inline distT="0" distB="0" distL="0" distR="0" wp14:anchorId="7F66EFFE" wp14:editId="405AC4FB">
              <wp:extent cx="3476625" cy="156415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479161" cy="1565294"/>
                      </a:xfrm>
                      <a:prstGeom prst="rect">
                        <a:avLst/>
                      </a:prstGeom>
                    </pic:spPr>
                  </pic:pic>
                </a:graphicData>
              </a:graphic>
            </wp:inline>
          </w:drawing>
        </w:r>
      </w:ins>
    </w:p>
    <w:p w14:paraId="764EDE92" w14:textId="03F2418B" w:rsidR="00605861" w:rsidRPr="00331C1F" w:rsidRDefault="007A4797">
      <w:pPr>
        <w:pStyle w:val="Caption"/>
        <w:rPr>
          <w:ins w:id="3794" w:author="Alina Frey" w:date="2017-11-08T16:09:00Z"/>
          <w:rFonts w:cstheme="minorHAnsi"/>
          <w:szCs w:val="24"/>
        </w:rPr>
        <w:pPrChange w:id="3795" w:author="Alina Frey" w:date="2017-11-10T14:16:00Z">
          <w:pPr>
            <w:spacing w:after="71"/>
            <w:ind w:left="12"/>
          </w:pPr>
        </w:pPrChange>
      </w:pPr>
      <w:bookmarkStart w:id="3796" w:name="_Toc498937389"/>
      <w:bookmarkStart w:id="3797" w:name="_Toc498942237"/>
      <w:bookmarkStart w:id="3798" w:name="_Toc498938904"/>
      <w:bookmarkStart w:id="3799" w:name="_Toc499024475"/>
      <w:ins w:id="3800" w:author="Alina Frey" w:date="2017-11-10T11:31:00Z">
        <w:r w:rsidRPr="00331C1F">
          <w:t xml:space="preserve">Figure </w:t>
        </w:r>
        <w:r w:rsidRPr="00331C1F">
          <w:fldChar w:fldCharType="begin"/>
        </w:r>
        <w:r w:rsidRPr="00331C1F">
          <w:instrText xml:space="preserve"> SEQ Figure \* ARABIC </w:instrText>
        </w:r>
      </w:ins>
      <w:r w:rsidRPr="00331C1F">
        <w:fldChar w:fldCharType="separate"/>
      </w:r>
      <w:ins w:id="3801" w:author="Alina Frey [2]" w:date="2017-11-21T10:58:00Z">
        <w:r w:rsidR="003B7B8C">
          <w:rPr>
            <w:noProof/>
          </w:rPr>
          <w:t>11</w:t>
        </w:r>
      </w:ins>
      <w:ins w:id="3802" w:author="Alina Frey" w:date="2017-11-10T11:31:00Z">
        <w:r w:rsidRPr="00331C1F">
          <w:fldChar w:fldCharType="end"/>
        </w:r>
        <w:r w:rsidRPr="00331C1F">
          <w:t>: Dashboard</w:t>
        </w:r>
      </w:ins>
      <w:ins w:id="3803" w:author="Alina Frey" w:date="2017-11-21T10:37:00Z">
        <w:r w:rsidR="006B1325">
          <w:t xml:space="preserve"> – </w:t>
        </w:r>
      </w:ins>
      <w:ins w:id="3804" w:author="Alina Frey" w:date="2017-11-10T11:31:00Z">
        <w:r w:rsidRPr="00331C1F">
          <w:t>Select Date Range</w:t>
        </w:r>
      </w:ins>
      <w:bookmarkEnd w:id="3796"/>
      <w:bookmarkEnd w:id="3797"/>
      <w:bookmarkEnd w:id="3798"/>
      <w:bookmarkEnd w:id="3799"/>
    </w:p>
    <w:p w14:paraId="31876E14" w14:textId="4B940311" w:rsidR="006C0619" w:rsidRPr="00331C1F" w:rsidDel="00293B55" w:rsidRDefault="006C0619">
      <w:pPr>
        <w:pStyle w:val="Caption"/>
        <w:rPr>
          <w:del w:id="3805" w:author="Alina Frey" w:date="2017-11-10T11:30:00Z"/>
        </w:rPr>
        <w:pPrChange w:id="3806" w:author="Alina Frey" w:date="2017-11-10T14:16:00Z">
          <w:pPr>
            <w:spacing w:after="71"/>
            <w:ind w:left="12"/>
          </w:pPr>
        </w:pPrChange>
      </w:pPr>
    </w:p>
    <w:p w14:paraId="31876E15" w14:textId="6E12B967" w:rsidR="006C0619" w:rsidRPr="007F739A" w:rsidDel="00895F1A" w:rsidRDefault="005F159C">
      <w:pPr>
        <w:spacing w:after="29" w:line="265" w:lineRule="auto"/>
        <w:ind w:left="-5" w:hanging="10"/>
        <w:rPr>
          <w:del w:id="3807" w:author="Alina Frey" w:date="2017-11-08T16:09:00Z"/>
          <w:color w:val="auto"/>
          <w:rPrChange w:id="3808" w:author="Alina Frey" w:date="2017-11-20T10:06:00Z">
            <w:rPr>
              <w:del w:id="3809" w:author="Alina Frey" w:date="2017-11-08T16:09:00Z"/>
            </w:rPr>
          </w:rPrChange>
        </w:rPr>
      </w:pPr>
      <w:del w:id="3810" w:author="Alina Frey" w:date="2017-11-08T16:09:00Z">
        <w:r w:rsidRPr="007F739A" w:rsidDel="00895F1A">
          <w:rPr>
            <w:rFonts w:eastAsia="Times New Roman" w:cs="Times New Roman"/>
            <w:b/>
            <w:color w:val="auto"/>
            <w:sz w:val="20"/>
            <w:rPrChange w:id="3811" w:author="Alina Frey" w:date="2017-11-20T10:06:00Z">
              <w:rPr>
                <w:rFonts w:eastAsia="Times New Roman" w:cs="Times New Roman"/>
                <w:b/>
                <w:sz w:val="20"/>
              </w:rPr>
            </w:rPrChange>
          </w:rPr>
          <w:delText>Figure 7: Dashboard Page</w:delText>
        </w:r>
      </w:del>
    </w:p>
    <w:p w14:paraId="31876E16" w14:textId="77777777" w:rsidR="006C0619" w:rsidRPr="007F739A" w:rsidRDefault="005F159C">
      <w:pPr>
        <w:pStyle w:val="Heading2"/>
        <w:pPrChange w:id="3812" w:author="Alina Frey" w:date="2017-11-20T10:18:00Z">
          <w:pPr>
            <w:pStyle w:val="Heading2"/>
            <w:ind w:left="-5"/>
          </w:pPr>
        </w:pPrChange>
      </w:pPr>
      <w:bookmarkStart w:id="3813" w:name="_Toc497914049"/>
      <w:bookmarkStart w:id="3814" w:name="_Ref498327830"/>
      <w:bookmarkStart w:id="3815" w:name="_Ref498327952"/>
      <w:bookmarkStart w:id="3816" w:name="_Ref498670717"/>
      <w:bookmarkStart w:id="3817" w:name="_Toc498937615"/>
      <w:bookmarkStart w:id="3818" w:name="_Toc498942463"/>
      <w:bookmarkStart w:id="3819" w:name="_Toc498939130"/>
      <w:bookmarkStart w:id="3820" w:name="_Toc499024398"/>
      <w:r w:rsidRPr="007F739A">
        <w:t>Tracked Patients</w:t>
      </w:r>
      <w:bookmarkEnd w:id="3813"/>
      <w:bookmarkEnd w:id="3814"/>
      <w:bookmarkEnd w:id="3815"/>
      <w:bookmarkEnd w:id="3816"/>
      <w:bookmarkEnd w:id="3817"/>
      <w:bookmarkEnd w:id="3818"/>
      <w:bookmarkEnd w:id="3819"/>
      <w:bookmarkEnd w:id="3820"/>
    </w:p>
    <w:p w14:paraId="64ABF556" w14:textId="61832DF5" w:rsidR="00D145A6" w:rsidRPr="007F739A" w:rsidRDefault="00D145A6" w:rsidP="00FA615B">
      <w:pPr>
        <w:spacing w:after="25" w:line="246" w:lineRule="auto"/>
        <w:ind w:left="-5" w:right="-10" w:hanging="10"/>
        <w:rPr>
          <w:ins w:id="3821" w:author="Alina Frey" w:date="2017-11-10T11:40:00Z"/>
          <w:rFonts w:cstheme="minorHAnsi"/>
          <w:color w:val="auto"/>
          <w:szCs w:val="24"/>
          <w:rPrChange w:id="3822" w:author="Alina Frey" w:date="2017-11-20T10:06:00Z">
            <w:rPr>
              <w:ins w:id="3823" w:author="Alina Frey" w:date="2017-11-10T11:40:00Z"/>
              <w:rFonts w:cstheme="minorHAnsi"/>
              <w:szCs w:val="24"/>
            </w:rPr>
          </w:rPrChange>
        </w:rPr>
      </w:pPr>
      <w:ins w:id="3824" w:author="Alina Frey" w:date="2017-11-10T11:35:00Z">
        <w:r w:rsidRPr="007F739A">
          <w:rPr>
            <w:rFonts w:cstheme="minorHAnsi"/>
            <w:color w:val="auto"/>
            <w:szCs w:val="24"/>
            <w:rPrChange w:id="3825" w:author="Alina Frey" w:date="2017-11-20T10:06:00Z">
              <w:rPr>
                <w:rFonts w:cstheme="minorHAnsi"/>
                <w:szCs w:val="24"/>
              </w:rPr>
            </w:rPrChange>
          </w:rPr>
          <w:t>To see all the patients that are tracked, click on the Tracked Patients tab on the left side pane</w:t>
        </w:r>
      </w:ins>
      <w:ins w:id="3826" w:author="Alina Frey" w:date="2017-11-10T11:39:00Z">
        <w:r w:rsidR="00A65CB9" w:rsidRPr="007F739A">
          <w:rPr>
            <w:rFonts w:cstheme="minorHAnsi"/>
            <w:color w:val="auto"/>
            <w:szCs w:val="24"/>
            <w:rPrChange w:id="3827" w:author="Alina Frey" w:date="2017-11-20T10:06:00Z">
              <w:rPr>
                <w:rFonts w:cstheme="minorHAnsi"/>
                <w:szCs w:val="24"/>
              </w:rPr>
            </w:rPrChange>
          </w:rPr>
          <w:t>.</w:t>
        </w:r>
      </w:ins>
    </w:p>
    <w:p w14:paraId="32B3913D" w14:textId="61F3140F" w:rsidR="000452A3" w:rsidRPr="007F739A" w:rsidDel="00702CF3" w:rsidRDefault="0075456E" w:rsidP="00FA615B">
      <w:pPr>
        <w:spacing w:after="25" w:line="246" w:lineRule="auto"/>
        <w:ind w:left="-5" w:right="-10" w:hanging="10"/>
        <w:rPr>
          <w:del w:id="3828" w:author="Alina Frey" w:date="2017-11-10T11:37:00Z"/>
          <w:rFonts w:eastAsia="Times New Roman" w:cs="Times New Roman"/>
          <w:color w:val="auto"/>
          <w:rPrChange w:id="3829" w:author="Alina Frey" w:date="2017-11-20T10:06:00Z">
            <w:rPr>
              <w:del w:id="3830" w:author="Alina Frey" w:date="2017-11-10T11:37:00Z"/>
              <w:rFonts w:eastAsia="Times New Roman" w:cs="Times New Roman"/>
            </w:rPr>
          </w:rPrChange>
        </w:rPr>
      </w:pPr>
      <w:ins w:id="3831" w:author="Alina Frey" w:date="2017-11-10T11:40:00Z">
        <w:r w:rsidRPr="007F739A">
          <w:rPr>
            <w:color w:val="auto"/>
            <w:rPrChange w:id="3832" w:author="Alina Frey" w:date="2017-11-20T10:06:00Z">
              <w:rPr/>
            </w:rPrChange>
          </w:rPr>
          <w:t xml:space="preserve">The user is directed to the Tracked Patients screen, which </w:t>
        </w:r>
      </w:ins>
      <w:del w:id="3833" w:author="Alina Frey" w:date="2017-11-10T11:40:00Z">
        <w:r w:rsidR="005F159C" w:rsidRPr="007F739A" w:rsidDel="0075456E">
          <w:rPr>
            <w:rFonts w:eastAsia="Times New Roman" w:cs="Times New Roman"/>
            <w:color w:val="auto"/>
            <w:rPrChange w:id="3834" w:author="Alina Frey" w:date="2017-11-20T10:06:00Z">
              <w:rPr>
                <w:rFonts w:eastAsia="Times New Roman" w:cs="Times New Roman"/>
              </w:rPr>
            </w:rPrChange>
          </w:rPr>
          <w:delText xml:space="preserve">The Tracked Patients screen </w:delText>
        </w:r>
      </w:del>
      <w:r w:rsidR="005F159C" w:rsidRPr="007F739A">
        <w:rPr>
          <w:rFonts w:eastAsia="Times New Roman" w:cs="Times New Roman"/>
          <w:color w:val="auto"/>
          <w:rPrChange w:id="3835" w:author="Alina Frey" w:date="2017-11-20T10:06:00Z">
            <w:rPr>
              <w:rFonts w:eastAsia="Times New Roman" w:cs="Times New Roman"/>
            </w:rPr>
          </w:rPrChange>
        </w:rPr>
        <w:t>displays an alphabetic list of the patients currently tracked using the MT application. For each patient the list includes</w:t>
      </w:r>
      <w:ins w:id="3836" w:author="Alina Frey" w:date="2017-11-10T12:43:00Z">
        <w:r w:rsidR="00680834" w:rsidRPr="007F739A">
          <w:rPr>
            <w:rFonts w:eastAsia="Times New Roman" w:cs="Times New Roman"/>
            <w:color w:val="auto"/>
            <w:rPrChange w:id="3837" w:author="Alina Frey" w:date="2017-11-20T10:06:00Z">
              <w:rPr>
                <w:rFonts w:eastAsia="Times New Roman" w:cs="Times New Roman"/>
              </w:rPr>
            </w:rPrChange>
          </w:rPr>
          <w:t>:</w:t>
        </w:r>
      </w:ins>
      <w:del w:id="3838" w:author="Alina Frey" w:date="2017-11-10T12:43:00Z">
        <w:r w:rsidR="005F159C" w:rsidRPr="007F739A" w:rsidDel="00680834">
          <w:rPr>
            <w:rFonts w:eastAsia="Times New Roman" w:cs="Times New Roman"/>
            <w:color w:val="auto"/>
            <w:rPrChange w:id="3839" w:author="Alina Frey" w:date="2017-11-20T10:06:00Z">
              <w:rPr>
                <w:rFonts w:eastAsia="Times New Roman" w:cs="Times New Roman"/>
              </w:rPr>
            </w:rPrChange>
          </w:rPr>
          <w:delText>;</w:delText>
        </w:r>
      </w:del>
      <w:r w:rsidR="005F159C" w:rsidRPr="007F739A">
        <w:rPr>
          <w:rFonts w:eastAsia="Times New Roman" w:cs="Times New Roman"/>
          <w:color w:val="auto"/>
          <w:rPrChange w:id="3840" w:author="Alina Frey" w:date="2017-11-20T10:06:00Z">
            <w:rPr>
              <w:rFonts w:eastAsia="Times New Roman" w:cs="Times New Roman"/>
            </w:rPr>
          </w:rPrChange>
        </w:rPr>
        <w:t xml:space="preserve"> Name, Last 4 (digits of social security numbers), Age, Phone number, Non-VA OB, L&amp;D facility, Pregnant status, Tri (Trimester), GA (Gestational Age), and EDD (Estimated Delivery Date). These fields cannot be edited from this page. Each column is sortable by clicking in the header of the column.</w:t>
      </w:r>
    </w:p>
    <w:p w14:paraId="45556B4D" w14:textId="77777777" w:rsidR="00702CF3" w:rsidRPr="007F739A" w:rsidRDefault="00702CF3" w:rsidP="00FA615B">
      <w:pPr>
        <w:rPr>
          <w:ins w:id="3841" w:author="Alina Frey" w:date="2017-11-14T14:09:00Z"/>
          <w:rFonts w:eastAsia="Times New Roman" w:cs="Times New Roman"/>
          <w:color w:val="auto"/>
          <w:rPrChange w:id="3842" w:author="Alina Frey" w:date="2017-11-20T10:06:00Z">
            <w:rPr>
              <w:ins w:id="3843" w:author="Alina Frey" w:date="2017-11-14T14:09:00Z"/>
              <w:rFonts w:eastAsia="Times New Roman" w:cs="Times New Roman"/>
            </w:rPr>
          </w:rPrChange>
        </w:rPr>
      </w:pPr>
    </w:p>
    <w:p w14:paraId="2DDAB2A8" w14:textId="33CA64A1" w:rsidR="0055344F" w:rsidRPr="00331C1F" w:rsidRDefault="00840972">
      <w:pPr>
        <w:keepNext/>
        <w:spacing w:after="43" w:line="252" w:lineRule="auto"/>
        <w:ind w:hanging="14"/>
        <w:rPr>
          <w:ins w:id="3844" w:author="Alina Frey" w:date="2017-11-14T14:09:00Z"/>
        </w:rPr>
        <w:pPrChange w:id="3845" w:author="Alina Frey" w:date="2017-11-14T14:09:00Z">
          <w:pPr>
            <w:pStyle w:val="Caption"/>
          </w:pPr>
        </w:pPrChange>
      </w:pPr>
      <w:ins w:id="3846" w:author="Alina Frey" w:date="2017-11-20T13:57:00Z">
        <w:r>
          <w:rPr>
            <w:noProof/>
          </w:rPr>
          <mc:AlternateContent>
            <mc:Choice Requires="wps">
              <w:drawing>
                <wp:anchor distT="0" distB="0" distL="114300" distR="114300" simplePos="0" relativeHeight="251594752" behindDoc="0" locked="0" layoutInCell="1" allowOverlap="1" wp14:anchorId="15A5FEB3" wp14:editId="251ADDD1">
                  <wp:simplePos x="0" y="0"/>
                  <wp:positionH relativeFrom="column">
                    <wp:posOffset>774700</wp:posOffset>
                  </wp:positionH>
                  <wp:positionV relativeFrom="paragraph">
                    <wp:posOffset>1504950</wp:posOffset>
                  </wp:positionV>
                  <wp:extent cx="306070" cy="202565"/>
                  <wp:effectExtent l="38100" t="19050" r="17780" b="45085"/>
                  <wp:wrapNone/>
                  <wp:docPr id="27382" name="Straight Arrow Connector 27382"/>
                  <wp:cNvGraphicFramePr/>
                  <a:graphic xmlns:a="http://schemas.openxmlformats.org/drawingml/2006/main">
                    <a:graphicData uri="http://schemas.microsoft.com/office/word/2010/wordprocessingShape">
                      <wps:wsp>
                        <wps:cNvCnPr/>
                        <wps:spPr>
                          <a:xfrm flipH="1">
                            <a:off x="0" y="0"/>
                            <a:ext cx="306070" cy="202565"/>
                          </a:xfrm>
                          <a:prstGeom prst="straightConnector1">
                            <a:avLst/>
                          </a:prstGeom>
                          <a:ln w="28575">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0235914" id="Straight Arrow Connector 27382" o:spid="_x0000_s1026" type="#_x0000_t32" style="position:absolute;margin-left:61pt;margin-top:118.5pt;width:24.1pt;height:15.95pt;flip:x;z-index:2515947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" strokecolor="red" strokeweight="2.25pt">
                  <v:stroke endarrow="block" joinstyle="miter"/>
                </v:shape>
              </w:pict>
            </mc:Fallback>
          </mc:AlternateContent>
        </w:r>
      </w:ins>
      <w:r w:rsidR="00DC518B" w:rsidRPr="007F739A">
        <w:rPr>
          <w:rStyle w:val="CommentReference"/>
          <w:color w:val="auto"/>
        </w:rPr>
        <w:commentReference w:id="3847"/>
      </w:r>
      <w:ins w:id="3848" w:author="Alina Frey" w:date="2017-11-20T13:57:00Z">
        <w:r>
          <w:rPr>
            <w:noProof/>
          </w:rPr>
          <w:drawing>
            <wp:inline distT="0" distB="0" distL="0" distR="0" wp14:anchorId="23AC760B" wp14:editId="323591E8">
              <wp:extent cx="5943600" cy="302958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029585"/>
                      </a:xfrm>
                      <a:prstGeom prst="rect">
                        <a:avLst/>
                      </a:prstGeom>
                    </pic:spPr>
                  </pic:pic>
                </a:graphicData>
              </a:graphic>
            </wp:inline>
          </w:drawing>
        </w:r>
      </w:ins>
    </w:p>
    <w:p w14:paraId="31876E18" w14:textId="029D7C7B" w:rsidR="006C0619" w:rsidRPr="007F739A" w:rsidRDefault="005F159C" w:rsidP="00971022">
      <w:pPr>
        <w:pStyle w:val="Caption"/>
        <w:rPr>
          <w:ins w:id="3849" w:author="Alina Frey" w:date="2017-11-10T11:41:00Z"/>
        </w:rPr>
      </w:pPr>
      <w:del w:id="3850" w:author="Alina Frey" w:date="2017-11-10T11:37:00Z">
        <w:r w:rsidRPr="005625E8" w:rsidDel="00BB597C">
          <w:rPr>
            <w:noProof/>
          </w:rPr>
          <w:drawing>
            <wp:inline distT="0" distB="0" distL="0" distR="0" wp14:anchorId="3187707C" wp14:editId="07767E94">
              <wp:extent cx="6096000" cy="2733294"/>
              <wp:effectExtent l="0" t="0" r="0" b="0"/>
              <wp:docPr id="460" name="Picture 460"/>
              <wp:cNvGraphicFramePr/>
              <a:graphic xmlns:a="http://schemas.openxmlformats.org/drawingml/2006/main">
                <a:graphicData uri="http://schemas.openxmlformats.org/drawingml/2006/picture">
                  <pic:pic xmlns:pic="http://schemas.openxmlformats.org/drawingml/2006/picture">
                    <pic:nvPicPr>
                      <pic:cNvPr id="460" name="Picture 460"/>
                      <pic:cNvPicPr/>
                    </pic:nvPicPr>
                    <pic:blipFill>
                      <a:blip r:embed="rId45"/>
                      <a:stretch>
                        <a:fillRect/>
                      </a:stretch>
                    </pic:blipFill>
                    <pic:spPr>
                      <a:xfrm>
                        <a:off x="0" y="0"/>
                        <a:ext cx="6096000" cy="2733294"/>
                      </a:xfrm>
                      <a:prstGeom prst="rect">
                        <a:avLst/>
                      </a:prstGeom>
                    </pic:spPr>
                  </pic:pic>
                </a:graphicData>
              </a:graphic>
            </wp:inline>
          </w:drawing>
        </w:r>
      </w:del>
      <w:bookmarkStart w:id="3851" w:name="_Toc498937390"/>
      <w:bookmarkStart w:id="3852" w:name="_Toc498942238"/>
      <w:bookmarkStart w:id="3853" w:name="_Toc498938905"/>
      <w:bookmarkStart w:id="3854" w:name="_Toc499024476"/>
      <w:ins w:id="3855" w:author="Alina Frey" w:date="2017-11-08T16:09:00Z">
        <w:r w:rsidR="0023723D" w:rsidRPr="007F739A">
          <w:t xml:space="preserve">Figure </w:t>
        </w:r>
        <w:r w:rsidR="0023723D" w:rsidRPr="00331C1F">
          <w:fldChar w:fldCharType="begin"/>
        </w:r>
        <w:r w:rsidR="0023723D" w:rsidRPr="007F739A">
          <w:instrText xml:space="preserve"> SEQ Figure \* ARABIC </w:instrText>
        </w:r>
      </w:ins>
      <w:r w:rsidR="0023723D" w:rsidRPr="00331C1F">
        <w:fldChar w:fldCharType="separate"/>
      </w:r>
      <w:ins w:id="3856" w:author="Alina Frey [2]" w:date="2017-11-21T10:58:00Z">
        <w:r w:rsidR="003B7B8C">
          <w:rPr>
            <w:noProof/>
          </w:rPr>
          <w:t>12</w:t>
        </w:r>
      </w:ins>
      <w:ins w:id="3857" w:author="Alina Frey" w:date="2017-11-08T16:09:00Z">
        <w:r w:rsidR="0023723D" w:rsidRPr="00331C1F">
          <w:fldChar w:fldCharType="end"/>
        </w:r>
        <w:r w:rsidR="0023723D" w:rsidRPr="007F739A">
          <w:t>: Tracked Patients</w:t>
        </w:r>
      </w:ins>
      <w:bookmarkEnd w:id="3851"/>
      <w:bookmarkEnd w:id="3852"/>
      <w:bookmarkEnd w:id="3853"/>
      <w:bookmarkEnd w:id="3854"/>
    </w:p>
    <w:p w14:paraId="0F8BE9DB" w14:textId="452383A8" w:rsidR="00747279" w:rsidRPr="007F739A" w:rsidRDefault="00747279" w:rsidP="00FA615B">
      <w:pPr>
        <w:spacing w:after="25" w:line="246" w:lineRule="auto"/>
        <w:ind w:left="-5" w:right="-10" w:hanging="10"/>
        <w:rPr>
          <w:ins w:id="3858" w:author="Alina Frey" w:date="2017-11-10T11:41:00Z"/>
          <w:rFonts w:eastAsia="Times New Roman" w:cs="Times New Roman"/>
          <w:color w:val="auto"/>
          <w:rPrChange w:id="3859" w:author="Alina Frey" w:date="2017-11-20T10:06:00Z">
            <w:rPr>
              <w:ins w:id="3860" w:author="Alina Frey" w:date="2017-11-10T11:41:00Z"/>
              <w:rFonts w:eastAsia="Times New Roman" w:cs="Times New Roman"/>
            </w:rPr>
          </w:rPrChange>
        </w:rPr>
      </w:pPr>
      <w:ins w:id="3861" w:author="Alina Frey" w:date="2017-11-10T11:41:00Z">
        <w:r w:rsidRPr="007F739A">
          <w:rPr>
            <w:rFonts w:cstheme="minorHAnsi"/>
            <w:color w:val="auto"/>
            <w:szCs w:val="24"/>
            <w:rPrChange w:id="3862" w:author="Alina Frey" w:date="2017-11-20T10:06:00Z">
              <w:rPr>
                <w:rFonts w:cstheme="minorHAnsi"/>
                <w:szCs w:val="24"/>
              </w:rPr>
            </w:rPrChange>
          </w:rPr>
          <w:t xml:space="preserve">The names of the patients are direct links to the Patient Details screen, as presented in section </w:t>
        </w:r>
      </w:ins>
      <w:ins w:id="3863" w:author="Alina Frey" w:date="2017-11-10T12:44:00Z">
        <w:r w:rsidR="005E6651" w:rsidRPr="00331C1F">
          <w:rPr>
            <w:rFonts w:cstheme="minorHAnsi"/>
            <w:color w:val="0070C0"/>
            <w:szCs w:val="24"/>
            <w:u w:val="single" w:color="0070C0"/>
          </w:rPr>
          <w:fldChar w:fldCharType="begin"/>
        </w:r>
        <w:r w:rsidR="005E6651" w:rsidRPr="009E5B97">
          <w:rPr>
            <w:rFonts w:cstheme="minorHAnsi"/>
            <w:color w:val="0070C0"/>
            <w:szCs w:val="24"/>
            <w:u w:val="single" w:color="0070C0"/>
          </w:rPr>
          <w:instrText xml:space="preserve"> REF _Ref498081181 \h </w:instrText>
        </w:r>
      </w:ins>
      <w:r w:rsidR="00FA615B" w:rsidRPr="009E5B97">
        <w:rPr>
          <w:rFonts w:cstheme="minorHAnsi"/>
          <w:color w:val="0070C0"/>
          <w:szCs w:val="24"/>
          <w:u w:val="single" w:color="0070C0"/>
        </w:rPr>
        <w:instrText xml:space="preserve"> \* MERGEFORMAT </w:instrText>
      </w:r>
      <w:r w:rsidR="005E6651" w:rsidRPr="00331C1F">
        <w:rPr>
          <w:rFonts w:cstheme="minorHAnsi"/>
          <w:color w:val="0070C0"/>
          <w:szCs w:val="24"/>
          <w:u w:val="single" w:color="0070C0"/>
        </w:rPr>
      </w:r>
      <w:r w:rsidR="005E6651" w:rsidRPr="00331C1F">
        <w:rPr>
          <w:rFonts w:cstheme="minorHAnsi"/>
          <w:color w:val="0070C0"/>
          <w:szCs w:val="24"/>
          <w:u w:val="single" w:color="0070C0"/>
        </w:rPr>
        <w:fldChar w:fldCharType="separate"/>
      </w:r>
      <w:ins w:id="3864" w:author="Alina Frey [2]" w:date="2017-11-21T10:58:00Z">
        <w:r w:rsidR="003B7B8C" w:rsidRPr="003B7B8C">
          <w:rPr>
            <w:color w:val="0070C0"/>
            <w:u w:val="single" w:color="0070C0"/>
            <w:rPrChange w:id="3865" w:author="Alina Frey [2]" w:date="2017-11-21T10:58:00Z">
              <w:rPr>
                <w:bdr w:val="single" w:sz="8" w:space="0" w:color="000000"/>
              </w:rPr>
            </w:rPrChange>
          </w:rPr>
          <w:t>MCC Dashboard Elements and Functionality – Patient</w:t>
        </w:r>
      </w:ins>
      <w:ins w:id="3866" w:author="Alina Frey" w:date="2017-11-10T12:44:00Z">
        <w:r w:rsidR="005E6651" w:rsidRPr="00331C1F">
          <w:rPr>
            <w:rFonts w:cstheme="minorHAnsi"/>
            <w:color w:val="0070C0"/>
            <w:szCs w:val="24"/>
            <w:u w:val="single" w:color="0070C0"/>
          </w:rPr>
          <w:fldChar w:fldCharType="end"/>
        </w:r>
        <w:r w:rsidR="005B662C" w:rsidRPr="007F739A">
          <w:rPr>
            <w:rFonts w:cstheme="minorHAnsi"/>
            <w:color w:val="auto"/>
            <w:szCs w:val="24"/>
            <w:rPrChange w:id="3867" w:author="Alina Frey" w:date="2017-11-20T10:06:00Z">
              <w:rPr>
                <w:rFonts w:cstheme="minorHAnsi"/>
                <w:szCs w:val="24"/>
              </w:rPr>
            </w:rPrChange>
          </w:rPr>
          <w:t>.</w:t>
        </w:r>
      </w:ins>
    </w:p>
    <w:p w14:paraId="20ECFAC3" w14:textId="4D3A811D" w:rsidR="00747279" w:rsidRPr="007F739A" w:rsidDel="00855B49" w:rsidRDefault="00747279">
      <w:pPr>
        <w:rPr>
          <w:del w:id="3868" w:author="Alina Frey" w:date="2017-11-10T12:47:00Z"/>
          <w:color w:val="auto"/>
          <w:rPrChange w:id="3869" w:author="Alina Frey" w:date="2017-11-20T10:06:00Z">
            <w:rPr>
              <w:del w:id="3870" w:author="Alina Frey" w:date="2017-11-10T12:47:00Z"/>
            </w:rPr>
          </w:rPrChange>
        </w:rPr>
        <w:pPrChange w:id="3871" w:author="Alina Frey" w:date="2017-11-10T14:16:00Z">
          <w:pPr>
            <w:spacing w:after="175"/>
            <w:ind w:right="-240"/>
          </w:pPr>
        </w:pPrChange>
      </w:pPr>
    </w:p>
    <w:p w14:paraId="31876E19" w14:textId="32FE83F8" w:rsidR="006C0619" w:rsidRPr="007F739A" w:rsidDel="0023723D" w:rsidRDefault="005F159C">
      <w:pPr>
        <w:spacing w:after="286" w:line="265" w:lineRule="auto"/>
        <w:ind w:left="-5" w:hanging="10"/>
        <w:rPr>
          <w:del w:id="3872" w:author="Alina Frey" w:date="2017-11-08T16:09:00Z"/>
          <w:color w:val="auto"/>
          <w:rPrChange w:id="3873" w:author="Alina Frey" w:date="2017-11-20T10:06:00Z">
            <w:rPr>
              <w:del w:id="3874" w:author="Alina Frey" w:date="2017-11-08T16:09:00Z"/>
            </w:rPr>
          </w:rPrChange>
        </w:rPr>
      </w:pPr>
      <w:del w:id="3875" w:author="Alina Frey" w:date="2017-11-08T16:09:00Z">
        <w:r w:rsidRPr="007F739A" w:rsidDel="0023723D">
          <w:rPr>
            <w:rFonts w:eastAsia="Times New Roman" w:cs="Times New Roman"/>
            <w:b/>
            <w:color w:val="auto"/>
            <w:sz w:val="20"/>
            <w:rPrChange w:id="3876" w:author="Alina Frey" w:date="2017-11-20T10:06:00Z">
              <w:rPr>
                <w:rFonts w:eastAsia="Times New Roman" w:cs="Times New Roman"/>
                <w:b/>
                <w:sz w:val="20"/>
              </w:rPr>
            </w:rPrChange>
          </w:rPr>
          <w:delText>Figure 8: Tracked Patients</w:delText>
        </w:r>
      </w:del>
    </w:p>
    <w:p w14:paraId="31876E1A" w14:textId="77777777" w:rsidR="006C0619" w:rsidRPr="007F739A" w:rsidRDefault="005F159C" w:rsidP="00FA615B">
      <w:pPr>
        <w:pStyle w:val="Heading3"/>
        <w:ind w:left="-5"/>
        <w:rPr>
          <w:color w:val="auto"/>
          <w:rPrChange w:id="3877" w:author="Alina Frey" w:date="2017-11-20T10:06:00Z">
            <w:rPr/>
          </w:rPrChange>
        </w:rPr>
      </w:pPr>
      <w:bookmarkStart w:id="3878" w:name="_Toc497914050"/>
      <w:bookmarkStart w:id="3879" w:name="_Toc498937616"/>
      <w:bookmarkStart w:id="3880" w:name="_Toc498942464"/>
      <w:bookmarkStart w:id="3881" w:name="_Toc498939131"/>
      <w:bookmarkStart w:id="3882" w:name="_Toc499024399"/>
      <w:r w:rsidRPr="007F739A">
        <w:rPr>
          <w:color w:val="auto"/>
          <w:rPrChange w:id="3883" w:author="Alina Frey" w:date="2017-11-20T10:06:00Z">
            <w:rPr/>
          </w:rPrChange>
        </w:rPr>
        <w:t>Trimester Filters</w:t>
      </w:r>
      <w:bookmarkEnd w:id="3878"/>
      <w:bookmarkEnd w:id="3879"/>
      <w:bookmarkEnd w:id="3880"/>
      <w:bookmarkEnd w:id="3881"/>
      <w:bookmarkEnd w:id="3882"/>
    </w:p>
    <w:p w14:paraId="31876E1B" w14:textId="0D8DB01C" w:rsidR="006C0619" w:rsidRPr="007F739A" w:rsidRDefault="005F159C" w:rsidP="00FA615B">
      <w:pPr>
        <w:spacing w:after="19" w:line="252" w:lineRule="auto"/>
        <w:ind w:left="-5" w:hanging="10"/>
        <w:rPr>
          <w:color w:val="auto"/>
          <w:rPrChange w:id="3884" w:author="Alina Frey" w:date="2017-11-20T10:06:00Z">
            <w:rPr/>
          </w:rPrChange>
        </w:rPr>
      </w:pPr>
      <w:r w:rsidRPr="007F739A">
        <w:rPr>
          <w:rFonts w:eastAsia="Times New Roman" w:cs="Times New Roman"/>
          <w:color w:val="auto"/>
          <w:rPrChange w:id="3885" w:author="Alina Frey" w:date="2017-11-20T10:06:00Z">
            <w:rPr>
              <w:rFonts w:eastAsia="Times New Roman" w:cs="Times New Roman"/>
            </w:rPr>
          </w:rPrChange>
        </w:rPr>
        <w:t xml:space="preserve">This list can be filtered based upon Trimester by clicking the </w:t>
      </w:r>
      <w:ins w:id="3886" w:author="Alina Frey" w:date="2017-11-10T12:50:00Z">
        <w:r w:rsidR="00422589" w:rsidRPr="007F739A">
          <w:rPr>
            <w:rFonts w:eastAsia="Times New Roman" w:cs="Times New Roman"/>
            <w:color w:val="auto"/>
            <w:rPrChange w:id="3887" w:author="Alina Frey" w:date="2017-11-20T10:06:00Z">
              <w:rPr>
                <w:rFonts w:eastAsia="Times New Roman" w:cs="Times New Roman"/>
              </w:rPr>
            </w:rPrChange>
          </w:rPr>
          <w:t>one of the buttons a</w:t>
        </w:r>
      </w:ins>
      <w:ins w:id="3888" w:author="Alina Frey" w:date="2017-11-10T12:51:00Z">
        <w:r w:rsidR="00422589" w:rsidRPr="007F739A">
          <w:rPr>
            <w:rFonts w:eastAsia="Times New Roman" w:cs="Times New Roman"/>
            <w:color w:val="auto"/>
            <w:rPrChange w:id="3889" w:author="Alina Frey" w:date="2017-11-20T10:06:00Z">
              <w:rPr>
                <w:rFonts w:eastAsia="Times New Roman" w:cs="Times New Roman"/>
              </w:rPr>
            </w:rPrChange>
          </w:rPr>
          <w:t xml:space="preserve">t the top of the table: </w:t>
        </w:r>
      </w:ins>
      <w:r w:rsidRPr="007F739A">
        <w:rPr>
          <w:rFonts w:eastAsia="Times New Roman" w:cs="Times New Roman"/>
          <w:color w:val="auto"/>
          <w:rPrChange w:id="3890" w:author="Alina Frey" w:date="2017-11-20T10:06:00Z">
            <w:rPr>
              <w:rFonts w:eastAsia="Times New Roman" w:cs="Times New Roman"/>
            </w:rPr>
          </w:rPrChange>
        </w:rPr>
        <w:t>1st, 2nd, 3rd, or All</w:t>
      </w:r>
      <w:del w:id="3891" w:author="Alina Frey" w:date="2017-11-10T12:51:00Z">
        <w:r w:rsidRPr="007F739A" w:rsidDel="00EC33FA">
          <w:rPr>
            <w:rFonts w:eastAsia="Times New Roman" w:cs="Times New Roman"/>
            <w:color w:val="auto"/>
            <w:rPrChange w:id="3892" w:author="Alina Frey" w:date="2017-11-20T10:06:00Z">
              <w:rPr>
                <w:rFonts w:eastAsia="Times New Roman" w:cs="Times New Roman"/>
              </w:rPr>
            </w:rPrChange>
          </w:rPr>
          <w:delText xml:space="preserve"> button</w:delText>
        </w:r>
      </w:del>
      <w:r w:rsidRPr="007F739A">
        <w:rPr>
          <w:rFonts w:eastAsia="Times New Roman" w:cs="Times New Roman"/>
          <w:color w:val="auto"/>
          <w:rPrChange w:id="3893" w:author="Alina Frey" w:date="2017-11-20T10:06:00Z">
            <w:rPr>
              <w:rFonts w:eastAsia="Times New Roman" w:cs="Times New Roman"/>
            </w:rPr>
          </w:rPrChange>
        </w:rPr>
        <w:t>.</w:t>
      </w:r>
    </w:p>
    <w:p w14:paraId="65D464D3" w14:textId="0F5967AF" w:rsidR="007C6483" w:rsidRPr="007F739A" w:rsidRDefault="005F159C">
      <w:pPr>
        <w:keepNext/>
        <w:spacing w:after="43" w:line="252" w:lineRule="auto"/>
        <w:ind w:hanging="14"/>
        <w:rPr>
          <w:ins w:id="3894" w:author="Alina Frey" w:date="2017-11-08T16:09:00Z"/>
          <w:color w:val="auto"/>
          <w:rPrChange w:id="3895" w:author="Alina Frey" w:date="2017-11-20T10:06:00Z">
            <w:rPr>
              <w:ins w:id="3896" w:author="Alina Frey" w:date="2017-11-08T16:09:00Z"/>
            </w:rPr>
          </w:rPrChange>
        </w:rPr>
        <w:pPrChange w:id="3897" w:author="Alina Frey" w:date="2017-11-10T14:16:00Z">
          <w:pPr>
            <w:spacing w:after="71"/>
          </w:pPr>
        </w:pPrChange>
      </w:pPr>
      <w:del w:id="3898" w:author="Alina Frey" w:date="2017-11-10T12:46:00Z">
        <w:r w:rsidRPr="007F739A" w:rsidDel="00470E7C">
          <w:rPr>
            <w:noProof/>
            <w:color w:val="auto"/>
            <w:rPrChange w:id="3899" w:author="Alina Frey" w:date="2017-11-20T10:06:00Z">
              <w:rPr>
                <w:noProof/>
              </w:rPr>
            </w:rPrChange>
          </w:rPr>
          <w:drawing>
            <wp:inline distT="0" distB="0" distL="0" distR="0" wp14:anchorId="3187707E" wp14:editId="5910A03A">
              <wp:extent cx="5852160" cy="1014984"/>
              <wp:effectExtent l="0" t="0" r="0" b="0"/>
              <wp:docPr id="33547" name="Picture 33547"/>
              <wp:cNvGraphicFramePr/>
              <a:graphic xmlns:a="http://schemas.openxmlformats.org/drawingml/2006/main">
                <a:graphicData uri="http://schemas.openxmlformats.org/drawingml/2006/picture">
                  <pic:pic xmlns:pic="http://schemas.openxmlformats.org/drawingml/2006/picture">
                    <pic:nvPicPr>
                      <pic:cNvPr id="33547" name="Picture 33547"/>
                      <pic:cNvPicPr/>
                    </pic:nvPicPr>
                    <pic:blipFill>
                      <a:blip r:embed="rId46"/>
                      <a:stretch>
                        <a:fillRect/>
                      </a:stretch>
                    </pic:blipFill>
                    <pic:spPr>
                      <a:xfrm>
                        <a:off x="0" y="0"/>
                        <a:ext cx="5852160" cy="1014984"/>
                      </a:xfrm>
                      <a:prstGeom prst="rect">
                        <a:avLst/>
                      </a:prstGeom>
                    </pic:spPr>
                  </pic:pic>
                </a:graphicData>
              </a:graphic>
            </wp:inline>
          </w:drawing>
        </w:r>
      </w:del>
      <w:ins w:id="3900" w:author="Alina Frey" w:date="2017-11-10T12:46:00Z">
        <w:r w:rsidR="00470E7C" w:rsidRPr="007F739A">
          <w:rPr>
            <w:noProof/>
            <w:color w:val="auto"/>
            <w:rPrChange w:id="3901" w:author="Alina Frey" w:date="2017-11-20T10:06:00Z">
              <w:rPr>
                <w:noProof/>
              </w:rPr>
            </w:rPrChange>
          </w:rPr>
          <w:drawing>
            <wp:inline distT="0" distB="0" distL="0" distR="0" wp14:anchorId="1F58EEC9" wp14:editId="31CD65CB">
              <wp:extent cx="2057400" cy="31432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057400" cy="314325"/>
                      </a:xfrm>
                      <a:prstGeom prst="rect">
                        <a:avLst/>
                      </a:prstGeom>
                    </pic:spPr>
                  </pic:pic>
                </a:graphicData>
              </a:graphic>
            </wp:inline>
          </w:drawing>
        </w:r>
      </w:ins>
    </w:p>
    <w:p w14:paraId="31876E1C" w14:textId="46A8C7AA" w:rsidR="006C0619" w:rsidRPr="00331C1F" w:rsidRDefault="007C6483">
      <w:pPr>
        <w:pStyle w:val="Caption"/>
        <w:pPrChange w:id="3902" w:author="Alina Frey" w:date="2017-11-10T14:16:00Z">
          <w:pPr>
            <w:spacing w:after="71"/>
          </w:pPr>
        </w:pPrChange>
      </w:pPr>
      <w:bookmarkStart w:id="3903" w:name="_Toc498937391"/>
      <w:bookmarkStart w:id="3904" w:name="_Toc498942239"/>
      <w:bookmarkStart w:id="3905" w:name="_Toc498938906"/>
      <w:bookmarkStart w:id="3906" w:name="_Toc499024477"/>
      <w:ins w:id="3907" w:author="Alina Frey" w:date="2017-11-08T16:09:00Z">
        <w:r w:rsidRPr="00331C1F">
          <w:t xml:space="preserve">Figure </w:t>
        </w:r>
        <w:r w:rsidRPr="00331C1F">
          <w:fldChar w:fldCharType="begin"/>
        </w:r>
        <w:r w:rsidRPr="00331C1F">
          <w:instrText xml:space="preserve"> SEQ Figure \* ARABIC </w:instrText>
        </w:r>
      </w:ins>
      <w:r w:rsidRPr="00331C1F">
        <w:fldChar w:fldCharType="separate"/>
      </w:r>
      <w:ins w:id="3908" w:author="Alina Frey [2]" w:date="2017-11-21T10:58:00Z">
        <w:r w:rsidR="003B7B8C">
          <w:rPr>
            <w:noProof/>
          </w:rPr>
          <w:t>13</w:t>
        </w:r>
      </w:ins>
      <w:ins w:id="3909" w:author="Alina Frey" w:date="2017-11-08T16:09:00Z">
        <w:r w:rsidRPr="00331C1F">
          <w:fldChar w:fldCharType="end"/>
        </w:r>
        <w:r w:rsidRPr="00331C1F">
          <w:t xml:space="preserve">: </w:t>
        </w:r>
      </w:ins>
      <w:ins w:id="3910" w:author="Alina Frey" w:date="2017-11-10T12:48:00Z">
        <w:r w:rsidR="00115B53" w:rsidRPr="00331C1F">
          <w:t>Tracked Patients</w:t>
        </w:r>
      </w:ins>
      <w:ins w:id="3911" w:author="Alina Frey" w:date="2017-11-21T10:37:00Z">
        <w:r w:rsidR="006B1325">
          <w:t xml:space="preserve"> – </w:t>
        </w:r>
      </w:ins>
      <w:ins w:id="3912" w:author="Alina Frey" w:date="2017-11-08T16:09:00Z">
        <w:r w:rsidRPr="00331C1F">
          <w:t>Filter Options</w:t>
        </w:r>
      </w:ins>
      <w:bookmarkEnd w:id="3903"/>
      <w:bookmarkEnd w:id="3904"/>
      <w:bookmarkEnd w:id="3905"/>
      <w:bookmarkEnd w:id="3906"/>
    </w:p>
    <w:p w14:paraId="31876E1D" w14:textId="1E8946BC" w:rsidR="006C0619" w:rsidRPr="007F739A" w:rsidDel="007C6483" w:rsidRDefault="005F159C">
      <w:pPr>
        <w:spacing w:after="29" w:line="265" w:lineRule="auto"/>
        <w:ind w:left="-5" w:hanging="10"/>
        <w:rPr>
          <w:del w:id="3913" w:author="Alina Frey" w:date="2017-11-08T16:09:00Z"/>
          <w:color w:val="auto"/>
          <w:rPrChange w:id="3914" w:author="Alina Frey" w:date="2017-11-20T10:06:00Z">
            <w:rPr>
              <w:del w:id="3915" w:author="Alina Frey" w:date="2017-11-08T16:09:00Z"/>
            </w:rPr>
          </w:rPrChange>
        </w:rPr>
      </w:pPr>
      <w:del w:id="3916" w:author="Alina Frey" w:date="2017-11-08T16:09:00Z">
        <w:r w:rsidRPr="007F739A" w:rsidDel="007C6483">
          <w:rPr>
            <w:rFonts w:eastAsia="Times New Roman" w:cs="Times New Roman"/>
            <w:b/>
            <w:color w:val="auto"/>
            <w:sz w:val="20"/>
            <w:rPrChange w:id="3917" w:author="Alina Frey" w:date="2017-11-20T10:06:00Z">
              <w:rPr>
                <w:rFonts w:eastAsia="Times New Roman" w:cs="Times New Roman"/>
                <w:b/>
                <w:sz w:val="20"/>
              </w:rPr>
            </w:rPrChange>
          </w:rPr>
          <w:delText>Figure 9: Filter Options</w:delText>
        </w:r>
      </w:del>
    </w:p>
    <w:p w14:paraId="31876E1E" w14:textId="77777777" w:rsidR="006C0619" w:rsidRPr="007F739A" w:rsidRDefault="005F159C">
      <w:pPr>
        <w:pStyle w:val="Heading2"/>
        <w:pPrChange w:id="3918" w:author="Alina Frey" w:date="2017-11-20T10:18:00Z">
          <w:pPr>
            <w:pStyle w:val="Heading2"/>
            <w:ind w:left="-5"/>
          </w:pPr>
        </w:pPrChange>
      </w:pPr>
      <w:bookmarkStart w:id="3919" w:name="_Toc497914051"/>
      <w:bookmarkStart w:id="3920" w:name="_Toc498937617"/>
      <w:bookmarkStart w:id="3921" w:name="_Toc498942465"/>
      <w:bookmarkStart w:id="3922" w:name="_Toc498939132"/>
      <w:bookmarkStart w:id="3923" w:name="_Toc499024400"/>
      <w:r w:rsidRPr="007F739A">
        <w:t>Flagged Patients</w:t>
      </w:r>
      <w:bookmarkEnd w:id="3919"/>
      <w:bookmarkEnd w:id="3920"/>
      <w:bookmarkEnd w:id="3921"/>
      <w:bookmarkEnd w:id="3922"/>
      <w:bookmarkEnd w:id="3923"/>
    </w:p>
    <w:p w14:paraId="18EBF3EF" w14:textId="77777777" w:rsidR="00675FB2" w:rsidRPr="007F739A" w:rsidRDefault="005F159C">
      <w:pPr>
        <w:spacing w:after="25" w:line="246" w:lineRule="auto"/>
        <w:ind w:left="-5" w:right="-10" w:hanging="10"/>
        <w:rPr>
          <w:ins w:id="3924" w:author="Alina Frey" w:date="2017-11-09T15:33:00Z"/>
          <w:rFonts w:eastAsia="Times New Roman" w:cs="Times New Roman"/>
          <w:color w:val="auto"/>
          <w:rPrChange w:id="3925" w:author="Alina Frey" w:date="2017-11-20T10:06:00Z">
            <w:rPr>
              <w:ins w:id="3926" w:author="Alina Frey" w:date="2017-11-09T15:33:00Z"/>
              <w:rFonts w:eastAsia="Times New Roman" w:cs="Times New Roman"/>
            </w:rPr>
          </w:rPrChange>
        </w:rPr>
        <w:pPrChange w:id="3927" w:author="Alina Frey" w:date="2017-11-10T14:16:00Z">
          <w:pPr>
            <w:spacing w:after="25" w:line="246" w:lineRule="auto"/>
            <w:ind w:left="-5" w:right="-10" w:hanging="10"/>
            <w:jc w:val="both"/>
          </w:pPr>
        </w:pPrChange>
      </w:pPr>
      <w:r w:rsidRPr="007F739A">
        <w:rPr>
          <w:rFonts w:eastAsia="Times New Roman" w:cs="Times New Roman"/>
          <w:color w:val="auto"/>
          <w:rPrChange w:id="3928" w:author="Alina Frey" w:date="2017-11-20T10:06:00Z">
            <w:rPr>
              <w:rFonts w:eastAsia="Times New Roman" w:cs="Times New Roman"/>
            </w:rPr>
          </w:rPrChange>
        </w:rPr>
        <w:t xml:space="preserve">In CPRS, a consult request for OB care, an addition of PREGNANT to the Problem List, or a positive lab test for pregnancy triggers that patient into the list of Flagged Patients. From this list, the user can track the patient in MT. </w:t>
      </w:r>
    </w:p>
    <w:p w14:paraId="31876E1F" w14:textId="24E197E1" w:rsidR="006C0619" w:rsidRPr="007F739A" w:rsidRDefault="00FB11D8">
      <w:pPr>
        <w:spacing w:after="25" w:line="246" w:lineRule="auto"/>
        <w:ind w:left="-5" w:right="-10" w:hanging="10"/>
        <w:rPr>
          <w:color w:val="auto"/>
          <w:rPrChange w:id="3929" w:author="Alina Frey" w:date="2017-11-20T10:06:00Z">
            <w:rPr/>
          </w:rPrChange>
        </w:rPr>
        <w:pPrChange w:id="3930" w:author="Alina Frey" w:date="2017-11-10T14:16:00Z">
          <w:pPr>
            <w:spacing w:after="25" w:line="246" w:lineRule="auto"/>
            <w:ind w:left="-5" w:right="-10" w:hanging="10"/>
            <w:jc w:val="both"/>
          </w:pPr>
        </w:pPrChange>
      </w:pPr>
      <w:ins w:id="3931" w:author="Alina Frey" w:date="2017-11-09T15:33:00Z">
        <w:r w:rsidRPr="007F739A">
          <w:rPr>
            <w:rFonts w:cstheme="minorHAnsi"/>
            <w:color w:val="auto"/>
            <w:szCs w:val="24"/>
            <w:rPrChange w:id="3932" w:author="Alina Frey" w:date="2017-11-20T10:06:00Z">
              <w:rPr>
                <w:rFonts w:cstheme="minorHAnsi"/>
                <w:szCs w:val="24"/>
              </w:rPr>
            </w:rPrChange>
          </w:rPr>
          <w:t xml:space="preserve">The Flagged Patients table includes Name, SSN, DOB, Flagged On date and time, Details and Action (Accept/ Reject). The Details column contains links to the </w:t>
        </w:r>
      </w:ins>
      <w:ins w:id="3933" w:author="Alina Frey" w:date="2017-11-17T14:36:00Z">
        <w:r w:rsidR="00F24D97" w:rsidRPr="007F739A">
          <w:rPr>
            <w:rFonts w:cstheme="minorHAnsi"/>
            <w:color w:val="auto"/>
            <w:szCs w:val="24"/>
            <w:rPrChange w:id="3934" w:author="Alina Frey" w:date="2017-11-20T10:06:00Z">
              <w:rPr>
                <w:rFonts w:cstheme="minorHAnsi"/>
                <w:szCs w:val="24"/>
              </w:rPr>
            </w:rPrChange>
          </w:rPr>
          <w:t>corresponding</w:t>
        </w:r>
      </w:ins>
      <w:ins w:id="3935" w:author="Alina Frey" w:date="2017-11-09T15:33:00Z">
        <w:r w:rsidRPr="007F739A">
          <w:rPr>
            <w:rFonts w:cstheme="minorHAnsi"/>
            <w:color w:val="auto"/>
            <w:szCs w:val="24"/>
            <w:rPrChange w:id="3936" w:author="Alina Frey" w:date="2017-11-20T10:06:00Z">
              <w:rPr>
                <w:rFonts w:cstheme="minorHAnsi"/>
                <w:szCs w:val="24"/>
              </w:rPr>
            </w:rPrChange>
          </w:rPr>
          <w:t xml:space="preserve"> Flagged Patient Details screen.</w:t>
        </w:r>
      </w:ins>
      <w:del w:id="3937" w:author="Alina Frey" w:date="2017-11-09T15:33:00Z">
        <w:r w:rsidR="005F159C" w:rsidRPr="007F739A" w:rsidDel="00FB11D8">
          <w:rPr>
            <w:rFonts w:eastAsia="Times New Roman" w:cs="Times New Roman"/>
            <w:color w:val="auto"/>
            <w:rPrChange w:id="3938" w:author="Alina Frey" w:date="2017-11-20T10:06:00Z">
              <w:rPr>
                <w:rFonts w:eastAsia="Times New Roman" w:cs="Times New Roman"/>
              </w:rPr>
            </w:rPrChange>
          </w:rPr>
          <w:delText>The list includes Name, SSN, DOB, Flagged On date and time, Details and Action (Accept/ Reject).</w:delText>
        </w:r>
      </w:del>
    </w:p>
    <w:p w14:paraId="48779BEF" w14:textId="77777777" w:rsidR="00CB0CF9" w:rsidRPr="007F739A" w:rsidRDefault="005F159C">
      <w:pPr>
        <w:keepNext/>
        <w:spacing w:after="43" w:line="252" w:lineRule="auto"/>
        <w:ind w:hanging="14"/>
        <w:rPr>
          <w:ins w:id="3939" w:author="Alina Frey" w:date="2017-11-08T16:10:00Z"/>
          <w:color w:val="auto"/>
          <w:rPrChange w:id="3940" w:author="Alina Frey" w:date="2017-11-20T10:06:00Z">
            <w:rPr>
              <w:ins w:id="3941" w:author="Alina Frey" w:date="2017-11-08T16:10:00Z"/>
            </w:rPr>
          </w:rPrChange>
        </w:rPr>
        <w:pPrChange w:id="3942" w:author="Alina Frey" w:date="2017-11-10T14:16:00Z">
          <w:pPr>
            <w:keepNext/>
            <w:spacing w:after="71"/>
            <w:ind w:right="-16"/>
          </w:pPr>
        </w:pPrChange>
      </w:pPr>
      <w:r w:rsidRPr="007F739A">
        <w:rPr>
          <w:noProof/>
          <w:color w:val="auto"/>
          <w:rPrChange w:id="3943" w:author="Alina Frey" w:date="2017-11-20T10:06:00Z">
            <w:rPr>
              <w:noProof/>
            </w:rPr>
          </w:rPrChange>
        </w:rPr>
        <w:drawing>
          <wp:inline distT="0" distB="0" distL="0" distR="0" wp14:anchorId="31877080" wp14:editId="31877081">
            <wp:extent cx="5953507" cy="3429000"/>
            <wp:effectExtent l="0" t="0" r="0" b="0"/>
            <wp:docPr id="478" name="Picture 478"/>
            <wp:cNvGraphicFramePr/>
            <a:graphic xmlns:a="http://schemas.openxmlformats.org/drawingml/2006/main">
              <a:graphicData uri="http://schemas.openxmlformats.org/drawingml/2006/picture">
                <pic:pic xmlns:pic="http://schemas.openxmlformats.org/drawingml/2006/picture">
                  <pic:nvPicPr>
                    <pic:cNvPr id="478" name="Picture 478"/>
                    <pic:cNvPicPr/>
                  </pic:nvPicPr>
                  <pic:blipFill>
                    <a:blip r:embed="rId48"/>
                    <a:stretch>
                      <a:fillRect/>
                    </a:stretch>
                  </pic:blipFill>
                  <pic:spPr>
                    <a:xfrm>
                      <a:off x="0" y="0"/>
                      <a:ext cx="5953507" cy="3429000"/>
                    </a:xfrm>
                    <a:prstGeom prst="rect">
                      <a:avLst/>
                    </a:prstGeom>
                  </pic:spPr>
                </pic:pic>
              </a:graphicData>
            </a:graphic>
          </wp:inline>
        </w:drawing>
      </w:r>
    </w:p>
    <w:p w14:paraId="31876E20" w14:textId="5692DA81" w:rsidR="006C0619" w:rsidRPr="00331C1F" w:rsidDel="00CF11FA" w:rsidRDefault="00CB0CF9">
      <w:pPr>
        <w:pStyle w:val="Caption"/>
        <w:rPr>
          <w:del w:id="3944" w:author="Alina Frey" w:date="2017-11-08T16:10:00Z"/>
        </w:rPr>
        <w:pPrChange w:id="3945" w:author="Alina Frey" w:date="2017-11-10T14:16:00Z">
          <w:pPr>
            <w:pStyle w:val="Heading3"/>
            <w:ind w:left="-5"/>
          </w:pPr>
        </w:pPrChange>
      </w:pPr>
      <w:bookmarkStart w:id="3946" w:name="_Toc498937392"/>
      <w:bookmarkStart w:id="3947" w:name="_Toc498942240"/>
      <w:bookmarkStart w:id="3948" w:name="_Toc498938907"/>
      <w:bookmarkStart w:id="3949" w:name="_Toc499024478"/>
      <w:ins w:id="3950" w:author="Alina Frey" w:date="2017-11-08T16:10:00Z">
        <w:r w:rsidRPr="005625E8">
          <w:rPr>
            <w:b w:val="0"/>
          </w:rPr>
          <w:t xml:space="preserve">Figure </w:t>
        </w:r>
        <w:r w:rsidRPr="00276216">
          <w:rPr>
            <w:iCs w:val="0"/>
          </w:rPr>
          <w:fldChar w:fldCharType="begin"/>
        </w:r>
        <w:r w:rsidRPr="007F739A">
          <w:rPr>
            <w:b w:val="0"/>
            <w:rPrChange w:id="3951" w:author="Alina Frey" w:date="2017-11-20T10:06:00Z">
              <w:rPr>
                <w:b w:val="0"/>
              </w:rPr>
            </w:rPrChange>
          </w:rPr>
          <w:instrText xml:space="preserve"> SEQ Figure \* ARABIC </w:instrText>
        </w:r>
      </w:ins>
      <w:r w:rsidRPr="00276216">
        <w:rPr>
          <w:iCs w:val="0"/>
        </w:rPr>
        <w:fldChar w:fldCharType="separate"/>
      </w:r>
      <w:ins w:id="3952" w:author="Alina Frey [2]" w:date="2017-11-21T10:58:00Z">
        <w:r w:rsidR="003B7B8C">
          <w:rPr>
            <w:b w:val="0"/>
            <w:noProof/>
          </w:rPr>
          <w:t>14</w:t>
        </w:r>
      </w:ins>
      <w:ins w:id="3953" w:author="Alina Frey" w:date="2017-11-08T16:10:00Z">
        <w:r w:rsidRPr="00276216">
          <w:rPr>
            <w:iCs w:val="0"/>
          </w:rPr>
          <w:fldChar w:fldCharType="end"/>
        </w:r>
        <w:r w:rsidRPr="005625E8">
          <w:rPr>
            <w:b w:val="0"/>
          </w:rPr>
          <w:t>: Flagged Patients</w:t>
        </w:r>
      </w:ins>
      <w:bookmarkEnd w:id="3946"/>
      <w:bookmarkEnd w:id="3947"/>
      <w:bookmarkEnd w:id="3948"/>
      <w:bookmarkEnd w:id="3949"/>
    </w:p>
    <w:p w14:paraId="17055DC4" w14:textId="77777777" w:rsidR="00CF11FA" w:rsidRPr="00331C1F" w:rsidRDefault="00CF11FA">
      <w:pPr>
        <w:pStyle w:val="Caption"/>
        <w:rPr>
          <w:ins w:id="3954" w:author="Alina Frey" w:date="2017-11-09T18:00:00Z"/>
        </w:rPr>
        <w:pPrChange w:id="3955" w:author="Alina Frey" w:date="2017-11-10T14:16:00Z">
          <w:pPr>
            <w:spacing w:after="71"/>
            <w:ind w:right="-16"/>
          </w:pPr>
        </w:pPrChange>
      </w:pPr>
    </w:p>
    <w:p w14:paraId="31876E21" w14:textId="46C0C17B" w:rsidR="006C0619" w:rsidRPr="00331C1F" w:rsidDel="00CB0CF9" w:rsidRDefault="005F159C">
      <w:pPr>
        <w:pStyle w:val="Caption"/>
        <w:rPr>
          <w:del w:id="3956" w:author="Alina Frey" w:date="2017-11-08T16:10:00Z"/>
        </w:rPr>
        <w:pPrChange w:id="3957" w:author="Alina Frey" w:date="2017-11-10T14:16:00Z">
          <w:pPr>
            <w:spacing w:after="29" w:line="265" w:lineRule="auto"/>
            <w:ind w:left="-5" w:hanging="10"/>
          </w:pPr>
        </w:pPrChange>
      </w:pPr>
      <w:del w:id="3958" w:author="Alina Frey" w:date="2017-11-08T16:10:00Z">
        <w:r w:rsidRPr="00331C1F" w:rsidDel="00CB0CF9">
          <w:rPr>
            <w:rFonts w:eastAsia="Times New Roman" w:cs="Times New Roman"/>
            <w:sz w:val="20"/>
          </w:rPr>
          <w:delText>Figure 10: Flagged Patients</w:delText>
        </w:r>
      </w:del>
    </w:p>
    <w:p w14:paraId="31876E22" w14:textId="77777777" w:rsidR="006C0619" w:rsidRPr="007F739A" w:rsidRDefault="005F159C" w:rsidP="00FA615B">
      <w:pPr>
        <w:pStyle w:val="Heading3"/>
        <w:ind w:left="-5"/>
        <w:rPr>
          <w:color w:val="auto"/>
          <w:rPrChange w:id="3959" w:author="Alina Frey" w:date="2017-11-20T10:06:00Z">
            <w:rPr/>
          </w:rPrChange>
        </w:rPr>
      </w:pPr>
      <w:bookmarkStart w:id="3960" w:name="_Toc497914052"/>
      <w:bookmarkStart w:id="3961" w:name="_Toc498937618"/>
      <w:bookmarkStart w:id="3962" w:name="_Toc498942466"/>
      <w:bookmarkStart w:id="3963" w:name="_Toc498939133"/>
      <w:bookmarkStart w:id="3964" w:name="_Toc499024401"/>
      <w:r w:rsidRPr="007F739A">
        <w:rPr>
          <w:color w:val="auto"/>
          <w:rPrChange w:id="3965" w:author="Alina Frey" w:date="2017-11-20T10:06:00Z">
            <w:rPr/>
          </w:rPrChange>
        </w:rPr>
        <w:t>Flagged Patient Details</w:t>
      </w:r>
      <w:bookmarkEnd w:id="3960"/>
      <w:bookmarkEnd w:id="3961"/>
      <w:bookmarkEnd w:id="3962"/>
      <w:bookmarkEnd w:id="3963"/>
      <w:bookmarkEnd w:id="3964"/>
    </w:p>
    <w:p w14:paraId="31876E23" w14:textId="5D1CC77D" w:rsidR="006C0619" w:rsidRPr="007F739A" w:rsidDel="00EA5421" w:rsidRDefault="005F159C">
      <w:pPr>
        <w:spacing w:after="19" w:line="252" w:lineRule="auto"/>
        <w:ind w:left="-5" w:hanging="10"/>
        <w:rPr>
          <w:del w:id="3966" w:author="Alina Frey" w:date="2017-11-10T12:54:00Z"/>
          <w:color w:val="auto"/>
          <w:rPrChange w:id="3967" w:author="Alina Frey" w:date="2017-11-20T10:06:00Z">
            <w:rPr>
              <w:del w:id="3968" w:author="Alina Frey" w:date="2017-11-10T12:54:00Z"/>
            </w:rPr>
          </w:rPrChange>
        </w:rPr>
      </w:pPr>
      <w:r w:rsidRPr="007F739A">
        <w:rPr>
          <w:rFonts w:eastAsia="Times New Roman" w:cs="Times New Roman"/>
          <w:color w:val="auto"/>
          <w:rPrChange w:id="3969" w:author="Alina Frey" w:date="2017-11-20T10:06:00Z">
            <w:rPr>
              <w:rFonts w:eastAsia="Times New Roman" w:cs="Times New Roman"/>
            </w:rPr>
          </w:rPrChange>
        </w:rPr>
        <w:t>By selecting the item in the Details column for the patient, the user will get the Flagged Patient Details page that displays the data used to determine flagging and a list of the patient</w:t>
      </w:r>
      <w:del w:id="3970" w:author="Alina Frey" w:date="2017-11-16T16:57:00Z">
        <w:r w:rsidRPr="007F739A" w:rsidDel="00FE25D6">
          <w:rPr>
            <w:rFonts w:eastAsia="Times New Roman" w:cs="Times New Roman"/>
            <w:color w:val="auto"/>
            <w:rPrChange w:id="3971" w:author="Alina Frey" w:date="2017-11-20T10:06:00Z">
              <w:rPr>
                <w:rFonts w:eastAsia="Times New Roman" w:cs="Times New Roman"/>
              </w:rPr>
            </w:rPrChange>
          </w:rPr>
          <w:delText>'</w:delText>
        </w:r>
      </w:del>
      <w:ins w:id="3972" w:author="Alina Frey" w:date="2017-11-16T16:57:00Z">
        <w:r w:rsidR="00FE25D6" w:rsidRPr="007F739A">
          <w:rPr>
            <w:rFonts w:eastAsia="Times New Roman" w:cs="Times New Roman"/>
            <w:color w:val="auto"/>
            <w:rPrChange w:id="3973" w:author="Alina Frey" w:date="2017-11-20T10:06:00Z">
              <w:rPr>
                <w:rFonts w:eastAsia="Times New Roman" w:cs="Times New Roman"/>
              </w:rPr>
            </w:rPrChange>
          </w:rPr>
          <w:t>’</w:t>
        </w:r>
      </w:ins>
      <w:r w:rsidRPr="007F739A">
        <w:rPr>
          <w:rFonts w:eastAsia="Times New Roman" w:cs="Times New Roman"/>
          <w:color w:val="auto"/>
          <w:rPrChange w:id="3974" w:author="Alina Frey" w:date="2017-11-20T10:06:00Z">
            <w:rPr>
              <w:rFonts w:eastAsia="Times New Roman" w:cs="Times New Roman"/>
            </w:rPr>
          </w:rPrChange>
        </w:rPr>
        <w:t xml:space="preserve">s most recent progress notes in CPRS. </w:t>
      </w:r>
    </w:p>
    <w:p w14:paraId="6AB5DE23" w14:textId="77777777" w:rsidR="00EA5421" w:rsidRPr="007F739A" w:rsidRDefault="00EA5421" w:rsidP="00FA615B">
      <w:pPr>
        <w:spacing w:after="19" w:line="252" w:lineRule="auto"/>
        <w:ind w:left="-5" w:hanging="10"/>
        <w:rPr>
          <w:ins w:id="3975" w:author="Alina Frey" w:date="2017-11-10T12:54:00Z"/>
          <w:color w:val="auto"/>
          <w:rPrChange w:id="3976" w:author="Alina Frey" w:date="2017-11-20T10:06:00Z">
            <w:rPr>
              <w:ins w:id="3977" w:author="Alina Frey" w:date="2017-11-10T12:54:00Z"/>
            </w:rPr>
          </w:rPrChange>
        </w:rPr>
      </w:pPr>
    </w:p>
    <w:p w14:paraId="776C9153" w14:textId="77777777" w:rsidR="0079572D" w:rsidRPr="007F739A" w:rsidRDefault="005F159C">
      <w:pPr>
        <w:keepNext/>
        <w:spacing w:after="43" w:line="252" w:lineRule="auto"/>
        <w:ind w:hanging="14"/>
        <w:rPr>
          <w:ins w:id="3978" w:author="Alina Frey" w:date="2017-11-08T16:10:00Z"/>
          <w:color w:val="auto"/>
          <w:rPrChange w:id="3979" w:author="Alina Frey" w:date="2017-11-20T10:06:00Z">
            <w:rPr>
              <w:ins w:id="3980" w:author="Alina Frey" w:date="2017-11-08T16:10:00Z"/>
            </w:rPr>
          </w:rPrChange>
        </w:rPr>
        <w:pPrChange w:id="3981" w:author="Alina Frey" w:date="2017-11-10T14:16:00Z">
          <w:pPr>
            <w:spacing w:after="45"/>
            <w:ind w:right="-376"/>
          </w:pPr>
        </w:pPrChange>
      </w:pPr>
      <w:r w:rsidRPr="007F739A">
        <w:rPr>
          <w:noProof/>
          <w:color w:val="auto"/>
          <w:rPrChange w:id="3982" w:author="Alina Frey" w:date="2017-11-20T10:06:00Z">
            <w:rPr>
              <w:noProof/>
            </w:rPr>
          </w:rPrChange>
        </w:rPr>
        <w:lastRenderedPageBreak/>
        <w:drawing>
          <wp:inline distT="0" distB="0" distL="0" distR="0" wp14:anchorId="31877082" wp14:editId="3FB6620F">
            <wp:extent cx="5962650" cy="4019550"/>
            <wp:effectExtent l="0" t="0" r="0" b="0"/>
            <wp:docPr id="492" name="Picture 492"/>
            <wp:cNvGraphicFramePr/>
            <a:graphic xmlns:a="http://schemas.openxmlformats.org/drawingml/2006/main">
              <a:graphicData uri="http://schemas.openxmlformats.org/drawingml/2006/picture">
                <pic:pic xmlns:pic="http://schemas.openxmlformats.org/drawingml/2006/picture">
                  <pic:nvPicPr>
                    <pic:cNvPr id="492" name="Picture 492"/>
                    <pic:cNvPicPr/>
                  </pic:nvPicPr>
                  <pic:blipFill>
                    <a:blip r:embed="rId49"/>
                    <a:stretch>
                      <a:fillRect/>
                    </a:stretch>
                  </pic:blipFill>
                  <pic:spPr>
                    <a:xfrm>
                      <a:off x="0" y="0"/>
                      <a:ext cx="5963020" cy="4019799"/>
                    </a:xfrm>
                    <a:prstGeom prst="rect">
                      <a:avLst/>
                    </a:prstGeom>
                  </pic:spPr>
                </pic:pic>
              </a:graphicData>
            </a:graphic>
          </wp:inline>
        </w:drawing>
      </w:r>
    </w:p>
    <w:p w14:paraId="31876E24" w14:textId="0F0E9AF9" w:rsidR="006C0619" w:rsidRPr="00331C1F" w:rsidRDefault="0079572D">
      <w:pPr>
        <w:pStyle w:val="Caption"/>
        <w:pPrChange w:id="3983" w:author="Alina Frey" w:date="2017-11-10T14:16:00Z">
          <w:pPr>
            <w:spacing w:after="45"/>
            <w:ind w:right="-376"/>
          </w:pPr>
        </w:pPrChange>
      </w:pPr>
      <w:bookmarkStart w:id="3984" w:name="_Toc498937393"/>
      <w:bookmarkStart w:id="3985" w:name="_Toc498942241"/>
      <w:bookmarkStart w:id="3986" w:name="_Toc498938908"/>
      <w:bookmarkStart w:id="3987" w:name="_Toc499024479"/>
      <w:ins w:id="3988" w:author="Alina Frey" w:date="2017-11-08T16:10:00Z">
        <w:r w:rsidRPr="00331C1F">
          <w:t xml:space="preserve">Figure </w:t>
        </w:r>
        <w:r w:rsidRPr="00331C1F">
          <w:fldChar w:fldCharType="begin"/>
        </w:r>
        <w:r w:rsidRPr="00331C1F">
          <w:instrText xml:space="preserve"> SEQ Figure \* ARABIC </w:instrText>
        </w:r>
      </w:ins>
      <w:r w:rsidRPr="00331C1F">
        <w:fldChar w:fldCharType="separate"/>
      </w:r>
      <w:ins w:id="3989" w:author="Alina Frey [2]" w:date="2017-11-21T10:58:00Z">
        <w:r w:rsidR="003B7B8C">
          <w:rPr>
            <w:noProof/>
          </w:rPr>
          <w:t>15</w:t>
        </w:r>
      </w:ins>
      <w:ins w:id="3990" w:author="Alina Frey" w:date="2017-11-08T16:10:00Z">
        <w:r w:rsidRPr="00331C1F">
          <w:fldChar w:fldCharType="end"/>
        </w:r>
        <w:r w:rsidRPr="00331C1F">
          <w:t>: Flagged Patient Details</w:t>
        </w:r>
      </w:ins>
      <w:bookmarkEnd w:id="3984"/>
      <w:bookmarkEnd w:id="3985"/>
      <w:bookmarkEnd w:id="3986"/>
      <w:bookmarkEnd w:id="3987"/>
    </w:p>
    <w:p w14:paraId="31876E25" w14:textId="706BAB47" w:rsidR="006C0619" w:rsidRPr="007F739A" w:rsidDel="0079572D" w:rsidRDefault="005F159C">
      <w:pPr>
        <w:spacing w:after="29" w:line="265" w:lineRule="auto"/>
        <w:ind w:left="-5" w:hanging="10"/>
        <w:rPr>
          <w:del w:id="3991" w:author="Alina Frey" w:date="2017-11-08T16:10:00Z"/>
          <w:color w:val="auto"/>
          <w:rPrChange w:id="3992" w:author="Alina Frey" w:date="2017-11-20T10:06:00Z">
            <w:rPr>
              <w:del w:id="3993" w:author="Alina Frey" w:date="2017-11-08T16:10:00Z"/>
            </w:rPr>
          </w:rPrChange>
        </w:rPr>
      </w:pPr>
      <w:del w:id="3994" w:author="Alina Frey" w:date="2017-11-08T16:10:00Z">
        <w:r w:rsidRPr="007F739A" w:rsidDel="0079572D">
          <w:rPr>
            <w:rFonts w:eastAsia="Times New Roman" w:cs="Times New Roman"/>
            <w:b/>
            <w:color w:val="auto"/>
            <w:sz w:val="20"/>
            <w:rPrChange w:id="3995" w:author="Alina Frey" w:date="2017-11-20T10:06:00Z">
              <w:rPr>
                <w:rFonts w:eastAsia="Times New Roman" w:cs="Times New Roman"/>
                <w:b/>
                <w:sz w:val="20"/>
              </w:rPr>
            </w:rPrChange>
          </w:rPr>
          <w:delText>Figure 11: Flagged Patient Details</w:delText>
        </w:r>
      </w:del>
    </w:p>
    <w:p w14:paraId="31876E26" w14:textId="77777777" w:rsidR="006C0619" w:rsidRPr="007F739A" w:rsidRDefault="005F159C" w:rsidP="00FA615B">
      <w:pPr>
        <w:pStyle w:val="Heading3"/>
        <w:ind w:left="-5"/>
        <w:rPr>
          <w:color w:val="auto"/>
          <w:rPrChange w:id="3996" w:author="Alina Frey" w:date="2017-11-20T10:06:00Z">
            <w:rPr/>
          </w:rPrChange>
        </w:rPr>
      </w:pPr>
      <w:bookmarkStart w:id="3997" w:name="_Toc497914053"/>
      <w:bookmarkStart w:id="3998" w:name="_Toc498937619"/>
      <w:bookmarkStart w:id="3999" w:name="_Toc498942467"/>
      <w:bookmarkStart w:id="4000" w:name="_Toc498939134"/>
      <w:bookmarkStart w:id="4001" w:name="_Toc499024402"/>
      <w:r w:rsidRPr="007F739A">
        <w:rPr>
          <w:color w:val="auto"/>
          <w:rPrChange w:id="4002" w:author="Alina Frey" w:date="2017-11-20T10:06:00Z">
            <w:rPr/>
          </w:rPrChange>
        </w:rPr>
        <w:t>Progress Notes</w:t>
      </w:r>
      <w:bookmarkEnd w:id="3997"/>
      <w:bookmarkEnd w:id="3998"/>
      <w:bookmarkEnd w:id="3999"/>
      <w:bookmarkEnd w:id="4000"/>
      <w:bookmarkEnd w:id="4001"/>
    </w:p>
    <w:p w14:paraId="31876E27" w14:textId="56E68A02" w:rsidR="006C0619" w:rsidRPr="007F739A" w:rsidRDefault="005F159C" w:rsidP="00FA615B">
      <w:pPr>
        <w:spacing w:after="255" w:line="252" w:lineRule="auto"/>
        <w:ind w:left="-5" w:hanging="10"/>
        <w:rPr>
          <w:color w:val="auto"/>
          <w:rPrChange w:id="4003" w:author="Alina Frey" w:date="2017-11-20T10:06:00Z">
            <w:rPr/>
          </w:rPrChange>
        </w:rPr>
      </w:pPr>
      <w:r w:rsidRPr="007F739A">
        <w:rPr>
          <w:rFonts w:eastAsia="Times New Roman" w:cs="Times New Roman"/>
          <w:color w:val="auto"/>
          <w:rPrChange w:id="4004" w:author="Alina Frey" w:date="2017-11-20T10:06:00Z">
            <w:rPr>
              <w:rFonts w:eastAsia="Times New Roman" w:cs="Times New Roman"/>
            </w:rPr>
          </w:rPrChange>
        </w:rPr>
        <w:t xml:space="preserve">By clicking the </w:t>
      </w:r>
      <w:r w:rsidRPr="007F739A">
        <w:rPr>
          <w:rFonts w:eastAsia="Times New Roman" w:cs="Times New Roman"/>
          <w:b/>
          <w:color w:val="auto"/>
          <w:rPrChange w:id="4005" w:author="Alina Frey" w:date="2017-11-20T10:06:00Z">
            <w:rPr>
              <w:rFonts w:eastAsia="Times New Roman" w:cs="Times New Roman"/>
              <w:b/>
            </w:rPr>
          </w:rPrChange>
        </w:rPr>
        <w:t>View</w:t>
      </w:r>
      <w:r w:rsidRPr="007F739A">
        <w:rPr>
          <w:rFonts w:eastAsia="Times New Roman" w:cs="Times New Roman"/>
          <w:color w:val="auto"/>
          <w:rPrChange w:id="4006" w:author="Alina Frey" w:date="2017-11-20T10:06:00Z">
            <w:rPr>
              <w:rFonts w:eastAsia="Times New Roman" w:cs="Times New Roman"/>
            </w:rPr>
          </w:rPrChange>
        </w:rPr>
        <w:t xml:space="preserve"> action, the progress note will </w:t>
      </w:r>
      <w:del w:id="4007" w:author="Alina Frey" w:date="2017-11-10T12:52:00Z">
        <w:r w:rsidRPr="007F739A" w:rsidDel="0060795F">
          <w:rPr>
            <w:rFonts w:eastAsia="Times New Roman" w:cs="Times New Roman"/>
            <w:color w:val="auto"/>
            <w:rPrChange w:id="4008" w:author="Alina Frey" w:date="2017-11-20T10:06:00Z">
              <w:rPr>
                <w:rFonts w:eastAsia="Times New Roman" w:cs="Times New Roman"/>
              </w:rPr>
            </w:rPrChange>
          </w:rPr>
          <w:delText>open</w:delText>
        </w:r>
      </w:del>
      <w:ins w:id="4009" w:author="Alina Frey" w:date="2017-11-10T12:52:00Z">
        <w:r w:rsidR="0060795F" w:rsidRPr="007F739A">
          <w:rPr>
            <w:rFonts w:eastAsia="Times New Roman" w:cs="Times New Roman"/>
            <w:color w:val="auto"/>
            <w:rPrChange w:id="4010" w:author="Alina Frey" w:date="2017-11-20T10:06:00Z">
              <w:rPr>
                <w:rFonts w:eastAsia="Times New Roman" w:cs="Times New Roman"/>
              </w:rPr>
            </w:rPrChange>
          </w:rPr>
          <w:t>open,</w:t>
        </w:r>
      </w:ins>
      <w:r w:rsidRPr="007F739A">
        <w:rPr>
          <w:rFonts w:eastAsia="Times New Roman" w:cs="Times New Roman"/>
          <w:color w:val="auto"/>
          <w:rPrChange w:id="4011" w:author="Alina Frey" w:date="2017-11-20T10:06:00Z">
            <w:rPr>
              <w:rFonts w:eastAsia="Times New Roman" w:cs="Times New Roman"/>
            </w:rPr>
          </w:rPrChange>
        </w:rPr>
        <w:t xml:space="preserve"> and the page will include options to Return to List, Return to Details, Accept, and Reject. </w:t>
      </w:r>
    </w:p>
    <w:p w14:paraId="31876E28" w14:textId="348D9081" w:rsidR="006C0619" w:rsidRPr="007F739A" w:rsidRDefault="005F159C" w:rsidP="00FA615B">
      <w:pPr>
        <w:spacing w:after="254" w:line="252" w:lineRule="auto"/>
        <w:ind w:left="-5" w:hanging="10"/>
        <w:rPr>
          <w:color w:val="auto"/>
          <w:rPrChange w:id="4012" w:author="Alina Frey" w:date="2017-11-20T10:06:00Z">
            <w:rPr/>
          </w:rPrChange>
        </w:rPr>
      </w:pPr>
      <w:r w:rsidRPr="007F739A">
        <w:rPr>
          <w:rFonts w:eastAsia="Times New Roman" w:cs="Times New Roman"/>
          <w:color w:val="auto"/>
          <w:rPrChange w:id="4013" w:author="Alina Frey" w:date="2017-11-20T10:06:00Z">
            <w:rPr>
              <w:rFonts w:eastAsia="Times New Roman" w:cs="Times New Roman"/>
            </w:rPr>
          </w:rPrChange>
        </w:rPr>
        <w:t>CNT— Clinical Note Templates have been created for users to document patient care in CPRS. The (5) five templates are OB HISTORY NOTE, OB H&amp;P CONSULT, OB FOLLOWUP NOTE, NURSE POSTPARTUM- Delivery, and NURSE POSTPARTUM- Maternal</w:t>
      </w:r>
      <w:del w:id="4014" w:author="Alina Frey" w:date="2017-11-20T14:00:00Z">
        <w:r w:rsidRPr="007F739A" w:rsidDel="00875748">
          <w:rPr>
            <w:rFonts w:eastAsia="Times New Roman" w:cs="Times New Roman"/>
            <w:color w:val="auto"/>
            <w:rPrChange w:id="4015" w:author="Alina Frey" w:date="2017-11-20T10:06:00Z">
              <w:rPr>
                <w:rFonts w:eastAsia="Times New Roman" w:cs="Times New Roman"/>
              </w:rPr>
            </w:rPrChange>
          </w:rPr>
          <w:delText xml:space="preserve"> (See Chapter 4)</w:delText>
        </w:r>
      </w:del>
      <w:r w:rsidRPr="007F739A">
        <w:rPr>
          <w:rFonts w:eastAsia="Times New Roman" w:cs="Times New Roman"/>
          <w:color w:val="auto"/>
          <w:rPrChange w:id="4016" w:author="Alina Frey" w:date="2017-11-20T10:06:00Z">
            <w:rPr>
              <w:rFonts w:eastAsia="Times New Roman" w:cs="Times New Roman"/>
            </w:rPr>
          </w:rPrChange>
        </w:rPr>
        <w:t xml:space="preserve">. These notes will be visible in MT. </w:t>
      </w:r>
    </w:p>
    <w:p w14:paraId="31876E29" w14:textId="77777777" w:rsidR="006C0619" w:rsidRPr="007F739A" w:rsidRDefault="005F159C" w:rsidP="00FA615B">
      <w:pPr>
        <w:spacing w:after="51" w:line="252" w:lineRule="auto"/>
        <w:ind w:left="-5" w:hanging="10"/>
        <w:rPr>
          <w:color w:val="auto"/>
          <w:rPrChange w:id="4017" w:author="Alina Frey" w:date="2017-11-20T10:06:00Z">
            <w:rPr/>
          </w:rPrChange>
        </w:rPr>
      </w:pPr>
      <w:r w:rsidRPr="007F739A">
        <w:rPr>
          <w:rFonts w:eastAsia="Times New Roman" w:cs="Times New Roman"/>
          <w:color w:val="auto"/>
          <w:rPrChange w:id="4018" w:author="Alina Frey" w:date="2017-11-20T10:06:00Z">
            <w:rPr>
              <w:rFonts w:eastAsia="Times New Roman" w:cs="Times New Roman"/>
            </w:rPr>
          </w:rPrChange>
        </w:rPr>
        <w:t>Another note type in CPRS is the MD POSTPARTUM FOLLOWUP. This will also be visible in MT, but it is not a CNT.</w:t>
      </w:r>
    </w:p>
    <w:p w14:paraId="31876E2A" w14:textId="77777777" w:rsidR="006C0619" w:rsidRPr="007F739A" w:rsidRDefault="005F159C">
      <w:pPr>
        <w:keepNext/>
        <w:spacing w:after="43" w:line="252" w:lineRule="auto"/>
        <w:ind w:hanging="14"/>
        <w:rPr>
          <w:color w:val="auto"/>
          <w:rPrChange w:id="4019" w:author="Alina Frey" w:date="2017-11-20T10:06:00Z">
            <w:rPr/>
          </w:rPrChange>
        </w:rPr>
        <w:pPrChange w:id="4020" w:author="Alina Frey" w:date="2017-11-10T14:16:00Z">
          <w:pPr>
            <w:spacing w:after="65"/>
            <w:ind w:left="37" w:right="-667"/>
          </w:pPr>
        </w:pPrChange>
      </w:pPr>
      <w:r w:rsidRPr="007F739A">
        <w:rPr>
          <w:noProof/>
          <w:color w:val="auto"/>
          <w:rPrChange w:id="4021" w:author="Alina Frey" w:date="2017-11-20T10:06:00Z">
            <w:rPr>
              <w:noProof/>
            </w:rPr>
          </w:rPrChange>
        </w:rPr>
        <w:lastRenderedPageBreak/>
        <w:drawing>
          <wp:inline distT="0" distB="0" distL="0" distR="0" wp14:anchorId="31877084" wp14:editId="2D5E2E60">
            <wp:extent cx="5943600" cy="3838575"/>
            <wp:effectExtent l="0" t="0" r="0" b="9525"/>
            <wp:docPr id="510" name="Picture 510"/>
            <wp:cNvGraphicFramePr/>
            <a:graphic xmlns:a="http://schemas.openxmlformats.org/drawingml/2006/main">
              <a:graphicData uri="http://schemas.openxmlformats.org/drawingml/2006/picture">
                <pic:pic xmlns:pic="http://schemas.openxmlformats.org/drawingml/2006/picture">
                  <pic:nvPicPr>
                    <pic:cNvPr id="510" name="Picture 510"/>
                    <pic:cNvPicPr/>
                  </pic:nvPicPr>
                  <pic:blipFill>
                    <a:blip r:embed="rId50"/>
                    <a:stretch>
                      <a:fillRect/>
                    </a:stretch>
                  </pic:blipFill>
                  <pic:spPr>
                    <a:xfrm>
                      <a:off x="0" y="0"/>
                      <a:ext cx="5943600" cy="3838575"/>
                    </a:xfrm>
                    <a:prstGeom prst="rect">
                      <a:avLst/>
                    </a:prstGeom>
                  </pic:spPr>
                </pic:pic>
              </a:graphicData>
            </a:graphic>
          </wp:inline>
        </w:drawing>
      </w:r>
    </w:p>
    <w:p w14:paraId="31876E2B" w14:textId="3B7E1C04" w:rsidR="006C0619" w:rsidRPr="00331C1F" w:rsidRDefault="005F159C">
      <w:pPr>
        <w:pStyle w:val="Caption"/>
        <w:pPrChange w:id="4022" w:author="Alina Frey" w:date="2017-11-10T14:16:00Z">
          <w:pPr>
            <w:spacing w:after="29" w:line="265" w:lineRule="auto"/>
            <w:ind w:left="-5" w:hanging="10"/>
          </w:pPr>
        </w:pPrChange>
      </w:pPr>
      <w:del w:id="4023" w:author="Alina Frey" w:date="2017-11-08T16:10:00Z">
        <w:r w:rsidRPr="00331C1F" w:rsidDel="000E7395">
          <w:rPr>
            <w:rFonts w:eastAsia="Times New Roman" w:cs="Times New Roman"/>
            <w:sz w:val="20"/>
          </w:rPr>
          <w:delText>Figure 12: Progress Note View</w:delText>
        </w:r>
      </w:del>
      <w:bookmarkStart w:id="4024" w:name="_Toc498937394"/>
      <w:bookmarkStart w:id="4025" w:name="_Toc498942242"/>
      <w:bookmarkStart w:id="4026" w:name="_Toc498938909"/>
      <w:bookmarkStart w:id="4027" w:name="_Toc499024480"/>
      <w:ins w:id="4028" w:author="Alina Frey" w:date="2017-11-08T16:10:00Z">
        <w:r w:rsidR="000E7395" w:rsidRPr="00331C1F">
          <w:t xml:space="preserve">Figure </w:t>
        </w:r>
        <w:r w:rsidR="000E7395" w:rsidRPr="00331C1F">
          <w:fldChar w:fldCharType="begin"/>
        </w:r>
        <w:r w:rsidR="000E7395" w:rsidRPr="00331C1F">
          <w:instrText xml:space="preserve"> SEQ Figure \* ARABIC </w:instrText>
        </w:r>
      </w:ins>
      <w:r w:rsidR="000E7395" w:rsidRPr="00331C1F">
        <w:fldChar w:fldCharType="separate"/>
      </w:r>
      <w:ins w:id="4029" w:author="Alina Frey [2]" w:date="2017-11-21T10:58:00Z">
        <w:r w:rsidR="003B7B8C">
          <w:rPr>
            <w:noProof/>
          </w:rPr>
          <w:t>16</w:t>
        </w:r>
      </w:ins>
      <w:ins w:id="4030" w:author="Alina Frey" w:date="2017-11-08T16:10:00Z">
        <w:r w:rsidR="000E7395" w:rsidRPr="00331C1F">
          <w:fldChar w:fldCharType="end"/>
        </w:r>
        <w:r w:rsidR="000E7395" w:rsidRPr="00331C1F">
          <w:t>: Progress Note View</w:t>
        </w:r>
      </w:ins>
      <w:bookmarkEnd w:id="4024"/>
      <w:bookmarkEnd w:id="4025"/>
      <w:bookmarkEnd w:id="4026"/>
      <w:bookmarkEnd w:id="4027"/>
    </w:p>
    <w:p w14:paraId="31876E2C" w14:textId="77777777" w:rsidR="006C0619" w:rsidRPr="007F739A" w:rsidRDefault="005F159C" w:rsidP="00FA615B">
      <w:pPr>
        <w:pStyle w:val="Heading3"/>
        <w:ind w:left="-5"/>
        <w:rPr>
          <w:color w:val="auto"/>
          <w:rPrChange w:id="4031" w:author="Alina Frey" w:date="2017-11-20T10:06:00Z">
            <w:rPr/>
          </w:rPrChange>
        </w:rPr>
      </w:pPr>
      <w:bookmarkStart w:id="4032" w:name="_Toc497914054"/>
      <w:bookmarkStart w:id="4033" w:name="_Toc498937620"/>
      <w:bookmarkStart w:id="4034" w:name="_Toc498942468"/>
      <w:bookmarkStart w:id="4035" w:name="_Toc498939135"/>
      <w:bookmarkStart w:id="4036" w:name="_Toc499024403"/>
      <w:r w:rsidRPr="007F739A">
        <w:rPr>
          <w:color w:val="auto"/>
          <w:rPrChange w:id="4037" w:author="Alina Frey" w:date="2017-11-20T10:06:00Z">
            <w:rPr/>
          </w:rPrChange>
        </w:rPr>
        <w:t>Accept/Reject</w:t>
      </w:r>
      <w:bookmarkEnd w:id="4032"/>
      <w:bookmarkEnd w:id="4033"/>
      <w:bookmarkEnd w:id="4034"/>
      <w:bookmarkEnd w:id="4035"/>
      <w:bookmarkEnd w:id="4036"/>
    </w:p>
    <w:p w14:paraId="31876E2D" w14:textId="77777777" w:rsidR="006C0619" w:rsidRPr="007F739A" w:rsidRDefault="005F159C" w:rsidP="00FA615B">
      <w:pPr>
        <w:spacing w:after="45" w:line="252" w:lineRule="auto"/>
        <w:ind w:left="-5" w:hanging="10"/>
        <w:rPr>
          <w:color w:val="auto"/>
          <w:rPrChange w:id="4038" w:author="Alina Frey" w:date="2017-11-20T10:06:00Z">
            <w:rPr/>
          </w:rPrChange>
        </w:rPr>
      </w:pPr>
      <w:r w:rsidRPr="007F739A">
        <w:rPr>
          <w:rFonts w:eastAsia="Times New Roman" w:cs="Times New Roman"/>
          <w:color w:val="auto"/>
          <w:rPrChange w:id="4039" w:author="Alina Frey" w:date="2017-11-20T10:06:00Z">
            <w:rPr>
              <w:rFonts w:eastAsia="Times New Roman" w:cs="Times New Roman"/>
            </w:rPr>
          </w:rPrChange>
        </w:rPr>
        <w:t>To accept or reject a patient for tracking in MT, the user may make the selection on either the Flagged Patient List page in the Action column, or the Progress Note page, by choosing from the appropriate command.</w:t>
      </w:r>
    </w:p>
    <w:p w14:paraId="6E9B1461" w14:textId="29710A82" w:rsidR="00322573" w:rsidRPr="007F739A" w:rsidRDefault="005F159C">
      <w:pPr>
        <w:keepNext/>
        <w:spacing w:after="43" w:line="252" w:lineRule="auto"/>
        <w:ind w:hanging="14"/>
        <w:rPr>
          <w:ins w:id="4040" w:author="Alina Frey" w:date="2017-11-08T16:11:00Z"/>
          <w:color w:val="auto"/>
          <w:rPrChange w:id="4041" w:author="Alina Frey" w:date="2017-11-20T10:06:00Z">
            <w:rPr>
              <w:ins w:id="4042" w:author="Alina Frey" w:date="2017-11-08T16:11:00Z"/>
            </w:rPr>
          </w:rPrChange>
        </w:rPr>
        <w:pPrChange w:id="4043" w:author="Alina Frey" w:date="2017-11-10T14:16:00Z">
          <w:pPr>
            <w:spacing w:after="64"/>
            <w:ind w:left="14"/>
          </w:pPr>
        </w:pPrChange>
      </w:pPr>
      <w:del w:id="4044" w:author="Alina Frey" w:date="2017-11-09T15:36:00Z">
        <w:r w:rsidRPr="007F739A" w:rsidDel="00257569">
          <w:rPr>
            <w:noProof/>
            <w:color w:val="auto"/>
            <w:rPrChange w:id="4045" w:author="Alina Frey" w:date="2017-11-20T10:06:00Z">
              <w:rPr>
                <w:noProof/>
              </w:rPr>
            </w:rPrChange>
          </w:rPr>
          <w:drawing>
            <wp:inline distT="0" distB="0" distL="0" distR="0" wp14:anchorId="31877086" wp14:editId="6BFD74E6">
              <wp:extent cx="5896356" cy="1047750"/>
              <wp:effectExtent l="0" t="0" r="0" b="0"/>
              <wp:docPr id="537" name="Picture 537"/>
              <wp:cNvGraphicFramePr/>
              <a:graphic xmlns:a="http://schemas.openxmlformats.org/drawingml/2006/main">
                <a:graphicData uri="http://schemas.openxmlformats.org/drawingml/2006/picture">
                  <pic:pic xmlns:pic="http://schemas.openxmlformats.org/drawingml/2006/picture">
                    <pic:nvPicPr>
                      <pic:cNvPr id="537" name="Picture 537"/>
                      <pic:cNvPicPr/>
                    </pic:nvPicPr>
                    <pic:blipFill>
                      <a:blip r:embed="rId51"/>
                      <a:stretch>
                        <a:fillRect/>
                      </a:stretch>
                    </pic:blipFill>
                    <pic:spPr>
                      <a:xfrm>
                        <a:off x="0" y="0"/>
                        <a:ext cx="5896356" cy="1047750"/>
                      </a:xfrm>
                      <a:prstGeom prst="rect">
                        <a:avLst/>
                      </a:prstGeom>
                    </pic:spPr>
                  </pic:pic>
                </a:graphicData>
              </a:graphic>
            </wp:inline>
          </w:drawing>
        </w:r>
      </w:del>
      <w:ins w:id="4046" w:author="Alina Frey" w:date="2017-11-20T14:27:00Z">
        <w:r w:rsidR="007E4831">
          <w:rPr>
            <w:noProof/>
          </w:rPr>
          <w:drawing>
            <wp:inline distT="0" distB="0" distL="0" distR="0" wp14:anchorId="70ACF39E" wp14:editId="78690EFE">
              <wp:extent cx="1320800" cy="565207"/>
              <wp:effectExtent l="0" t="0" r="0" b="6350"/>
              <wp:docPr id="27388" name="Picture 27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322025" cy="565731"/>
                      </a:xfrm>
                      <a:prstGeom prst="rect">
                        <a:avLst/>
                      </a:prstGeom>
                    </pic:spPr>
                  </pic:pic>
                </a:graphicData>
              </a:graphic>
            </wp:inline>
          </w:drawing>
        </w:r>
      </w:ins>
    </w:p>
    <w:p w14:paraId="31876E2E" w14:textId="52B74F0B" w:rsidR="006C0619" w:rsidRPr="007F739A" w:rsidRDefault="00322573" w:rsidP="00FA615B">
      <w:pPr>
        <w:pStyle w:val="Caption"/>
        <w:rPr>
          <w:ins w:id="4047" w:author="Alina Frey" w:date="2017-11-08T16:12:00Z"/>
        </w:rPr>
      </w:pPr>
      <w:bookmarkStart w:id="4048" w:name="_Toc498937395"/>
      <w:bookmarkStart w:id="4049" w:name="_Toc498942243"/>
      <w:bookmarkStart w:id="4050" w:name="_Toc498938910"/>
      <w:bookmarkStart w:id="4051" w:name="_Toc499024481"/>
      <w:ins w:id="4052" w:author="Alina Frey" w:date="2017-11-08T16:11:00Z">
        <w:r w:rsidRPr="007F739A">
          <w:t xml:space="preserve">Figure </w:t>
        </w:r>
        <w:r w:rsidRPr="00331C1F">
          <w:fldChar w:fldCharType="begin"/>
        </w:r>
        <w:r w:rsidRPr="007F739A">
          <w:instrText xml:space="preserve"> SEQ Figure \* ARABIC </w:instrText>
        </w:r>
      </w:ins>
      <w:r w:rsidRPr="00331C1F">
        <w:fldChar w:fldCharType="separate"/>
      </w:r>
      <w:ins w:id="4053" w:author="Alina Frey [2]" w:date="2017-11-21T10:58:00Z">
        <w:r w:rsidR="003B7B8C">
          <w:rPr>
            <w:noProof/>
          </w:rPr>
          <w:t>17</w:t>
        </w:r>
      </w:ins>
      <w:ins w:id="4054" w:author="Alina Frey" w:date="2017-11-08T16:11:00Z">
        <w:r w:rsidRPr="00331C1F">
          <w:fldChar w:fldCharType="end"/>
        </w:r>
        <w:r w:rsidRPr="007F739A">
          <w:t>: Action Column (Flagged Patients)</w:t>
        </w:r>
      </w:ins>
      <w:bookmarkEnd w:id="4048"/>
      <w:bookmarkEnd w:id="4049"/>
      <w:bookmarkEnd w:id="4050"/>
      <w:bookmarkEnd w:id="4051"/>
    </w:p>
    <w:p w14:paraId="5618EC40" w14:textId="381EB6A1" w:rsidR="0023337C" w:rsidRPr="007F739A" w:rsidDel="00257569" w:rsidRDefault="0023337C">
      <w:pPr>
        <w:rPr>
          <w:del w:id="4055" w:author="Alina Frey" w:date="2017-11-09T15:36:00Z"/>
          <w:color w:val="auto"/>
          <w:rPrChange w:id="4056" w:author="Alina Frey" w:date="2017-11-20T10:06:00Z">
            <w:rPr>
              <w:del w:id="4057" w:author="Alina Frey" w:date="2017-11-09T15:36:00Z"/>
            </w:rPr>
          </w:rPrChange>
        </w:rPr>
        <w:pPrChange w:id="4058" w:author="Alina Frey" w:date="2017-11-10T14:16:00Z">
          <w:pPr>
            <w:spacing w:after="64"/>
            <w:ind w:left="14"/>
          </w:pPr>
        </w:pPrChange>
      </w:pPr>
    </w:p>
    <w:p w14:paraId="31876E2F" w14:textId="3D536900" w:rsidR="006C0619" w:rsidRPr="007F739A" w:rsidDel="00322573" w:rsidRDefault="005F159C">
      <w:pPr>
        <w:spacing w:after="29" w:line="265" w:lineRule="auto"/>
        <w:ind w:left="-5" w:hanging="10"/>
        <w:rPr>
          <w:del w:id="4059" w:author="Alina Frey" w:date="2017-11-08T16:11:00Z"/>
          <w:color w:val="auto"/>
          <w:rPrChange w:id="4060" w:author="Alina Frey" w:date="2017-11-20T10:06:00Z">
            <w:rPr>
              <w:del w:id="4061" w:author="Alina Frey" w:date="2017-11-08T16:11:00Z"/>
            </w:rPr>
          </w:rPrChange>
        </w:rPr>
      </w:pPr>
      <w:del w:id="4062" w:author="Alina Frey" w:date="2017-11-08T16:11:00Z">
        <w:r w:rsidRPr="007F739A" w:rsidDel="00322573">
          <w:rPr>
            <w:rFonts w:eastAsia="Times New Roman" w:cs="Times New Roman"/>
            <w:b/>
            <w:color w:val="auto"/>
            <w:sz w:val="20"/>
            <w:rPrChange w:id="4063" w:author="Alina Frey" w:date="2017-11-20T10:06:00Z">
              <w:rPr>
                <w:rFonts w:eastAsia="Times New Roman" w:cs="Times New Roman"/>
                <w:b/>
                <w:sz w:val="20"/>
              </w:rPr>
            </w:rPrChange>
          </w:rPr>
          <w:delText>Figure 13: Action Column (Flagged Patients)</w:delText>
        </w:r>
      </w:del>
    </w:p>
    <w:p w14:paraId="50DA7329" w14:textId="7C7BD590" w:rsidR="00D80368" w:rsidRPr="007F739A" w:rsidRDefault="005F159C">
      <w:pPr>
        <w:keepNext/>
        <w:spacing w:after="43" w:line="252" w:lineRule="auto"/>
        <w:ind w:hanging="14"/>
        <w:rPr>
          <w:ins w:id="4064" w:author="Alina Frey" w:date="2017-11-08T16:11:00Z"/>
          <w:color w:val="auto"/>
          <w:rPrChange w:id="4065" w:author="Alina Frey" w:date="2017-11-20T10:06:00Z">
            <w:rPr>
              <w:ins w:id="4066" w:author="Alina Frey" w:date="2017-11-08T16:11:00Z"/>
            </w:rPr>
          </w:rPrChange>
        </w:rPr>
        <w:pPrChange w:id="4067" w:author="Alina Frey" w:date="2017-11-10T14:16:00Z">
          <w:pPr>
            <w:spacing w:after="61"/>
          </w:pPr>
        </w:pPrChange>
      </w:pPr>
      <w:del w:id="4068" w:author="Alina Frey" w:date="2017-11-09T15:37:00Z">
        <w:r w:rsidRPr="007F739A" w:rsidDel="002736C8">
          <w:rPr>
            <w:noProof/>
            <w:color w:val="auto"/>
            <w:rPrChange w:id="4069" w:author="Alina Frey" w:date="2017-11-20T10:06:00Z">
              <w:rPr>
                <w:noProof/>
              </w:rPr>
            </w:rPrChange>
          </w:rPr>
          <w:drawing>
            <wp:inline distT="0" distB="0" distL="0" distR="0" wp14:anchorId="31877088" wp14:editId="424C329D">
              <wp:extent cx="5162550" cy="828294"/>
              <wp:effectExtent l="0" t="0" r="0" b="0"/>
              <wp:docPr id="540" name="Picture 540"/>
              <wp:cNvGraphicFramePr/>
              <a:graphic xmlns:a="http://schemas.openxmlformats.org/drawingml/2006/main">
                <a:graphicData uri="http://schemas.openxmlformats.org/drawingml/2006/picture">
                  <pic:pic xmlns:pic="http://schemas.openxmlformats.org/drawingml/2006/picture">
                    <pic:nvPicPr>
                      <pic:cNvPr id="540" name="Picture 540"/>
                      <pic:cNvPicPr/>
                    </pic:nvPicPr>
                    <pic:blipFill>
                      <a:blip r:embed="rId53"/>
                      <a:stretch>
                        <a:fillRect/>
                      </a:stretch>
                    </pic:blipFill>
                    <pic:spPr>
                      <a:xfrm>
                        <a:off x="0" y="0"/>
                        <a:ext cx="5162550" cy="828294"/>
                      </a:xfrm>
                      <a:prstGeom prst="rect">
                        <a:avLst/>
                      </a:prstGeom>
                    </pic:spPr>
                  </pic:pic>
                </a:graphicData>
              </a:graphic>
            </wp:inline>
          </w:drawing>
        </w:r>
      </w:del>
      <w:ins w:id="4070" w:author="Alina Frey" w:date="2017-11-20T14:25:00Z">
        <w:r w:rsidR="005C0F72">
          <w:rPr>
            <w:noProof/>
          </w:rPr>
          <w:drawing>
            <wp:inline distT="0" distB="0" distL="0" distR="0" wp14:anchorId="3DA8B3BF" wp14:editId="65E621BF">
              <wp:extent cx="2273300" cy="296270"/>
              <wp:effectExtent l="0" t="0" r="0" b="8890"/>
              <wp:docPr id="27383" name="Picture 27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278570" cy="296957"/>
                      </a:xfrm>
                      <a:prstGeom prst="rect">
                        <a:avLst/>
                      </a:prstGeom>
                    </pic:spPr>
                  </pic:pic>
                </a:graphicData>
              </a:graphic>
            </wp:inline>
          </w:drawing>
        </w:r>
      </w:ins>
      <w:r w:rsidR="00FE1D4D" w:rsidRPr="007F739A">
        <w:rPr>
          <w:rStyle w:val="CommentReference"/>
          <w:color w:val="auto"/>
          <w:rPrChange w:id="4071" w:author="Alina Frey" w:date="2017-11-20T10:06:00Z">
            <w:rPr>
              <w:rStyle w:val="CommentReference"/>
            </w:rPr>
          </w:rPrChange>
        </w:rPr>
        <w:commentReference w:id="4072"/>
      </w:r>
    </w:p>
    <w:p w14:paraId="31876E30" w14:textId="178A630D" w:rsidR="006C0619" w:rsidRPr="00331C1F" w:rsidRDefault="00D80368">
      <w:pPr>
        <w:pStyle w:val="Caption"/>
        <w:pPrChange w:id="4073" w:author="Alina Frey" w:date="2017-11-10T14:16:00Z">
          <w:pPr>
            <w:spacing w:after="61"/>
          </w:pPr>
        </w:pPrChange>
      </w:pPr>
      <w:bookmarkStart w:id="4074" w:name="_Toc498937396"/>
      <w:bookmarkStart w:id="4075" w:name="_Toc498942244"/>
      <w:bookmarkStart w:id="4076" w:name="_Toc498938911"/>
      <w:bookmarkStart w:id="4077" w:name="_Toc499024482"/>
      <w:ins w:id="4078" w:author="Alina Frey" w:date="2017-11-08T16:11:00Z">
        <w:r w:rsidRPr="00331C1F">
          <w:t xml:space="preserve">Figure </w:t>
        </w:r>
        <w:r w:rsidRPr="00331C1F">
          <w:fldChar w:fldCharType="begin"/>
        </w:r>
        <w:r w:rsidRPr="00331C1F">
          <w:instrText xml:space="preserve"> SEQ Figure \* ARABIC </w:instrText>
        </w:r>
      </w:ins>
      <w:r w:rsidRPr="00331C1F">
        <w:fldChar w:fldCharType="separate"/>
      </w:r>
      <w:ins w:id="4079" w:author="Alina Frey [2]" w:date="2017-11-21T10:58:00Z">
        <w:r w:rsidR="003B7B8C">
          <w:rPr>
            <w:noProof/>
          </w:rPr>
          <w:t>18</w:t>
        </w:r>
      </w:ins>
      <w:ins w:id="4080" w:author="Alina Frey" w:date="2017-11-08T16:11:00Z">
        <w:r w:rsidRPr="00331C1F">
          <w:fldChar w:fldCharType="end"/>
        </w:r>
        <w:r w:rsidRPr="00331C1F">
          <w:t>: Command Buttons (Progress Note View)</w:t>
        </w:r>
      </w:ins>
      <w:bookmarkEnd w:id="4074"/>
      <w:bookmarkEnd w:id="4075"/>
      <w:bookmarkEnd w:id="4076"/>
      <w:bookmarkEnd w:id="4077"/>
    </w:p>
    <w:p w14:paraId="31876E31" w14:textId="56E12904" w:rsidR="006C0619" w:rsidRPr="007F739A" w:rsidDel="006270D8" w:rsidRDefault="005F159C">
      <w:pPr>
        <w:spacing w:after="260" w:line="265" w:lineRule="auto"/>
        <w:ind w:left="-5" w:hanging="10"/>
        <w:rPr>
          <w:del w:id="4081" w:author="Alina Frey" w:date="2017-11-08T16:11:00Z"/>
          <w:color w:val="auto"/>
          <w:rPrChange w:id="4082" w:author="Alina Frey" w:date="2017-11-20T10:06:00Z">
            <w:rPr>
              <w:del w:id="4083" w:author="Alina Frey" w:date="2017-11-08T16:11:00Z"/>
            </w:rPr>
          </w:rPrChange>
        </w:rPr>
      </w:pPr>
      <w:del w:id="4084" w:author="Alina Frey" w:date="2017-11-08T16:11:00Z">
        <w:r w:rsidRPr="007F739A" w:rsidDel="006270D8">
          <w:rPr>
            <w:rFonts w:eastAsia="Times New Roman" w:cs="Times New Roman"/>
            <w:b/>
            <w:color w:val="auto"/>
            <w:sz w:val="20"/>
            <w:rPrChange w:id="4085" w:author="Alina Frey" w:date="2017-11-20T10:06:00Z">
              <w:rPr>
                <w:rFonts w:eastAsia="Times New Roman" w:cs="Times New Roman"/>
                <w:b/>
                <w:sz w:val="20"/>
              </w:rPr>
            </w:rPrChange>
          </w:rPr>
          <w:delText>Figure 14: Command Buttons (Progress Note View)</w:delText>
        </w:r>
      </w:del>
    </w:p>
    <w:p w14:paraId="31876E32" w14:textId="77777777" w:rsidR="006C0619" w:rsidRPr="007F739A" w:rsidRDefault="005F159C">
      <w:pPr>
        <w:spacing w:after="25" w:line="246" w:lineRule="auto"/>
        <w:ind w:left="-5" w:right="-10" w:hanging="10"/>
        <w:rPr>
          <w:color w:val="auto"/>
          <w:rPrChange w:id="4086" w:author="Alina Frey" w:date="2017-11-20T10:06:00Z">
            <w:rPr/>
          </w:rPrChange>
        </w:rPr>
        <w:pPrChange w:id="4087" w:author="Alina Frey" w:date="2017-11-10T14:16:00Z">
          <w:pPr>
            <w:spacing w:after="25" w:line="246" w:lineRule="auto"/>
            <w:ind w:left="-5" w:right="-10" w:hanging="10"/>
            <w:jc w:val="both"/>
          </w:pPr>
        </w:pPrChange>
      </w:pPr>
      <w:r w:rsidRPr="007F739A">
        <w:rPr>
          <w:rFonts w:eastAsia="Times New Roman" w:cs="Times New Roman"/>
          <w:color w:val="auto"/>
          <w:rPrChange w:id="4088" w:author="Alina Frey" w:date="2017-11-20T10:06:00Z">
            <w:rPr>
              <w:rFonts w:eastAsia="Times New Roman" w:cs="Times New Roman"/>
            </w:rPr>
          </w:rPrChange>
        </w:rPr>
        <w:t xml:space="preserve">By clicking </w:t>
      </w:r>
      <w:r w:rsidRPr="007F739A">
        <w:rPr>
          <w:rFonts w:eastAsia="Times New Roman" w:cs="Times New Roman"/>
          <w:b/>
          <w:color w:val="auto"/>
          <w:rPrChange w:id="4089" w:author="Alina Frey" w:date="2017-11-20T10:06:00Z">
            <w:rPr>
              <w:rFonts w:eastAsia="Times New Roman" w:cs="Times New Roman"/>
              <w:b/>
            </w:rPr>
          </w:rPrChange>
        </w:rPr>
        <w:t>Accept</w:t>
      </w:r>
      <w:r w:rsidRPr="007F739A">
        <w:rPr>
          <w:rFonts w:eastAsia="Times New Roman" w:cs="Times New Roman"/>
          <w:color w:val="auto"/>
          <w:rPrChange w:id="4090" w:author="Alina Frey" w:date="2017-11-20T10:06:00Z">
            <w:rPr>
              <w:rFonts w:eastAsia="Times New Roman" w:cs="Times New Roman"/>
            </w:rPr>
          </w:rPrChange>
        </w:rPr>
        <w:t xml:space="preserve">, the user will get an Accept Flagged Patient confirmation screen, where a comment can be added to a text box. The user may </w:t>
      </w:r>
      <w:r w:rsidRPr="007F739A">
        <w:rPr>
          <w:rFonts w:eastAsia="Times New Roman" w:cs="Times New Roman"/>
          <w:b/>
          <w:color w:val="auto"/>
          <w:rPrChange w:id="4091" w:author="Alina Frey" w:date="2017-11-20T10:06:00Z">
            <w:rPr>
              <w:rFonts w:eastAsia="Times New Roman" w:cs="Times New Roman"/>
              <w:b/>
            </w:rPr>
          </w:rPrChange>
        </w:rPr>
        <w:t xml:space="preserve">Accept Tracking </w:t>
      </w:r>
      <w:r w:rsidRPr="007F739A">
        <w:rPr>
          <w:rFonts w:eastAsia="Times New Roman" w:cs="Times New Roman"/>
          <w:color w:val="auto"/>
          <w:rPrChange w:id="4092" w:author="Alina Frey" w:date="2017-11-20T10:06:00Z">
            <w:rPr>
              <w:rFonts w:eastAsia="Times New Roman" w:cs="Times New Roman"/>
            </w:rPr>
          </w:rPrChange>
        </w:rPr>
        <w:t xml:space="preserve">or select </w:t>
      </w:r>
      <w:r w:rsidRPr="007F739A">
        <w:rPr>
          <w:rFonts w:eastAsia="Times New Roman" w:cs="Times New Roman"/>
          <w:b/>
          <w:color w:val="auto"/>
          <w:rPrChange w:id="4093" w:author="Alina Frey" w:date="2017-11-20T10:06:00Z">
            <w:rPr>
              <w:rFonts w:eastAsia="Times New Roman" w:cs="Times New Roman"/>
              <w:b/>
            </w:rPr>
          </w:rPrChange>
        </w:rPr>
        <w:t>Back</w:t>
      </w:r>
      <w:r w:rsidRPr="007F739A">
        <w:rPr>
          <w:rFonts w:eastAsia="Times New Roman" w:cs="Times New Roman"/>
          <w:color w:val="auto"/>
          <w:rPrChange w:id="4094" w:author="Alina Frey" w:date="2017-11-20T10:06:00Z">
            <w:rPr>
              <w:rFonts w:eastAsia="Times New Roman" w:cs="Times New Roman"/>
            </w:rPr>
          </w:rPrChange>
        </w:rPr>
        <w:t xml:space="preserve"> which will return the user to the previous page without tracking this patient. Once the patient is accepted, the user will be taken to the Tracked Patients Screen and see their patient added to the list.</w:t>
      </w:r>
    </w:p>
    <w:p w14:paraId="28BDC406" w14:textId="77777777" w:rsidR="009114A7" w:rsidRPr="007F739A" w:rsidRDefault="005F159C">
      <w:pPr>
        <w:keepNext/>
        <w:spacing w:after="43" w:line="252" w:lineRule="auto"/>
        <w:ind w:hanging="14"/>
        <w:rPr>
          <w:ins w:id="4095" w:author="Alina Frey" w:date="2017-11-08T16:12:00Z"/>
          <w:color w:val="auto"/>
          <w:rPrChange w:id="4096" w:author="Alina Frey" w:date="2017-11-20T10:06:00Z">
            <w:rPr>
              <w:ins w:id="4097" w:author="Alina Frey" w:date="2017-11-08T16:12:00Z"/>
            </w:rPr>
          </w:rPrChange>
        </w:rPr>
        <w:pPrChange w:id="4098" w:author="Alina Frey" w:date="2017-11-10T14:16:00Z">
          <w:pPr>
            <w:spacing w:after="88"/>
          </w:pPr>
        </w:pPrChange>
      </w:pPr>
      <w:r w:rsidRPr="007F739A">
        <w:rPr>
          <w:noProof/>
          <w:color w:val="auto"/>
          <w:rPrChange w:id="4099" w:author="Alina Frey" w:date="2017-11-20T10:06:00Z">
            <w:rPr>
              <w:noProof/>
            </w:rPr>
          </w:rPrChange>
        </w:rPr>
        <w:lastRenderedPageBreak/>
        <w:drawing>
          <wp:inline distT="0" distB="0" distL="0" distR="0" wp14:anchorId="3187708A" wp14:editId="09F1689F">
            <wp:extent cx="3676650" cy="2695575"/>
            <wp:effectExtent l="0" t="0" r="0" b="9525"/>
            <wp:docPr id="543" name="Picture 543"/>
            <wp:cNvGraphicFramePr/>
            <a:graphic xmlns:a="http://schemas.openxmlformats.org/drawingml/2006/main">
              <a:graphicData uri="http://schemas.openxmlformats.org/drawingml/2006/picture">
                <pic:pic xmlns:pic="http://schemas.openxmlformats.org/drawingml/2006/picture">
                  <pic:nvPicPr>
                    <pic:cNvPr id="543" name="Picture 543"/>
                    <pic:cNvPicPr/>
                  </pic:nvPicPr>
                  <pic:blipFill>
                    <a:blip r:embed="rId55"/>
                    <a:stretch>
                      <a:fillRect/>
                    </a:stretch>
                  </pic:blipFill>
                  <pic:spPr>
                    <a:xfrm>
                      <a:off x="0" y="0"/>
                      <a:ext cx="3676912" cy="2695767"/>
                    </a:xfrm>
                    <a:prstGeom prst="rect">
                      <a:avLst/>
                    </a:prstGeom>
                  </pic:spPr>
                </pic:pic>
              </a:graphicData>
            </a:graphic>
          </wp:inline>
        </w:drawing>
      </w:r>
    </w:p>
    <w:p w14:paraId="31876E33" w14:textId="50B9D12D" w:rsidR="006C0619" w:rsidRPr="00331C1F" w:rsidRDefault="009114A7">
      <w:pPr>
        <w:pStyle w:val="Caption"/>
        <w:pPrChange w:id="4100" w:author="Alina Frey" w:date="2017-11-10T14:16:00Z">
          <w:pPr>
            <w:spacing w:after="88"/>
          </w:pPr>
        </w:pPrChange>
      </w:pPr>
      <w:bookmarkStart w:id="4101" w:name="_Toc498937397"/>
      <w:bookmarkStart w:id="4102" w:name="_Toc498942245"/>
      <w:bookmarkStart w:id="4103" w:name="_Toc498938912"/>
      <w:bookmarkStart w:id="4104" w:name="_Toc499024483"/>
      <w:ins w:id="4105" w:author="Alina Frey" w:date="2017-11-08T16:12:00Z">
        <w:r w:rsidRPr="00331C1F">
          <w:t xml:space="preserve">Figure </w:t>
        </w:r>
        <w:r w:rsidRPr="00331C1F">
          <w:fldChar w:fldCharType="begin"/>
        </w:r>
        <w:r w:rsidRPr="00331C1F">
          <w:instrText xml:space="preserve"> SEQ Figure \* ARABIC </w:instrText>
        </w:r>
      </w:ins>
      <w:r w:rsidRPr="00331C1F">
        <w:fldChar w:fldCharType="separate"/>
      </w:r>
      <w:ins w:id="4106" w:author="Alina Frey [2]" w:date="2017-11-21T10:58:00Z">
        <w:r w:rsidR="003B7B8C">
          <w:rPr>
            <w:noProof/>
          </w:rPr>
          <w:t>19</w:t>
        </w:r>
      </w:ins>
      <w:ins w:id="4107" w:author="Alina Frey" w:date="2017-11-08T16:12:00Z">
        <w:r w:rsidRPr="00331C1F">
          <w:fldChar w:fldCharType="end"/>
        </w:r>
        <w:r w:rsidRPr="00331C1F">
          <w:t>: Accept Flagged Patient</w:t>
        </w:r>
      </w:ins>
      <w:bookmarkEnd w:id="4101"/>
      <w:bookmarkEnd w:id="4102"/>
      <w:bookmarkEnd w:id="4103"/>
      <w:bookmarkEnd w:id="4104"/>
    </w:p>
    <w:p w14:paraId="31876E34" w14:textId="680378A3" w:rsidR="006C0619" w:rsidRPr="007F739A" w:rsidDel="009114A7" w:rsidRDefault="005F159C">
      <w:pPr>
        <w:spacing w:after="29" w:line="265" w:lineRule="auto"/>
        <w:ind w:left="-5" w:hanging="10"/>
        <w:rPr>
          <w:del w:id="4108" w:author="Alina Frey" w:date="2017-11-08T16:12:00Z"/>
          <w:color w:val="auto"/>
          <w:rPrChange w:id="4109" w:author="Alina Frey" w:date="2017-11-20T10:06:00Z">
            <w:rPr>
              <w:del w:id="4110" w:author="Alina Frey" w:date="2017-11-08T16:12:00Z"/>
            </w:rPr>
          </w:rPrChange>
        </w:rPr>
      </w:pPr>
      <w:del w:id="4111" w:author="Alina Frey" w:date="2017-11-08T16:12:00Z">
        <w:r w:rsidRPr="007F739A" w:rsidDel="009114A7">
          <w:rPr>
            <w:rFonts w:eastAsia="Times New Roman" w:cs="Times New Roman"/>
            <w:b/>
            <w:color w:val="auto"/>
            <w:sz w:val="20"/>
            <w:rPrChange w:id="4112" w:author="Alina Frey" w:date="2017-11-20T10:06:00Z">
              <w:rPr>
                <w:rFonts w:eastAsia="Times New Roman" w:cs="Times New Roman"/>
                <w:b/>
                <w:sz w:val="20"/>
              </w:rPr>
            </w:rPrChange>
          </w:rPr>
          <w:delText>Figure 15: Accept Flagged Patient</w:delText>
        </w:r>
      </w:del>
    </w:p>
    <w:p w14:paraId="31876E35" w14:textId="77777777" w:rsidR="006C0619" w:rsidRPr="007F739A" w:rsidRDefault="005F159C">
      <w:pPr>
        <w:pStyle w:val="Heading2"/>
        <w:pPrChange w:id="4113" w:author="Alina Frey" w:date="2017-11-20T10:18:00Z">
          <w:pPr>
            <w:pStyle w:val="Heading2"/>
            <w:ind w:left="-5"/>
          </w:pPr>
        </w:pPrChange>
      </w:pPr>
      <w:bookmarkStart w:id="4114" w:name="_Toc497914055"/>
      <w:bookmarkStart w:id="4115" w:name="_Toc498937621"/>
      <w:bookmarkStart w:id="4116" w:name="_Toc498942469"/>
      <w:bookmarkStart w:id="4117" w:name="_Toc498939136"/>
      <w:bookmarkStart w:id="4118" w:name="_Toc499024404"/>
      <w:r w:rsidRPr="007F739A">
        <w:t>Track A Patient</w:t>
      </w:r>
      <w:bookmarkEnd w:id="4114"/>
      <w:bookmarkEnd w:id="4115"/>
      <w:bookmarkEnd w:id="4116"/>
      <w:bookmarkEnd w:id="4117"/>
      <w:bookmarkEnd w:id="4118"/>
    </w:p>
    <w:p w14:paraId="31876E36" w14:textId="7DC87406" w:rsidR="006C0619" w:rsidRPr="007F739A" w:rsidDel="00342EBA" w:rsidRDefault="005F159C">
      <w:pPr>
        <w:spacing w:after="43" w:line="252" w:lineRule="auto"/>
        <w:ind w:left="-5" w:hanging="10"/>
        <w:rPr>
          <w:del w:id="4119" w:author="Alina Frey" w:date="2017-11-10T12:56:00Z"/>
          <w:rFonts w:eastAsia="Times New Roman" w:cs="Times New Roman"/>
          <w:color w:val="auto"/>
          <w:rPrChange w:id="4120" w:author="Alina Frey" w:date="2017-11-20T10:06:00Z">
            <w:rPr>
              <w:del w:id="4121" w:author="Alina Frey" w:date="2017-11-10T12:56:00Z"/>
              <w:rFonts w:eastAsia="Times New Roman" w:cs="Times New Roman"/>
            </w:rPr>
          </w:rPrChange>
        </w:rPr>
      </w:pPr>
      <w:r w:rsidRPr="007F739A">
        <w:rPr>
          <w:rFonts w:eastAsia="Times New Roman" w:cs="Times New Roman"/>
          <w:color w:val="auto"/>
          <w:rPrChange w:id="4122" w:author="Alina Frey" w:date="2017-11-20T10:06:00Z">
            <w:rPr>
              <w:rFonts w:eastAsia="Times New Roman" w:cs="Times New Roman"/>
            </w:rPr>
          </w:rPrChange>
        </w:rPr>
        <w:t>This option allows the user to find a patient to track</w:t>
      </w:r>
      <w:ins w:id="4123" w:author="Alina Frey" w:date="2017-11-10T12:56:00Z">
        <w:r w:rsidR="000429F7" w:rsidRPr="007F739A">
          <w:rPr>
            <w:rFonts w:eastAsia="Times New Roman" w:cs="Times New Roman"/>
            <w:color w:val="auto"/>
            <w:rPrChange w:id="4124" w:author="Alina Frey" w:date="2017-11-20T10:06:00Z">
              <w:rPr>
                <w:rFonts w:eastAsia="Times New Roman" w:cs="Times New Roman"/>
              </w:rPr>
            </w:rPrChange>
          </w:rPr>
          <w:t xml:space="preserve">, </w:t>
        </w:r>
        <w:r w:rsidR="00F7693E" w:rsidRPr="007F739A">
          <w:rPr>
            <w:rFonts w:eastAsia="Times New Roman" w:cs="Times New Roman"/>
            <w:color w:val="auto"/>
            <w:rPrChange w:id="4125" w:author="Alina Frey" w:date="2017-11-20T10:06:00Z">
              <w:rPr>
                <w:rFonts w:eastAsia="Times New Roman" w:cs="Times New Roman"/>
              </w:rPr>
            </w:rPrChange>
          </w:rPr>
          <w:t xml:space="preserve">and </w:t>
        </w:r>
      </w:ins>
      <w:ins w:id="4126" w:author="Alina Frey" w:date="2017-11-10T12:57:00Z">
        <w:r w:rsidR="009F1FA9" w:rsidRPr="007F739A">
          <w:rPr>
            <w:rFonts w:eastAsia="Times New Roman" w:cs="Times New Roman"/>
            <w:color w:val="auto"/>
            <w:rPrChange w:id="4127" w:author="Alina Frey" w:date="2017-11-20T10:06:00Z">
              <w:rPr>
                <w:rFonts w:eastAsia="Times New Roman" w:cs="Times New Roman"/>
              </w:rPr>
            </w:rPrChange>
          </w:rPr>
          <w:t>then</w:t>
        </w:r>
        <w:r w:rsidR="00685D0F" w:rsidRPr="007F739A">
          <w:rPr>
            <w:rFonts w:eastAsia="Times New Roman" w:cs="Times New Roman"/>
            <w:color w:val="auto"/>
            <w:rPrChange w:id="4128" w:author="Alina Frey" w:date="2017-11-20T10:06:00Z">
              <w:rPr>
                <w:rFonts w:eastAsia="Times New Roman" w:cs="Times New Roman"/>
              </w:rPr>
            </w:rPrChange>
          </w:rPr>
          <w:t xml:space="preserve"> </w:t>
        </w:r>
      </w:ins>
      <w:ins w:id="4129" w:author="Alina Frey" w:date="2017-11-10T12:56:00Z">
        <w:r w:rsidR="00F7693E" w:rsidRPr="007F739A">
          <w:rPr>
            <w:rFonts w:eastAsia="Times New Roman" w:cs="Times New Roman"/>
            <w:color w:val="auto"/>
            <w:rPrChange w:id="4130" w:author="Alina Frey" w:date="2017-11-20T10:06:00Z">
              <w:rPr>
                <w:rFonts w:eastAsia="Times New Roman" w:cs="Times New Roman"/>
              </w:rPr>
            </w:rPrChange>
          </w:rPr>
          <w:t xml:space="preserve">edit </w:t>
        </w:r>
        <w:r w:rsidR="00685D0F" w:rsidRPr="007F739A">
          <w:rPr>
            <w:rFonts w:eastAsia="Times New Roman" w:cs="Times New Roman"/>
            <w:color w:val="auto"/>
            <w:rPrChange w:id="4131" w:author="Alina Frey" w:date="2017-11-20T10:06:00Z">
              <w:rPr>
                <w:rFonts w:eastAsia="Times New Roman" w:cs="Times New Roman"/>
              </w:rPr>
            </w:rPrChange>
          </w:rPr>
          <w:t>patient</w:t>
        </w:r>
      </w:ins>
      <w:ins w:id="4132" w:author="Alina Frey" w:date="2017-11-16T16:57:00Z">
        <w:r w:rsidR="00FE25D6" w:rsidRPr="007F739A">
          <w:rPr>
            <w:rFonts w:eastAsia="Times New Roman" w:cs="Times New Roman"/>
            <w:color w:val="auto"/>
            <w:rPrChange w:id="4133" w:author="Alina Frey" w:date="2017-11-20T10:06:00Z">
              <w:rPr>
                <w:rFonts w:eastAsia="Times New Roman" w:cs="Times New Roman"/>
              </w:rPr>
            </w:rPrChange>
          </w:rPr>
          <w:t>’</w:t>
        </w:r>
      </w:ins>
      <w:ins w:id="4134" w:author="Alina Frey" w:date="2017-11-10T12:56:00Z">
        <w:r w:rsidR="00685D0F" w:rsidRPr="007F739A">
          <w:rPr>
            <w:rFonts w:eastAsia="Times New Roman" w:cs="Times New Roman"/>
            <w:color w:val="auto"/>
            <w:rPrChange w:id="4135" w:author="Alina Frey" w:date="2017-11-20T10:06:00Z">
              <w:rPr>
                <w:rFonts w:eastAsia="Times New Roman" w:cs="Times New Roman"/>
              </w:rPr>
            </w:rPrChange>
          </w:rPr>
          <w:t>s details</w:t>
        </w:r>
      </w:ins>
      <w:ins w:id="4136" w:author="Alina Frey" w:date="2017-11-10T12:57:00Z">
        <w:r w:rsidR="00685D0F" w:rsidRPr="007F739A">
          <w:rPr>
            <w:rFonts w:eastAsia="Times New Roman" w:cs="Times New Roman"/>
            <w:color w:val="auto"/>
            <w:rPrChange w:id="4137" w:author="Alina Frey" w:date="2017-11-20T10:06:00Z">
              <w:rPr>
                <w:rFonts w:eastAsia="Times New Roman" w:cs="Times New Roman"/>
              </w:rPr>
            </w:rPrChange>
          </w:rPr>
          <w:t xml:space="preserve"> if necessary</w:t>
        </w:r>
      </w:ins>
      <w:r w:rsidRPr="007F739A">
        <w:rPr>
          <w:rFonts w:eastAsia="Times New Roman" w:cs="Times New Roman"/>
          <w:color w:val="auto"/>
          <w:rPrChange w:id="4138" w:author="Alina Frey" w:date="2017-11-20T10:06:00Z">
            <w:rPr>
              <w:rFonts w:eastAsia="Times New Roman" w:cs="Times New Roman"/>
            </w:rPr>
          </w:rPrChange>
        </w:rPr>
        <w:t>. The page displays with a search option.</w:t>
      </w:r>
    </w:p>
    <w:p w14:paraId="06E1FCD4" w14:textId="57AE932C" w:rsidR="00342EBA" w:rsidRPr="007F739A" w:rsidRDefault="00342EBA" w:rsidP="00FA615B">
      <w:pPr>
        <w:spacing w:after="43" w:line="252" w:lineRule="auto"/>
        <w:ind w:left="-5" w:hanging="10"/>
        <w:rPr>
          <w:ins w:id="4139" w:author="Alina Frey" w:date="2017-11-10T12:58:00Z"/>
          <w:color w:val="auto"/>
          <w:rPrChange w:id="4140" w:author="Alina Frey" w:date="2017-11-20T10:06:00Z">
            <w:rPr>
              <w:ins w:id="4141" w:author="Alina Frey" w:date="2017-11-10T12:58:00Z"/>
            </w:rPr>
          </w:rPrChange>
        </w:rPr>
      </w:pPr>
    </w:p>
    <w:p w14:paraId="562F2DFB" w14:textId="67223278" w:rsidR="00685D0F" w:rsidRPr="007F739A" w:rsidRDefault="009F4196" w:rsidP="00FA615B">
      <w:pPr>
        <w:spacing w:after="43" w:line="252" w:lineRule="auto"/>
        <w:ind w:left="-5" w:hanging="10"/>
        <w:rPr>
          <w:ins w:id="4142" w:author="Alina Frey" w:date="2017-11-10T12:56:00Z"/>
          <w:rFonts w:eastAsia="Times New Roman" w:cs="Times New Roman"/>
          <w:color w:val="auto"/>
          <w:rPrChange w:id="4143" w:author="Alina Frey" w:date="2017-11-20T10:06:00Z">
            <w:rPr>
              <w:ins w:id="4144" w:author="Alina Frey" w:date="2017-11-10T12:56:00Z"/>
            </w:rPr>
          </w:rPrChange>
        </w:rPr>
      </w:pPr>
      <w:ins w:id="4145" w:author="Alina Frey" w:date="2017-11-10T12:58:00Z">
        <w:r w:rsidRPr="007F739A">
          <w:rPr>
            <w:color w:val="auto"/>
            <w:rPrChange w:id="4146" w:author="Alina Frey" w:date="2017-11-20T10:06:00Z">
              <w:rPr/>
            </w:rPrChange>
          </w:rPr>
          <w:t xml:space="preserve">To track a patient, </w:t>
        </w:r>
        <w:r w:rsidRPr="007F739A">
          <w:rPr>
            <w:rFonts w:cstheme="minorHAnsi"/>
            <w:color w:val="auto"/>
            <w:szCs w:val="24"/>
            <w:rPrChange w:id="4147" w:author="Alina Frey" w:date="2017-11-20T10:06:00Z">
              <w:rPr>
                <w:rFonts w:cstheme="minorHAnsi"/>
                <w:szCs w:val="24"/>
              </w:rPr>
            </w:rPrChange>
          </w:rPr>
          <w:t>click on Track A Patient tab on the left pane.</w:t>
        </w:r>
      </w:ins>
      <w:ins w:id="4148" w:author="Alina Frey" w:date="2017-11-10T12:59:00Z">
        <w:r w:rsidRPr="007F739A">
          <w:rPr>
            <w:rFonts w:cstheme="minorHAnsi"/>
            <w:color w:val="auto"/>
            <w:szCs w:val="24"/>
            <w:rPrChange w:id="4149" w:author="Alina Frey" w:date="2017-11-20T10:06:00Z">
              <w:rPr>
                <w:rFonts w:cstheme="minorHAnsi"/>
                <w:szCs w:val="24"/>
              </w:rPr>
            </w:rPrChange>
          </w:rPr>
          <w:t xml:space="preserve"> </w:t>
        </w:r>
        <w:r w:rsidR="007A34EB" w:rsidRPr="007F739A">
          <w:rPr>
            <w:color w:val="auto"/>
            <w:rPrChange w:id="4150" w:author="Alina Frey" w:date="2017-11-20T10:06:00Z">
              <w:rPr/>
            </w:rPrChange>
          </w:rPr>
          <w:t>The user is directed to the Tracked A Patient screen.</w:t>
        </w:r>
      </w:ins>
    </w:p>
    <w:p w14:paraId="300EF9F5" w14:textId="19F8D67D" w:rsidR="00E33907" w:rsidRPr="007F739A" w:rsidRDefault="00EE2F5E">
      <w:pPr>
        <w:keepNext/>
        <w:spacing w:after="43" w:line="252" w:lineRule="auto"/>
        <w:ind w:hanging="14"/>
        <w:rPr>
          <w:ins w:id="4151" w:author="Alina Frey" w:date="2017-11-08T16:12:00Z"/>
          <w:rFonts w:eastAsia="Times New Roman" w:cs="Times New Roman"/>
          <w:color w:val="auto"/>
          <w:rPrChange w:id="4152" w:author="Alina Frey" w:date="2017-11-20T10:06:00Z">
            <w:rPr>
              <w:ins w:id="4153" w:author="Alina Frey" w:date="2017-11-08T16:12:00Z"/>
            </w:rPr>
          </w:rPrChange>
        </w:rPr>
        <w:pPrChange w:id="4154" w:author="Alina Frey" w:date="2017-11-10T14:16:00Z">
          <w:pPr>
            <w:spacing w:after="47"/>
            <w:ind w:left="34"/>
          </w:pPr>
        </w:pPrChange>
      </w:pPr>
      <w:ins w:id="4155" w:author="Alina Frey" w:date="2017-11-20T14:32:00Z">
        <w:r>
          <w:rPr>
            <w:noProof/>
          </w:rPr>
          <mc:AlternateContent>
            <mc:Choice Requires="wps">
              <w:drawing>
                <wp:anchor distT="0" distB="0" distL="114300" distR="114300" simplePos="0" relativeHeight="251598848" behindDoc="0" locked="0" layoutInCell="1" allowOverlap="1" wp14:anchorId="7F44DE08" wp14:editId="6D3873E4">
                  <wp:simplePos x="0" y="0"/>
                  <wp:positionH relativeFrom="column">
                    <wp:posOffset>927100</wp:posOffset>
                  </wp:positionH>
                  <wp:positionV relativeFrom="paragraph">
                    <wp:posOffset>1955800</wp:posOffset>
                  </wp:positionV>
                  <wp:extent cx="306070" cy="202565"/>
                  <wp:effectExtent l="38100" t="19050" r="17780" b="45085"/>
                  <wp:wrapNone/>
                  <wp:docPr id="29668" name="Straight Arrow Connector 29668"/>
                  <wp:cNvGraphicFramePr/>
                  <a:graphic xmlns:a="http://schemas.openxmlformats.org/drawingml/2006/main">
                    <a:graphicData uri="http://schemas.microsoft.com/office/word/2010/wordprocessingShape">
                      <wps:wsp>
                        <wps:cNvCnPr/>
                        <wps:spPr>
                          <a:xfrm flipH="1">
                            <a:off x="0" y="0"/>
                            <a:ext cx="306070" cy="202565"/>
                          </a:xfrm>
                          <a:prstGeom prst="straightConnector1">
                            <a:avLst/>
                          </a:prstGeom>
                          <a:ln w="28575">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81C92E3" id="Straight Arrow Connector 29668" o:spid="_x0000_s1026" type="#_x0000_t32" style="position:absolute;margin-left:73pt;margin-top:154pt;width:24.1pt;height:15.95pt;flip:x;z-index:2515988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" strokecolor="red" strokeweight="2.25pt">
                  <v:stroke endarrow="block" joinstyle="miter"/>
                </v:shape>
              </w:pict>
            </mc:Fallback>
          </mc:AlternateContent>
        </w:r>
        <w:r>
          <w:rPr>
            <w:noProof/>
          </w:rPr>
          <w:drawing>
            <wp:inline distT="0" distB="0" distL="0" distR="0" wp14:anchorId="7A4F37BC" wp14:editId="02A3842B">
              <wp:extent cx="5943600" cy="3024505"/>
              <wp:effectExtent l="0" t="0" r="0" b="4445"/>
              <wp:docPr id="29667" name="Picture 29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024505"/>
                      </a:xfrm>
                      <a:prstGeom prst="rect">
                        <a:avLst/>
                      </a:prstGeom>
                    </pic:spPr>
                  </pic:pic>
                </a:graphicData>
              </a:graphic>
            </wp:inline>
          </w:drawing>
        </w:r>
      </w:ins>
      <w:del w:id="4156" w:author="Alina Frey" w:date="2017-11-10T13:01:00Z">
        <w:r w:rsidR="005F159C" w:rsidRPr="007F739A" w:rsidDel="006C430E">
          <w:rPr>
            <w:rFonts w:eastAsia="Times New Roman" w:cs="Times New Roman"/>
            <w:noProof/>
            <w:color w:val="auto"/>
            <w:rPrChange w:id="4157" w:author="Alina Frey" w:date="2017-11-20T10:06:00Z">
              <w:rPr>
                <w:noProof/>
              </w:rPr>
            </w:rPrChange>
          </w:rPr>
          <w:drawing>
            <wp:inline distT="0" distB="0" distL="0" distR="0" wp14:anchorId="3187708C" wp14:editId="46888325">
              <wp:extent cx="5867400" cy="1314450"/>
              <wp:effectExtent l="0" t="0" r="0" b="0"/>
              <wp:docPr id="563" name="Picture 563"/>
              <wp:cNvGraphicFramePr/>
              <a:graphic xmlns:a="http://schemas.openxmlformats.org/drawingml/2006/main">
                <a:graphicData uri="http://schemas.openxmlformats.org/drawingml/2006/picture">
                  <pic:pic xmlns:pic="http://schemas.openxmlformats.org/drawingml/2006/picture">
                    <pic:nvPicPr>
                      <pic:cNvPr id="563" name="Picture 563"/>
                      <pic:cNvPicPr/>
                    </pic:nvPicPr>
                    <pic:blipFill>
                      <a:blip r:embed="rId57"/>
                      <a:stretch>
                        <a:fillRect/>
                      </a:stretch>
                    </pic:blipFill>
                    <pic:spPr>
                      <a:xfrm>
                        <a:off x="0" y="0"/>
                        <a:ext cx="5867400" cy="1314450"/>
                      </a:xfrm>
                      <a:prstGeom prst="rect">
                        <a:avLst/>
                      </a:prstGeom>
                    </pic:spPr>
                  </pic:pic>
                </a:graphicData>
              </a:graphic>
            </wp:inline>
          </w:drawing>
        </w:r>
      </w:del>
      <w:r w:rsidR="00200D0D" w:rsidRPr="007F739A">
        <w:rPr>
          <w:rStyle w:val="CommentReference"/>
          <w:color w:val="auto"/>
          <w:rPrChange w:id="4158" w:author="Alina Frey" w:date="2017-11-20T10:06:00Z">
            <w:rPr>
              <w:rStyle w:val="CommentReference"/>
            </w:rPr>
          </w:rPrChange>
        </w:rPr>
        <w:commentReference w:id="4159"/>
      </w:r>
    </w:p>
    <w:p w14:paraId="31876E37" w14:textId="684C227C" w:rsidR="006C0619" w:rsidRPr="00331C1F" w:rsidRDefault="00E33907">
      <w:pPr>
        <w:pStyle w:val="Caption"/>
        <w:pPrChange w:id="4160" w:author="Alina Frey" w:date="2017-11-10T14:16:00Z">
          <w:pPr>
            <w:spacing w:after="47"/>
            <w:ind w:left="34"/>
          </w:pPr>
        </w:pPrChange>
      </w:pPr>
      <w:bookmarkStart w:id="4161" w:name="_Toc498937398"/>
      <w:bookmarkStart w:id="4162" w:name="_Toc498942246"/>
      <w:bookmarkStart w:id="4163" w:name="_Toc498938913"/>
      <w:bookmarkStart w:id="4164" w:name="_Toc499024484"/>
      <w:ins w:id="4165" w:author="Alina Frey" w:date="2017-11-08T16:12:00Z">
        <w:r w:rsidRPr="00331C1F">
          <w:t xml:space="preserve">Figure </w:t>
        </w:r>
        <w:r w:rsidRPr="00331C1F">
          <w:fldChar w:fldCharType="begin"/>
        </w:r>
        <w:r w:rsidRPr="00331C1F">
          <w:instrText xml:space="preserve"> SEQ Figure \* ARABIC </w:instrText>
        </w:r>
      </w:ins>
      <w:r w:rsidRPr="00331C1F">
        <w:fldChar w:fldCharType="separate"/>
      </w:r>
      <w:ins w:id="4166" w:author="Alina Frey [2]" w:date="2017-11-21T10:58:00Z">
        <w:r w:rsidR="003B7B8C">
          <w:rPr>
            <w:noProof/>
          </w:rPr>
          <w:t>20</w:t>
        </w:r>
      </w:ins>
      <w:ins w:id="4167" w:author="Alina Frey" w:date="2017-11-08T16:12:00Z">
        <w:r w:rsidRPr="00331C1F">
          <w:fldChar w:fldCharType="end"/>
        </w:r>
        <w:r w:rsidRPr="00331C1F">
          <w:t>: Track A Patient</w:t>
        </w:r>
      </w:ins>
      <w:bookmarkEnd w:id="4161"/>
      <w:bookmarkEnd w:id="4162"/>
      <w:bookmarkEnd w:id="4163"/>
      <w:bookmarkEnd w:id="4164"/>
    </w:p>
    <w:p w14:paraId="31876E38" w14:textId="3638B656" w:rsidR="006C0619" w:rsidRPr="007F739A" w:rsidDel="00994ED7" w:rsidRDefault="005F159C">
      <w:pPr>
        <w:spacing w:after="286" w:line="265" w:lineRule="auto"/>
        <w:ind w:left="-5" w:hanging="10"/>
        <w:rPr>
          <w:del w:id="4168" w:author="Alina Frey" w:date="2017-11-08T16:12:00Z"/>
          <w:color w:val="auto"/>
          <w:rPrChange w:id="4169" w:author="Alina Frey" w:date="2017-11-20T10:06:00Z">
            <w:rPr>
              <w:del w:id="4170" w:author="Alina Frey" w:date="2017-11-08T16:12:00Z"/>
            </w:rPr>
          </w:rPrChange>
        </w:rPr>
      </w:pPr>
      <w:del w:id="4171" w:author="Alina Frey" w:date="2017-11-08T16:12:00Z">
        <w:r w:rsidRPr="007F739A" w:rsidDel="00994ED7">
          <w:rPr>
            <w:rFonts w:eastAsia="Times New Roman" w:cs="Times New Roman"/>
            <w:b/>
            <w:color w:val="auto"/>
            <w:sz w:val="20"/>
            <w:rPrChange w:id="4172" w:author="Alina Frey" w:date="2017-11-20T10:06:00Z">
              <w:rPr>
                <w:rFonts w:eastAsia="Times New Roman" w:cs="Times New Roman"/>
                <w:b/>
                <w:sz w:val="20"/>
              </w:rPr>
            </w:rPrChange>
          </w:rPr>
          <w:lastRenderedPageBreak/>
          <w:delText>Figure 16: Track A Patient</w:delText>
        </w:r>
      </w:del>
    </w:p>
    <w:p w14:paraId="31876E39" w14:textId="77777777" w:rsidR="006C0619" w:rsidRPr="007F739A" w:rsidRDefault="005F159C" w:rsidP="00FA615B">
      <w:pPr>
        <w:pStyle w:val="Heading3"/>
        <w:ind w:left="-5"/>
        <w:rPr>
          <w:color w:val="auto"/>
          <w:rPrChange w:id="4173" w:author="Alina Frey" w:date="2017-11-20T10:06:00Z">
            <w:rPr/>
          </w:rPrChange>
        </w:rPr>
      </w:pPr>
      <w:bookmarkStart w:id="4174" w:name="_Toc497914056"/>
      <w:bookmarkStart w:id="4175" w:name="_Toc498937622"/>
      <w:bookmarkStart w:id="4176" w:name="_Toc498942470"/>
      <w:bookmarkStart w:id="4177" w:name="_Toc498939137"/>
      <w:bookmarkStart w:id="4178" w:name="_Toc499024405"/>
      <w:r w:rsidRPr="007F739A">
        <w:rPr>
          <w:color w:val="auto"/>
          <w:rPrChange w:id="4179" w:author="Alina Frey" w:date="2017-11-20T10:06:00Z">
            <w:rPr/>
          </w:rPrChange>
        </w:rPr>
        <w:t>Search Patient</w:t>
      </w:r>
      <w:bookmarkEnd w:id="4174"/>
      <w:bookmarkEnd w:id="4175"/>
      <w:bookmarkEnd w:id="4176"/>
      <w:bookmarkEnd w:id="4177"/>
      <w:bookmarkEnd w:id="4178"/>
    </w:p>
    <w:p w14:paraId="0095D9F0" w14:textId="77777777" w:rsidR="00AC5A14" w:rsidRPr="007F739A" w:rsidRDefault="005F159C" w:rsidP="00FA615B">
      <w:pPr>
        <w:spacing w:after="19" w:line="252" w:lineRule="auto"/>
        <w:ind w:left="-5" w:hanging="10"/>
        <w:rPr>
          <w:ins w:id="4180" w:author="Alina Frey" w:date="2017-11-10T13:09:00Z"/>
          <w:rFonts w:eastAsia="Times New Roman" w:cs="Times New Roman"/>
          <w:color w:val="auto"/>
          <w:rPrChange w:id="4181" w:author="Alina Frey" w:date="2017-11-20T10:06:00Z">
            <w:rPr>
              <w:ins w:id="4182" w:author="Alina Frey" w:date="2017-11-10T13:09:00Z"/>
              <w:rFonts w:eastAsia="Times New Roman" w:cs="Times New Roman"/>
            </w:rPr>
          </w:rPrChange>
        </w:rPr>
      </w:pPr>
      <w:r w:rsidRPr="007F739A">
        <w:rPr>
          <w:rFonts w:eastAsia="Times New Roman" w:cs="Times New Roman"/>
          <w:color w:val="auto"/>
          <w:rPrChange w:id="4183" w:author="Alina Frey" w:date="2017-11-20T10:06:00Z">
            <w:rPr>
              <w:rFonts w:eastAsia="Times New Roman" w:cs="Times New Roman"/>
            </w:rPr>
          </w:rPrChange>
        </w:rPr>
        <w:t xml:space="preserve">To search for a patient from the CPRS directory, type a last name (partial or whole) in the </w:t>
      </w:r>
      <w:r w:rsidRPr="007F739A">
        <w:rPr>
          <w:rFonts w:eastAsia="Times New Roman" w:cs="Times New Roman"/>
          <w:b/>
          <w:color w:val="auto"/>
          <w:rPrChange w:id="4184" w:author="Alina Frey" w:date="2017-11-20T10:06:00Z">
            <w:rPr>
              <w:rFonts w:eastAsia="Times New Roman" w:cs="Times New Roman"/>
              <w:b/>
            </w:rPr>
          </w:rPrChange>
        </w:rPr>
        <w:t>Enter Search Criteria</w:t>
      </w:r>
      <w:r w:rsidRPr="007F739A">
        <w:rPr>
          <w:rFonts w:eastAsia="Times New Roman" w:cs="Times New Roman"/>
          <w:color w:val="auto"/>
          <w:rPrChange w:id="4185" w:author="Alina Frey" w:date="2017-11-20T10:06:00Z">
            <w:rPr>
              <w:rFonts w:eastAsia="Times New Roman" w:cs="Times New Roman"/>
            </w:rPr>
          </w:rPrChange>
        </w:rPr>
        <w:t xml:space="preserve"> field, and click </w:t>
      </w:r>
      <w:r w:rsidRPr="007F739A">
        <w:rPr>
          <w:rFonts w:eastAsia="Times New Roman" w:cs="Times New Roman"/>
          <w:b/>
          <w:color w:val="auto"/>
          <w:rPrChange w:id="4186" w:author="Alina Frey" w:date="2017-11-20T10:06:00Z">
            <w:rPr>
              <w:rFonts w:eastAsia="Times New Roman" w:cs="Times New Roman"/>
              <w:b/>
            </w:rPr>
          </w:rPrChange>
        </w:rPr>
        <w:t>Search</w:t>
      </w:r>
      <w:r w:rsidRPr="007F739A">
        <w:rPr>
          <w:rFonts w:eastAsia="Times New Roman" w:cs="Times New Roman"/>
          <w:color w:val="auto"/>
          <w:rPrChange w:id="4187" w:author="Alina Frey" w:date="2017-11-20T10:06:00Z">
            <w:rPr>
              <w:rFonts w:eastAsia="Times New Roman" w:cs="Times New Roman"/>
            </w:rPr>
          </w:rPrChange>
        </w:rPr>
        <w:t xml:space="preserve">. The user may also search by last name initial plus the last four digits of the SSN, or by the last name and partial first name. </w:t>
      </w:r>
      <w:ins w:id="4188" w:author="Alina Frey" w:date="2017-11-10T13:08:00Z">
        <w:r w:rsidR="00B24986" w:rsidRPr="007F739A">
          <w:rPr>
            <w:rFonts w:cstheme="minorHAnsi"/>
            <w:color w:val="auto"/>
            <w:szCs w:val="24"/>
            <w:rPrChange w:id="4189" w:author="Alina Frey" w:date="2017-11-20T10:06:00Z">
              <w:rPr>
                <w:rFonts w:cstheme="minorHAnsi"/>
                <w:szCs w:val="24"/>
              </w:rPr>
            </w:rPrChange>
          </w:rPr>
          <w:t>Note: At least the first two letters of the last name are required to perform the search.</w:t>
        </w:r>
        <w:r w:rsidR="00B24986" w:rsidRPr="007F739A">
          <w:rPr>
            <w:rFonts w:eastAsia="Times New Roman" w:cs="Times New Roman"/>
            <w:color w:val="auto"/>
            <w:rPrChange w:id="4190" w:author="Alina Frey" w:date="2017-11-20T10:06:00Z">
              <w:rPr>
                <w:rFonts w:eastAsia="Times New Roman" w:cs="Times New Roman"/>
              </w:rPr>
            </w:rPrChange>
          </w:rPr>
          <w:t xml:space="preserve"> </w:t>
        </w:r>
      </w:ins>
    </w:p>
    <w:p w14:paraId="31876E3A" w14:textId="719C3C5B" w:rsidR="006C0619" w:rsidRPr="007F739A" w:rsidRDefault="00BB020C" w:rsidP="00FA615B">
      <w:pPr>
        <w:spacing w:after="19" w:line="252" w:lineRule="auto"/>
        <w:ind w:left="-5" w:hanging="10"/>
        <w:rPr>
          <w:color w:val="auto"/>
          <w:rPrChange w:id="4191" w:author="Alina Frey" w:date="2017-11-20T10:06:00Z">
            <w:rPr/>
          </w:rPrChange>
        </w:rPr>
      </w:pPr>
      <w:ins w:id="4192" w:author="Alina Frey" w:date="2017-11-10T13:09:00Z">
        <w:r w:rsidRPr="007F739A">
          <w:rPr>
            <w:rFonts w:cstheme="minorHAnsi"/>
            <w:color w:val="auto"/>
            <w:szCs w:val="24"/>
            <w:rPrChange w:id="4193" w:author="Alina Frey" w:date="2017-11-20T10:06:00Z">
              <w:rPr>
                <w:rFonts w:cstheme="minorHAnsi"/>
                <w:szCs w:val="24"/>
              </w:rPr>
            </w:rPrChange>
          </w:rPr>
          <w:t xml:space="preserve">The screen will display all the female patients with the last name matching the search criteria. </w:t>
        </w:r>
      </w:ins>
      <w:del w:id="4194" w:author="Alina Frey" w:date="2017-11-10T13:09:00Z">
        <w:r w:rsidR="005F159C" w:rsidRPr="007F739A" w:rsidDel="00BB020C">
          <w:rPr>
            <w:rFonts w:eastAsia="Times New Roman" w:cs="Times New Roman"/>
            <w:color w:val="auto"/>
            <w:rPrChange w:id="4195" w:author="Alina Frey" w:date="2017-11-20T10:06:00Z">
              <w:rPr>
                <w:rFonts w:eastAsia="Times New Roman" w:cs="Times New Roman"/>
              </w:rPr>
            </w:rPrChange>
          </w:rPr>
          <w:delText xml:space="preserve">This allows MT to populate with the patients that match the user’s search. </w:delText>
        </w:r>
      </w:del>
      <w:r w:rsidR="005F159C" w:rsidRPr="007F739A">
        <w:rPr>
          <w:rFonts w:eastAsia="Times New Roman" w:cs="Times New Roman"/>
          <w:color w:val="auto"/>
          <w:rPrChange w:id="4196" w:author="Alina Frey" w:date="2017-11-20T10:06:00Z">
            <w:rPr>
              <w:rFonts w:eastAsia="Times New Roman" w:cs="Times New Roman"/>
            </w:rPr>
          </w:rPrChange>
        </w:rPr>
        <w:t xml:space="preserve">The </w:t>
      </w:r>
      <w:del w:id="4197" w:author="Alina Frey" w:date="2017-11-10T13:10:00Z">
        <w:r w:rsidR="005F159C" w:rsidRPr="007F739A" w:rsidDel="00BB020C">
          <w:rPr>
            <w:rFonts w:eastAsia="Times New Roman" w:cs="Times New Roman"/>
            <w:color w:val="auto"/>
            <w:rPrChange w:id="4198" w:author="Alina Frey" w:date="2017-11-20T10:06:00Z">
              <w:rPr>
                <w:rFonts w:eastAsia="Times New Roman" w:cs="Times New Roman"/>
              </w:rPr>
            </w:rPrChange>
          </w:rPr>
          <w:delText>page displays</w:delText>
        </w:r>
      </w:del>
      <w:ins w:id="4199" w:author="Alina Frey" w:date="2017-11-10T13:10:00Z">
        <w:r w:rsidRPr="007F739A">
          <w:rPr>
            <w:rFonts w:eastAsia="Times New Roman" w:cs="Times New Roman"/>
            <w:color w:val="auto"/>
            <w:rPrChange w:id="4200" w:author="Alina Frey" w:date="2017-11-20T10:06:00Z">
              <w:rPr>
                <w:rFonts w:eastAsia="Times New Roman" w:cs="Times New Roman"/>
              </w:rPr>
            </w:rPrChange>
          </w:rPr>
          <w:t xml:space="preserve">table </w:t>
        </w:r>
        <w:r w:rsidR="00735855" w:rsidRPr="007F739A">
          <w:rPr>
            <w:rFonts w:eastAsia="Times New Roman" w:cs="Times New Roman"/>
            <w:color w:val="auto"/>
            <w:rPrChange w:id="4201" w:author="Alina Frey" w:date="2017-11-20T10:06:00Z">
              <w:rPr>
                <w:rFonts w:eastAsia="Times New Roman" w:cs="Times New Roman"/>
              </w:rPr>
            </w:rPrChange>
          </w:rPr>
          <w:t>includes patient info such as:</w:t>
        </w:r>
      </w:ins>
      <w:r w:rsidR="005F159C" w:rsidRPr="007F739A">
        <w:rPr>
          <w:rFonts w:eastAsia="Times New Roman" w:cs="Times New Roman"/>
          <w:color w:val="auto"/>
          <w:rPrChange w:id="4202" w:author="Alina Frey" w:date="2017-11-20T10:06:00Z">
            <w:rPr>
              <w:rFonts w:eastAsia="Times New Roman" w:cs="Times New Roman"/>
            </w:rPr>
          </w:rPrChange>
        </w:rPr>
        <w:t xml:space="preserve"> Name, SSN, DOB, Location, Tracking, and Action.</w:t>
      </w:r>
    </w:p>
    <w:p w14:paraId="78A80AD2" w14:textId="77777777" w:rsidR="00051FE2" w:rsidRPr="007F739A" w:rsidRDefault="005F159C">
      <w:pPr>
        <w:keepNext/>
        <w:spacing w:after="43" w:line="252" w:lineRule="auto"/>
        <w:ind w:hanging="14"/>
        <w:rPr>
          <w:ins w:id="4203" w:author="Alina Frey" w:date="2017-11-08T16:12:00Z"/>
          <w:color w:val="auto"/>
          <w:rPrChange w:id="4204" w:author="Alina Frey" w:date="2017-11-20T10:06:00Z">
            <w:rPr>
              <w:ins w:id="4205" w:author="Alina Frey" w:date="2017-11-08T16:12:00Z"/>
            </w:rPr>
          </w:rPrChange>
        </w:rPr>
        <w:pPrChange w:id="4206" w:author="Alina Frey" w:date="2017-11-10T14:16:00Z">
          <w:pPr>
            <w:spacing w:after="82"/>
            <w:ind w:right="-480"/>
          </w:pPr>
        </w:pPrChange>
      </w:pPr>
      <w:r w:rsidRPr="007F739A">
        <w:rPr>
          <w:noProof/>
          <w:color w:val="auto"/>
          <w:rPrChange w:id="4207" w:author="Alina Frey" w:date="2017-11-20T10:06:00Z">
            <w:rPr>
              <w:noProof/>
            </w:rPr>
          </w:rPrChange>
        </w:rPr>
        <w:drawing>
          <wp:inline distT="0" distB="0" distL="0" distR="0" wp14:anchorId="3187708E" wp14:editId="5B80C94E">
            <wp:extent cx="5924550" cy="2676525"/>
            <wp:effectExtent l="0" t="0" r="0" b="9525"/>
            <wp:docPr id="566" name="Picture 566"/>
            <wp:cNvGraphicFramePr/>
            <a:graphic xmlns:a="http://schemas.openxmlformats.org/drawingml/2006/main">
              <a:graphicData uri="http://schemas.openxmlformats.org/drawingml/2006/picture">
                <pic:pic xmlns:pic="http://schemas.openxmlformats.org/drawingml/2006/picture">
                  <pic:nvPicPr>
                    <pic:cNvPr id="566" name="Picture 566"/>
                    <pic:cNvPicPr/>
                  </pic:nvPicPr>
                  <pic:blipFill>
                    <a:blip r:embed="rId58"/>
                    <a:stretch>
                      <a:fillRect/>
                    </a:stretch>
                  </pic:blipFill>
                  <pic:spPr>
                    <a:xfrm>
                      <a:off x="0" y="0"/>
                      <a:ext cx="5925276" cy="2676853"/>
                    </a:xfrm>
                    <a:prstGeom prst="rect">
                      <a:avLst/>
                    </a:prstGeom>
                  </pic:spPr>
                </pic:pic>
              </a:graphicData>
            </a:graphic>
          </wp:inline>
        </w:drawing>
      </w:r>
    </w:p>
    <w:p w14:paraId="31876E3B" w14:textId="4CAB130E" w:rsidR="006C0619" w:rsidRPr="00331C1F" w:rsidRDefault="00051FE2">
      <w:pPr>
        <w:pStyle w:val="Caption"/>
        <w:pPrChange w:id="4208" w:author="Alina Frey" w:date="2017-11-10T14:16:00Z">
          <w:pPr>
            <w:spacing w:after="82"/>
            <w:ind w:right="-480"/>
          </w:pPr>
        </w:pPrChange>
      </w:pPr>
      <w:bookmarkStart w:id="4209" w:name="_Toc498937399"/>
      <w:bookmarkStart w:id="4210" w:name="_Toc498942247"/>
      <w:bookmarkStart w:id="4211" w:name="_Toc498938914"/>
      <w:bookmarkStart w:id="4212" w:name="_Toc499024485"/>
      <w:ins w:id="4213" w:author="Alina Frey" w:date="2017-11-08T16:12:00Z">
        <w:r w:rsidRPr="00331C1F">
          <w:t xml:space="preserve">Figure </w:t>
        </w:r>
        <w:r w:rsidRPr="00331C1F">
          <w:fldChar w:fldCharType="begin"/>
        </w:r>
        <w:r w:rsidRPr="00331C1F">
          <w:instrText xml:space="preserve"> SEQ Figure \* ARABIC </w:instrText>
        </w:r>
      </w:ins>
      <w:r w:rsidRPr="00331C1F">
        <w:fldChar w:fldCharType="separate"/>
      </w:r>
      <w:ins w:id="4214" w:author="Alina Frey [2]" w:date="2017-11-21T10:58:00Z">
        <w:r w:rsidR="003B7B8C">
          <w:rPr>
            <w:noProof/>
          </w:rPr>
          <w:t>21</w:t>
        </w:r>
      </w:ins>
      <w:ins w:id="4215" w:author="Alina Frey" w:date="2017-11-08T16:12:00Z">
        <w:r w:rsidRPr="00331C1F">
          <w:fldChar w:fldCharType="end"/>
        </w:r>
        <w:r w:rsidRPr="00331C1F">
          <w:t>: Track A Patient Search</w:t>
        </w:r>
      </w:ins>
      <w:bookmarkEnd w:id="4209"/>
      <w:bookmarkEnd w:id="4210"/>
      <w:bookmarkEnd w:id="4211"/>
      <w:bookmarkEnd w:id="4212"/>
    </w:p>
    <w:p w14:paraId="31876E3C" w14:textId="79226204" w:rsidR="006C0619" w:rsidRPr="007F739A" w:rsidDel="00E33907" w:rsidRDefault="005F159C">
      <w:pPr>
        <w:spacing w:after="29" w:line="265" w:lineRule="auto"/>
        <w:ind w:left="-5" w:hanging="10"/>
        <w:rPr>
          <w:del w:id="4216" w:author="Alina Frey" w:date="2017-11-08T16:12:00Z"/>
          <w:color w:val="auto"/>
          <w:rPrChange w:id="4217" w:author="Alina Frey" w:date="2017-11-20T10:06:00Z">
            <w:rPr>
              <w:del w:id="4218" w:author="Alina Frey" w:date="2017-11-08T16:12:00Z"/>
            </w:rPr>
          </w:rPrChange>
        </w:rPr>
      </w:pPr>
      <w:del w:id="4219" w:author="Alina Frey" w:date="2017-11-08T16:12:00Z">
        <w:r w:rsidRPr="007F739A" w:rsidDel="00E33907">
          <w:rPr>
            <w:rFonts w:eastAsia="Times New Roman" w:cs="Times New Roman"/>
            <w:b/>
            <w:color w:val="auto"/>
            <w:sz w:val="20"/>
            <w:rPrChange w:id="4220" w:author="Alina Frey" w:date="2017-11-20T10:06:00Z">
              <w:rPr>
                <w:rFonts w:eastAsia="Times New Roman" w:cs="Times New Roman"/>
                <w:b/>
                <w:sz w:val="20"/>
              </w:rPr>
            </w:rPrChange>
          </w:rPr>
          <w:delText xml:space="preserve">Figure 17: Track A Patient Search </w:delText>
        </w:r>
      </w:del>
    </w:p>
    <w:p w14:paraId="31876E3D" w14:textId="77777777" w:rsidR="006C0619" w:rsidRPr="007F739A" w:rsidRDefault="005F159C" w:rsidP="00FA615B">
      <w:pPr>
        <w:pStyle w:val="Heading3"/>
        <w:ind w:left="-5"/>
        <w:rPr>
          <w:color w:val="auto"/>
          <w:rPrChange w:id="4221" w:author="Alina Frey" w:date="2017-11-20T10:06:00Z">
            <w:rPr/>
          </w:rPrChange>
        </w:rPr>
      </w:pPr>
      <w:bookmarkStart w:id="4222" w:name="_Toc497914057"/>
      <w:bookmarkStart w:id="4223" w:name="_Toc498937623"/>
      <w:bookmarkStart w:id="4224" w:name="_Toc498942471"/>
      <w:bookmarkStart w:id="4225" w:name="_Toc498939138"/>
      <w:bookmarkStart w:id="4226" w:name="_Toc499024406"/>
      <w:r w:rsidRPr="007F739A">
        <w:rPr>
          <w:color w:val="auto"/>
          <w:rPrChange w:id="4227" w:author="Alina Frey" w:date="2017-11-20T10:06:00Z">
            <w:rPr/>
          </w:rPrChange>
        </w:rPr>
        <w:t>Start Tracking</w:t>
      </w:r>
      <w:bookmarkEnd w:id="4222"/>
      <w:bookmarkEnd w:id="4223"/>
      <w:bookmarkEnd w:id="4224"/>
      <w:bookmarkEnd w:id="4225"/>
      <w:bookmarkEnd w:id="4226"/>
    </w:p>
    <w:p w14:paraId="31876E3E" w14:textId="77777777" w:rsidR="006C0619" w:rsidRPr="007F739A" w:rsidRDefault="005F159C" w:rsidP="00FA615B">
      <w:pPr>
        <w:spacing w:after="19" w:line="252" w:lineRule="auto"/>
        <w:ind w:left="-5" w:hanging="10"/>
        <w:rPr>
          <w:color w:val="auto"/>
          <w:rPrChange w:id="4228" w:author="Alina Frey" w:date="2017-11-20T10:06:00Z">
            <w:rPr/>
          </w:rPrChange>
        </w:rPr>
      </w:pPr>
      <w:r w:rsidRPr="007F739A">
        <w:rPr>
          <w:rFonts w:eastAsia="Times New Roman" w:cs="Times New Roman"/>
          <w:color w:val="auto"/>
          <w:rPrChange w:id="4229" w:author="Alina Frey" w:date="2017-11-20T10:06:00Z">
            <w:rPr>
              <w:rFonts w:eastAsia="Times New Roman" w:cs="Times New Roman"/>
            </w:rPr>
          </w:rPrChange>
        </w:rPr>
        <w:t xml:space="preserve">The user can choose a patient to track by clicking the </w:t>
      </w:r>
      <w:r w:rsidRPr="007F739A">
        <w:rPr>
          <w:rFonts w:eastAsia="Times New Roman" w:cs="Times New Roman"/>
          <w:b/>
          <w:color w:val="auto"/>
          <w:rPrChange w:id="4230" w:author="Alina Frey" w:date="2017-11-20T10:06:00Z">
            <w:rPr>
              <w:rFonts w:eastAsia="Times New Roman" w:cs="Times New Roman"/>
              <w:b/>
            </w:rPr>
          </w:rPrChange>
        </w:rPr>
        <w:t>Start Tracking</w:t>
      </w:r>
      <w:r w:rsidRPr="007F739A">
        <w:rPr>
          <w:rFonts w:eastAsia="Times New Roman" w:cs="Times New Roman"/>
          <w:color w:val="auto"/>
          <w:rPrChange w:id="4231" w:author="Alina Frey" w:date="2017-11-20T10:06:00Z">
            <w:rPr>
              <w:rFonts w:eastAsia="Times New Roman" w:cs="Times New Roman"/>
            </w:rPr>
          </w:rPrChange>
        </w:rPr>
        <w:t xml:space="preserve"> command from the Action column. The user will get a confirmation page to Start Tracking a patient that requires a Reason to be selected from a drop-down list, a check box to update the pregnancy status in MT and allows for a comment to be added in a text box. If the user selects </w:t>
      </w:r>
      <w:r w:rsidRPr="007F739A">
        <w:rPr>
          <w:rFonts w:eastAsia="Times New Roman" w:cs="Times New Roman"/>
          <w:b/>
          <w:color w:val="auto"/>
          <w:rPrChange w:id="4232" w:author="Alina Frey" w:date="2017-11-20T10:06:00Z">
            <w:rPr>
              <w:rFonts w:eastAsia="Times New Roman" w:cs="Times New Roman"/>
              <w:b/>
            </w:rPr>
          </w:rPrChange>
        </w:rPr>
        <w:t>Back</w:t>
      </w:r>
      <w:r w:rsidRPr="007F739A">
        <w:rPr>
          <w:rFonts w:eastAsia="Times New Roman" w:cs="Times New Roman"/>
          <w:color w:val="auto"/>
          <w:rPrChange w:id="4233" w:author="Alina Frey" w:date="2017-11-20T10:06:00Z">
            <w:rPr>
              <w:rFonts w:eastAsia="Times New Roman" w:cs="Times New Roman"/>
            </w:rPr>
          </w:rPrChange>
        </w:rPr>
        <w:t>, they will get the previous page. By selecting Start Tracking, the user is taken to the Tracked Patients Screen and will see their patient added to the list.</w:t>
      </w:r>
    </w:p>
    <w:p w14:paraId="00E6D038" w14:textId="77777777" w:rsidR="00102352" w:rsidRPr="007F739A" w:rsidRDefault="005F159C">
      <w:pPr>
        <w:keepNext/>
        <w:spacing w:after="43" w:line="252" w:lineRule="auto"/>
        <w:ind w:hanging="14"/>
        <w:rPr>
          <w:ins w:id="4234" w:author="Alina Frey" w:date="2017-11-08T16:13:00Z"/>
          <w:color w:val="auto"/>
          <w14:textOutline w14:w="9525" w14:cap="rnd" w14:cmpd="sng" w14:algn="ctr">
            <w14:solidFill>
              <w14:schemeClr w14:val="tx1"/>
            </w14:solidFill>
            <w14:prstDash w14:val="solid"/>
            <w14:bevel/>
          </w14:textOutline>
          <w:rPrChange w:id="4235" w:author="Alina Frey" w:date="2017-11-20T10:06:00Z">
            <w:rPr>
              <w:ins w:id="4236" w:author="Alina Frey" w:date="2017-11-08T16:13:00Z"/>
            </w:rPr>
          </w:rPrChange>
        </w:rPr>
        <w:pPrChange w:id="4237" w:author="Alina Frey" w:date="2017-11-10T14:16:00Z">
          <w:pPr>
            <w:spacing w:after="101"/>
          </w:pPr>
        </w:pPrChange>
      </w:pPr>
      <w:r w:rsidRPr="007F739A">
        <w:rPr>
          <w:noProof/>
          <w:color w:val="auto"/>
          <w:rPrChange w:id="4238" w:author="Alina Frey" w:date="2017-11-20T10:06:00Z">
            <w:rPr>
              <w:noProof/>
            </w:rPr>
          </w:rPrChange>
        </w:rPr>
        <w:lastRenderedPageBreak/>
        <w:drawing>
          <wp:inline distT="0" distB="0" distL="0" distR="0" wp14:anchorId="31877090" wp14:editId="27F919FB">
            <wp:extent cx="2238375" cy="3543300"/>
            <wp:effectExtent l="19050" t="19050" r="28575" b="19050"/>
            <wp:docPr id="586" name="Picture 586"/>
            <wp:cNvGraphicFramePr/>
            <a:graphic xmlns:a="http://schemas.openxmlformats.org/drawingml/2006/main">
              <a:graphicData uri="http://schemas.openxmlformats.org/drawingml/2006/picture">
                <pic:pic xmlns:pic="http://schemas.openxmlformats.org/drawingml/2006/picture">
                  <pic:nvPicPr>
                    <pic:cNvPr id="586" name="Picture 586"/>
                    <pic:cNvPicPr/>
                  </pic:nvPicPr>
                  <pic:blipFill>
                    <a:blip r:embed="rId59"/>
                    <a:stretch>
                      <a:fillRect/>
                    </a:stretch>
                  </pic:blipFill>
                  <pic:spPr>
                    <a:xfrm>
                      <a:off x="0" y="0"/>
                      <a:ext cx="2238580" cy="3543625"/>
                    </a:xfrm>
                    <a:prstGeom prst="rect">
                      <a:avLst/>
                    </a:prstGeom>
                    <a:ln>
                      <a:solidFill>
                        <a:schemeClr val="tx1"/>
                      </a:solidFill>
                    </a:ln>
                  </pic:spPr>
                </pic:pic>
              </a:graphicData>
            </a:graphic>
          </wp:inline>
        </w:drawing>
      </w:r>
    </w:p>
    <w:p w14:paraId="31876E3F" w14:textId="7BBDB9F4" w:rsidR="006C0619" w:rsidRPr="00331C1F" w:rsidRDefault="00102352">
      <w:pPr>
        <w:pStyle w:val="Caption"/>
        <w:pPrChange w:id="4239" w:author="Alina Frey" w:date="2017-11-10T14:16:00Z">
          <w:pPr>
            <w:spacing w:after="101"/>
          </w:pPr>
        </w:pPrChange>
      </w:pPr>
      <w:bookmarkStart w:id="4240" w:name="_Toc498937400"/>
      <w:bookmarkStart w:id="4241" w:name="_Toc498942248"/>
      <w:bookmarkStart w:id="4242" w:name="_Toc498938915"/>
      <w:bookmarkStart w:id="4243" w:name="_Toc499024486"/>
      <w:ins w:id="4244" w:author="Alina Frey" w:date="2017-11-08T16:13:00Z">
        <w:r w:rsidRPr="00331C1F">
          <w:t xml:space="preserve">Figure </w:t>
        </w:r>
        <w:r w:rsidRPr="00331C1F">
          <w:fldChar w:fldCharType="begin"/>
        </w:r>
        <w:r w:rsidRPr="00331C1F">
          <w:instrText xml:space="preserve"> SEQ Figure \* ARABIC </w:instrText>
        </w:r>
      </w:ins>
      <w:r w:rsidRPr="00331C1F">
        <w:fldChar w:fldCharType="separate"/>
      </w:r>
      <w:ins w:id="4245" w:author="Alina Frey [2]" w:date="2017-11-21T10:58:00Z">
        <w:r w:rsidR="003B7B8C">
          <w:rPr>
            <w:noProof/>
          </w:rPr>
          <w:t>22</w:t>
        </w:r>
      </w:ins>
      <w:ins w:id="4246" w:author="Alina Frey" w:date="2017-11-08T16:13:00Z">
        <w:r w:rsidRPr="00331C1F">
          <w:fldChar w:fldCharType="end"/>
        </w:r>
        <w:r w:rsidRPr="00331C1F">
          <w:t>: Start Tracking a Patient Confirmation</w:t>
        </w:r>
      </w:ins>
      <w:bookmarkEnd w:id="4240"/>
      <w:bookmarkEnd w:id="4241"/>
      <w:bookmarkEnd w:id="4242"/>
      <w:bookmarkEnd w:id="4243"/>
    </w:p>
    <w:p w14:paraId="31876E40" w14:textId="2F5845FA" w:rsidR="006C0619" w:rsidRPr="007F739A" w:rsidDel="00051FE2" w:rsidRDefault="005F159C">
      <w:pPr>
        <w:spacing w:after="29" w:line="265" w:lineRule="auto"/>
        <w:ind w:left="-5" w:hanging="10"/>
        <w:rPr>
          <w:del w:id="4247" w:author="Alina Frey" w:date="2017-11-08T16:13:00Z"/>
          <w:color w:val="auto"/>
          <w:rPrChange w:id="4248" w:author="Alina Frey" w:date="2017-11-20T10:06:00Z">
            <w:rPr>
              <w:del w:id="4249" w:author="Alina Frey" w:date="2017-11-08T16:13:00Z"/>
            </w:rPr>
          </w:rPrChange>
        </w:rPr>
      </w:pPr>
      <w:del w:id="4250" w:author="Alina Frey" w:date="2017-11-08T16:13:00Z">
        <w:r w:rsidRPr="007F739A" w:rsidDel="00051FE2">
          <w:rPr>
            <w:rFonts w:eastAsia="Times New Roman" w:cs="Times New Roman"/>
            <w:b/>
            <w:color w:val="auto"/>
            <w:sz w:val="20"/>
            <w:rPrChange w:id="4251" w:author="Alina Frey" w:date="2017-11-20T10:06:00Z">
              <w:rPr>
                <w:rFonts w:eastAsia="Times New Roman" w:cs="Times New Roman"/>
                <w:b/>
                <w:sz w:val="20"/>
              </w:rPr>
            </w:rPrChange>
          </w:rPr>
          <w:delText>Figure 18: Start Tracking a Patient Confirmation</w:delText>
        </w:r>
      </w:del>
    </w:p>
    <w:p w14:paraId="31876E41" w14:textId="77777777" w:rsidR="006C0619" w:rsidRPr="007F739A" w:rsidRDefault="005F159C">
      <w:pPr>
        <w:pStyle w:val="Heading2"/>
        <w:pPrChange w:id="4252" w:author="Alina Frey" w:date="2017-11-20T10:18:00Z">
          <w:pPr>
            <w:pStyle w:val="Heading2"/>
            <w:ind w:left="-5"/>
          </w:pPr>
        </w:pPrChange>
      </w:pPr>
      <w:bookmarkStart w:id="4253" w:name="_Toc497914058"/>
      <w:bookmarkStart w:id="4254" w:name="_Ref498932882"/>
      <w:bookmarkStart w:id="4255" w:name="_Toc498937624"/>
      <w:bookmarkStart w:id="4256" w:name="_Toc498942472"/>
      <w:bookmarkStart w:id="4257" w:name="_Toc498939139"/>
      <w:bookmarkStart w:id="4258" w:name="_Toc499024407"/>
      <w:r w:rsidRPr="007F739A">
        <w:t>Tracking History</w:t>
      </w:r>
      <w:bookmarkEnd w:id="4253"/>
      <w:bookmarkEnd w:id="4254"/>
      <w:bookmarkEnd w:id="4255"/>
      <w:bookmarkEnd w:id="4256"/>
      <w:bookmarkEnd w:id="4257"/>
      <w:bookmarkEnd w:id="4258"/>
    </w:p>
    <w:p w14:paraId="5C17F643" w14:textId="0957273C" w:rsidR="004B4D50" w:rsidRPr="007F739A" w:rsidRDefault="004B4D50" w:rsidP="00FA615B">
      <w:pPr>
        <w:rPr>
          <w:ins w:id="4259" w:author="Alina Frey" w:date="2017-11-10T13:36:00Z"/>
          <w:rFonts w:eastAsiaTheme="minorHAnsi" w:cstheme="minorHAnsi"/>
          <w:color w:val="auto"/>
          <w:szCs w:val="24"/>
        </w:rPr>
      </w:pPr>
      <w:ins w:id="4260" w:author="Alina Frey" w:date="2017-11-10T13:36:00Z">
        <w:r w:rsidRPr="007F739A">
          <w:rPr>
            <w:rFonts w:cstheme="minorHAnsi"/>
            <w:color w:val="auto"/>
            <w:szCs w:val="24"/>
            <w:rPrChange w:id="4261" w:author="Alina Frey" w:date="2017-11-20T10:06:00Z">
              <w:rPr>
                <w:rFonts w:cstheme="minorHAnsi"/>
                <w:szCs w:val="24"/>
              </w:rPr>
            </w:rPrChange>
          </w:rPr>
          <w:t>The Tracking History screen can be accessed by clicking on the Tracking History tab on the left side pane of the Dashboard.</w:t>
        </w:r>
      </w:ins>
    </w:p>
    <w:p w14:paraId="31876E42" w14:textId="6BB27BF6" w:rsidR="006C0619" w:rsidRPr="007F739A" w:rsidDel="00C46295" w:rsidRDefault="008818FD">
      <w:pPr>
        <w:spacing w:after="19" w:line="252" w:lineRule="auto"/>
        <w:ind w:left="-5" w:hanging="10"/>
        <w:rPr>
          <w:moveFrom w:id="4262" w:author="Alina Frey" w:date="2017-11-10T13:36:00Z"/>
          <w:color w:val="auto"/>
          <w:rPrChange w:id="4263" w:author="Alina Frey" w:date="2017-11-20T10:06:00Z">
            <w:rPr>
              <w:moveFrom w:id="4264" w:author="Alina Frey" w:date="2017-11-10T13:36:00Z"/>
            </w:rPr>
          </w:rPrChange>
        </w:rPr>
      </w:pPr>
      <w:ins w:id="4265" w:author="Alina Frey" w:date="2017-11-20T14:33:00Z">
        <w:r>
          <w:rPr>
            <w:noProof/>
          </w:rPr>
          <mc:AlternateContent>
            <mc:Choice Requires="wps">
              <w:drawing>
                <wp:anchor distT="0" distB="0" distL="114300" distR="114300" simplePos="0" relativeHeight="251600896" behindDoc="0" locked="0" layoutInCell="1" allowOverlap="1" wp14:anchorId="64A1CCB2" wp14:editId="68DD56CE">
                  <wp:simplePos x="0" y="0"/>
                  <wp:positionH relativeFrom="column">
                    <wp:posOffset>673100</wp:posOffset>
                  </wp:positionH>
                  <wp:positionV relativeFrom="paragraph">
                    <wp:posOffset>2005965</wp:posOffset>
                  </wp:positionV>
                  <wp:extent cx="306070" cy="202565"/>
                  <wp:effectExtent l="38100" t="19050" r="17780" b="45085"/>
                  <wp:wrapNone/>
                  <wp:docPr id="29670" name="Straight Arrow Connector 29670"/>
                  <wp:cNvGraphicFramePr/>
                  <a:graphic xmlns:a="http://schemas.openxmlformats.org/drawingml/2006/main">
                    <a:graphicData uri="http://schemas.microsoft.com/office/word/2010/wordprocessingShape">
                      <wps:wsp>
                        <wps:cNvCnPr/>
                        <wps:spPr>
                          <a:xfrm flipH="1">
                            <a:off x="0" y="0"/>
                            <a:ext cx="306070" cy="202565"/>
                          </a:xfrm>
                          <a:prstGeom prst="straightConnector1">
                            <a:avLst/>
                          </a:prstGeom>
                          <a:ln w="28575">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60E3BE8" id="Straight Arrow Connector 29670" o:spid="_x0000_s1026" type="#_x0000_t32" style="position:absolute;margin-left:53pt;margin-top:157.95pt;width:24.1pt;height:15.95pt;flip:x;z-index:251600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" strokecolor="red" strokeweight="2.25pt">
                  <v:stroke endarrow="block" joinstyle="miter"/>
                </v:shape>
              </w:pict>
            </mc:Fallback>
          </mc:AlternateContent>
        </w:r>
        <w:r>
          <w:rPr>
            <w:noProof/>
          </w:rPr>
          <w:drawing>
            <wp:inline distT="0" distB="0" distL="0" distR="0" wp14:anchorId="481ACEE6" wp14:editId="32D2E4AE">
              <wp:extent cx="5943600" cy="3014345"/>
              <wp:effectExtent l="0" t="0" r="0" b="0"/>
              <wp:docPr id="29669" name="Picture 29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014345"/>
                      </a:xfrm>
                      <a:prstGeom prst="rect">
                        <a:avLst/>
                      </a:prstGeom>
                    </pic:spPr>
                  </pic:pic>
                </a:graphicData>
              </a:graphic>
            </wp:inline>
          </w:drawing>
        </w:r>
      </w:ins>
      <w:moveFromRangeStart w:id="4266" w:author="Alina Frey" w:date="2017-11-10T13:36:00Z" w:name="move498084289"/>
      <w:moveFrom w:id="4267" w:author="Alina Frey" w:date="2017-11-10T13:36:00Z">
        <w:r w:rsidR="005F159C" w:rsidRPr="007F739A" w:rsidDel="00C46295">
          <w:rPr>
            <w:rFonts w:eastAsia="Times New Roman" w:cs="Times New Roman"/>
            <w:color w:val="auto"/>
            <w:rPrChange w:id="4268" w:author="Alina Frey" w:date="2017-11-20T10:06:00Z">
              <w:rPr>
                <w:rFonts w:eastAsia="Times New Roman" w:cs="Times New Roman"/>
              </w:rPr>
            </w:rPrChange>
          </w:rPr>
          <w:t xml:space="preserve">The Tracking History feature provides the user with a list of all tracking activity within MT. The list includes the Type, Date/Time, Patient, User, Source, Reason, and Comment. </w:t>
        </w:r>
      </w:moveFrom>
    </w:p>
    <w:moveFromRangeEnd w:id="4266"/>
    <w:p w14:paraId="02395CB1" w14:textId="38F4FF21" w:rsidR="00962683" w:rsidRPr="007F739A" w:rsidRDefault="005F159C">
      <w:pPr>
        <w:keepNext/>
        <w:spacing w:after="43" w:line="252" w:lineRule="auto"/>
        <w:ind w:hanging="14"/>
        <w:rPr>
          <w:ins w:id="4269" w:author="Alina Frey" w:date="2017-11-08T16:17:00Z"/>
          <w:color w:val="auto"/>
          <w:rPrChange w:id="4270" w:author="Alina Frey" w:date="2017-11-20T10:06:00Z">
            <w:rPr>
              <w:ins w:id="4271" w:author="Alina Frey" w:date="2017-11-08T16:17:00Z"/>
            </w:rPr>
          </w:rPrChange>
        </w:rPr>
        <w:pPrChange w:id="4272" w:author="Alina Frey" w:date="2017-11-10T14:16:00Z">
          <w:pPr>
            <w:spacing w:after="69"/>
            <w:ind w:right="-600"/>
          </w:pPr>
        </w:pPrChange>
      </w:pPr>
      <w:del w:id="4273" w:author="Alina Frey" w:date="2017-11-10T13:35:00Z">
        <w:r w:rsidRPr="007F739A" w:rsidDel="003D2AC7">
          <w:rPr>
            <w:noProof/>
            <w:color w:val="auto"/>
            <w:rPrChange w:id="4274" w:author="Alina Frey" w:date="2017-11-20T10:06:00Z">
              <w:rPr>
                <w:noProof/>
              </w:rPr>
            </w:rPrChange>
          </w:rPr>
          <w:drawing>
            <wp:inline distT="0" distB="0" distL="0" distR="0" wp14:anchorId="31877092" wp14:editId="704B9CEC">
              <wp:extent cx="6324600" cy="3457956"/>
              <wp:effectExtent l="0" t="0" r="0" b="0"/>
              <wp:docPr id="602" name="Picture 602"/>
              <wp:cNvGraphicFramePr/>
              <a:graphic xmlns:a="http://schemas.openxmlformats.org/drawingml/2006/main">
                <a:graphicData uri="http://schemas.openxmlformats.org/drawingml/2006/picture">
                  <pic:pic xmlns:pic="http://schemas.openxmlformats.org/drawingml/2006/picture">
                    <pic:nvPicPr>
                      <pic:cNvPr id="602" name="Picture 602"/>
                      <pic:cNvPicPr/>
                    </pic:nvPicPr>
                    <pic:blipFill>
                      <a:blip r:embed="rId61"/>
                      <a:stretch>
                        <a:fillRect/>
                      </a:stretch>
                    </pic:blipFill>
                    <pic:spPr>
                      <a:xfrm>
                        <a:off x="0" y="0"/>
                        <a:ext cx="6324600" cy="3457956"/>
                      </a:xfrm>
                      <a:prstGeom prst="rect">
                        <a:avLst/>
                      </a:prstGeom>
                    </pic:spPr>
                  </pic:pic>
                </a:graphicData>
              </a:graphic>
            </wp:inline>
          </w:drawing>
        </w:r>
      </w:del>
      <w:r w:rsidR="0017005B" w:rsidRPr="007F739A">
        <w:rPr>
          <w:rStyle w:val="CommentReference"/>
          <w:color w:val="auto"/>
          <w:rPrChange w:id="4275" w:author="Alina Frey" w:date="2017-11-20T10:06:00Z">
            <w:rPr>
              <w:rStyle w:val="CommentReference"/>
            </w:rPr>
          </w:rPrChange>
        </w:rPr>
        <w:commentReference w:id="4276"/>
      </w:r>
    </w:p>
    <w:p w14:paraId="31876E43" w14:textId="119E744A" w:rsidR="006C0619" w:rsidRPr="00331C1F" w:rsidRDefault="00962683">
      <w:pPr>
        <w:pStyle w:val="Caption"/>
        <w:pPrChange w:id="4277" w:author="Alina Frey" w:date="2017-11-10T14:16:00Z">
          <w:pPr>
            <w:spacing w:after="69"/>
            <w:ind w:right="-600"/>
          </w:pPr>
        </w:pPrChange>
      </w:pPr>
      <w:bookmarkStart w:id="4278" w:name="_Toc498937401"/>
      <w:bookmarkStart w:id="4279" w:name="_Toc498942249"/>
      <w:bookmarkStart w:id="4280" w:name="_Toc498938916"/>
      <w:bookmarkStart w:id="4281" w:name="_Toc499024487"/>
      <w:ins w:id="4282" w:author="Alina Frey" w:date="2017-11-08T16:17:00Z">
        <w:r w:rsidRPr="00331C1F">
          <w:t xml:space="preserve">Figure </w:t>
        </w:r>
        <w:r w:rsidRPr="00331C1F">
          <w:fldChar w:fldCharType="begin"/>
        </w:r>
        <w:r w:rsidRPr="00331C1F">
          <w:instrText xml:space="preserve"> SEQ Figure \* ARABIC </w:instrText>
        </w:r>
      </w:ins>
      <w:r w:rsidRPr="00331C1F">
        <w:fldChar w:fldCharType="separate"/>
      </w:r>
      <w:ins w:id="4283" w:author="Alina Frey [2]" w:date="2017-11-21T10:58:00Z">
        <w:r w:rsidR="003B7B8C">
          <w:rPr>
            <w:noProof/>
          </w:rPr>
          <w:t>23</w:t>
        </w:r>
      </w:ins>
      <w:ins w:id="4284" w:author="Alina Frey" w:date="2017-11-08T16:17:00Z">
        <w:r w:rsidRPr="00331C1F">
          <w:fldChar w:fldCharType="end"/>
        </w:r>
        <w:r w:rsidRPr="00331C1F">
          <w:t>: Tracking History</w:t>
        </w:r>
      </w:ins>
      <w:bookmarkEnd w:id="4278"/>
      <w:bookmarkEnd w:id="4279"/>
      <w:bookmarkEnd w:id="4280"/>
      <w:bookmarkEnd w:id="4281"/>
    </w:p>
    <w:p w14:paraId="3E6EF302" w14:textId="77777777" w:rsidR="00C46295" w:rsidRPr="007F739A" w:rsidRDefault="00C46295" w:rsidP="00FA615B">
      <w:pPr>
        <w:spacing w:after="57" w:line="252" w:lineRule="auto"/>
        <w:ind w:left="-5" w:hanging="10"/>
        <w:rPr>
          <w:ins w:id="4285" w:author="Alina Frey" w:date="2017-11-10T13:36:00Z"/>
          <w:rFonts w:eastAsia="Times New Roman" w:cs="Times New Roman"/>
          <w:b/>
          <w:color w:val="auto"/>
          <w:sz w:val="20"/>
          <w:rPrChange w:id="4286" w:author="Alina Frey" w:date="2017-11-20T10:06:00Z">
            <w:rPr>
              <w:ins w:id="4287" w:author="Alina Frey" w:date="2017-11-10T13:36:00Z"/>
              <w:rFonts w:eastAsia="Times New Roman" w:cs="Times New Roman"/>
              <w:b/>
              <w:sz w:val="20"/>
            </w:rPr>
          </w:rPrChange>
        </w:rPr>
      </w:pPr>
    </w:p>
    <w:p w14:paraId="1C22C7E2" w14:textId="77777777" w:rsidR="002E7353" w:rsidRPr="007F739A" w:rsidRDefault="00C46295" w:rsidP="00FA615B">
      <w:pPr>
        <w:spacing w:after="19" w:line="252" w:lineRule="auto"/>
        <w:ind w:left="-5" w:hanging="10"/>
        <w:rPr>
          <w:ins w:id="4288" w:author="Alina Frey" w:date="2017-11-10T13:46:00Z"/>
          <w:rFonts w:eastAsia="Times New Roman" w:cs="Times New Roman"/>
          <w:color w:val="auto"/>
          <w:rPrChange w:id="4289" w:author="Alina Frey" w:date="2017-11-20T10:06:00Z">
            <w:rPr>
              <w:ins w:id="4290" w:author="Alina Frey" w:date="2017-11-10T13:46:00Z"/>
              <w:rFonts w:eastAsia="Times New Roman" w:cs="Times New Roman"/>
            </w:rPr>
          </w:rPrChange>
        </w:rPr>
      </w:pPr>
      <w:moveToRangeStart w:id="4291" w:author="Alina Frey" w:date="2017-11-10T13:36:00Z" w:name="move498084289"/>
      <w:moveTo w:id="4292" w:author="Alina Frey" w:date="2017-11-10T13:36:00Z">
        <w:r w:rsidRPr="007F739A">
          <w:rPr>
            <w:rFonts w:eastAsia="Times New Roman" w:cs="Times New Roman"/>
            <w:color w:val="auto"/>
            <w:rPrChange w:id="4293" w:author="Alina Frey" w:date="2017-11-20T10:06:00Z">
              <w:rPr>
                <w:rFonts w:eastAsia="Times New Roman" w:cs="Times New Roman"/>
              </w:rPr>
            </w:rPrChange>
          </w:rPr>
          <w:t>The Tracking History feature provides the user with a list of all tracking activity within MT</w:t>
        </w:r>
        <w:del w:id="4294" w:author="Alina Frey" w:date="2017-11-10T13:46:00Z">
          <w:r w:rsidRPr="007F739A" w:rsidDel="002E7353">
            <w:rPr>
              <w:rFonts w:eastAsia="Times New Roman" w:cs="Times New Roman"/>
              <w:color w:val="auto"/>
              <w:rPrChange w:id="4295" w:author="Alina Frey" w:date="2017-11-20T10:06:00Z">
                <w:rPr>
                  <w:rFonts w:eastAsia="Times New Roman" w:cs="Times New Roman"/>
                </w:rPr>
              </w:rPrChange>
            </w:rPr>
            <w:delText xml:space="preserve">. The list includes the Type, Date/Time, Patient, User, Source, Reason, and </w:delText>
          </w:r>
        </w:del>
      </w:moveTo>
      <w:ins w:id="4296" w:author="Alina Frey" w:date="2017-11-10T13:46:00Z">
        <w:r w:rsidR="002E7353" w:rsidRPr="007F739A">
          <w:rPr>
            <w:rFonts w:eastAsia="Times New Roman" w:cs="Times New Roman"/>
            <w:color w:val="auto"/>
            <w:rPrChange w:id="4297" w:author="Alina Frey" w:date="2017-11-20T10:06:00Z">
              <w:rPr>
                <w:rFonts w:eastAsia="Times New Roman" w:cs="Times New Roman"/>
              </w:rPr>
            </w:rPrChange>
          </w:rPr>
          <w:t>, such as:</w:t>
        </w:r>
      </w:ins>
    </w:p>
    <w:p w14:paraId="753A3B28" w14:textId="0C4852F3" w:rsidR="002E7353" w:rsidRPr="007F739A" w:rsidRDefault="002E7353">
      <w:pPr>
        <w:pStyle w:val="ListParagraph"/>
        <w:numPr>
          <w:ilvl w:val="0"/>
          <w:numId w:val="34"/>
        </w:numPr>
        <w:spacing w:before="0" w:line="256" w:lineRule="auto"/>
        <w:rPr>
          <w:ins w:id="4298" w:author="Alina Frey" w:date="2017-11-10T13:46:00Z"/>
          <w:rFonts w:cstheme="minorHAnsi"/>
          <w:szCs w:val="24"/>
        </w:rPr>
        <w:pPrChange w:id="4299" w:author="Alina Frey" w:date="2017-11-10T14:16:00Z">
          <w:pPr>
            <w:pStyle w:val="ListParagraph"/>
            <w:numPr>
              <w:ilvl w:val="1"/>
              <w:numId w:val="34"/>
            </w:numPr>
            <w:spacing w:before="0" w:line="256" w:lineRule="auto"/>
            <w:ind w:left="1440" w:hanging="360"/>
          </w:pPr>
        </w:pPrChange>
      </w:pPr>
      <w:ins w:id="4300" w:author="Alina Frey" w:date="2017-11-10T13:46:00Z">
        <w:r w:rsidRPr="007F739A">
          <w:rPr>
            <w:rFonts w:cstheme="minorHAnsi"/>
            <w:szCs w:val="24"/>
          </w:rPr>
          <w:t xml:space="preserve">Type (Start </w:t>
        </w:r>
      </w:ins>
      <w:ins w:id="4301" w:author="Alina Frey" w:date="2017-11-10T13:47:00Z">
        <w:r w:rsidR="00C6730D" w:rsidRPr="007F739A">
          <w:rPr>
            <w:rFonts w:cstheme="minorHAnsi"/>
            <w:szCs w:val="24"/>
          </w:rPr>
          <w:t>tracking,</w:t>
        </w:r>
      </w:ins>
      <w:ins w:id="4302" w:author="Alina Frey" w:date="2017-11-10T13:46:00Z">
        <w:r w:rsidRPr="007F739A">
          <w:rPr>
            <w:rFonts w:cstheme="minorHAnsi"/>
            <w:szCs w:val="24"/>
          </w:rPr>
          <w:t xml:space="preserve"> Stop tracking, Flagged</w:t>
        </w:r>
        <w:r w:rsidR="00C6730D" w:rsidRPr="007F739A">
          <w:rPr>
            <w:rFonts w:cstheme="minorHAnsi"/>
            <w:szCs w:val="24"/>
          </w:rPr>
          <w:t xml:space="preserve"> or Acce</w:t>
        </w:r>
      </w:ins>
      <w:ins w:id="4303" w:author="Alina Frey" w:date="2017-11-10T13:47:00Z">
        <w:r w:rsidR="00C6730D" w:rsidRPr="007F739A">
          <w:rPr>
            <w:rFonts w:cstheme="minorHAnsi"/>
            <w:szCs w:val="24"/>
          </w:rPr>
          <w:t>pt</w:t>
        </w:r>
      </w:ins>
      <w:ins w:id="4304" w:author="Alina Frey" w:date="2017-11-10T13:46:00Z">
        <w:r w:rsidRPr="007F739A">
          <w:rPr>
            <w:rFonts w:cstheme="minorHAnsi"/>
            <w:szCs w:val="24"/>
          </w:rPr>
          <w:t>)</w:t>
        </w:r>
      </w:ins>
    </w:p>
    <w:p w14:paraId="55FC693D" w14:textId="77777777" w:rsidR="002E7353" w:rsidRPr="007F739A" w:rsidRDefault="002E7353">
      <w:pPr>
        <w:pStyle w:val="ListParagraph"/>
        <w:numPr>
          <w:ilvl w:val="0"/>
          <w:numId w:val="34"/>
        </w:numPr>
        <w:spacing w:before="0" w:line="256" w:lineRule="auto"/>
        <w:rPr>
          <w:ins w:id="4305" w:author="Alina Frey" w:date="2017-11-10T13:46:00Z"/>
          <w:rFonts w:cstheme="minorHAnsi"/>
          <w:szCs w:val="24"/>
        </w:rPr>
        <w:pPrChange w:id="4306" w:author="Alina Frey" w:date="2017-11-10T14:16:00Z">
          <w:pPr>
            <w:pStyle w:val="ListParagraph"/>
            <w:numPr>
              <w:ilvl w:val="1"/>
              <w:numId w:val="34"/>
            </w:numPr>
            <w:spacing w:before="0" w:line="256" w:lineRule="auto"/>
            <w:ind w:left="1440" w:hanging="360"/>
          </w:pPr>
        </w:pPrChange>
      </w:pPr>
      <w:ins w:id="4307" w:author="Alina Frey" w:date="2017-11-10T13:46:00Z">
        <w:r w:rsidRPr="007F739A">
          <w:rPr>
            <w:rFonts w:cstheme="minorHAnsi"/>
            <w:szCs w:val="24"/>
          </w:rPr>
          <w:t>Date/Time</w:t>
        </w:r>
      </w:ins>
    </w:p>
    <w:p w14:paraId="4F5E1ECD" w14:textId="0A328756" w:rsidR="002E7353" w:rsidRPr="007F739A" w:rsidRDefault="002E7353">
      <w:pPr>
        <w:pStyle w:val="ListParagraph"/>
        <w:numPr>
          <w:ilvl w:val="0"/>
          <w:numId w:val="34"/>
        </w:numPr>
        <w:spacing w:before="0" w:line="256" w:lineRule="auto"/>
        <w:rPr>
          <w:ins w:id="4308" w:author="Alina Frey" w:date="2017-11-10T13:46:00Z"/>
          <w:rFonts w:cstheme="minorHAnsi"/>
          <w:szCs w:val="24"/>
        </w:rPr>
        <w:pPrChange w:id="4309" w:author="Alina Frey" w:date="2017-11-10T14:16:00Z">
          <w:pPr>
            <w:pStyle w:val="ListParagraph"/>
            <w:numPr>
              <w:ilvl w:val="1"/>
              <w:numId w:val="34"/>
            </w:numPr>
            <w:spacing w:before="0" w:line="256" w:lineRule="auto"/>
            <w:ind w:left="1440" w:hanging="360"/>
          </w:pPr>
        </w:pPrChange>
      </w:pPr>
      <w:ins w:id="4310" w:author="Alina Frey" w:date="2017-11-10T13:46:00Z">
        <w:r w:rsidRPr="007F739A">
          <w:rPr>
            <w:rFonts w:cstheme="minorHAnsi"/>
            <w:szCs w:val="24"/>
          </w:rPr>
          <w:t xml:space="preserve">Patient </w:t>
        </w:r>
      </w:ins>
      <w:ins w:id="4311" w:author="Alina Frey" w:date="2017-11-10T13:47:00Z">
        <w:r w:rsidR="003F41A9" w:rsidRPr="007F739A">
          <w:rPr>
            <w:rFonts w:cstheme="minorHAnsi"/>
            <w:szCs w:val="24"/>
          </w:rPr>
          <w:t>on which the action was performed</w:t>
        </w:r>
      </w:ins>
    </w:p>
    <w:p w14:paraId="68D08FE9" w14:textId="03DAFDDE" w:rsidR="002E7353" w:rsidRPr="007F739A" w:rsidRDefault="002E7353">
      <w:pPr>
        <w:pStyle w:val="ListParagraph"/>
        <w:numPr>
          <w:ilvl w:val="0"/>
          <w:numId w:val="34"/>
        </w:numPr>
        <w:spacing w:before="0" w:line="256" w:lineRule="auto"/>
        <w:rPr>
          <w:ins w:id="4312" w:author="Alina Frey" w:date="2017-11-10T13:46:00Z"/>
          <w:rFonts w:cstheme="minorHAnsi"/>
          <w:szCs w:val="24"/>
        </w:rPr>
        <w:pPrChange w:id="4313" w:author="Alina Frey" w:date="2017-11-10T14:16:00Z">
          <w:pPr>
            <w:pStyle w:val="ListParagraph"/>
            <w:numPr>
              <w:ilvl w:val="1"/>
              <w:numId w:val="34"/>
            </w:numPr>
            <w:spacing w:before="0" w:line="256" w:lineRule="auto"/>
            <w:ind w:left="1440" w:hanging="360"/>
          </w:pPr>
        </w:pPrChange>
      </w:pPr>
      <w:ins w:id="4314" w:author="Alina Frey" w:date="2017-11-10T13:46:00Z">
        <w:r w:rsidRPr="007F739A">
          <w:rPr>
            <w:rFonts w:cstheme="minorHAnsi"/>
            <w:szCs w:val="24"/>
          </w:rPr>
          <w:t xml:space="preserve">User that </w:t>
        </w:r>
      </w:ins>
      <w:ins w:id="4315" w:author="Alina Frey" w:date="2017-11-10T13:48:00Z">
        <w:r w:rsidR="003F41A9" w:rsidRPr="007F739A">
          <w:rPr>
            <w:rFonts w:cstheme="minorHAnsi"/>
            <w:szCs w:val="24"/>
          </w:rPr>
          <w:t>performed the action</w:t>
        </w:r>
      </w:ins>
    </w:p>
    <w:p w14:paraId="242DDE00" w14:textId="322E1AED" w:rsidR="002E7353" w:rsidRPr="007F739A" w:rsidRDefault="002E7353">
      <w:pPr>
        <w:pStyle w:val="ListParagraph"/>
        <w:numPr>
          <w:ilvl w:val="0"/>
          <w:numId w:val="34"/>
        </w:numPr>
        <w:spacing w:before="0" w:line="256" w:lineRule="auto"/>
        <w:rPr>
          <w:ins w:id="4316" w:author="Alina Frey" w:date="2017-11-10T13:46:00Z"/>
          <w:rFonts w:cstheme="minorHAnsi"/>
          <w:szCs w:val="24"/>
        </w:rPr>
        <w:pPrChange w:id="4317" w:author="Alina Frey" w:date="2017-11-10T14:16:00Z">
          <w:pPr>
            <w:pStyle w:val="ListParagraph"/>
            <w:numPr>
              <w:ilvl w:val="1"/>
              <w:numId w:val="34"/>
            </w:numPr>
            <w:spacing w:before="0" w:line="256" w:lineRule="auto"/>
            <w:ind w:left="1440" w:hanging="360"/>
          </w:pPr>
        </w:pPrChange>
      </w:pPr>
      <w:ins w:id="4318" w:author="Alina Frey" w:date="2017-11-10T13:46:00Z">
        <w:r w:rsidRPr="007F739A">
          <w:rPr>
            <w:rFonts w:cstheme="minorHAnsi"/>
            <w:szCs w:val="24"/>
          </w:rPr>
          <w:t>Source</w:t>
        </w:r>
      </w:ins>
    </w:p>
    <w:p w14:paraId="0EAA5F40" w14:textId="3B865270" w:rsidR="002E7353" w:rsidRPr="007F739A" w:rsidRDefault="002E7353">
      <w:pPr>
        <w:pStyle w:val="ListParagraph"/>
        <w:numPr>
          <w:ilvl w:val="0"/>
          <w:numId w:val="34"/>
        </w:numPr>
        <w:spacing w:before="0" w:line="256" w:lineRule="auto"/>
        <w:rPr>
          <w:ins w:id="4319" w:author="Alina Frey" w:date="2017-11-10T13:46:00Z"/>
          <w:rFonts w:cstheme="minorHAnsi"/>
          <w:szCs w:val="24"/>
        </w:rPr>
        <w:pPrChange w:id="4320" w:author="Alina Frey" w:date="2017-11-10T14:16:00Z">
          <w:pPr>
            <w:pStyle w:val="ListParagraph"/>
            <w:numPr>
              <w:ilvl w:val="1"/>
              <w:numId w:val="34"/>
            </w:numPr>
            <w:spacing w:before="0" w:line="256" w:lineRule="auto"/>
            <w:ind w:left="1440" w:hanging="360"/>
          </w:pPr>
        </w:pPrChange>
      </w:pPr>
      <w:ins w:id="4321" w:author="Alina Frey" w:date="2017-11-10T13:46:00Z">
        <w:r w:rsidRPr="007F739A">
          <w:rPr>
            <w:rFonts w:cstheme="minorHAnsi"/>
            <w:szCs w:val="24"/>
          </w:rPr>
          <w:t>Reason why the patient was tracked</w:t>
        </w:r>
      </w:ins>
    </w:p>
    <w:p w14:paraId="18BC8679" w14:textId="171BD059" w:rsidR="00C46295" w:rsidRPr="007F739A" w:rsidRDefault="00C46295" w:rsidP="00FA615B">
      <w:pPr>
        <w:pStyle w:val="ListParagraph"/>
        <w:numPr>
          <w:ilvl w:val="0"/>
          <w:numId w:val="34"/>
        </w:numPr>
        <w:spacing w:before="0" w:line="256" w:lineRule="auto"/>
        <w:rPr>
          <w:ins w:id="4322" w:author="Alina Frey" w:date="2017-11-10T13:50:00Z"/>
          <w:rPrChange w:id="4323" w:author="Alina Frey" w:date="2017-11-20T10:06:00Z">
            <w:rPr>
              <w:ins w:id="4324" w:author="Alina Frey" w:date="2017-11-10T13:50:00Z"/>
              <w:rFonts w:eastAsia="Times New Roman" w:cs="Times New Roman"/>
            </w:rPr>
          </w:rPrChange>
        </w:rPr>
      </w:pPr>
      <w:moveTo w:id="4325" w:author="Alina Frey" w:date="2017-11-10T13:36:00Z">
        <w:r w:rsidRPr="007F739A">
          <w:rPr>
            <w:rFonts w:eastAsia="Times New Roman" w:cs="Times New Roman"/>
          </w:rPr>
          <w:t xml:space="preserve">Comment. </w:t>
        </w:r>
      </w:moveTo>
    </w:p>
    <w:p w14:paraId="2114A43A" w14:textId="73283565" w:rsidR="009C2B65" w:rsidRPr="007F739A" w:rsidDel="00C2012A" w:rsidRDefault="009C2B65">
      <w:pPr>
        <w:spacing w:after="57" w:line="252" w:lineRule="auto"/>
        <w:ind w:left="-5" w:hanging="10"/>
        <w:rPr>
          <w:del w:id="4326" w:author="Alina Frey" w:date="2017-11-10T13:51:00Z"/>
          <w:color w:val="auto"/>
          <w:rPrChange w:id="4327" w:author="Alina Frey" w:date="2017-11-20T10:06:00Z">
            <w:rPr>
              <w:del w:id="4328" w:author="Alina Frey" w:date="2017-11-10T13:51:00Z"/>
            </w:rPr>
          </w:rPrChange>
        </w:rPr>
      </w:pPr>
      <w:ins w:id="4329" w:author="Alina Frey" w:date="2017-11-10T13:50:00Z">
        <w:r w:rsidRPr="007F739A">
          <w:rPr>
            <w:color w:val="auto"/>
            <w:rPrChange w:id="4330" w:author="Alina Frey" w:date="2017-11-20T10:06:00Z">
              <w:rPr/>
            </w:rPrChange>
          </w:rPr>
          <w:t xml:space="preserve">The names of the patients are direct links to the Patient Details screen, as presented in section </w:t>
        </w:r>
      </w:ins>
    </w:p>
    <w:p w14:paraId="6895646B" w14:textId="36BE7716" w:rsidR="00C2012A" w:rsidRPr="007F739A" w:rsidRDefault="00C2012A">
      <w:pPr>
        <w:spacing w:before="0"/>
        <w:rPr>
          <w:ins w:id="4331" w:author="Alina Frey" w:date="2017-11-10T13:51:00Z"/>
          <w:moveTo w:id="4332" w:author="Alina Frey" w:date="2017-11-10T13:36:00Z"/>
          <w:color w:val="auto"/>
          <w:rPrChange w:id="4333" w:author="Alina Frey" w:date="2017-11-20T10:06:00Z">
            <w:rPr>
              <w:ins w:id="4334" w:author="Alina Frey" w:date="2017-11-10T13:51:00Z"/>
              <w:moveTo w:id="4335" w:author="Alina Frey" w:date="2017-11-10T13:36:00Z"/>
            </w:rPr>
          </w:rPrChange>
        </w:rPr>
        <w:pPrChange w:id="4336" w:author="Alina Frey" w:date="2017-11-10T14:16:00Z">
          <w:pPr>
            <w:spacing w:after="19" w:line="252" w:lineRule="auto"/>
            <w:ind w:left="-5" w:hanging="10"/>
          </w:pPr>
        </w:pPrChange>
      </w:pPr>
      <w:ins w:id="4337" w:author="Alina Frey" w:date="2017-11-10T13:51:00Z">
        <w:r w:rsidRPr="00331C1F">
          <w:rPr>
            <w:color w:val="0070C0"/>
            <w:u w:val="single" w:color="0070C0"/>
          </w:rPr>
          <w:fldChar w:fldCharType="begin"/>
        </w:r>
        <w:r w:rsidRPr="009E5B97">
          <w:rPr>
            <w:color w:val="0070C0"/>
            <w:u w:val="single" w:color="0070C0"/>
          </w:rPr>
          <w:instrText xml:space="preserve"> REF _Ref498085231 \h </w:instrText>
        </w:r>
      </w:ins>
      <w:r w:rsidR="00FA615B" w:rsidRPr="009E5B97">
        <w:rPr>
          <w:color w:val="0070C0"/>
          <w:u w:val="single" w:color="0070C0"/>
        </w:rPr>
        <w:instrText xml:space="preserve"> \* MERGEFORMAT </w:instrText>
      </w:r>
      <w:r w:rsidRPr="00331C1F">
        <w:rPr>
          <w:color w:val="0070C0"/>
          <w:u w:val="single" w:color="0070C0"/>
        </w:rPr>
      </w:r>
      <w:r w:rsidRPr="00331C1F">
        <w:rPr>
          <w:color w:val="0070C0"/>
          <w:u w:val="single" w:color="0070C0"/>
        </w:rPr>
        <w:fldChar w:fldCharType="separate"/>
      </w:r>
      <w:ins w:id="4338" w:author="Alina Frey [2]" w:date="2017-11-21T10:58:00Z">
        <w:r w:rsidR="003B7B8C" w:rsidRPr="003B7B8C">
          <w:rPr>
            <w:color w:val="0070C0"/>
            <w:u w:val="single" w:color="0070C0"/>
            <w:rPrChange w:id="4339" w:author="Alina Frey [2]" w:date="2017-11-21T10:58:00Z">
              <w:rPr>
                <w:bdr w:val="single" w:sz="8" w:space="0" w:color="000000"/>
              </w:rPr>
            </w:rPrChange>
          </w:rPr>
          <w:t>MCC Dashboard Elements and Functionality – Patient</w:t>
        </w:r>
      </w:ins>
      <w:ins w:id="4340" w:author="Alina Frey" w:date="2017-11-10T13:51:00Z">
        <w:r w:rsidRPr="00331C1F">
          <w:rPr>
            <w:color w:val="0070C0"/>
            <w:u w:val="single" w:color="0070C0"/>
          </w:rPr>
          <w:fldChar w:fldCharType="end"/>
        </w:r>
        <w:r w:rsidRPr="007F739A">
          <w:rPr>
            <w:color w:val="auto"/>
            <w:rPrChange w:id="4341" w:author="Alina Frey" w:date="2017-11-20T10:06:00Z">
              <w:rPr/>
            </w:rPrChange>
          </w:rPr>
          <w:t>.</w:t>
        </w:r>
      </w:ins>
    </w:p>
    <w:moveToRangeEnd w:id="4291"/>
    <w:p w14:paraId="31876E44" w14:textId="3F626FFC" w:rsidR="006C0619" w:rsidRPr="007F739A" w:rsidDel="00962683" w:rsidRDefault="005F159C">
      <w:pPr>
        <w:spacing w:after="259" w:line="265" w:lineRule="auto"/>
        <w:ind w:left="-5" w:hanging="10"/>
        <w:rPr>
          <w:del w:id="4342" w:author="Alina Frey" w:date="2017-11-08T16:17:00Z"/>
          <w:color w:val="auto"/>
          <w:rPrChange w:id="4343" w:author="Alina Frey" w:date="2017-11-20T10:06:00Z">
            <w:rPr>
              <w:del w:id="4344" w:author="Alina Frey" w:date="2017-11-08T16:17:00Z"/>
            </w:rPr>
          </w:rPrChange>
        </w:rPr>
      </w:pPr>
      <w:del w:id="4345" w:author="Alina Frey" w:date="2017-11-08T16:17:00Z">
        <w:r w:rsidRPr="007F739A" w:rsidDel="00962683">
          <w:rPr>
            <w:rFonts w:eastAsia="Times New Roman" w:cs="Times New Roman"/>
            <w:b/>
            <w:color w:val="auto"/>
            <w:sz w:val="20"/>
            <w:rPrChange w:id="4346" w:author="Alina Frey" w:date="2017-11-20T10:06:00Z">
              <w:rPr>
                <w:rFonts w:eastAsia="Times New Roman" w:cs="Times New Roman"/>
                <w:b/>
                <w:sz w:val="20"/>
              </w:rPr>
            </w:rPrChange>
          </w:rPr>
          <w:delText>Figure 19: Tracking History</w:delText>
        </w:r>
      </w:del>
    </w:p>
    <w:p w14:paraId="31876E45" w14:textId="77777777" w:rsidR="006C0619" w:rsidRPr="007F739A" w:rsidRDefault="005F159C" w:rsidP="00FA615B">
      <w:pPr>
        <w:spacing w:after="57" w:line="252" w:lineRule="auto"/>
        <w:ind w:left="-5" w:hanging="10"/>
        <w:rPr>
          <w:color w:val="auto"/>
          <w:rPrChange w:id="4347" w:author="Alina Frey" w:date="2017-11-20T10:06:00Z">
            <w:rPr/>
          </w:rPrChange>
        </w:rPr>
      </w:pPr>
      <w:r w:rsidRPr="007F739A">
        <w:rPr>
          <w:rFonts w:eastAsia="Times New Roman" w:cs="Times New Roman"/>
          <w:color w:val="auto"/>
          <w:rPrChange w:id="4348" w:author="Alina Frey" w:date="2017-11-20T10:06:00Z">
            <w:rPr>
              <w:rFonts w:eastAsia="Times New Roman" w:cs="Times New Roman"/>
            </w:rPr>
          </w:rPrChange>
        </w:rPr>
        <w:t xml:space="preserve">By selecting a patient from the list, the user can view the Tracking History by Patient. From this window, the user can choose to </w:t>
      </w:r>
      <w:r w:rsidRPr="007F739A">
        <w:rPr>
          <w:rFonts w:eastAsia="Times New Roman" w:cs="Times New Roman"/>
          <w:b/>
          <w:color w:val="auto"/>
          <w:rPrChange w:id="4349" w:author="Alina Frey" w:date="2017-11-20T10:06:00Z">
            <w:rPr>
              <w:rFonts w:eastAsia="Times New Roman" w:cs="Times New Roman"/>
              <w:b/>
            </w:rPr>
          </w:rPrChange>
        </w:rPr>
        <w:t>Return to All Patients</w:t>
      </w:r>
      <w:r w:rsidRPr="007F739A">
        <w:rPr>
          <w:rFonts w:eastAsia="Times New Roman" w:cs="Times New Roman"/>
          <w:color w:val="auto"/>
          <w:rPrChange w:id="4350" w:author="Alina Frey" w:date="2017-11-20T10:06:00Z">
            <w:rPr>
              <w:rFonts w:eastAsia="Times New Roman" w:cs="Times New Roman"/>
            </w:rPr>
          </w:rPrChange>
        </w:rPr>
        <w:t>.</w:t>
      </w:r>
    </w:p>
    <w:p w14:paraId="3460CDE5" w14:textId="2405CF7C" w:rsidR="00FD31BC" w:rsidRPr="007F739A" w:rsidRDefault="005F159C">
      <w:pPr>
        <w:keepNext/>
        <w:spacing w:after="43" w:line="252" w:lineRule="auto"/>
        <w:ind w:hanging="14"/>
        <w:rPr>
          <w:ins w:id="4351" w:author="Alina Frey" w:date="2017-11-08T16:17:00Z"/>
          <w:color w:val="auto"/>
          <w:rPrChange w:id="4352" w:author="Alina Frey" w:date="2017-11-20T10:06:00Z">
            <w:rPr>
              <w:ins w:id="4353" w:author="Alina Frey" w:date="2017-11-08T16:17:00Z"/>
            </w:rPr>
          </w:rPrChange>
        </w:rPr>
        <w:pPrChange w:id="4354" w:author="Alina Frey" w:date="2017-11-10T14:16:00Z">
          <w:pPr>
            <w:spacing w:after="51"/>
            <w:ind w:left="12" w:right="-913"/>
          </w:pPr>
        </w:pPrChange>
      </w:pPr>
      <w:del w:id="4355" w:author="Alina Frey" w:date="2017-11-13T10:38:00Z">
        <w:r w:rsidRPr="007F739A" w:rsidDel="009C7701">
          <w:rPr>
            <w:noProof/>
            <w:color w:val="auto"/>
            <w:rPrChange w:id="4356" w:author="Alina Frey" w:date="2017-11-20T10:06:00Z">
              <w:rPr>
                <w:noProof/>
              </w:rPr>
            </w:rPrChange>
          </w:rPr>
          <w:drawing>
            <wp:inline distT="0" distB="0" distL="0" distR="0" wp14:anchorId="31877094" wp14:editId="4D2F6FA7">
              <wp:extent cx="5905500" cy="2057400"/>
              <wp:effectExtent l="19050" t="19050" r="19050" b="19050"/>
              <wp:docPr id="605" name="Picture 605"/>
              <wp:cNvGraphicFramePr/>
              <a:graphic xmlns:a="http://schemas.openxmlformats.org/drawingml/2006/main">
                <a:graphicData uri="http://schemas.openxmlformats.org/drawingml/2006/picture">
                  <pic:pic xmlns:pic="http://schemas.openxmlformats.org/drawingml/2006/picture">
                    <pic:nvPicPr>
                      <pic:cNvPr id="605" name="Picture 605"/>
                      <pic:cNvPicPr/>
                    </pic:nvPicPr>
                    <pic:blipFill>
                      <a:blip r:embed="rId62"/>
                      <a:stretch>
                        <a:fillRect/>
                      </a:stretch>
                    </pic:blipFill>
                    <pic:spPr>
                      <a:xfrm>
                        <a:off x="0" y="0"/>
                        <a:ext cx="5905782" cy="2057498"/>
                      </a:xfrm>
                      <a:prstGeom prst="rect">
                        <a:avLst/>
                      </a:prstGeom>
                      <a:ln>
                        <a:solidFill>
                          <a:schemeClr val="tx1"/>
                        </a:solidFill>
                      </a:ln>
                    </pic:spPr>
                  </pic:pic>
                </a:graphicData>
              </a:graphic>
            </wp:inline>
          </w:drawing>
        </w:r>
      </w:del>
      <w:ins w:id="4357" w:author="Alina Frey" w:date="2017-11-13T10:38:00Z">
        <w:r w:rsidR="009C7701" w:rsidRPr="007F739A">
          <w:rPr>
            <w:noProof/>
            <w:color w:val="auto"/>
            <w:rPrChange w:id="4358" w:author="Alina Frey" w:date="2017-11-20T10:06:00Z">
              <w:rPr>
                <w:noProof/>
              </w:rPr>
            </w:rPrChange>
          </w:rPr>
          <w:drawing>
            <wp:inline distT="0" distB="0" distL="0" distR="0" wp14:anchorId="320AD8D5" wp14:editId="3FFE1E71">
              <wp:extent cx="5943600" cy="2795270"/>
              <wp:effectExtent l="0" t="0" r="0" b="5080"/>
              <wp:docPr id="29673" name="Picture 29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2795270"/>
                      </a:xfrm>
                      <a:prstGeom prst="rect">
                        <a:avLst/>
                      </a:prstGeom>
                    </pic:spPr>
                  </pic:pic>
                </a:graphicData>
              </a:graphic>
            </wp:inline>
          </w:drawing>
        </w:r>
      </w:ins>
    </w:p>
    <w:p w14:paraId="31876E46" w14:textId="25D2A44C" w:rsidR="006C0619" w:rsidRPr="00331C1F" w:rsidRDefault="00FD31BC">
      <w:pPr>
        <w:pStyle w:val="Caption"/>
        <w:pPrChange w:id="4359" w:author="Alina Frey" w:date="2017-11-10T14:16:00Z">
          <w:pPr>
            <w:spacing w:after="51"/>
            <w:ind w:left="12" w:right="-913"/>
          </w:pPr>
        </w:pPrChange>
      </w:pPr>
      <w:bookmarkStart w:id="4360" w:name="_Toc498937402"/>
      <w:bookmarkStart w:id="4361" w:name="_Toc498942250"/>
      <w:bookmarkStart w:id="4362" w:name="_Toc498938917"/>
      <w:bookmarkStart w:id="4363" w:name="_Toc499024488"/>
      <w:ins w:id="4364" w:author="Alina Frey" w:date="2017-11-08T16:17:00Z">
        <w:r w:rsidRPr="00331C1F">
          <w:t xml:space="preserve">Figure </w:t>
        </w:r>
        <w:r w:rsidRPr="00331C1F">
          <w:fldChar w:fldCharType="begin"/>
        </w:r>
        <w:r w:rsidRPr="00331C1F">
          <w:instrText xml:space="preserve"> SEQ Figure \* ARABIC </w:instrText>
        </w:r>
      </w:ins>
      <w:r w:rsidRPr="00331C1F">
        <w:fldChar w:fldCharType="separate"/>
      </w:r>
      <w:ins w:id="4365" w:author="Alina Frey [2]" w:date="2017-11-21T10:58:00Z">
        <w:r w:rsidR="003B7B8C">
          <w:rPr>
            <w:noProof/>
          </w:rPr>
          <w:t>24</w:t>
        </w:r>
      </w:ins>
      <w:ins w:id="4366" w:author="Alina Frey" w:date="2017-11-08T16:17:00Z">
        <w:r w:rsidRPr="00331C1F">
          <w:fldChar w:fldCharType="end"/>
        </w:r>
        <w:r w:rsidRPr="00331C1F">
          <w:t>: Tracking History</w:t>
        </w:r>
      </w:ins>
      <w:ins w:id="4367" w:author="Alina Frey" w:date="2017-11-21T10:37:00Z">
        <w:r w:rsidR="006B1325">
          <w:t xml:space="preserve"> – </w:t>
        </w:r>
      </w:ins>
      <w:ins w:id="4368" w:author="Alina Frey" w:date="2017-11-08T16:17:00Z">
        <w:r w:rsidRPr="00331C1F">
          <w:t>By Patient</w:t>
        </w:r>
      </w:ins>
      <w:bookmarkEnd w:id="4360"/>
      <w:bookmarkEnd w:id="4361"/>
      <w:bookmarkEnd w:id="4362"/>
      <w:bookmarkEnd w:id="4363"/>
    </w:p>
    <w:p w14:paraId="31876E47" w14:textId="4A600A26" w:rsidR="006C0619" w:rsidRPr="007F739A" w:rsidDel="00FD31BC" w:rsidRDefault="005F159C">
      <w:pPr>
        <w:spacing w:after="29" w:line="265" w:lineRule="auto"/>
        <w:ind w:left="-5" w:hanging="10"/>
        <w:rPr>
          <w:del w:id="4369" w:author="Alina Frey" w:date="2017-11-08T16:17:00Z"/>
          <w:color w:val="auto"/>
          <w:rPrChange w:id="4370" w:author="Alina Frey" w:date="2017-11-20T10:06:00Z">
            <w:rPr>
              <w:del w:id="4371" w:author="Alina Frey" w:date="2017-11-08T16:17:00Z"/>
            </w:rPr>
          </w:rPrChange>
        </w:rPr>
      </w:pPr>
      <w:del w:id="4372" w:author="Alina Frey" w:date="2017-11-08T16:17:00Z">
        <w:r w:rsidRPr="007F739A" w:rsidDel="00FD31BC">
          <w:rPr>
            <w:rFonts w:eastAsia="Times New Roman" w:cs="Times New Roman"/>
            <w:b/>
            <w:color w:val="auto"/>
            <w:sz w:val="20"/>
            <w:rPrChange w:id="4373" w:author="Alina Frey" w:date="2017-11-20T10:06:00Z">
              <w:rPr>
                <w:rFonts w:eastAsia="Times New Roman" w:cs="Times New Roman"/>
                <w:b/>
                <w:sz w:val="20"/>
              </w:rPr>
            </w:rPrChange>
          </w:rPr>
          <w:delText>Figure 20: Tracking History - By Patient</w:delText>
        </w:r>
      </w:del>
    </w:p>
    <w:p w14:paraId="31876E48" w14:textId="77777777" w:rsidR="006C0619" w:rsidRPr="007F739A" w:rsidRDefault="005F159C">
      <w:pPr>
        <w:pStyle w:val="Heading2"/>
        <w:pPrChange w:id="4374" w:author="Alina Frey" w:date="2017-11-20T10:18:00Z">
          <w:pPr>
            <w:pStyle w:val="Heading2"/>
            <w:ind w:left="-5"/>
          </w:pPr>
        </w:pPrChange>
      </w:pPr>
      <w:bookmarkStart w:id="4375" w:name="_Toc497914059"/>
      <w:bookmarkStart w:id="4376" w:name="_Ref498351714"/>
      <w:bookmarkStart w:id="4377" w:name="_Ref498351796"/>
      <w:bookmarkStart w:id="4378" w:name="_Ref498352980"/>
      <w:bookmarkStart w:id="4379" w:name="_Ref498527002"/>
      <w:bookmarkStart w:id="4380" w:name="_Toc498937625"/>
      <w:bookmarkStart w:id="4381" w:name="_Toc498942473"/>
      <w:bookmarkStart w:id="4382" w:name="_Toc498939140"/>
      <w:bookmarkStart w:id="4383" w:name="_Toc499024408"/>
      <w:r w:rsidRPr="007F739A">
        <w:t>Non-VA Care</w:t>
      </w:r>
      <w:bookmarkEnd w:id="4375"/>
      <w:bookmarkEnd w:id="4376"/>
      <w:bookmarkEnd w:id="4377"/>
      <w:bookmarkEnd w:id="4378"/>
      <w:bookmarkEnd w:id="4379"/>
      <w:bookmarkEnd w:id="4380"/>
      <w:bookmarkEnd w:id="4381"/>
      <w:bookmarkEnd w:id="4382"/>
      <w:bookmarkEnd w:id="4383"/>
    </w:p>
    <w:p w14:paraId="275BD373" w14:textId="3C9C646F" w:rsidR="003146A6" w:rsidRPr="007F739A" w:rsidRDefault="003146A6" w:rsidP="00FA615B">
      <w:pPr>
        <w:spacing w:after="19" w:line="252" w:lineRule="auto"/>
        <w:ind w:left="-5" w:hanging="10"/>
        <w:rPr>
          <w:ins w:id="4384" w:author="Alina Frey" w:date="2017-11-10T14:04:00Z"/>
          <w:rFonts w:cstheme="minorHAnsi"/>
          <w:color w:val="auto"/>
          <w:szCs w:val="24"/>
          <w:rPrChange w:id="4385" w:author="Alina Frey" w:date="2017-11-20T10:06:00Z">
            <w:rPr>
              <w:ins w:id="4386" w:author="Alina Frey" w:date="2017-11-10T14:04:00Z"/>
              <w:rFonts w:cstheme="minorHAnsi"/>
              <w:szCs w:val="24"/>
            </w:rPr>
          </w:rPrChange>
        </w:rPr>
      </w:pPr>
      <w:ins w:id="4387" w:author="Alina Frey" w:date="2017-11-10T14:04:00Z">
        <w:r w:rsidRPr="007F739A">
          <w:rPr>
            <w:rFonts w:cstheme="minorHAnsi"/>
            <w:color w:val="auto"/>
            <w:szCs w:val="24"/>
            <w:rPrChange w:id="4388" w:author="Alina Frey" w:date="2017-11-20T10:06:00Z">
              <w:rPr>
                <w:rFonts w:cstheme="minorHAnsi"/>
                <w:szCs w:val="24"/>
              </w:rPr>
            </w:rPrChange>
          </w:rPr>
          <w:t>The Configuration Menu in the side left side pane, displays three links to: Non-VA Care, Education Items and Checklist.</w:t>
        </w:r>
      </w:ins>
    </w:p>
    <w:p w14:paraId="56964B03" w14:textId="77777777" w:rsidR="009C46EB" w:rsidRPr="007F739A" w:rsidRDefault="00ED03E5" w:rsidP="00BF591A">
      <w:pPr>
        <w:spacing w:after="19" w:line="252" w:lineRule="auto"/>
        <w:ind w:left="-5" w:hanging="10"/>
        <w:rPr>
          <w:ins w:id="4389" w:author="Alina Frey" w:date="2017-11-14T14:17:00Z"/>
          <w:rFonts w:eastAsia="Times New Roman" w:cs="Times New Roman"/>
          <w:color w:val="auto"/>
          <w:rPrChange w:id="4390" w:author="Alina Frey" w:date="2017-11-20T10:06:00Z">
            <w:rPr>
              <w:ins w:id="4391" w:author="Alina Frey" w:date="2017-11-14T14:17:00Z"/>
              <w:rFonts w:eastAsia="Times New Roman" w:cs="Times New Roman"/>
            </w:rPr>
          </w:rPrChange>
        </w:rPr>
      </w:pPr>
      <w:ins w:id="4392" w:author="Alina Frey" w:date="2017-11-10T13:56:00Z">
        <w:r w:rsidRPr="007F739A">
          <w:rPr>
            <w:rFonts w:cstheme="minorHAnsi"/>
            <w:color w:val="auto"/>
            <w:szCs w:val="24"/>
            <w:rPrChange w:id="4393" w:author="Alina Frey" w:date="2017-11-20T10:06:00Z">
              <w:rPr>
                <w:rFonts w:cstheme="minorHAnsi"/>
                <w:szCs w:val="24"/>
              </w:rPr>
            </w:rPrChange>
          </w:rPr>
          <w:t xml:space="preserve">When clicking on the Non-VA Care </w:t>
        </w:r>
      </w:ins>
      <w:ins w:id="4394" w:author="Alina Frey" w:date="2017-11-10T14:03:00Z">
        <w:r w:rsidR="00407934" w:rsidRPr="007F739A">
          <w:rPr>
            <w:rFonts w:cstheme="minorHAnsi"/>
            <w:color w:val="auto"/>
            <w:szCs w:val="24"/>
            <w:rPrChange w:id="4395" w:author="Alina Frey" w:date="2017-11-20T10:06:00Z">
              <w:rPr>
                <w:rFonts w:cstheme="minorHAnsi"/>
                <w:szCs w:val="24"/>
              </w:rPr>
            </w:rPrChange>
          </w:rPr>
          <w:t>tab</w:t>
        </w:r>
      </w:ins>
      <w:ins w:id="4396" w:author="Alina Frey" w:date="2017-11-10T13:56:00Z">
        <w:r w:rsidRPr="007F739A">
          <w:rPr>
            <w:rFonts w:cstheme="minorHAnsi"/>
            <w:color w:val="auto"/>
            <w:szCs w:val="24"/>
            <w:rPrChange w:id="4397" w:author="Alina Frey" w:date="2017-11-20T10:06:00Z">
              <w:rPr>
                <w:rFonts w:cstheme="minorHAnsi"/>
                <w:szCs w:val="24"/>
              </w:rPr>
            </w:rPrChange>
          </w:rPr>
          <w:t xml:space="preserve">, the user is directed to the Non-VA Care Items screen. </w:t>
        </w:r>
      </w:ins>
      <w:r w:rsidR="005F159C" w:rsidRPr="007F739A">
        <w:rPr>
          <w:rFonts w:eastAsia="Times New Roman" w:cs="Times New Roman"/>
          <w:color w:val="auto"/>
          <w:rPrChange w:id="4398" w:author="Alina Frey" w:date="2017-11-20T10:06:00Z">
            <w:rPr>
              <w:rFonts w:eastAsia="Times New Roman" w:cs="Times New Roman"/>
            </w:rPr>
          </w:rPrChange>
        </w:rPr>
        <w:t>MT maintains a library of Non-VA Care Items (Facilities and Providers) for use on the patient MT record.</w:t>
      </w:r>
    </w:p>
    <w:p w14:paraId="31876E49" w14:textId="475C5E20" w:rsidR="006C0619" w:rsidRPr="007F739A" w:rsidDel="00BF591A" w:rsidRDefault="00771BA7" w:rsidP="00FA615B">
      <w:pPr>
        <w:spacing w:after="19" w:line="252" w:lineRule="auto"/>
        <w:ind w:left="-5" w:hanging="10"/>
        <w:rPr>
          <w:del w:id="4399" w:author="Alina Frey" w:date="2017-11-14T14:17:00Z"/>
          <w:color w:val="auto"/>
          <w:rPrChange w:id="4400" w:author="Alina Frey" w:date="2017-11-20T10:06:00Z">
            <w:rPr>
              <w:del w:id="4401" w:author="Alina Frey" w:date="2017-11-14T14:17:00Z"/>
            </w:rPr>
          </w:rPrChange>
        </w:rPr>
      </w:pPr>
      <w:ins w:id="4402" w:author="Alina Frey" w:date="2017-11-20T14:33:00Z">
        <w:r>
          <w:rPr>
            <w:noProof/>
          </w:rPr>
          <w:lastRenderedPageBreak/>
          <mc:AlternateContent>
            <mc:Choice Requires="wps">
              <w:drawing>
                <wp:anchor distT="0" distB="0" distL="114300" distR="114300" simplePos="0" relativeHeight="251602944" behindDoc="0" locked="0" layoutInCell="1" allowOverlap="1" wp14:anchorId="5DDCAB7D" wp14:editId="717AB84C">
                  <wp:simplePos x="0" y="0"/>
                  <wp:positionH relativeFrom="column">
                    <wp:posOffset>946150</wp:posOffset>
                  </wp:positionH>
                  <wp:positionV relativeFrom="paragraph">
                    <wp:posOffset>2425065</wp:posOffset>
                  </wp:positionV>
                  <wp:extent cx="306070" cy="202565"/>
                  <wp:effectExtent l="38100" t="19050" r="17780" b="45085"/>
                  <wp:wrapNone/>
                  <wp:docPr id="29679" name="Straight Arrow Connector 29679"/>
                  <wp:cNvGraphicFramePr/>
                  <a:graphic xmlns:a="http://schemas.openxmlformats.org/drawingml/2006/main">
                    <a:graphicData uri="http://schemas.microsoft.com/office/word/2010/wordprocessingShape">
                      <wps:wsp>
                        <wps:cNvCnPr/>
                        <wps:spPr>
                          <a:xfrm flipH="1">
                            <a:off x="0" y="0"/>
                            <a:ext cx="306070" cy="202565"/>
                          </a:xfrm>
                          <a:prstGeom prst="straightConnector1">
                            <a:avLst/>
                          </a:prstGeom>
                          <a:ln w="28575">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98C477F" id="Straight Arrow Connector 29679" o:spid="_x0000_s1026" type="#_x0000_t32" style="position:absolute;margin-left:74.5pt;margin-top:190.95pt;width:24.1pt;height:15.95pt;flip:x;z-index:2516029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" strokecolor="red" strokeweight="2.25pt">
                  <v:stroke endarrow="block" joinstyle="miter"/>
                </v:shape>
              </w:pict>
            </mc:Fallback>
          </mc:AlternateContent>
        </w:r>
        <w:r>
          <w:rPr>
            <w:noProof/>
          </w:rPr>
          <w:drawing>
            <wp:inline distT="0" distB="0" distL="0" distR="0" wp14:anchorId="4A0B4470" wp14:editId="0B3A5DD7">
              <wp:extent cx="5943600" cy="3009265"/>
              <wp:effectExtent l="0" t="0" r="0" b="635"/>
              <wp:docPr id="29678" name="Picture 29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009265"/>
                      </a:xfrm>
                      <a:prstGeom prst="rect">
                        <a:avLst/>
                      </a:prstGeom>
                    </pic:spPr>
                  </pic:pic>
                </a:graphicData>
              </a:graphic>
            </wp:inline>
          </w:drawing>
        </w:r>
      </w:ins>
      <w:del w:id="4403" w:author="Alina Frey" w:date="2017-11-14T14:17:00Z">
        <w:r w:rsidR="005F159C" w:rsidRPr="007F739A" w:rsidDel="00BF591A">
          <w:rPr>
            <w:rFonts w:eastAsia="Times New Roman" w:cs="Times New Roman"/>
            <w:color w:val="auto"/>
            <w:rPrChange w:id="4404" w:author="Alina Frey" w:date="2017-11-20T10:06:00Z">
              <w:rPr>
                <w:rFonts w:eastAsia="Times New Roman" w:cs="Times New Roman"/>
              </w:rPr>
            </w:rPrChange>
          </w:rPr>
          <w:delText xml:space="preserve"> </w:delText>
        </w:r>
      </w:del>
    </w:p>
    <w:p w14:paraId="4FCD60E4" w14:textId="532E1894" w:rsidR="009C46EB" w:rsidRPr="007F739A" w:rsidRDefault="005F159C">
      <w:pPr>
        <w:keepNext/>
        <w:spacing w:after="43" w:line="252" w:lineRule="auto"/>
        <w:ind w:hanging="14"/>
        <w:rPr>
          <w:ins w:id="4405" w:author="Alina Frey" w:date="2017-11-14T14:17:00Z"/>
          <w:color w:val="auto"/>
          <w:rPrChange w:id="4406" w:author="Alina Frey" w:date="2017-11-20T10:06:00Z">
            <w:rPr>
              <w:ins w:id="4407" w:author="Alina Frey" w:date="2017-11-14T14:17:00Z"/>
            </w:rPr>
          </w:rPrChange>
        </w:rPr>
        <w:pPrChange w:id="4408" w:author="Alina Frey" w:date="2017-11-14T14:17:00Z">
          <w:pPr>
            <w:spacing w:after="19" w:line="252" w:lineRule="auto"/>
            <w:ind w:left="-5" w:hanging="10"/>
          </w:pPr>
        </w:pPrChange>
      </w:pPr>
      <w:del w:id="4409" w:author="Alina Frey" w:date="2017-11-10T14:07:00Z">
        <w:r w:rsidRPr="007F739A" w:rsidDel="006433BF">
          <w:rPr>
            <w:noProof/>
            <w:color w:val="auto"/>
            <w:rPrChange w:id="4410" w:author="Alina Frey" w:date="2017-11-20T10:06:00Z">
              <w:rPr>
                <w:noProof/>
              </w:rPr>
            </w:rPrChange>
          </w:rPr>
          <w:drawing>
            <wp:inline distT="0" distB="0" distL="0" distR="0" wp14:anchorId="31877096" wp14:editId="386E8AD1">
              <wp:extent cx="5981700" cy="4010406"/>
              <wp:effectExtent l="19050" t="19050" r="19050" b="28575"/>
              <wp:docPr id="618" name="Picture 618"/>
              <wp:cNvGraphicFramePr/>
              <a:graphic xmlns:a="http://schemas.openxmlformats.org/drawingml/2006/main">
                <a:graphicData uri="http://schemas.openxmlformats.org/drawingml/2006/picture">
                  <pic:pic xmlns:pic="http://schemas.openxmlformats.org/drawingml/2006/picture">
                    <pic:nvPicPr>
                      <pic:cNvPr id="618" name="Picture 618"/>
                      <pic:cNvPicPr/>
                    </pic:nvPicPr>
                    <pic:blipFill>
                      <a:blip r:embed="rId65"/>
                      <a:stretch>
                        <a:fillRect/>
                      </a:stretch>
                    </pic:blipFill>
                    <pic:spPr>
                      <a:xfrm>
                        <a:off x="0" y="0"/>
                        <a:ext cx="5981700" cy="4010406"/>
                      </a:xfrm>
                      <a:prstGeom prst="rect">
                        <a:avLst/>
                      </a:prstGeom>
                      <a:ln>
                        <a:solidFill>
                          <a:schemeClr val="tx1"/>
                        </a:solidFill>
                      </a:ln>
                    </pic:spPr>
                  </pic:pic>
                </a:graphicData>
              </a:graphic>
            </wp:inline>
          </w:drawing>
        </w:r>
      </w:del>
      <w:r w:rsidR="00393878" w:rsidRPr="007F739A">
        <w:rPr>
          <w:rStyle w:val="CommentReference"/>
          <w:color w:val="auto"/>
          <w:rPrChange w:id="4411" w:author="Alina Frey" w:date="2017-11-20T10:06:00Z">
            <w:rPr>
              <w:rStyle w:val="CommentReference"/>
            </w:rPr>
          </w:rPrChange>
        </w:rPr>
        <w:commentReference w:id="4412"/>
      </w:r>
    </w:p>
    <w:p w14:paraId="31876E4A" w14:textId="51843DED" w:rsidR="006C0619" w:rsidRPr="00331C1F" w:rsidRDefault="00E12875">
      <w:pPr>
        <w:pStyle w:val="Caption"/>
        <w:pPrChange w:id="4413" w:author="Alina Frey" w:date="2017-11-14T14:17:00Z">
          <w:pPr>
            <w:spacing w:after="55"/>
            <w:ind w:right="-60"/>
          </w:pPr>
        </w:pPrChange>
      </w:pPr>
      <w:bookmarkStart w:id="4414" w:name="_Toc498937403"/>
      <w:bookmarkStart w:id="4415" w:name="_Toc498942251"/>
      <w:bookmarkStart w:id="4416" w:name="_Toc498938918"/>
      <w:bookmarkStart w:id="4417" w:name="_Toc499024489"/>
      <w:ins w:id="4418" w:author="Alina Frey" w:date="2017-11-08T16:18:00Z">
        <w:r w:rsidRPr="00331C1F">
          <w:t xml:space="preserve">Figure </w:t>
        </w:r>
        <w:r w:rsidRPr="00331C1F">
          <w:fldChar w:fldCharType="begin"/>
        </w:r>
        <w:r w:rsidRPr="00331C1F">
          <w:instrText xml:space="preserve"> SEQ Figure \* ARABIC </w:instrText>
        </w:r>
      </w:ins>
      <w:r w:rsidRPr="00331C1F">
        <w:fldChar w:fldCharType="separate"/>
      </w:r>
      <w:ins w:id="4419" w:author="Alina Frey [2]" w:date="2017-11-21T10:58:00Z">
        <w:r w:rsidR="003B7B8C">
          <w:rPr>
            <w:noProof/>
          </w:rPr>
          <w:t>25</w:t>
        </w:r>
      </w:ins>
      <w:ins w:id="4420" w:author="Alina Frey" w:date="2017-11-08T16:18:00Z">
        <w:r w:rsidRPr="00331C1F">
          <w:fldChar w:fldCharType="end"/>
        </w:r>
        <w:r w:rsidRPr="00331C1F">
          <w:t>: Non-VA Care Items</w:t>
        </w:r>
      </w:ins>
      <w:bookmarkEnd w:id="4414"/>
      <w:bookmarkEnd w:id="4415"/>
      <w:bookmarkEnd w:id="4416"/>
      <w:bookmarkEnd w:id="4417"/>
    </w:p>
    <w:p w14:paraId="31876E4B" w14:textId="249F7148" w:rsidR="006C0619" w:rsidRPr="007F739A" w:rsidDel="00E12875" w:rsidRDefault="005F159C">
      <w:pPr>
        <w:spacing w:after="29" w:line="265" w:lineRule="auto"/>
        <w:ind w:left="-5" w:hanging="10"/>
        <w:rPr>
          <w:del w:id="4421" w:author="Alina Frey" w:date="2017-11-08T16:18:00Z"/>
          <w:color w:val="auto"/>
          <w:rPrChange w:id="4422" w:author="Alina Frey" w:date="2017-11-20T10:06:00Z">
            <w:rPr>
              <w:del w:id="4423" w:author="Alina Frey" w:date="2017-11-08T16:18:00Z"/>
            </w:rPr>
          </w:rPrChange>
        </w:rPr>
      </w:pPr>
      <w:del w:id="4424" w:author="Alina Frey" w:date="2017-11-08T16:18:00Z">
        <w:r w:rsidRPr="007F739A" w:rsidDel="00E12875">
          <w:rPr>
            <w:rFonts w:eastAsia="Times New Roman" w:cs="Times New Roman"/>
            <w:b/>
            <w:color w:val="auto"/>
            <w:sz w:val="20"/>
            <w:rPrChange w:id="4425" w:author="Alina Frey" w:date="2017-11-20T10:06:00Z">
              <w:rPr>
                <w:rFonts w:eastAsia="Times New Roman" w:cs="Times New Roman"/>
                <w:b/>
                <w:sz w:val="20"/>
              </w:rPr>
            </w:rPrChange>
          </w:rPr>
          <w:delText>Figure 21: Non-VA Care Items</w:delText>
        </w:r>
      </w:del>
    </w:p>
    <w:p w14:paraId="36DBC99E" w14:textId="77777777" w:rsidR="00D70BFF" w:rsidRPr="007F739A" w:rsidRDefault="005F159C" w:rsidP="00FA615B">
      <w:pPr>
        <w:spacing w:after="25" w:line="246" w:lineRule="auto"/>
        <w:ind w:left="-5" w:right="-10" w:hanging="10"/>
        <w:rPr>
          <w:ins w:id="4426" w:author="Alina Frey" w:date="2017-11-10T14:18:00Z"/>
          <w:rFonts w:eastAsia="Times New Roman" w:cs="Times New Roman"/>
          <w:color w:val="auto"/>
          <w:rPrChange w:id="4427" w:author="Alina Frey" w:date="2017-11-20T10:06:00Z">
            <w:rPr>
              <w:ins w:id="4428" w:author="Alina Frey" w:date="2017-11-10T14:18:00Z"/>
              <w:rFonts w:eastAsia="Times New Roman" w:cs="Times New Roman"/>
            </w:rPr>
          </w:rPrChange>
        </w:rPr>
      </w:pPr>
      <w:r w:rsidRPr="007F739A">
        <w:rPr>
          <w:rFonts w:eastAsia="Times New Roman" w:cs="Times New Roman"/>
          <w:color w:val="auto"/>
          <w:rPrChange w:id="4429" w:author="Alina Frey" w:date="2017-11-20T10:06:00Z">
            <w:rPr>
              <w:rFonts w:eastAsia="Times New Roman" w:cs="Times New Roman"/>
            </w:rPr>
          </w:rPrChange>
        </w:rPr>
        <w:t xml:space="preserve">The items in the list can be edited by highlighting an item and clicking </w:t>
      </w:r>
      <w:r w:rsidRPr="007F739A">
        <w:rPr>
          <w:rFonts w:eastAsia="Times New Roman" w:cs="Times New Roman"/>
          <w:b/>
          <w:color w:val="auto"/>
          <w:rPrChange w:id="4430" w:author="Alina Frey" w:date="2017-11-20T10:06:00Z">
            <w:rPr>
              <w:rFonts w:eastAsia="Times New Roman" w:cs="Times New Roman"/>
              <w:b/>
            </w:rPr>
          </w:rPrChange>
        </w:rPr>
        <w:t>Edit Selected</w:t>
      </w:r>
      <w:r w:rsidRPr="007F739A">
        <w:rPr>
          <w:rFonts w:eastAsia="Times New Roman" w:cs="Times New Roman"/>
          <w:color w:val="auto"/>
          <w:rPrChange w:id="4431" w:author="Alina Frey" w:date="2017-11-20T10:06:00Z">
            <w:rPr>
              <w:rFonts w:eastAsia="Times New Roman" w:cs="Times New Roman"/>
            </w:rPr>
          </w:rPrChange>
        </w:rPr>
        <w:t xml:space="preserve">. </w:t>
      </w:r>
    </w:p>
    <w:p w14:paraId="1C42E523" w14:textId="77777777" w:rsidR="00D70BFF" w:rsidRPr="007F739A" w:rsidRDefault="001C2DBA" w:rsidP="00FA615B">
      <w:pPr>
        <w:spacing w:after="25" w:line="246" w:lineRule="auto"/>
        <w:ind w:left="-5" w:right="-10" w:hanging="10"/>
        <w:rPr>
          <w:ins w:id="4432" w:author="Alina Frey" w:date="2017-11-10T14:18:00Z"/>
          <w:rFonts w:eastAsia="Times New Roman" w:cs="Times New Roman"/>
          <w:color w:val="auto"/>
          <w:rPrChange w:id="4433" w:author="Alina Frey" w:date="2017-11-20T10:06:00Z">
            <w:rPr>
              <w:ins w:id="4434" w:author="Alina Frey" w:date="2017-11-10T14:18:00Z"/>
              <w:rFonts w:eastAsia="Times New Roman" w:cs="Times New Roman"/>
            </w:rPr>
          </w:rPrChange>
        </w:rPr>
      </w:pPr>
      <w:ins w:id="4435" w:author="Alina Frey" w:date="2017-11-10T14:14:00Z">
        <w:r w:rsidRPr="007F739A">
          <w:rPr>
            <w:rFonts w:eastAsia="Times New Roman" w:cs="Times New Roman"/>
            <w:color w:val="auto"/>
            <w:rPrChange w:id="4436" w:author="Alina Frey" w:date="2017-11-20T10:06:00Z">
              <w:rPr>
                <w:rFonts w:eastAsia="Times New Roman" w:cs="Times New Roman"/>
              </w:rPr>
            </w:rPrChange>
          </w:rPr>
          <w:t xml:space="preserve">To </w:t>
        </w:r>
        <w:r w:rsidR="007B142B" w:rsidRPr="007F739A">
          <w:rPr>
            <w:rFonts w:eastAsia="Times New Roman" w:cs="Times New Roman"/>
            <w:color w:val="auto"/>
            <w:rPrChange w:id="4437" w:author="Alina Frey" w:date="2017-11-20T10:06:00Z">
              <w:rPr>
                <w:rFonts w:eastAsia="Times New Roman" w:cs="Times New Roman"/>
              </w:rPr>
            </w:rPrChange>
          </w:rPr>
          <w:t xml:space="preserve">add a new Provider or Facility, select the </w:t>
        </w:r>
        <w:r w:rsidR="007B142B" w:rsidRPr="007F739A">
          <w:rPr>
            <w:rFonts w:eastAsia="Times New Roman" w:cs="Times New Roman"/>
            <w:b/>
            <w:color w:val="auto"/>
            <w:rPrChange w:id="4438" w:author="Alina Frey" w:date="2017-11-20T10:06:00Z">
              <w:rPr>
                <w:rFonts w:eastAsia="Times New Roman" w:cs="Times New Roman"/>
              </w:rPr>
            </w:rPrChange>
          </w:rPr>
          <w:t>Add New</w:t>
        </w:r>
        <w:r w:rsidR="007B142B" w:rsidRPr="007F739A">
          <w:rPr>
            <w:rFonts w:eastAsia="Times New Roman" w:cs="Times New Roman"/>
            <w:color w:val="auto"/>
            <w:rPrChange w:id="4439" w:author="Alina Frey" w:date="2017-11-20T10:06:00Z">
              <w:rPr>
                <w:rFonts w:eastAsia="Times New Roman" w:cs="Times New Roman"/>
              </w:rPr>
            </w:rPrChange>
          </w:rPr>
          <w:t xml:space="preserve"> button. </w:t>
        </w:r>
      </w:ins>
    </w:p>
    <w:p w14:paraId="177767EF" w14:textId="5A7E8F89" w:rsidR="00E64C66" w:rsidRPr="007F739A" w:rsidRDefault="005F159C" w:rsidP="00FA615B">
      <w:pPr>
        <w:spacing w:after="25" w:line="246" w:lineRule="auto"/>
        <w:ind w:left="-5" w:right="-10" w:hanging="10"/>
        <w:rPr>
          <w:ins w:id="4440" w:author="Alina Frey" w:date="2017-11-10T14:18:00Z"/>
          <w:rFonts w:eastAsia="Times New Roman" w:cs="Times New Roman"/>
          <w:color w:val="auto"/>
          <w:rPrChange w:id="4441" w:author="Alina Frey" w:date="2017-11-20T10:06:00Z">
            <w:rPr>
              <w:ins w:id="4442" w:author="Alina Frey" w:date="2017-11-10T14:18:00Z"/>
              <w:rFonts w:eastAsia="Times New Roman" w:cs="Times New Roman"/>
            </w:rPr>
          </w:rPrChange>
        </w:rPr>
      </w:pPr>
      <w:r w:rsidRPr="007F739A">
        <w:rPr>
          <w:rFonts w:eastAsia="Times New Roman" w:cs="Times New Roman"/>
          <w:color w:val="auto"/>
          <w:rPrChange w:id="4443" w:author="Alina Frey" w:date="2017-11-20T10:06:00Z">
            <w:rPr>
              <w:rFonts w:eastAsia="Times New Roman" w:cs="Times New Roman"/>
            </w:rPr>
          </w:rPrChange>
        </w:rPr>
        <w:t>At the edit</w:t>
      </w:r>
      <w:ins w:id="4444" w:author="Alina Frey" w:date="2017-11-10T14:15:00Z">
        <w:r w:rsidR="00C53905" w:rsidRPr="007F739A">
          <w:rPr>
            <w:rFonts w:eastAsia="Times New Roman" w:cs="Times New Roman"/>
            <w:color w:val="auto"/>
            <w:rPrChange w:id="4445" w:author="Alina Frey" w:date="2017-11-20T10:06:00Z">
              <w:rPr>
                <w:rFonts w:eastAsia="Times New Roman" w:cs="Times New Roman"/>
              </w:rPr>
            </w:rPrChange>
          </w:rPr>
          <w:t>/add</w:t>
        </w:r>
      </w:ins>
      <w:r w:rsidRPr="007F739A">
        <w:rPr>
          <w:rFonts w:eastAsia="Times New Roman" w:cs="Times New Roman"/>
          <w:color w:val="auto"/>
          <w:rPrChange w:id="4446" w:author="Alina Frey" w:date="2017-11-20T10:06:00Z">
            <w:rPr>
              <w:rFonts w:eastAsia="Times New Roman" w:cs="Times New Roman"/>
            </w:rPr>
          </w:rPrChange>
        </w:rPr>
        <w:t xml:space="preserve"> window, the user can enter new information in the fields provided and </w:t>
      </w:r>
      <w:ins w:id="4447" w:author="Alina Frey" w:date="2017-11-10T14:28:00Z">
        <w:r w:rsidR="0054491A" w:rsidRPr="007F739A">
          <w:rPr>
            <w:rFonts w:eastAsia="Times New Roman" w:cs="Times New Roman"/>
            <w:color w:val="auto"/>
            <w:rPrChange w:id="4448" w:author="Alina Frey" w:date="2017-11-20T10:06:00Z">
              <w:rPr>
                <w:rFonts w:eastAsia="Times New Roman" w:cs="Times New Roman"/>
              </w:rPr>
            </w:rPrChange>
          </w:rPr>
          <w:t>select Save button</w:t>
        </w:r>
        <w:r w:rsidR="0054491A" w:rsidRPr="007F739A" w:rsidDel="0054491A">
          <w:rPr>
            <w:rFonts w:eastAsia="Times New Roman" w:cs="Times New Roman"/>
            <w:color w:val="auto"/>
            <w:rPrChange w:id="4449" w:author="Alina Frey" w:date="2017-11-20T10:06:00Z">
              <w:rPr>
                <w:rFonts w:eastAsia="Times New Roman" w:cs="Times New Roman"/>
              </w:rPr>
            </w:rPrChange>
          </w:rPr>
          <w:t xml:space="preserve"> </w:t>
        </w:r>
      </w:ins>
      <w:del w:id="4450" w:author="Alina Frey" w:date="2017-11-10T14:28:00Z">
        <w:r w:rsidRPr="007F739A" w:rsidDel="0054491A">
          <w:rPr>
            <w:rFonts w:eastAsia="Times New Roman" w:cs="Times New Roman"/>
            <w:color w:val="auto"/>
            <w:rPrChange w:id="4451" w:author="Alina Frey" w:date="2017-11-20T10:06:00Z">
              <w:rPr>
                <w:rFonts w:eastAsia="Times New Roman" w:cs="Times New Roman"/>
              </w:rPr>
            </w:rPrChange>
          </w:rPr>
          <w:delText xml:space="preserve">save </w:delText>
        </w:r>
      </w:del>
      <w:r w:rsidRPr="007F739A">
        <w:rPr>
          <w:rFonts w:eastAsia="Times New Roman" w:cs="Times New Roman"/>
          <w:color w:val="auto"/>
          <w:rPrChange w:id="4452" w:author="Alina Frey" w:date="2017-11-20T10:06:00Z">
            <w:rPr>
              <w:rFonts w:eastAsia="Times New Roman" w:cs="Times New Roman"/>
            </w:rPr>
          </w:rPrChange>
        </w:rPr>
        <w:t>to store the information</w:t>
      </w:r>
      <w:ins w:id="4453" w:author="Alina Frey" w:date="2017-11-10T14:28:00Z">
        <w:r w:rsidR="0054491A" w:rsidRPr="007F739A">
          <w:rPr>
            <w:rFonts w:eastAsia="Times New Roman" w:cs="Times New Roman"/>
            <w:color w:val="auto"/>
            <w:rPrChange w:id="4454" w:author="Alina Frey" w:date="2017-11-20T10:06:00Z">
              <w:rPr>
                <w:rFonts w:eastAsia="Times New Roman" w:cs="Times New Roman"/>
              </w:rPr>
            </w:rPrChange>
          </w:rPr>
          <w:t xml:space="preserve">. </w:t>
        </w:r>
      </w:ins>
      <w:del w:id="4455" w:author="Alina Frey" w:date="2017-11-10T14:28:00Z">
        <w:r w:rsidRPr="007F739A" w:rsidDel="0054491A">
          <w:rPr>
            <w:rFonts w:eastAsia="Times New Roman" w:cs="Times New Roman"/>
            <w:color w:val="auto"/>
            <w:rPrChange w:id="4456" w:author="Alina Frey" w:date="2017-11-20T10:06:00Z">
              <w:rPr>
                <w:rFonts w:eastAsia="Times New Roman" w:cs="Times New Roman"/>
              </w:rPr>
            </w:rPrChange>
          </w:rPr>
          <w:delText>.</w:delText>
        </w:r>
      </w:del>
      <w:ins w:id="4457" w:author="Alina Frey" w:date="2017-11-10T14:12:00Z">
        <w:r w:rsidR="00634822" w:rsidRPr="007F739A">
          <w:rPr>
            <w:rFonts w:cstheme="minorHAnsi"/>
            <w:color w:val="auto"/>
            <w:szCs w:val="24"/>
            <w:rPrChange w:id="4458" w:author="Alina Frey" w:date="2017-11-20T10:06:00Z">
              <w:rPr>
                <w:rFonts w:cstheme="minorHAnsi"/>
                <w:szCs w:val="24"/>
              </w:rPr>
            </w:rPrChange>
          </w:rPr>
          <w:t xml:space="preserve">For the Item Type, the user can </w:t>
        </w:r>
      </w:ins>
      <w:ins w:id="4459" w:author="Alina Frey" w:date="2017-11-10T14:28:00Z">
        <w:r w:rsidR="002E0A93" w:rsidRPr="007F739A">
          <w:rPr>
            <w:rFonts w:cstheme="minorHAnsi"/>
            <w:color w:val="auto"/>
            <w:szCs w:val="24"/>
            <w:rPrChange w:id="4460" w:author="Alina Frey" w:date="2017-11-20T10:06:00Z">
              <w:rPr>
                <w:rFonts w:cstheme="minorHAnsi"/>
                <w:szCs w:val="24"/>
              </w:rPr>
            </w:rPrChange>
          </w:rPr>
          <w:t>choose</w:t>
        </w:r>
      </w:ins>
      <w:ins w:id="4461" w:author="Alina Frey" w:date="2017-11-10T14:12:00Z">
        <w:r w:rsidR="00634822" w:rsidRPr="007F739A">
          <w:rPr>
            <w:rFonts w:cstheme="minorHAnsi"/>
            <w:color w:val="auto"/>
            <w:szCs w:val="24"/>
            <w:rPrChange w:id="4462" w:author="Alina Frey" w:date="2017-11-20T10:06:00Z">
              <w:rPr>
                <w:rFonts w:cstheme="minorHAnsi"/>
                <w:szCs w:val="24"/>
              </w:rPr>
            </w:rPrChange>
          </w:rPr>
          <w:t xml:space="preserve"> from a drop-down list: Provider or Facility. </w:t>
        </w:r>
      </w:ins>
      <w:del w:id="4463" w:author="Alina Frey" w:date="2017-11-10T14:12:00Z">
        <w:r w:rsidRPr="007F739A" w:rsidDel="00634822">
          <w:rPr>
            <w:rFonts w:eastAsia="Times New Roman" w:cs="Times New Roman"/>
            <w:color w:val="auto"/>
            <w:rPrChange w:id="4464" w:author="Alina Frey" w:date="2017-11-20T10:06:00Z">
              <w:rPr>
                <w:rFonts w:eastAsia="Times New Roman" w:cs="Times New Roman"/>
              </w:rPr>
            </w:rPrChange>
          </w:rPr>
          <w:delText xml:space="preserve"> </w:delText>
        </w:r>
      </w:del>
    </w:p>
    <w:p w14:paraId="31876E4C" w14:textId="2CC5E91D" w:rsidR="006C0619" w:rsidRPr="007F739A" w:rsidRDefault="00E64C66">
      <w:pPr>
        <w:spacing w:after="25" w:line="246" w:lineRule="auto"/>
        <w:ind w:left="-5" w:right="-10" w:hanging="10"/>
        <w:rPr>
          <w:color w:val="auto"/>
          <w:rPrChange w:id="4465" w:author="Alina Frey" w:date="2017-11-20T10:06:00Z">
            <w:rPr/>
          </w:rPrChange>
        </w:rPr>
        <w:pPrChange w:id="4466" w:author="Alina Frey" w:date="2017-11-10T14:16:00Z">
          <w:pPr>
            <w:spacing w:after="25" w:line="246" w:lineRule="auto"/>
            <w:ind w:left="-5" w:right="-10" w:hanging="10"/>
            <w:jc w:val="both"/>
          </w:pPr>
        </w:pPrChange>
      </w:pPr>
      <w:ins w:id="4467" w:author="Alina Frey" w:date="2017-11-10T14:18:00Z">
        <w:r w:rsidRPr="007F739A">
          <w:rPr>
            <w:rFonts w:eastAsia="Times New Roman" w:cs="Times New Roman"/>
            <w:color w:val="auto"/>
            <w:rPrChange w:id="4468" w:author="Alina Frey" w:date="2017-11-20T10:06:00Z">
              <w:rPr>
                <w:rFonts w:eastAsia="Times New Roman" w:cs="Times New Roman"/>
              </w:rPr>
            </w:rPrChange>
          </w:rPr>
          <w:t xml:space="preserve">By selecting </w:t>
        </w:r>
      </w:ins>
      <w:del w:id="4469" w:author="Alina Frey" w:date="2017-11-10T14:18:00Z">
        <w:r w:rsidR="005F159C" w:rsidRPr="007F739A" w:rsidDel="00E64C66">
          <w:rPr>
            <w:rFonts w:eastAsia="Times New Roman" w:cs="Times New Roman"/>
            <w:color w:val="auto"/>
            <w:rPrChange w:id="4470" w:author="Alina Frey" w:date="2017-11-20T10:06:00Z">
              <w:rPr>
                <w:rFonts w:eastAsia="Times New Roman" w:cs="Times New Roman"/>
              </w:rPr>
            </w:rPrChange>
          </w:rPr>
          <w:delText xml:space="preserve">Press </w:delText>
        </w:r>
      </w:del>
      <w:r w:rsidR="005F159C" w:rsidRPr="007F739A">
        <w:rPr>
          <w:rFonts w:eastAsia="Times New Roman" w:cs="Times New Roman"/>
          <w:b/>
          <w:color w:val="auto"/>
          <w:rPrChange w:id="4471" w:author="Alina Frey" w:date="2017-11-20T10:06:00Z">
            <w:rPr>
              <w:rFonts w:eastAsia="Times New Roman" w:cs="Times New Roman"/>
              <w:b/>
            </w:rPr>
          </w:rPrChange>
        </w:rPr>
        <w:t>Cancel</w:t>
      </w:r>
      <w:r w:rsidR="005F159C" w:rsidRPr="007F739A">
        <w:rPr>
          <w:rFonts w:eastAsia="Times New Roman" w:cs="Times New Roman"/>
          <w:color w:val="auto"/>
          <w:rPrChange w:id="4472" w:author="Alina Frey" w:date="2017-11-20T10:06:00Z">
            <w:rPr>
              <w:rFonts w:eastAsia="Times New Roman" w:cs="Times New Roman"/>
            </w:rPr>
          </w:rPrChange>
        </w:rPr>
        <w:t xml:space="preserve"> </w:t>
      </w:r>
      <w:ins w:id="4473" w:author="Alina Frey" w:date="2017-11-10T14:18:00Z">
        <w:r w:rsidRPr="007F739A">
          <w:rPr>
            <w:rFonts w:eastAsia="Times New Roman" w:cs="Times New Roman"/>
            <w:color w:val="auto"/>
            <w:rPrChange w:id="4474" w:author="Alina Frey" w:date="2017-11-20T10:06:00Z">
              <w:rPr>
                <w:rFonts w:eastAsia="Times New Roman" w:cs="Times New Roman"/>
              </w:rPr>
            </w:rPrChange>
          </w:rPr>
          <w:t>button, the use</w:t>
        </w:r>
      </w:ins>
      <w:ins w:id="4475" w:author="Alina Frey" w:date="2017-11-10T14:19:00Z">
        <w:r w:rsidRPr="007F739A">
          <w:rPr>
            <w:rFonts w:eastAsia="Times New Roman" w:cs="Times New Roman"/>
            <w:color w:val="auto"/>
            <w:rPrChange w:id="4476" w:author="Alina Frey" w:date="2017-11-20T10:06:00Z">
              <w:rPr>
                <w:rFonts w:eastAsia="Times New Roman" w:cs="Times New Roman"/>
              </w:rPr>
            </w:rPrChange>
          </w:rPr>
          <w:t xml:space="preserve">r </w:t>
        </w:r>
      </w:ins>
      <w:del w:id="4477" w:author="Alina Frey" w:date="2017-11-10T14:19:00Z">
        <w:r w:rsidR="005F159C" w:rsidRPr="007F739A" w:rsidDel="00E64C66">
          <w:rPr>
            <w:rFonts w:eastAsia="Times New Roman" w:cs="Times New Roman"/>
            <w:color w:val="auto"/>
            <w:rPrChange w:id="4478" w:author="Alina Frey" w:date="2017-11-20T10:06:00Z">
              <w:rPr>
                <w:rFonts w:eastAsia="Times New Roman" w:cs="Times New Roman"/>
              </w:rPr>
            </w:rPrChange>
          </w:rPr>
          <w:delText xml:space="preserve">to </w:delText>
        </w:r>
      </w:del>
      <w:ins w:id="4479" w:author="Alina Frey" w:date="2017-11-10T14:19:00Z">
        <w:r w:rsidRPr="007F739A">
          <w:rPr>
            <w:rFonts w:eastAsia="Times New Roman" w:cs="Times New Roman"/>
            <w:color w:val="auto"/>
            <w:rPrChange w:id="4480" w:author="Alina Frey" w:date="2017-11-20T10:06:00Z">
              <w:rPr>
                <w:rFonts w:eastAsia="Times New Roman" w:cs="Times New Roman"/>
              </w:rPr>
            </w:rPrChange>
          </w:rPr>
          <w:t xml:space="preserve">can </w:t>
        </w:r>
      </w:ins>
      <w:r w:rsidR="005F159C" w:rsidRPr="007F739A">
        <w:rPr>
          <w:rFonts w:eastAsia="Times New Roman" w:cs="Times New Roman"/>
          <w:color w:val="auto"/>
          <w:rPrChange w:id="4481" w:author="Alina Frey" w:date="2017-11-20T10:06:00Z">
            <w:rPr>
              <w:rFonts w:eastAsia="Times New Roman" w:cs="Times New Roman"/>
            </w:rPr>
          </w:rPrChange>
        </w:rPr>
        <w:t>return to the previous window without saving.</w:t>
      </w:r>
    </w:p>
    <w:p w14:paraId="6B9CF149" w14:textId="541F79D3" w:rsidR="008564D3" w:rsidRPr="007F739A" w:rsidRDefault="005F159C">
      <w:pPr>
        <w:keepNext/>
        <w:spacing w:after="68"/>
        <w:ind w:right="-76"/>
        <w:rPr>
          <w:ins w:id="4482" w:author="Alina Frey" w:date="2017-11-08T16:18:00Z"/>
          <w:color w:val="auto"/>
          <w:rPrChange w:id="4483" w:author="Alina Frey" w:date="2017-11-20T10:06:00Z">
            <w:rPr>
              <w:ins w:id="4484" w:author="Alina Frey" w:date="2017-11-08T16:18:00Z"/>
            </w:rPr>
          </w:rPrChange>
        </w:rPr>
        <w:pPrChange w:id="4485" w:author="Alina Frey" w:date="2017-11-10T14:16:00Z">
          <w:pPr>
            <w:spacing w:after="68"/>
            <w:ind w:right="-76"/>
          </w:pPr>
        </w:pPrChange>
      </w:pPr>
      <w:del w:id="4486" w:author="Alina Frey" w:date="2017-11-10T14:11:00Z">
        <w:r w:rsidRPr="007F739A" w:rsidDel="00844861">
          <w:rPr>
            <w:noProof/>
            <w:color w:val="auto"/>
            <w:rPrChange w:id="4487" w:author="Alina Frey" w:date="2017-11-20T10:06:00Z">
              <w:rPr>
                <w:noProof/>
              </w:rPr>
            </w:rPrChange>
          </w:rPr>
          <w:lastRenderedPageBreak/>
          <w:drawing>
            <wp:inline distT="0" distB="0" distL="0" distR="0" wp14:anchorId="31877098" wp14:editId="4474FE68">
              <wp:extent cx="5991607" cy="3238500"/>
              <wp:effectExtent l="0" t="0" r="0" b="0"/>
              <wp:docPr id="640" name="Picture 640"/>
              <wp:cNvGraphicFramePr/>
              <a:graphic xmlns:a="http://schemas.openxmlformats.org/drawingml/2006/main">
                <a:graphicData uri="http://schemas.openxmlformats.org/drawingml/2006/picture">
                  <pic:pic xmlns:pic="http://schemas.openxmlformats.org/drawingml/2006/picture">
                    <pic:nvPicPr>
                      <pic:cNvPr id="640" name="Picture 640"/>
                      <pic:cNvPicPr/>
                    </pic:nvPicPr>
                    <pic:blipFill>
                      <a:blip r:embed="rId66"/>
                      <a:stretch>
                        <a:fillRect/>
                      </a:stretch>
                    </pic:blipFill>
                    <pic:spPr>
                      <a:xfrm>
                        <a:off x="0" y="0"/>
                        <a:ext cx="5991607" cy="3238500"/>
                      </a:xfrm>
                      <a:prstGeom prst="rect">
                        <a:avLst/>
                      </a:prstGeom>
                    </pic:spPr>
                  </pic:pic>
                </a:graphicData>
              </a:graphic>
            </wp:inline>
          </w:drawing>
        </w:r>
      </w:del>
      <w:ins w:id="4488" w:author="Alina Frey" w:date="2017-11-10T14:11:00Z">
        <w:r w:rsidR="00844861" w:rsidRPr="007F739A">
          <w:rPr>
            <w:noProof/>
            <w:color w:val="auto"/>
            <w:rPrChange w:id="4489" w:author="Alina Frey" w:date="2017-11-20T10:06:00Z">
              <w:rPr>
                <w:noProof/>
              </w:rPr>
            </w:rPrChange>
          </w:rPr>
          <w:drawing>
            <wp:inline distT="0" distB="0" distL="0" distR="0" wp14:anchorId="5DF8A74B" wp14:editId="2045D208">
              <wp:extent cx="5943600" cy="309054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090545"/>
                      </a:xfrm>
                      <a:prstGeom prst="rect">
                        <a:avLst/>
                      </a:prstGeom>
                    </pic:spPr>
                  </pic:pic>
                </a:graphicData>
              </a:graphic>
            </wp:inline>
          </w:drawing>
        </w:r>
      </w:ins>
    </w:p>
    <w:p w14:paraId="31876E4D" w14:textId="0B15CFCD" w:rsidR="006C0619" w:rsidRPr="00331C1F" w:rsidRDefault="008564D3">
      <w:pPr>
        <w:pStyle w:val="Caption"/>
        <w:pPrChange w:id="4490" w:author="Alina Frey" w:date="2017-11-10T14:16:00Z">
          <w:pPr>
            <w:spacing w:after="68"/>
            <w:ind w:right="-76"/>
          </w:pPr>
        </w:pPrChange>
      </w:pPr>
      <w:bookmarkStart w:id="4491" w:name="_Toc498937404"/>
      <w:bookmarkStart w:id="4492" w:name="_Toc498942252"/>
      <w:bookmarkStart w:id="4493" w:name="_Toc498938919"/>
      <w:bookmarkStart w:id="4494" w:name="_Toc499024490"/>
      <w:ins w:id="4495" w:author="Alina Frey" w:date="2017-11-08T16:18:00Z">
        <w:r w:rsidRPr="00331C1F">
          <w:t xml:space="preserve">Figure </w:t>
        </w:r>
        <w:r w:rsidRPr="00331C1F">
          <w:fldChar w:fldCharType="begin"/>
        </w:r>
        <w:r w:rsidRPr="00331C1F">
          <w:instrText xml:space="preserve"> SEQ Figure \* ARABIC </w:instrText>
        </w:r>
      </w:ins>
      <w:r w:rsidRPr="00331C1F">
        <w:fldChar w:fldCharType="separate"/>
      </w:r>
      <w:ins w:id="4496" w:author="Alina Frey [2]" w:date="2017-11-21T10:58:00Z">
        <w:r w:rsidR="003B7B8C">
          <w:rPr>
            <w:noProof/>
          </w:rPr>
          <w:t>26</w:t>
        </w:r>
      </w:ins>
      <w:ins w:id="4497" w:author="Alina Frey" w:date="2017-11-08T16:18:00Z">
        <w:r w:rsidRPr="00331C1F">
          <w:fldChar w:fldCharType="end"/>
        </w:r>
        <w:r w:rsidRPr="00331C1F">
          <w:t xml:space="preserve">: Edit </w:t>
        </w:r>
      </w:ins>
      <w:ins w:id="4498" w:author="Alina Frey" w:date="2017-11-10T14:17:00Z">
        <w:r w:rsidR="00125EBA" w:rsidRPr="00331C1F">
          <w:t xml:space="preserve">or Add </w:t>
        </w:r>
      </w:ins>
      <w:ins w:id="4499" w:author="Alina Frey" w:date="2017-11-08T16:18:00Z">
        <w:r w:rsidRPr="00331C1F">
          <w:t>Non-VA Care Items</w:t>
        </w:r>
      </w:ins>
      <w:bookmarkEnd w:id="4491"/>
      <w:bookmarkEnd w:id="4492"/>
      <w:bookmarkEnd w:id="4493"/>
      <w:bookmarkEnd w:id="4494"/>
    </w:p>
    <w:p w14:paraId="31876E4E" w14:textId="4C4D2D73" w:rsidR="006C0619" w:rsidRPr="007F739A" w:rsidDel="008564D3" w:rsidRDefault="005F159C">
      <w:pPr>
        <w:spacing w:after="260" w:line="265" w:lineRule="auto"/>
        <w:ind w:left="-5" w:hanging="10"/>
        <w:rPr>
          <w:del w:id="4500" w:author="Alina Frey" w:date="2017-11-08T16:18:00Z"/>
          <w:color w:val="auto"/>
          <w:rPrChange w:id="4501" w:author="Alina Frey" w:date="2017-11-20T10:06:00Z">
            <w:rPr>
              <w:del w:id="4502" w:author="Alina Frey" w:date="2017-11-08T16:18:00Z"/>
            </w:rPr>
          </w:rPrChange>
        </w:rPr>
      </w:pPr>
      <w:del w:id="4503" w:author="Alina Frey" w:date="2017-11-08T16:18:00Z">
        <w:r w:rsidRPr="007F739A" w:rsidDel="008564D3">
          <w:rPr>
            <w:rFonts w:eastAsia="Times New Roman" w:cs="Times New Roman"/>
            <w:b/>
            <w:color w:val="auto"/>
            <w:sz w:val="20"/>
            <w:rPrChange w:id="4504" w:author="Alina Frey" w:date="2017-11-20T10:06:00Z">
              <w:rPr>
                <w:rFonts w:eastAsia="Times New Roman" w:cs="Times New Roman"/>
                <w:b/>
                <w:sz w:val="20"/>
              </w:rPr>
            </w:rPrChange>
          </w:rPr>
          <w:delText>Figure 22: Edit Non-VA Care Items</w:delText>
        </w:r>
      </w:del>
    </w:p>
    <w:p w14:paraId="31876E4F" w14:textId="4FB7A031" w:rsidR="006C0619" w:rsidRPr="007F739A" w:rsidDel="00125EBA" w:rsidRDefault="005F159C">
      <w:pPr>
        <w:spacing w:after="0" w:line="246" w:lineRule="auto"/>
        <w:ind w:left="-5" w:right="-10" w:hanging="10"/>
        <w:rPr>
          <w:del w:id="4505" w:author="Alina Frey" w:date="2017-11-10T14:17:00Z"/>
          <w:color w:val="auto"/>
          <w:rPrChange w:id="4506" w:author="Alina Frey" w:date="2017-11-20T10:06:00Z">
            <w:rPr>
              <w:del w:id="4507" w:author="Alina Frey" w:date="2017-11-10T14:17:00Z"/>
            </w:rPr>
          </w:rPrChange>
        </w:rPr>
        <w:pPrChange w:id="4508" w:author="Alina Frey" w:date="2017-11-10T14:16:00Z">
          <w:pPr>
            <w:spacing w:after="0" w:line="246" w:lineRule="auto"/>
            <w:ind w:left="-5" w:right="-10" w:hanging="10"/>
            <w:jc w:val="both"/>
          </w:pPr>
        </w:pPrChange>
      </w:pPr>
      <w:del w:id="4509" w:author="Alina Frey" w:date="2017-11-10T14:17:00Z">
        <w:r w:rsidRPr="007F739A" w:rsidDel="00125EBA">
          <w:rPr>
            <w:rFonts w:eastAsia="Times New Roman" w:cs="Times New Roman"/>
            <w:color w:val="auto"/>
            <w:rPrChange w:id="4510" w:author="Alina Frey" w:date="2017-11-20T10:06:00Z">
              <w:rPr>
                <w:rFonts w:eastAsia="Times New Roman" w:cs="Times New Roman"/>
              </w:rPr>
            </w:rPrChange>
          </w:rPr>
          <w:delText xml:space="preserve">To add items to the list, click </w:delText>
        </w:r>
        <w:r w:rsidRPr="007F739A" w:rsidDel="00125EBA">
          <w:rPr>
            <w:rFonts w:eastAsia="Times New Roman" w:cs="Times New Roman"/>
            <w:b/>
            <w:color w:val="auto"/>
            <w:rPrChange w:id="4511" w:author="Alina Frey" w:date="2017-11-20T10:06:00Z">
              <w:rPr>
                <w:rFonts w:eastAsia="Times New Roman" w:cs="Times New Roman"/>
                <w:b/>
              </w:rPr>
            </w:rPrChange>
          </w:rPr>
          <w:delText>Add New</w:delText>
        </w:r>
        <w:r w:rsidRPr="007F739A" w:rsidDel="00125EBA">
          <w:rPr>
            <w:rFonts w:eastAsia="Times New Roman" w:cs="Times New Roman"/>
            <w:color w:val="auto"/>
            <w:rPrChange w:id="4512" w:author="Alina Frey" w:date="2017-11-20T10:06:00Z">
              <w:rPr>
                <w:rFonts w:eastAsia="Times New Roman" w:cs="Times New Roman"/>
              </w:rPr>
            </w:rPrChange>
          </w:rPr>
          <w:delText xml:space="preserve">. At the New Non-VA Care Item window, the user can enter information in the fields provided and save to store the information. Click </w:delText>
        </w:r>
        <w:r w:rsidRPr="007F739A" w:rsidDel="00125EBA">
          <w:rPr>
            <w:rFonts w:eastAsia="Times New Roman" w:cs="Times New Roman"/>
            <w:b/>
            <w:color w:val="auto"/>
            <w:rPrChange w:id="4513" w:author="Alina Frey" w:date="2017-11-20T10:06:00Z">
              <w:rPr>
                <w:rFonts w:eastAsia="Times New Roman" w:cs="Times New Roman"/>
                <w:b/>
              </w:rPr>
            </w:rPrChange>
          </w:rPr>
          <w:delText>Cancel</w:delText>
        </w:r>
        <w:r w:rsidRPr="007F739A" w:rsidDel="00125EBA">
          <w:rPr>
            <w:rFonts w:eastAsia="Times New Roman" w:cs="Times New Roman"/>
            <w:color w:val="auto"/>
            <w:rPrChange w:id="4514" w:author="Alina Frey" w:date="2017-11-20T10:06:00Z">
              <w:rPr>
                <w:rFonts w:eastAsia="Times New Roman" w:cs="Times New Roman"/>
              </w:rPr>
            </w:rPrChange>
          </w:rPr>
          <w:delText xml:space="preserve"> to return to the previous window without saving.</w:delText>
        </w:r>
      </w:del>
    </w:p>
    <w:p w14:paraId="31876E50" w14:textId="5063DC11" w:rsidR="006C0619" w:rsidRPr="00331C1F" w:rsidDel="00125EBA" w:rsidRDefault="005F159C">
      <w:pPr>
        <w:pStyle w:val="Caption"/>
        <w:rPr>
          <w:del w:id="4515" w:author="Alina Frey" w:date="2017-11-10T14:17:00Z"/>
        </w:rPr>
        <w:pPrChange w:id="4516" w:author="Alina Frey" w:date="2017-11-10T14:16:00Z">
          <w:pPr>
            <w:spacing w:after="40"/>
          </w:pPr>
        </w:pPrChange>
      </w:pPr>
      <w:del w:id="4517" w:author="Alina Frey" w:date="2017-11-10T14:17:00Z">
        <w:r w:rsidRPr="005625E8" w:rsidDel="00125EBA">
          <w:rPr>
            <w:b w:val="0"/>
            <w:iCs w:val="0"/>
            <w:noProof/>
          </w:rPr>
          <w:drawing>
            <wp:inline distT="0" distB="0" distL="0" distR="0" wp14:anchorId="3187709A" wp14:editId="3187709B">
              <wp:extent cx="5581650" cy="3057906"/>
              <wp:effectExtent l="0" t="0" r="0" b="0"/>
              <wp:docPr id="643" name="Picture 643"/>
              <wp:cNvGraphicFramePr/>
              <a:graphic xmlns:a="http://schemas.openxmlformats.org/drawingml/2006/main">
                <a:graphicData uri="http://schemas.openxmlformats.org/drawingml/2006/picture">
                  <pic:pic xmlns:pic="http://schemas.openxmlformats.org/drawingml/2006/picture">
                    <pic:nvPicPr>
                      <pic:cNvPr id="643" name="Picture 643"/>
                      <pic:cNvPicPr/>
                    </pic:nvPicPr>
                    <pic:blipFill>
                      <a:blip r:embed="rId68"/>
                      <a:stretch>
                        <a:fillRect/>
                      </a:stretch>
                    </pic:blipFill>
                    <pic:spPr>
                      <a:xfrm>
                        <a:off x="0" y="0"/>
                        <a:ext cx="5581650" cy="3057906"/>
                      </a:xfrm>
                      <a:prstGeom prst="rect">
                        <a:avLst/>
                      </a:prstGeom>
                    </pic:spPr>
                  </pic:pic>
                </a:graphicData>
              </a:graphic>
            </wp:inline>
          </w:drawing>
        </w:r>
      </w:del>
    </w:p>
    <w:p w14:paraId="31876E51" w14:textId="2C7CDE4A" w:rsidR="006C0619" w:rsidRPr="007F739A" w:rsidDel="003F2CD7" w:rsidRDefault="005F159C">
      <w:pPr>
        <w:spacing w:after="29" w:line="265" w:lineRule="auto"/>
        <w:ind w:left="-5" w:hanging="10"/>
        <w:rPr>
          <w:del w:id="4518" w:author="Alina Frey" w:date="2017-11-08T16:18:00Z"/>
          <w:color w:val="auto"/>
          <w:rPrChange w:id="4519" w:author="Alina Frey" w:date="2017-11-20T10:06:00Z">
            <w:rPr>
              <w:del w:id="4520" w:author="Alina Frey" w:date="2017-11-08T16:18:00Z"/>
            </w:rPr>
          </w:rPrChange>
        </w:rPr>
      </w:pPr>
      <w:del w:id="4521" w:author="Alina Frey" w:date="2017-11-08T16:18:00Z">
        <w:r w:rsidRPr="007F739A" w:rsidDel="003F2CD7">
          <w:rPr>
            <w:rFonts w:eastAsia="Times New Roman" w:cs="Times New Roman"/>
            <w:b/>
            <w:color w:val="auto"/>
            <w:sz w:val="20"/>
            <w:rPrChange w:id="4522" w:author="Alina Frey" w:date="2017-11-20T10:06:00Z">
              <w:rPr>
                <w:rFonts w:eastAsia="Times New Roman" w:cs="Times New Roman"/>
                <w:b/>
                <w:sz w:val="20"/>
              </w:rPr>
            </w:rPrChange>
          </w:rPr>
          <w:delText>Figure 23: Create New Non-VA Care Item</w:delText>
        </w:r>
      </w:del>
    </w:p>
    <w:p w14:paraId="31876E52" w14:textId="77777777" w:rsidR="006C0619" w:rsidRPr="007F739A" w:rsidRDefault="005F159C">
      <w:pPr>
        <w:pStyle w:val="Heading2"/>
        <w:pPrChange w:id="4523" w:author="Alina Frey" w:date="2017-11-20T10:18:00Z">
          <w:pPr>
            <w:pStyle w:val="Heading2"/>
            <w:ind w:left="-5"/>
          </w:pPr>
        </w:pPrChange>
      </w:pPr>
      <w:bookmarkStart w:id="4524" w:name="_Toc497914060"/>
      <w:bookmarkStart w:id="4525" w:name="_Ref498439918"/>
      <w:bookmarkStart w:id="4526" w:name="_Ref498677008"/>
      <w:bookmarkStart w:id="4527" w:name="_Ref498677129"/>
      <w:bookmarkStart w:id="4528" w:name="_Toc498937626"/>
      <w:bookmarkStart w:id="4529" w:name="_Toc498942474"/>
      <w:bookmarkStart w:id="4530" w:name="_Toc498939141"/>
      <w:bookmarkStart w:id="4531" w:name="_Toc499024409"/>
      <w:r w:rsidRPr="007F739A">
        <w:t>Education Items</w:t>
      </w:r>
      <w:bookmarkEnd w:id="4524"/>
      <w:bookmarkEnd w:id="4525"/>
      <w:bookmarkEnd w:id="4526"/>
      <w:bookmarkEnd w:id="4527"/>
      <w:bookmarkEnd w:id="4528"/>
      <w:bookmarkEnd w:id="4529"/>
      <w:bookmarkEnd w:id="4530"/>
      <w:bookmarkEnd w:id="4531"/>
    </w:p>
    <w:p w14:paraId="4750BE2F" w14:textId="0AE14CF9" w:rsidR="000B1E2C" w:rsidRPr="007F739A" w:rsidRDefault="00416153">
      <w:pPr>
        <w:spacing w:after="19" w:line="252" w:lineRule="auto"/>
        <w:ind w:left="-5" w:hanging="10"/>
        <w:rPr>
          <w:ins w:id="4532" w:author="Alina Frey" w:date="2017-11-10T14:32:00Z"/>
          <w:rFonts w:eastAsia="Times New Roman" w:cs="Times New Roman"/>
          <w:rPrChange w:id="4533" w:author="Alina Frey" w:date="2017-11-20T10:06:00Z">
            <w:rPr>
              <w:ins w:id="4534" w:author="Alina Frey" w:date="2017-11-10T14:32:00Z"/>
            </w:rPr>
          </w:rPrChange>
        </w:rPr>
        <w:pPrChange w:id="4535" w:author="Alina Frey" w:date="2017-11-10T14:32:00Z">
          <w:pPr>
            <w:pStyle w:val="ListParagraph"/>
            <w:numPr>
              <w:numId w:val="35"/>
            </w:numPr>
            <w:spacing w:before="0" w:line="256" w:lineRule="auto"/>
            <w:ind w:hanging="360"/>
          </w:pPr>
        </w:pPrChange>
      </w:pPr>
      <w:ins w:id="4536" w:author="Alina Frey" w:date="2017-11-10T14:30:00Z">
        <w:r w:rsidRPr="007F739A">
          <w:rPr>
            <w:color w:val="auto"/>
            <w:rPrChange w:id="4537" w:author="Alina Frey" w:date="2017-11-20T10:06:00Z">
              <w:rPr/>
            </w:rPrChange>
          </w:rPr>
          <w:t xml:space="preserve">The Education Items screen can be accessed by selecting the </w:t>
        </w:r>
      </w:ins>
      <w:ins w:id="4538" w:author="Alina Frey" w:date="2017-11-17T14:36:00Z">
        <w:r w:rsidR="00F24D97" w:rsidRPr="007F739A">
          <w:rPr>
            <w:color w:val="auto"/>
            <w:rPrChange w:id="4539" w:author="Alina Frey" w:date="2017-11-20T10:06:00Z">
              <w:rPr/>
            </w:rPrChange>
          </w:rPr>
          <w:t>corresponding</w:t>
        </w:r>
      </w:ins>
      <w:ins w:id="4540" w:author="Alina Frey" w:date="2017-11-10T14:30:00Z">
        <w:r w:rsidRPr="007F739A">
          <w:rPr>
            <w:color w:val="auto"/>
            <w:rPrChange w:id="4541" w:author="Alina Frey" w:date="2017-11-20T10:06:00Z">
              <w:rPr/>
            </w:rPrChange>
          </w:rPr>
          <w:t xml:space="preserve"> link on the left side pane</w:t>
        </w:r>
        <w:r w:rsidRPr="007F739A">
          <w:rPr>
            <w:rFonts w:cstheme="minorHAnsi"/>
            <w:color w:val="auto"/>
            <w:szCs w:val="24"/>
            <w:rPrChange w:id="4542" w:author="Alina Frey" w:date="2017-11-20T10:06:00Z">
              <w:rPr>
                <w:rFonts w:cstheme="minorHAnsi"/>
                <w:szCs w:val="24"/>
              </w:rPr>
            </w:rPrChange>
          </w:rPr>
          <w:t>.</w:t>
        </w:r>
      </w:ins>
      <w:ins w:id="4543" w:author="Alina Frey" w:date="2017-11-10T14:32:00Z">
        <w:r w:rsidR="00B5674B" w:rsidRPr="007F739A">
          <w:rPr>
            <w:rFonts w:eastAsia="Times New Roman" w:cs="Times New Roman"/>
            <w:color w:val="auto"/>
          </w:rPr>
          <w:t xml:space="preserve"> </w:t>
        </w:r>
      </w:ins>
      <w:ins w:id="4544" w:author="Alina Frey" w:date="2017-11-10T14:30:00Z">
        <w:r w:rsidR="00377FE8" w:rsidRPr="007F739A">
          <w:rPr>
            <w:rFonts w:cstheme="minorHAnsi"/>
            <w:color w:val="auto"/>
            <w:szCs w:val="24"/>
            <w:rPrChange w:id="4545" w:author="Alina Frey" w:date="2017-11-20T10:06:00Z">
              <w:rPr>
                <w:rFonts w:cstheme="minorHAnsi"/>
                <w:szCs w:val="24"/>
              </w:rPr>
            </w:rPrChange>
          </w:rPr>
          <w:t>The screen displays a</w:t>
        </w:r>
      </w:ins>
      <w:del w:id="4546" w:author="Alina Frey" w:date="2017-11-10T14:30:00Z">
        <w:r w:rsidR="005F159C" w:rsidRPr="007F739A" w:rsidDel="00377FE8">
          <w:rPr>
            <w:rFonts w:eastAsia="Times New Roman" w:cs="Times New Roman"/>
            <w:color w:val="auto"/>
          </w:rPr>
          <w:delText>A</w:delText>
        </w:r>
      </w:del>
      <w:r w:rsidR="005F159C" w:rsidRPr="007F739A">
        <w:rPr>
          <w:rFonts w:eastAsia="Times New Roman" w:cs="Times New Roman"/>
          <w:color w:val="auto"/>
        </w:rPr>
        <w:t xml:space="preserve"> library of Education Items </w:t>
      </w:r>
      <w:ins w:id="4547" w:author="Alina Frey" w:date="2017-11-10T14:31:00Z">
        <w:r w:rsidR="00377FE8" w:rsidRPr="007F739A">
          <w:rPr>
            <w:rFonts w:eastAsia="Times New Roman" w:cs="Times New Roman"/>
            <w:color w:val="auto"/>
          </w:rPr>
          <w:t xml:space="preserve">that </w:t>
        </w:r>
      </w:ins>
      <w:r w:rsidR="005F159C" w:rsidRPr="007F739A">
        <w:rPr>
          <w:rFonts w:eastAsia="Times New Roman" w:cs="Times New Roman"/>
          <w:color w:val="auto"/>
        </w:rPr>
        <w:t>is stored in MT</w:t>
      </w:r>
      <w:ins w:id="4548" w:author="Alina Frey" w:date="2017-11-10T14:31:00Z">
        <w:r w:rsidR="00377FE8" w:rsidRPr="007F739A">
          <w:rPr>
            <w:rFonts w:eastAsia="Times New Roman" w:cs="Times New Roman"/>
            <w:color w:val="auto"/>
          </w:rPr>
          <w:t>.</w:t>
        </w:r>
      </w:ins>
      <w:r w:rsidR="005F159C" w:rsidRPr="007F739A">
        <w:rPr>
          <w:rFonts w:eastAsia="Times New Roman" w:cs="Times New Roman"/>
          <w:color w:val="auto"/>
        </w:rPr>
        <w:t xml:space="preserve"> </w:t>
      </w:r>
      <w:ins w:id="4549" w:author="Alina Frey" w:date="2017-11-10T14:32:00Z">
        <w:r w:rsidR="000B1E2C" w:rsidRPr="007F739A">
          <w:rPr>
            <w:rFonts w:cstheme="minorHAnsi"/>
            <w:color w:val="auto"/>
            <w:szCs w:val="24"/>
            <w:rPrChange w:id="4550" w:author="Alina Frey" w:date="2017-11-20T10:06:00Z">
              <w:rPr>
                <w:rFonts w:cstheme="minorHAnsi"/>
                <w:szCs w:val="24"/>
              </w:rPr>
            </w:rPrChange>
          </w:rPr>
          <w:t>The information presented in the table includes:</w:t>
        </w:r>
      </w:ins>
    </w:p>
    <w:p w14:paraId="7F9CEE35" w14:textId="77777777" w:rsidR="000B1E2C" w:rsidRPr="007F739A" w:rsidRDefault="000B1E2C">
      <w:pPr>
        <w:pStyle w:val="ListParagraph"/>
        <w:numPr>
          <w:ilvl w:val="0"/>
          <w:numId w:val="35"/>
        </w:numPr>
        <w:spacing w:before="0" w:line="256" w:lineRule="auto"/>
        <w:rPr>
          <w:ins w:id="4551" w:author="Alina Frey" w:date="2017-11-10T14:32:00Z"/>
          <w:rFonts w:cstheme="minorHAnsi"/>
          <w:szCs w:val="24"/>
        </w:rPr>
        <w:pPrChange w:id="4552" w:author="Alina Frey" w:date="2017-11-10T14:39:00Z">
          <w:pPr>
            <w:pStyle w:val="ListParagraph"/>
            <w:numPr>
              <w:ilvl w:val="1"/>
              <w:numId w:val="35"/>
            </w:numPr>
            <w:spacing w:before="0" w:line="256" w:lineRule="auto"/>
            <w:ind w:left="1440" w:hanging="360"/>
          </w:pPr>
        </w:pPrChange>
      </w:pPr>
      <w:ins w:id="4553" w:author="Alina Frey" w:date="2017-11-10T14:32:00Z">
        <w:r w:rsidRPr="007F739A">
          <w:rPr>
            <w:rFonts w:cstheme="minorHAnsi"/>
            <w:szCs w:val="24"/>
          </w:rPr>
          <w:t>Type</w:t>
        </w:r>
      </w:ins>
    </w:p>
    <w:p w14:paraId="426B5EFD" w14:textId="77777777" w:rsidR="000B1E2C" w:rsidRPr="007F739A" w:rsidRDefault="000B1E2C">
      <w:pPr>
        <w:pStyle w:val="ListParagraph"/>
        <w:numPr>
          <w:ilvl w:val="0"/>
          <w:numId w:val="35"/>
        </w:numPr>
        <w:spacing w:before="0" w:line="256" w:lineRule="auto"/>
        <w:rPr>
          <w:ins w:id="4554" w:author="Alina Frey" w:date="2017-11-10T14:32:00Z"/>
          <w:rFonts w:cstheme="minorHAnsi"/>
          <w:szCs w:val="24"/>
        </w:rPr>
        <w:pPrChange w:id="4555" w:author="Alina Frey" w:date="2017-11-10T14:39:00Z">
          <w:pPr>
            <w:pStyle w:val="ListParagraph"/>
            <w:numPr>
              <w:ilvl w:val="1"/>
              <w:numId w:val="35"/>
            </w:numPr>
            <w:spacing w:before="0" w:line="256" w:lineRule="auto"/>
            <w:ind w:left="1440" w:hanging="360"/>
          </w:pPr>
        </w:pPrChange>
      </w:pPr>
      <w:ins w:id="4556" w:author="Alina Frey" w:date="2017-11-10T14:32:00Z">
        <w:r w:rsidRPr="007F739A">
          <w:rPr>
            <w:rFonts w:cstheme="minorHAnsi"/>
            <w:szCs w:val="24"/>
          </w:rPr>
          <w:t>Category</w:t>
        </w:r>
      </w:ins>
    </w:p>
    <w:p w14:paraId="2C27F3F1" w14:textId="77777777" w:rsidR="000B1E2C" w:rsidRPr="007F739A" w:rsidRDefault="000B1E2C">
      <w:pPr>
        <w:pStyle w:val="ListParagraph"/>
        <w:numPr>
          <w:ilvl w:val="0"/>
          <w:numId w:val="35"/>
        </w:numPr>
        <w:spacing w:before="0" w:line="256" w:lineRule="auto"/>
        <w:rPr>
          <w:ins w:id="4557" w:author="Alina Frey" w:date="2017-11-10T14:32:00Z"/>
          <w:rFonts w:cstheme="minorHAnsi"/>
          <w:szCs w:val="24"/>
        </w:rPr>
        <w:pPrChange w:id="4558" w:author="Alina Frey" w:date="2017-11-10T14:39:00Z">
          <w:pPr>
            <w:pStyle w:val="ListParagraph"/>
            <w:numPr>
              <w:ilvl w:val="1"/>
              <w:numId w:val="35"/>
            </w:numPr>
            <w:spacing w:before="0" w:line="256" w:lineRule="auto"/>
            <w:ind w:left="1440" w:hanging="360"/>
          </w:pPr>
        </w:pPrChange>
      </w:pPr>
      <w:ins w:id="4559" w:author="Alina Frey" w:date="2017-11-10T14:32:00Z">
        <w:r w:rsidRPr="007F739A">
          <w:rPr>
            <w:rFonts w:cstheme="minorHAnsi"/>
            <w:szCs w:val="24"/>
          </w:rPr>
          <w:t>Description</w:t>
        </w:r>
      </w:ins>
    </w:p>
    <w:p w14:paraId="13C62AD6" w14:textId="77777777" w:rsidR="000B1E2C" w:rsidRPr="007F739A" w:rsidRDefault="000B1E2C">
      <w:pPr>
        <w:pStyle w:val="ListParagraph"/>
        <w:numPr>
          <w:ilvl w:val="0"/>
          <w:numId w:val="35"/>
        </w:numPr>
        <w:spacing w:before="0" w:line="256" w:lineRule="auto"/>
        <w:rPr>
          <w:ins w:id="4560" w:author="Alina Frey" w:date="2017-11-10T14:32:00Z"/>
          <w:rFonts w:cstheme="minorHAnsi"/>
          <w:szCs w:val="24"/>
        </w:rPr>
        <w:pPrChange w:id="4561" w:author="Alina Frey" w:date="2017-11-10T14:39:00Z">
          <w:pPr>
            <w:pStyle w:val="ListParagraph"/>
            <w:numPr>
              <w:ilvl w:val="1"/>
              <w:numId w:val="35"/>
            </w:numPr>
            <w:spacing w:before="0" w:line="256" w:lineRule="auto"/>
            <w:ind w:left="1440" w:hanging="360"/>
          </w:pPr>
        </w:pPrChange>
      </w:pPr>
      <w:ins w:id="4562" w:author="Alina Frey" w:date="2017-11-10T14:32:00Z">
        <w:r w:rsidRPr="007F739A">
          <w:rPr>
            <w:rFonts w:cstheme="minorHAnsi"/>
            <w:szCs w:val="24"/>
          </w:rPr>
          <w:t>Url</w:t>
        </w:r>
      </w:ins>
    </w:p>
    <w:p w14:paraId="346615C1" w14:textId="77777777" w:rsidR="000B1E2C" w:rsidRPr="007F739A" w:rsidRDefault="000B1E2C">
      <w:pPr>
        <w:pStyle w:val="ListParagraph"/>
        <w:numPr>
          <w:ilvl w:val="0"/>
          <w:numId w:val="35"/>
        </w:numPr>
        <w:spacing w:before="0" w:line="256" w:lineRule="auto"/>
        <w:rPr>
          <w:ins w:id="4563" w:author="Alina Frey" w:date="2017-11-10T14:32:00Z"/>
          <w:rFonts w:cstheme="minorHAnsi"/>
          <w:szCs w:val="24"/>
        </w:rPr>
        <w:pPrChange w:id="4564" w:author="Alina Frey" w:date="2017-11-10T14:39:00Z">
          <w:pPr>
            <w:pStyle w:val="ListParagraph"/>
            <w:numPr>
              <w:ilvl w:val="1"/>
              <w:numId w:val="35"/>
            </w:numPr>
            <w:spacing w:before="0" w:line="256" w:lineRule="auto"/>
            <w:ind w:left="1440" w:hanging="360"/>
          </w:pPr>
        </w:pPrChange>
      </w:pPr>
      <w:ins w:id="4565" w:author="Alina Frey" w:date="2017-11-10T14:32:00Z">
        <w:r w:rsidRPr="007F739A">
          <w:rPr>
            <w:rFonts w:cstheme="minorHAnsi"/>
            <w:szCs w:val="24"/>
          </w:rPr>
          <w:t>Code</w:t>
        </w:r>
      </w:ins>
    </w:p>
    <w:p w14:paraId="31876E53" w14:textId="3E310F4E" w:rsidR="006C0619" w:rsidRPr="007F739A" w:rsidDel="00B5674B" w:rsidRDefault="003446AA" w:rsidP="000B1E2C">
      <w:pPr>
        <w:spacing w:after="19" w:line="252" w:lineRule="auto"/>
        <w:ind w:left="-5" w:hanging="10"/>
        <w:rPr>
          <w:del w:id="4566" w:author="Alina Frey" w:date="2017-11-10T14:32:00Z"/>
          <w:color w:val="auto"/>
          <w:rPrChange w:id="4567" w:author="Alina Frey" w:date="2017-11-20T10:06:00Z">
            <w:rPr>
              <w:del w:id="4568" w:author="Alina Frey" w:date="2017-11-10T14:32:00Z"/>
            </w:rPr>
          </w:rPrChange>
        </w:rPr>
      </w:pPr>
      <w:ins w:id="4569" w:author="Alina Frey" w:date="2017-11-20T14:34:00Z">
        <w:r>
          <w:rPr>
            <w:noProof/>
          </w:rPr>
          <w:lastRenderedPageBreak/>
          <mc:AlternateContent>
            <mc:Choice Requires="wps">
              <w:drawing>
                <wp:anchor distT="0" distB="0" distL="114300" distR="114300" simplePos="0" relativeHeight="251604992" behindDoc="0" locked="0" layoutInCell="1" allowOverlap="1" wp14:anchorId="598AB0E9" wp14:editId="65A9178E">
                  <wp:simplePos x="0" y="0"/>
                  <wp:positionH relativeFrom="column">
                    <wp:posOffset>914400</wp:posOffset>
                  </wp:positionH>
                  <wp:positionV relativeFrom="paragraph">
                    <wp:posOffset>2559050</wp:posOffset>
                  </wp:positionV>
                  <wp:extent cx="306070" cy="202565"/>
                  <wp:effectExtent l="38100" t="19050" r="17780" b="45085"/>
                  <wp:wrapNone/>
                  <wp:docPr id="29684" name="Straight Arrow Connector 29684"/>
                  <wp:cNvGraphicFramePr/>
                  <a:graphic xmlns:a="http://schemas.openxmlformats.org/drawingml/2006/main">
                    <a:graphicData uri="http://schemas.microsoft.com/office/word/2010/wordprocessingShape">
                      <wps:wsp>
                        <wps:cNvCnPr/>
                        <wps:spPr>
                          <a:xfrm flipH="1">
                            <a:off x="0" y="0"/>
                            <a:ext cx="306070" cy="202565"/>
                          </a:xfrm>
                          <a:prstGeom prst="straightConnector1">
                            <a:avLst/>
                          </a:prstGeom>
                          <a:ln w="28575">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D6DFA5B" id="Straight Arrow Connector 29684" o:spid="_x0000_s1026" type="#_x0000_t32" style="position:absolute;margin-left:1in;margin-top:201.5pt;width:24.1pt;height:15.95pt;flip:x;z-index:251604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" strokecolor="red" strokeweight="2.25pt">
                  <v:stroke endarrow="block" joinstyle="miter"/>
                </v:shape>
              </w:pict>
            </mc:Fallback>
          </mc:AlternateContent>
        </w:r>
        <w:r>
          <w:rPr>
            <w:noProof/>
          </w:rPr>
          <w:drawing>
            <wp:inline distT="0" distB="0" distL="0" distR="0" wp14:anchorId="5553C253" wp14:editId="63A595A3">
              <wp:extent cx="5943600" cy="2987040"/>
              <wp:effectExtent l="0" t="0" r="0" b="3810"/>
              <wp:docPr id="29680" name="Picture 29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2987040"/>
                      </a:xfrm>
                      <a:prstGeom prst="rect">
                        <a:avLst/>
                      </a:prstGeom>
                    </pic:spPr>
                  </pic:pic>
                </a:graphicData>
              </a:graphic>
            </wp:inline>
          </w:drawing>
        </w:r>
      </w:ins>
      <w:del w:id="4570" w:author="Alina Frey" w:date="2017-11-10T14:32:00Z">
        <w:r w:rsidR="005F159C" w:rsidRPr="007F739A" w:rsidDel="000B1E2C">
          <w:rPr>
            <w:rFonts w:eastAsia="Times New Roman" w:cs="Times New Roman"/>
            <w:color w:val="auto"/>
            <w:rPrChange w:id="4571" w:author="Alina Frey" w:date="2017-11-20T10:06:00Z">
              <w:rPr>
                <w:rFonts w:eastAsia="Times New Roman" w:cs="Times New Roman"/>
              </w:rPr>
            </w:rPrChange>
          </w:rPr>
          <w:delText xml:space="preserve">and can be sorted by Type, Category or Description. </w:delText>
        </w:r>
        <w:r w:rsidR="005F159C" w:rsidRPr="007F739A" w:rsidDel="00B5674B">
          <w:rPr>
            <w:rFonts w:eastAsia="Times New Roman" w:cs="Times New Roman"/>
            <w:color w:val="auto"/>
            <w:rPrChange w:id="4572" w:author="Alina Frey" w:date="2017-11-20T10:06:00Z">
              <w:rPr>
                <w:rFonts w:eastAsia="Times New Roman" w:cs="Times New Roman"/>
              </w:rPr>
            </w:rPrChange>
          </w:rPr>
          <w:delText xml:space="preserve">Within the list of available Education Items, the user can add, edit or delete. See the </w:delText>
        </w:r>
        <w:r w:rsidR="005F159C" w:rsidRPr="007F739A" w:rsidDel="00B5674B">
          <w:rPr>
            <w:rFonts w:eastAsia="Times New Roman" w:cs="Times New Roman"/>
            <w:i/>
            <w:color w:val="auto"/>
            <w:rPrChange w:id="4573" w:author="Alina Frey" w:date="2017-11-20T10:06:00Z">
              <w:rPr>
                <w:rFonts w:eastAsia="Times New Roman" w:cs="Times New Roman"/>
                <w:i/>
              </w:rPr>
            </w:rPrChange>
          </w:rPr>
          <w:delText>Contact History</w:delText>
        </w:r>
        <w:r w:rsidR="005F159C" w:rsidRPr="007F739A" w:rsidDel="00B5674B">
          <w:rPr>
            <w:rFonts w:eastAsia="Times New Roman" w:cs="Times New Roman"/>
            <w:color w:val="auto"/>
            <w:rPrChange w:id="4574" w:author="Alina Frey" w:date="2017-11-20T10:06:00Z">
              <w:rPr>
                <w:rFonts w:eastAsia="Times New Roman" w:cs="Times New Roman"/>
              </w:rPr>
            </w:rPrChange>
          </w:rPr>
          <w:delText xml:space="preserve"> section for a description of using these items for a tracked patient.</w:delText>
        </w:r>
      </w:del>
    </w:p>
    <w:p w14:paraId="44E68B4C" w14:textId="5FBB0178" w:rsidR="00194566" w:rsidRPr="007F739A" w:rsidRDefault="005F159C">
      <w:pPr>
        <w:keepNext/>
        <w:spacing w:after="68"/>
        <w:ind w:right="-76"/>
        <w:rPr>
          <w:ins w:id="4575" w:author="Alina Frey" w:date="2017-11-08T16:18:00Z"/>
          <w:color w:val="auto"/>
          <w:rPrChange w:id="4576" w:author="Alina Frey" w:date="2017-11-20T10:06:00Z">
            <w:rPr>
              <w:ins w:id="4577" w:author="Alina Frey" w:date="2017-11-08T16:18:00Z"/>
            </w:rPr>
          </w:rPrChange>
        </w:rPr>
        <w:pPrChange w:id="4578" w:author="Alina Frey" w:date="2017-11-10T14:26:00Z">
          <w:pPr>
            <w:spacing w:after="79"/>
            <w:ind w:right="-736"/>
          </w:pPr>
        </w:pPrChange>
      </w:pPr>
      <w:del w:id="4579" w:author="Alina Frey" w:date="2017-11-10T14:26:00Z">
        <w:r w:rsidRPr="007F739A" w:rsidDel="00680FE0">
          <w:rPr>
            <w:noProof/>
            <w:color w:val="auto"/>
            <w:rPrChange w:id="4580" w:author="Alina Frey" w:date="2017-11-20T10:06:00Z">
              <w:rPr>
                <w:noProof/>
              </w:rPr>
            </w:rPrChange>
          </w:rPr>
          <w:drawing>
            <wp:inline distT="0" distB="0" distL="0" distR="0" wp14:anchorId="3187709C" wp14:editId="72A5A95F">
              <wp:extent cx="6410707" cy="3629406"/>
              <wp:effectExtent l="0" t="0" r="0" b="0"/>
              <wp:docPr id="660" name="Picture 660"/>
              <wp:cNvGraphicFramePr/>
              <a:graphic xmlns:a="http://schemas.openxmlformats.org/drawingml/2006/main">
                <a:graphicData uri="http://schemas.openxmlformats.org/drawingml/2006/picture">
                  <pic:pic xmlns:pic="http://schemas.openxmlformats.org/drawingml/2006/picture">
                    <pic:nvPicPr>
                      <pic:cNvPr id="660" name="Picture 660"/>
                      <pic:cNvPicPr/>
                    </pic:nvPicPr>
                    <pic:blipFill>
                      <a:blip r:embed="rId70"/>
                      <a:stretch>
                        <a:fillRect/>
                      </a:stretch>
                    </pic:blipFill>
                    <pic:spPr>
                      <a:xfrm>
                        <a:off x="0" y="0"/>
                        <a:ext cx="6410707" cy="3629406"/>
                      </a:xfrm>
                      <a:prstGeom prst="rect">
                        <a:avLst/>
                      </a:prstGeom>
                    </pic:spPr>
                  </pic:pic>
                </a:graphicData>
              </a:graphic>
            </wp:inline>
          </w:drawing>
        </w:r>
      </w:del>
      <w:r w:rsidR="00DF7940" w:rsidRPr="007F739A">
        <w:rPr>
          <w:rStyle w:val="CommentReference"/>
          <w:color w:val="auto"/>
          <w:rPrChange w:id="4581" w:author="Alina Frey" w:date="2017-11-20T10:06:00Z">
            <w:rPr>
              <w:rStyle w:val="CommentReference"/>
            </w:rPr>
          </w:rPrChange>
        </w:rPr>
        <w:commentReference w:id="4582"/>
      </w:r>
    </w:p>
    <w:p w14:paraId="31876E54" w14:textId="1DDA796E" w:rsidR="006C0619" w:rsidRPr="007F739A" w:rsidRDefault="00194566" w:rsidP="00FA615B">
      <w:pPr>
        <w:pStyle w:val="Caption"/>
        <w:rPr>
          <w:ins w:id="4583" w:author="Alina Frey" w:date="2017-11-10T14:32:00Z"/>
        </w:rPr>
      </w:pPr>
      <w:bookmarkStart w:id="4584" w:name="_Toc498937405"/>
      <w:bookmarkStart w:id="4585" w:name="_Toc498942253"/>
      <w:bookmarkStart w:id="4586" w:name="_Toc498938920"/>
      <w:bookmarkStart w:id="4587" w:name="_Toc499024491"/>
      <w:ins w:id="4588" w:author="Alina Frey" w:date="2017-11-08T16:18:00Z">
        <w:r w:rsidRPr="007F739A">
          <w:t xml:space="preserve">Figure </w:t>
        </w:r>
        <w:r w:rsidRPr="00331C1F">
          <w:fldChar w:fldCharType="begin"/>
        </w:r>
        <w:r w:rsidRPr="007F739A">
          <w:instrText xml:space="preserve"> SEQ Figure \* ARABIC </w:instrText>
        </w:r>
      </w:ins>
      <w:r w:rsidRPr="00331C1F">
        <w:fldChar w:fldCharType="separate"/>
      </w:r>
      <w:ins w:id="4589" w:author="Alina Frey [2]" w:date="2017-11-21T10:58:00Z">
        <w:r w:rsidR="003B7B8C">
          <w:rPr>
            <w:noProof/>
          </w:rPr>
          <w:t>27</w:t>
        </w:r>
      </w:ins>
      <w:ins w:id="4590" w:author="Alina Frey" w:date="2017-11-08T16:18:00Z">
        <w:r w:rsidRPr="00331C1F">
          <w:fldChar w:fldCharType="end"/>
        </w:r>
        <w:r w:rsidRPr="007F739A">
          <w:t>: Education Items</w:t>
        </w:r>
      </w:ins>
      <w:bookmarkEnd w:id="4584"/>
      <w:bookmarkEnd w:id="4585"/>
      <w:bookmarkEnd w:id="4586"/>
      <w:bookmarkEnd w:id="4587"/>
    </w:p>
    <w:p w14:paraId="330A1570" w14:textId="4D9E89D6" w:rsidR="00E36FD9" w:rsidRPr="00331C1F" w:rsidRDefault="00E36FD9">
      <w:pPr>
        <w:spacing w:before="0" w:line="256" w:lineRule="auto"/>
        <w:rPr>
          <w:ins w:id="4591" w:author="Alina Frey" w:date="2017-11-10T14:32:00Z"/>
          <w:rFonts w:cstheme="minorHAnsi"/>
          <w:szCs w:val="24"/>
        </w:rPr>
        <w:pPrChange w:id="4592" w:author="Alina Frey" w:date="2017-11-10T14:32:00Z">
          <w:pPr>
            <w:pStyle w:val="ListParagraph"/>
            <w:numPr>
              <w:numId w:val="36"/>
            </w:numPr>
            <w:spacing w:before="0" w:line="256" w:lineRule="auto"/>
            <w:ind w:hanging="360"/>
          </w:pPr>
        </w:pPrChange>
      </w:pPr>
      <w:ins w:id="4593" w:author="Alina Frey" w:date="2017-11-10T14:32:00Z">
        <w:r w:rsidRPr="007F739A">
          <w:rPr>
            <w:rFonts w:cstheme="minorHAnsi"/>
            <w:color w:val="auto"/>
            <w:szCs w:val="24"/>
            <w:rPrChange w:id="4594" w:author="Alina Frey" w:date="2017-11-20T10:06:00Z">
              <w:rPr>
                <w:rFonts w:cstheme="minorHAnsi"/>
                <w:szCs w:val="24"/>
              </w:rPr>
            </w:rPrChange>
          </w:rPr>
          <w:t xml:space="preserve">The education items that </w:t>
        </w:r>
      </w:ins>
      <w:ins w:id="4595" w:author="Alina Frey" w:date="2017-11-10T14:33:00Z">
        <w:r w:rsidRPr="007F739A">
          <w:rPr>
            <w:rFonts w:cstheme="minorHAnsi"/>
            <w:color w:val="auto"/>
            <w:szCs w:val="24"/>
            <w:rPrChange w:id="4596" w:author="Alina Frey" w:date="2017-11-20T10:06:00Z">
              <w:rPr>
                <w:rFonts w:cstheme="minorHAnsi"/>
                <w:szCs w:val="24"/>
              </w:rPr>
            </w:rPrChange>
          </w:rPr>
          <w:t xml:space="preserve">are part </w:t>
        </w:r>
        <w:r w:rsidR="00CD0463" w:rsidRPr="007F739A">
          <w:rPr>
            <w:rFonts w:cstheme="minorHAnsi"/>
            <w:color w:val="auto"/>
            <w:szCs w:val="24"/>
            <w:rPrChange w:id="4597" w:author="Alina Frey" w:date="2017-11-20T10:06:00Z">
              <w:rPr>
                <w:rFonts w:cstheme="minorHAnsi"/>
                <w:szCs w:val="24"/>
              </w:rPr>
            </w:rPrChange>
          </w:rPr>
          <w:t xml:space="preserve">of this table </w:t>
        </w:r>
      </w:ins>
      <w:ins w:id="4598" w:author="Alina Frey" w:date="2017-11-10T14:32:00Z">
        <w:r w:rsidRPr="007F739A">
          <w:rPr>
            <w:rFonts w:cstheme="minorHAnsi"/>
            <w:color w:val="auto"/>
            <w:szCs w:val="24"/>
            <w:rPrChange w:id="4599" w:author="Alina Frey" w:date="2017-11-20T10:06:00Z">
              <w:rPr>
                <w:rFonts w:cstheme="minorHAnsi"/>
                <w:szCs w:val="24"/>
              </w:rPr>
            </w:rPrChange>
          </w:rPr>
          <w:t>are going to be added to the default education items, present on the Edit Screen of the patient</w:t>
        </w:r>
      </w:ins>
      <w:ins w:id="4600" w:author="Alina Frey" w:date="2017-11-16T16:57:00Z">
        <w:r w:rsidR="00FE25D6" w:rsidRPr="007F739A">
          <w:rPr>
            <w:rFonts w:cstheme="minorHAnsi"/>
            <w:color w:val="auto"/>
            <w:szCs w:val="24"/>
            <w:rPrChange w:id="4601" w:author="Alina Frey" w:date="2017-11-20T10:06:00Z">
              <w:rPr>
                <w:rFonts w:cstheme="minorHAnsi"/>
                <w:szCs w:val="24"/>
              </w:rPr>
            </w:rPrChange>
          </w:rPr>
          <w:t>’</w:t>
        </w:r>
      </w:ins>
      <w:ins w:id="4602" w:author="Alina Frey" w:date="2017-11-10T14:32:00Z">
        <w:r w:rsidRPr="007F739A">
          <w:rPr>
            <w:rFonts w:cstheme="minorHAnsi"/>
            <w:color w:val="auto"/>
            <w:szCs w:val="24"/>
            <w:rPrChange w:id="4603" w:author="Alina Frey" w:date="2017-11-20T10:06:00Z">
              <w:rPr>
                <w:rFonts w:cstheme="minorHAnsi"/>
                <w:szCs w:val="24"/>
              </w:rPr>
            </w:rPrChange>
          </w:rPr>
          <w:t>s Education, as shown in section</w:t>
        </w:r>
      </w:ins>
      <w:ins w:id="4604" w:author="Alina Frey" w:date="2017-11-10T14:34:00Z">
        <w:r w:rsidR="00524176" w:rsidRPr="007F739A">
          <w:rPr>
            <w:rFonts w:cstheme="minorHAnsi"/>
            <w:color w:val="auto"/>
            <w:szCs w:val="24"/>
            <w:rPrChange w:id="4605" w:author="Alina Frey" w:date="2017-11-20T10:06:00Z">
              <w:rPr>
                <w:rFonts w:cstheme="minorHAnsi"/>
                <w:szCs w:val="24"/>
              </w:rPr>
            </w:rPrChange>
          </w:rPr>
          <w:t xml:space="preserve"> </w:t>
        </w:r>
        <w:r w:rsidR="00524176" w:rsidRPr="00331C1F">
          <w:rPr>
            <w:rFonts w:cstheme="minorHAnsi"/>
            <w:color w:val="0070C0"/>
            <w:szCs w:val="24"/>
            <w:u w:val="single" w:color="0070C0"/>
          </w:rPr>
          <w:fldChar w:fldCharType="begin"/>
        </w:r>
        <w:r w:rsidR="00524176" w:rsidRPr="00331C1F">
          <w:rPr>
            <w:rFonts w:cstheme="minorHAnsi"/>
            <w:color w:val="0070C0"/>
            <w:szCs w:val="24"/>
            <w:u w:val="single" w:color="0070C0"/>
          </w:rPr>
          <w:instrText xml:space="preserve"> REF _Ref498087794 \h </w:instrText>
        </w:r>
      </w:ins>
      <w:r w:rsidR="000E5A15" w:rsidRPr="009E5B97">
        <w:rPr>
          <w:rFonts w:cstheme="minorHAnsi"/>
          <w:color w:val="0070C0"/>
          <w:szCs w:val="24"/>
          <w:u w:val="single" w:color="0070C0"/>
        </w:rPr>
        <w:instrText xml:space="preserve"> \* MERGEFORMAT </w:instrText>
      </w:r>
      <w:r w:rsidR="00524176" w:rsidRPr="00331C1F">
        <w:rPr>
          <w:rFonts w:cstheme="minorHAnsi"/>
          <w:color w:val="0070C0"/>
          <w:szCs w:val="24"/>
          <w:u w:val="single" w:color="0070C0"/>
        </w:rPr>
      </w:r>
      <w:r w:rsidR="00524176" w:rsidRPr="00331C1F">
        <w:rPr>
          <w:rFonts w:cstheme="minorHAnsi"/>
          <w:color w:val="0070C0"/>
          <w:szCs w:val="24"/>
          <w:u w:val="single" w:color="0070C0"/>
        </w:rPr>
        <w:fldChar w:fldCharType="separate"/>
      </w:r>
      <w:ins w:id="4606" w:author="Alina Frey [2]" w:date="2017-11-21T10:58:00Z">
        <w:r w:rsidR="003B7B8C" w:rsidRPr="003B7B8C">
          <w:rPr>
            <w:color w:val="0070C0"/>
            <w:u w:val="single" w:color="0070C0"/>
            <w:rPrChange w:id="4607" w:author="Alina Frey [2]" w:date="2017-11-21T10:58:00Z">
              <w:rPr/>
            </w:rPrChange>
          </w:rPr>
          <w:t>Education</w:t>
        </w:r>
      </w:ins>
      <w:ins w:id="4608" w:author="Alina Frey" w:date="2017-11-10T14:34:00Z">
        <w:r w:rsidR="00524176" w:rsidRPr="00331C1F">
          <w:rPr>
            <w:rFonts w:cstheme="minorHAnsi"/>
            <w:color w:val="0070C0"/>
            <w:szCs w:val="24"/>
            <w:u w:val="single" w:color="0070C0"/>
          </w:rPr>
          <w:fldChar w:fldCharType="end"/>
        </w:r>
      </w:ins>
      <w:ins w:id="4609" w:author="Alina Frey" w:date="2017-11-10T14:32:00Z">
        <w:r w:rsidRPr="007F739A">
          <w:rPr>
            <w:rFonts w:cstheme="minorHAnsi"/>
            <w:color w:val="auto"/>
            <w:szCs w:val="24"/>
            <w:rPrChange w:id="4610" w:author="Alina Frey" w:date="2017-11-20T10:06:00Z">
              <w:rPr>
                <w:rFonts w:cstheme="minorHAnsi"/>
                <w:szCs w:val="24"/>
              </w:rPr>
            </w:rPrChange>
          </w:rPr>
          <w:t>.</w:t>
        </w:r>
      </w:ins>
    </w:p>
    <w:p w14:paraId="4EFCB890" w14:textId="7D91DCB3" w:rsidR="00B5674B" w:rsidRPr="007F739A" w:rsidRDefault="00B5674B">
      <w:pPr>
        <w:spacing w:after="19" w:line="252" w:lineRule="auto"/>
        <w:ind w:left="-5" w:hanging="10"/>
        <w:rPr>
          <w:color w:val="auto"/>
          <w:rPrChange w:id="4611" w:author="Alina Frey" w:date="2017-11-20T10:06:00Z">
            <w:rPr/>
          </w:rPrChange>
        </w:rPr>
        <w:pPrChange w:id="4612" w:author="Alina Frey" w:date="2017-11-10T14:35:00Z">
          <w:pPr>
            <w:spacing w:after="79"/>
            <w:ind w:right="-736"/>
          </w:pPr>
        </w:pPrChange>
      </w:pPr>
      <w:ins w:id="4613" w:author="Alina Frey" w:date="2017-11-10T14:32:00Z">
        <w:r w:rsidRPr="007F739A">
          <w:rPr>
            <w:rFonts w:eastAsia="Times New Roman" w:cs="Times New Roman"/>
            <w:color w:val="auto"/>
            <w:rPrChange w:id="4614" w:author="Alina Frey" w:date="2017-11-20T10:06:00Z">
              <w:rPr>
                <w:rFonts w:eastAsia="Times New Roman" w:cs="Times New Roman"/>
              </w:rPr>
            </w:rPrChange>
          </w:rPr>
          <w:t xml:space="preserve">Within the list of available Education Items, the user can </w:t>
        </w:r>
      </w:ins>
      <w:ins w:id="4615" w:author="Alina Frey" w:date="2017-11-10T14:35:00Z">
        <w:r w:rsidR="006B0C4A" w:rsidRPr="007F739A">
          <w:rPr>
            <w:rFonts w:eastAsia="Times New Roman" w:cs="Times New Roman"/>
            <w:color w:val="auto"/>
            <w:rPrChange w:id="4616" w:author="Alina Frey" w:date="2017-11-20T10:06:00Z">
              <w:rPr>
                <w:rFonts w:eastAsia="Times New Roman" w:cs="Times New Roman"/>
              </w:rPr>
            </w:rPrChange>
          </w:rPr>
          <w:t>A</w:t>
        </w:r>
      </w:ins>
      <w:ins w:id="4617" w:author="Alina Frey" w:date="2017-11-10T14:32:00Z">
        <w:r w:rsidRPr="007F739A">
          <w:rPr>
            <w:rFonts w:eastAsia="Times New Roman" w:cs="Times New Roman"/>
            <w:color w:val="auto"/>
            <w:rPrChange w:id="4618" w:author="Alina Frey" w:date="2017-11-20T10:06:00Z">
              <w:rPr>
                <w:rFonts w:eastAsia="Times New Roman" w:cs="Times New Roman"/>
              </w:rPr>
            </w:rPrChange>
          </w:rPr>
          <w:t xml:space="preserve">dd, </w:t>
        </w:r>
      </w:ins>
      <w:ins w:id="4619" w:author="Alina Frey" w:date="2017-11-10T14:35:00Z">
        <w:r w:rsidR="006B0C4A" w:rsidRPr="007F739A">
          <w:rPr>
            <w:rFonts w:eastAsia="Times New Roman" w:cs="Times New Roman"/>
            <w:color w:val="auto"/>
            <w:rPrChange w:id="4620" w:author="Alina Frey" w:date="2017-11-20T10:06:00Z">
              <w:rPr>
                <w:rFonts w:eastAsia="Times New Roman" w:cs="Times New Roman"/>
              </w:rPr>
            </w:rPrChange>
          </w:rPr>
          <w:t>E</w:t>
        </w:r>
      </w:ins>
      <w:ins w:id="4621" w:author="Alina Frey" w:date="2017-11-10T14:32:00Z">
        <w:r w:rsidRPr="007F739A">
          <w:rPr>
            <w:rFonts w:eastAsia="Times New Roman" w:cs="Times New Roman"/>
            <w:color w:val="auto"/>
            <w:rPrChange w:id="4622" w:author="Alina Frey" w:date="2017-11-20T10:06:00Z">
              <w:rPr>
                <w:rFonts w:eastAsia="Times New Roman" w:cs="Times New Roman"/>
              </w:rPr>
            </w:rPrChange>
          </w:rPr>
          <w:t xml:space="preserve">dit or </w:t>
        </w:r>
      </w:ins>
      <w:ins w:id="4623" w:author="Alina Frey" w:date="2017-11-10T14:35:00Z">
        <w:r w:rsidR="006B0C4A" w:rsidRPr="007F739A">
          <w:rPr>
            <w:rFonts w:eastAsia="Times New Roman" w:cs="Times New Roman"/>
            <w:color w:val="auto"/>
            <w:rPrChange w:id="4624" w:author="Alina Frey" w:date="2017-11-20T10:06:00Z">
              <w:rPr>
                <w:rFonts w:eastAsia="Times New Roman" w:cs="Times New Roman"/>
              </w:rPr>
            </w:rPrChange>
          </w:rPr>
          <w:t>D</w:t>
        </w:r>
      </w:ins>
      <w:ins w:id="4625" w:author="Alina Frey" w:date="2017-11-10T14:32:00Z">
        <w:r w:rsidRPr="007F739A">
          <w:rPr>
            <w:rFonts w:eastAsia="Times New Roman" w:cs="Times New Roman"/>
            <w:color w:val="auto"/>
            <w:rPrChange w:id="4626" w:author="Alina Frey" w:date="2017-11-20T10:06:00Z">
              <w:rPr>
                <w:rFonts w:eastAsia="Times New Roman" w:cs="Times New Roman"/>
              </w:rPr>
            </w:rPrChange>
          </w:rPr>
          <w:t>elete</w:t>
        </w:r>
      </w:ins>
      <w:ins w:id="4627" w:author="Alina Frey" w:date="2017-11-10T14:35:00Z">
        <w:r w:rsidR="006B0C4A" w:rsidRPr="007F739A">
          <w:rPr>
            <w:rFonts w:eastAsia="Times New Roman" w:cs="Times New Roman"/>
            <w:color w:val="auto"/>
            <w:rPrChange w:id="4628" w:author="Alina Frey" w:date="2017-11-20T10:06:00Z">
              <w:rPr>
                <w:rFonts w:eastAsia="Times New Roman" w:cs="Times New Roman"/>
              </w:rPr>
            </w:rPrChange>
          </w:rPr>
          <w:t xml:space="preserve">, by selecting the </w:t>
        </w:r>
      </w:ins>
      <w:ins w:id="4629" w:author="Alina Frey" w:date="2017-11-17T14:36:00Z">
        <w:r w:rsidR="00F24D97" w:rsidRPr="007F739A">
          <w:rPr>
            <w:rFonts w:eastAsia="Times New Roman" w:cs="Times New Roman"/>
            <w:color w:val="auto"/>
            <w:rPrChange w:id="4630" w:author="Alina Frey" w:date="2017-11-20T10:06:00Z">
              <w:rPr>
                <w:rFonts w:eastAsia="Times New Roman" w:cs="Times New Roman"/>
              </w:rPr>
            </w:rPrChange>
          </w:rPr>
          <w:t>corresponding</w:t>
        </w:r>
      </w:ins>
      <w:ins w:id="4631" w:author="Alina Frey" w:date="2017-11-10T14:35:00Z">
        <w:r w:rsidR="006B0C4A" w:rsidRPr="007F739A">
          <w:rPr>
            <w:rFonts w:eastAsia="Times New Roman" w:cs="Times New Roman"/>
            <w:color w:val="auto"/>
            <w:rPrChange w:id="4632" w:author="Alina Frey" w:date="2017-11-20T10:06:00Z">
              <w:rPr>
                <w:rFonts w:eastAsia="Times New Roman" w:cs="Times New Roman"/>
              </w:rPr>
            </w:rPrChange>
          </w:rPr>
          <w:t xml:space="preserve"> button at the bottom of the screen</w:t>
        </w:r>
      </w:ins>
      <w:ins w:id="4633" w:author="Alina Frey" w:date="2017-11-10T14:32:00Z">
        <w:r w:rsidRPr="007F739A">
          <w:rPr>
            <w:rFonts w:eastAsia="Times New Roman" w:cs="Times New Roman"/>
            <w:color w:val="auto"/>
            <w:rPrChange w:id="4634" w:author="Alina Frey" w:date="2017-11-20T10:06:00Z">
              <w:rPr>
                <w:rFonts w:eastAsia="Times New Roman" w:cs="Times New Roman"/>
              </w:rPr>
            </w:rPrChange>
          </w:rPr>
          <w:t>.</w:t>
        </w:r>
      </w:ins>
    </w:p>
    <w:p w14:paraId="31876E55" w14:textId="60DA0996" w:rsidR="006C0619" w:rsidRPr="007F739A" w:rsidDel="00194566" w:rsidRDefault="005F159C">
      <w:pPr>
        <w:spacing w:after="29" w:line="265" w:lineRule="auto"/>
        <w:ind w:left="-5" w:hanging="10"/>
        <w:rPr>
          <w:del w:id="4635" w:author="Alina Frey" w:date="2017-11-08T16:18:00Z"/>
          <w:color w:val="auto"/>
          <w:rPrChange w:id="4636" w:author="Alina Frey" w:date="2017-11-20T10:06:00Z">
            <w:rPr>
              <w:del w:id="4637" w:author="Alina Frey" w:date="2017-11-08T16:18:00Z"/>
            </w:rPr>
          </w:rPrChange>
        </w:rPr>
      </w:pPr>
      <w:del w:id="4638" w:author="Alina Frey" w:date="2017-11-08T16:18:00Z">
        <w:r w:rsidRPr="007F739A" w:rsidDel="00194566">
          <w:rPr>
            <w:rFonts w:eastAsia="Times New Roman" w:cs="Times New Roman"/>
            <w:b/>
            <w:color w:val="auto"/>
            <w:sz w:val="20"/>
            <w:rPrChange w:id="4639" w:author="Alina Frey" w:date="2017-11-20T10:06:00Z">
              <w:rPr>
                <w:rFonts w:eastAsia="Times New Roman" w:cs="Times New Roman"/>
                <w:b/>
                <w:sz w:val="20"/>
              </w:rPr>
            </w:rPrChange>
          </w:rPr>
          <w:delText>Figure 24: Education Items</w:delText>
        </w:r>
      </w:del>
    </w:p>
    <w:p w14:paraId="31876E56" w14:textId="77777777" w:rsidR="006C0619" w:rsidRPr="007F739A" w:rsidRDefault="005F159C" w:rsidP="00FA615B">
      <w:pPr>
        <w:pStyle w:val="Heading3"/>
        <w:ind w:left="-5"/>
        <w:rPr>
          <w:color w:val="auto"/>
          <w:rPrChange w:id="4640" w:author="Alina Frey" w:date="2017-11-20T10:06:00Z">
            <w:rPr/>
          </w:rPrChange>
        </w:rPr>
      </w:pPr>
      <w:bookmarkStart w:id="4641" w:name="_Toc497914061"/>
      <w:bookmarkStart w:id="4642" w:name="_Toc498937627"/>
      <w:bookmarkStart w:id="4643" w:name="_Toc498942475"/>
      <w:bookmarkStart w:id="4644" w:name="_Toc498939142"/>
      <w:bookmarkStart w:id="4645" w:name="_Toc499024410"/>
      <w:r w:rsidRPr="007F739A">
        <w:rPr>
          <w:color w:val="auto"/>
          <w:rPrChange w:id="4646" w:author="Alina Frey" w:date="2017-11-20T10:06:00Z">
            <w:rPr/>
          </w:rPrChange>
        </w:rPr>
        <w:t>Add New</w:t>
      </w:r>
      <w:bookmarkEnd w:id="4641"/>
      <w:bookmarkEnd w:id="4642"/>
      <w:bookmarkEnd w:id="4643"/>
      <w:bookmarkEnd w:id="4644"/>
      <w:bookmarkEnd w:id="4645"/>
      <w:r w:rsidRPr="007F739A">
        <w:rPr>
          <w:color w:val="auto"/>
          <w:rPrChange w:id="4647" w:author="Alina Frey" w:date="2017-11-20T10:06:00Z">
            <w:rPr/>
          </w:rPrChange>
        </w:rPr>
        <w:t xml:space="preserve"> </w:t>
      </w:r>
    </w:p>
    <w:p w14:paraId="31876E57" w14:textId="0A9B922A" w:rsidR="006C0619" w:rsidRPr="007F739A" w:rsidRDefault="005F159C" w:rsidP="00FA615B">
      <w:pPr>
        <w:spacing w:after="19" w:line="252" w:lineRule="auto"/>
        <w:ind w:left="-5" w:hanging="10"/>
        <w:rPr>
          <w:color w:val="auto"/>
          <w:rPrChange w:id="4648" w:author="Alina Frey" w:date="2017-11-20T10:06:00Z">
            <w:rPr/>
          </w:rPrChange>
        </w:rPr>
      </w:pPr>
      <w:r w:rsidRPr="007F739A">
        <w:rPr>
          <w:rFonts w:eastAsia="Times New Roman" w:cs="Times New Roman"/>
          <w:color w:val="auto"/>
          <w:rPrChange w:id="4649" w:author="Alina Frey" w:date="2017-11-20T10:06:00Z">
            <w:rPr>
              <w:rFonts w:eastAsia="Times New Roman" w:cs="Times New Roman"/>
            </w:rPr>
          </w:rPrChange>
        </w:rPr>
        <w:t xml:space="preserve">To add a new Education Item to the list, click </w:t>
      </w:r>
      <w:r w:rsidRPr="007F739A">
        <w:rPr>
          <w:rFonts w:eastAsia="Times New Roman" w:cs="Times New Roman"/>
          <w:b/>
          <w:color w:val="auto"/>
          <w:rPrChange w:id="4650" w:author="Alina Frey" w:date="2017-11-20T10:06:00Z">
            <w:rPr>
              <w:rFonts w:eastAsia="Times New Roman" w:cs="Times New Roman"/>
              <w:b/>
            </w:rPr>
          </w:rPrChange>
        </w:rPr>
        <w:t>Add New</w:t>
      </w:r>
      <w:ins w:id="4651" w:author="Alina Frey" w:date="2017-11-10T14:37:00Z">
        <w:r w:rsidR="00F04A06" w:rsidRPr="007F739A">
          <w:rPr>
            <w:rFonts w:eastAsia="Times New Roman" w:cs="Times New Roman"/>
            <w:b/>
            <w:color w:val="auto"/>
            <w:rPrChange w:id="4652" w:author="Alina Frey" w:date="2017-11-20T10:06:00Z">
              <w:rPr>
                <w:rFonts w:eastAsia="Times New Roman" w:cs="Times New Roman"/>
                <w:b/>
              </w:rPr>
            </w:rPrChange>
          </w:rPr>
          <w:t xml:space="preserve">. </w:t>
        </w:r>
        <w:r w:rsidR="00FC06C1" w:rsidRPr="007F739A">
          <w:rPr>
            <w:rFonts w:cstheme="minorHAnsi"/>
            <w:color w:val="auto"/>
            <w:szCs w:val="24"/>
            <w:rPrChange w:id="4653" w:author="Alina Frey" w:date="2017-11-20T10:06:00Z">
              <w:rPr>
                <w:rFonts w:cstheme="minorHAnsi"/>
                <w:szCs w:val="24"/>
              </w:rPr>
            </w:rPrChange>
          </w:rPr>
          <w:t>The user will be directed to the Add Education Item screen</w:t>
        </w:r>
      </w:ins>
      <w:r w:rsidRPr="007F739A">
        <w:rPr>
          <w:rFonts w:eastAsia="Times New Roman" w:cs="Times New Roman"/>
          <w:color w:val="auto"/>
          <w:rPrChange w:id="4654" w:author="Alina Frey" w:date="2017-11-20T10:06:00Z">
            <w:rPr>
              <w:rFonts w:eastAsia="Times New Roman" w:cs="Times New Roman"/>
            </w:rPr>
          </w:rPrChange>
        </w:rPr>
        <w:t xml:space="preserve"> </w:t>
      </w:r>
      <w:del w:id="4655" w:author="Alina Frey" w:date="2017-11-10T14:37:00Z">
        <w:r w:rsidRPr="007F739A" w:rsidDel="00FC06C1">
          <w:rPr>
            <w:rFonts w:eastAsia="Times New Roman" w:cs="Times New Roman"/>
            <w:color w:val="auto"/>
            <w:rPrChange w:id="4656" w:author="Alina Frey" w:date="2017-11-20T10:06:00Z">
              <w:rPr>
                <w:rFonts w:eastAsia="Times New Roman" w:cs="Times New Roman"/>
              </w:rPr>
            </w:rPrChange>
          </w:rPr>
          <w:delText>and enter information into the fields provided.</w:delText>
        </w:r>
      </w:del>
      <w:ins w:id="4657" w:author="Alina Frey" w:date="2017-11-10T14:37:00Z">
        <w:r w:rsidR="00FC06C1" w:rsidRPr="007F739A">
          <w:rPr>
            <w:rFonts w:eastAsia="Times New Roman" w:cs="Times New Roman"/>
            <w:color w:val="auto"/>
            <w:rPrChange w:id="4658" w:author="Alina Frey" w:date="2017-11-20T10:06:00Z">
              <w:rPr>
                <w:rFonts w:eastAsia="Times New Roman" w:cs="Times New Roman"/>
              </w:rPr>
            </w:rPrChange>
          </w:rPr>
          <w:t>.</w:t>
        </w:r>
      </w:ins>
      <w:del w:id="4659" w:author="Alina Frey" w:date="2017-11-10T14:37:00Z">
        <w:r w:rsidRPr="007F739A" w:rsidDel="00FC06C1">
          <w:rPr>
            <w:rFonts w:eastAsia="Times New Roman" w:cs="Times New Roman"/>
            <w:color w:val="auto"/>
            <w:rPrChange w:id="4660" w:author="Alina Frey" w:date="2017-11-20T10:06:00Z">
              <w:rPr>
                <w:rFonts w:eastAsia="Times New Roman" w:cs="Times New Roman"/>
              </w:rPr>
            </w:rPrChange>
          </w:rPr>
          <w:delText xml:space="preserve"> </w:delText>
        </w:r>
      </w:del>
    </w:p>
    <w:p w14:paraId="4AABD107" w14:textId="51775E3A" w:rsidR="00775FF9" w:rsidRPr="007F739A" w:rsidRDefault="005F159C">
      <w:pPr>
        <w:keepNext/>
        <w:spacing w:after="68"/>
        <w:ind w:right="-76"/>
        <w:rPr>
          <w:ins w:id="4661" w:author="Alina Frey" w:date="2017-11-08T16:18:00Z"/>
          <w:color w:val="auto"/>
          <w:rPrChange w:id="4662" w:author="Alina Frey" w:date="2017-11-20T10:06:00Z">
            <w:rPr>
              <w:ins w:id="4663" w:author="Alina Frey" w:date="2017-11-08T16:18:00Z"/>
            </w:rPr>
          </w:rPrChange>
        </w:rPr>
        <w:pPrChange w:id="4664" w:author="Alina Frey" w:date="2017-11-10T14:44:00Z">
          <w:pPr>
            <w:spacing w:after="49"/>
          </w:pPr>
        </w:pPrChange>
      </w:pPr>
      <w:del w:id="4665" w:author="Alina Frey" w:date="2017-11-10T14:45:00Z">
        <w:r w:rsidRPr="007F739A" w:rsidDel="00071364">
          <w:rPr>
            <w:noProof/>
            <w:color w:val="auto"/>
            <w:rPrChange w:id="4666" w:author="Alina Frey" w:date="2017-11-20T10:06:00Z">
              <w:rPr>
                <w:noProof/>
              </w:rPr>
            </w:rPrChange>
          </w:rPr>
          <w:lastRenderedPageBreak/>
          <w:drawing>
            <wp:inline distT="0" distB="0" distL="0" distR="0" wp14:anchorId="3187709E" wp14:editId="3503E339">
              <wp:extent cx="3048000" cy="2562225"/>
              <wp:effectExtent l="0" t="0" r="0" b="9525"/>
              <wp:docPr id="674" name="Picture 674"/>
              <wp:cNvGraphicFramePr/>
              <a:graphic xmlns:a="http://schemas.openxmlformats.org/drawingml/2006/main">
                <a:graphicData uri="http://schemas.openxmlformats.org/drawingml/2006/picture">
                  <pic:pic xmlns:pic="http://schemas.openxmlformats.org/drawingml/2006/picture">
                    <pic:nvPicPr>
                      <pic:cNvPr id="674" name="Picture 674"/>
                      <pic:cNvPicPr/>
                    </pic:nvPicPr>
                    <pic:blipFill>
                      <a:blip r:embed="rId71"/>
                      <a:stretch>
                        <a:fillRect/>
                      </a:stretch>
                    </pic:blipFill>
                    <pic:spPr>
                      <a:xfrm>
                        <a:off x="0" y="0"/>
                        <a:ext cx="3048100" cy="2562309"/>
                      </a:xfrm>
                      <a:prstGeom prst="rect">
                        <a:avLst/>
                      </a:prstGeom>
                    </pic:spPr>
                  </pic:pic>
                </a:graphicData>
              </a:graphic>
            </wp:inline>
          </w:drawing>
        </w:r>
      </w:del>
      <w:ins w:id="4667" w:author="Alina Frey" w:date="2017-11-10T14:45:00Z">
        <w:r w:rsidR="00071364" w:rsidRPr="007F739A">
          <w:rPr>
            <w:noProof/>
            <w:color w:val="auto"/>
            <w:rPrChange w:id="4668" w:author="Alina Frey" w:date="2017-11-20T10:06:00Z">
              <w:rPr>
                <w:noProof/>
              </w:rPr>
            </w:rPrChange>
          </w:rPr>
          <w:t xml:space="preserve"> </w:t>
        </w:r>
        <w:r w:rsidR="00071364" w:rsidRPr="007F739A">
          <w:rPr>
            <w:noProof/>
            <w:color w:val="auto"/>
            <w:rPrChange w:id="4669" w:author="Alina Frey" w:date="2017-11-20T10:06:00Z">
              <w:rPr>
                <w:noProof/>
              </w:rPr>
            </w:rPrChange>
          </w:rPr>
          <w:drawing>
            <wp:inline distT="0" distB="0" distL="0" distR="0" wp14:anchorId="68EC682B" wp14:editId="7CABBFA2">
              <wp:extent cx="3133725" cy="4146742"/>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139286" cy="4154100"/>
                      </a:xfrm>
                      <a:prstGeom prst="rect">
                        <a:avLst/>
                      </a:prstGeom>
                    </pic:spPr>
                  </pic:pic>
                </a:graphicData>
              </a:graphic>
            </wp:inline>
          </w:drawing>
        </w:r>
      </w:ins>
    </w:p>
    <w:p w14:paraId="31876E58" w14:textId="6F5B071E" w:rsidR="006C0619" w:rsidRPr="00331C1F" w:rsidRDefault="00775FF9">
      <w:pPr>
        <w:pStyle w:val="Caption"/>
        <w:pPrChange w:id="4670" w:author="Alina Frey" w:date="2017-11-10T14:16:00Z">
          <w:pPr>
            <w:spacing w:after="49"/>
          </w:pPr>
        </w:pPrChange>
      </w:pPr>
      <w:bookmarkStart w:id="4671" w:name="_Toc498937406"/>
      <w:bookmarkStart w:id="4672" w:name="_Toc498942254"/>
      <w:bookmarkStart w:id="4673" w:name="_Toc498938921"/>
      <w:bookmarkStart w:id="4674" w:name="_Toc499024492"/>
      <w:ins w:id="4675" w:author="Alina Frey" w:date="2017-11-08T16:18:00Z">
        <w:r w:rsidRPr="00331C1F">
          <w:t xml:space="preserve">Figure </w:t>
        </w:r>
        <w:r w:rsidRPr="00331C1F">
          <w:fldChar w:fldCharType="begin"/>
        </w:r>
        <w:r w:rsidRPr="00331C1F">
          <w:instrText xml:space="preserve"> SEQ Figure \* ARABIC </w:instrText>
        </w:r>
      </w:ins>
      <w:r w:rsidRPr="00331C1F">
        <w:fldChar w:fldCharType="separate"/>
      </w:r>
      <w:ins w:id="4676" w:author="Alina Frey [2]" w:date="2017-11-21T10:58:00Z">
        <w:r w:rsidR="003B7B8C">
          <w:rPr>
            <w:noProof/>
          </w:rPr>
          <w:t>28</w:t>
        </w:r>
      </w:ins>
      <w:ins w:id="4677" w:author="Alina Frey" w:date="2017-11-08T16:18:00Z">
        <w:r w:rsidRPr="00331C1F">
          <w:fldChar w:fldCharType="end"/>
        </w:r>
        <w:r w:rsidRPr="00331C1F">
          <w:t>: Add Education Item</w:t>
        </w:r>
      </w:ins>
      <w:bookmarkEnd w:id="4671"/>
      <w:bookmarkEnd w:id="4672"/>
      <w:bookmarkEnd w:id="4673"/>
      <w:bookmarkEnd w:id="4674"/>
    </w:p>
    <w:p w14:paraId="28CA72BD" w14:textId="3FB6FEA3" w:rsidR="00AA0AF8" w:rsidRPr="007F739A" w:rsidRDefault="001571FC" w:rsidP="00FA615B">
      <w:pPr>
        <w:spacing w:after="19" w:line="252" w:lineRule="auto"/>
        <w:ind w:left="-5" w:hanging="10"/>
        <w:rPr>
          <w:ins w:id="4678" w:author="Alina Frey" w:date="2017-11-10T14:39:00Z"/>
          <w:rFonts w:eastAsia="Times New Roman" w:cs="Times New Roman"/>
          <w:color w:val="auto"/>
          <w:rPrChange w:id="4679" w:author="Alina Frey" w:date="2017-11-20T10:06:00Z">
            <w:rPr>
              <w:ins w:id="4680" w:author="Alina Frey" w:date="2017-11-10T14:39:00Z"/>
              <w:rFonts w:eastAsia="Times New Roman" w:cs="Times New Roman"/>
            </w:rPr>
          </w:rPrChange>
        </w:rPr>
      </w:pPr>
      <w:ins w:id="4681" w:author="Alina Frey" w:date="2017-11-10T14:38:00Z">
        <w:r w:rsidRPr="007F739A">
          <w:rPr>
            <w:rFonts w:eastAsia="Times New Roman" w:cs="Times New Roman"/>
            <w:color w:val="auto"/>
            <w:rPrChange w:id="4682" w:author="Alina Frey" w:date="2017-11-20T10:06:00Z">
              <w:rPr>
                <w:rFonts w:eastAsia="Times New Roman" w:cs="Times New Roman"/>
              </w:rPr>
            </w:rPrChange>
          </w:rPr>
          <w:t>E</w:t>
        </w:r>
      </w:ins>
      <w:ins w:id="4683" w:author="Alina Frey" w:date="2017-11-10T14:37:00Z">
        <w:r w:rsidR="00FC06C1" w:rsidRPr="007F739A">
          <w:rPr>
            <w:rFonts w:eastAsia="Times New Roman" w:cs="Times New Roman"/>
            <w:color w:val="auto"/>
            <w:rPrChange w:id="4684" w:author="Alina Frey" w:date="2017-11-20T10:06:00Z">
              <w:rPr>
                <w:rFonts w:eastAsia="Times New Roman" w:cs="Times New Roman"/>
              </w:rPr>
            </w:rPrChange>
          </w:rPr>
          <w:t>nter information into the fields provided</w:t>
        </w:r>
      </w:ins>
      <w:ins w:id="4685" w:author="Alina Frey" w:date="2017-11-10T14:39:00Z">
        <w:r w:rsidR="00776142" w:rsidRPr="007F739A">
          <w:rPr>
            <w:rFonts w:eastAsia="Times New Roman" w:cs="Times New Roman"/>
            <w:color w:val="auto"/>
            <w:rPrChange w:id="4686" w:author="Alina Frey" w:date="2017-11-20T10:06:00Z">
              <w:rPr>
                <w:rFonts w:eastAsia="Times New Roman" w:cs="Times New Roman"/>
              </w:rPr>
            </w:rPrChange>
          </w:rPr>
          <w:t>:</w:t>
        </w:r>
      </w:ins>
    </w:p>
    <w:p w14:paraId="31876E59" w14:textId="27FAC103" w:rsidR="006C0619" w:rsidRPr="00CF2303" w:rsidDel="00775FF9" w:rsidRDefault="005F159C">
      <w:pPr>
        <w:pStyle w:val="ListParagraph"/>
        <w:numPr>
          <w:ilvl w:val="0"/>
          <w:numId w:val="34"/>
        </w:numPr>
        <w:spacing w:before="0" w:after="258" w:line="256" w:lineRule="auto"/>
        <w:rPr>
          <w:del w:id="4687" w:author="Alina Frey" w:date="2017-11-08T16:18:00Z"/>
          <w:rFonts w:cstheme="minorHAnsi"/>
          <w:szCs w:val="24"/>
        </w:rPr>
        <w:pPrChange w:id="4688" w:author="Alina Frey" w:date="2017-11-10T14:40:00Z">
          <w:pPr>
            <w:spacing w:after="258" w:line="265" w:lineRule="auto"/>
            <w:ind w:left="-5" w:hanging="10"/>
          </w:pPr>
        </w:pPrChange>
      </w:pPr>
      <w:del w:id="4689" w:author="Alina Frey" w:date="2017-11-08T16:18:00Z">
        <w:r w:rsidRPr="00CF2303" w:rsidDel="00775FF9">
          <w:rPr>
            <w:rFonts w:cstheme="minorHAnsi"/>
            <w:szCs w:val="24"/>
          </w:rPr>
          <w:delText>Figure 25: Add Education Item</w:delText>
        </w:r>
      </w:del>
    </w:p>
    <w:p w14:paraId="31876E5A" w14:textId="77777777" w:rsidR="006C0619" w:rsidRPr="00CF2303" w:rsidRDefault="005F159C">
      <w:pPr>
        <w:pStyle w:val="ListParagraph"/>
        <w:numPr>
          <w:ilvl w:val="0"/>
          <w:numId w:val="39"/>
        </w:numPr>
        <w:spacing w:before="0" w:line="256" w:lineRule="auto"/>
        <w:rPr>
          <w:rFonts w:cstheme="minorHAnsi"/>
          <w:szCs w:val="24"/>
        </w:rPr>
        <w:pPrChange w:id="4690" w:author="Alina Frey" w:date="2017-11-10T14:40:00Z">
          <w:pPr>
            <w:spacing w:after="19" w:line="252" w:lineRule="auto"/>
            <w:ind w:left="-5" w:hanging="10"/>
          </w:pPr>
        </w:pPrChange>
      </w:pPr>
      <w:r w:rsidRPr="00CF2303">
        <w:rPr>
          <w:rFonts w:cstheme="minorHAnsi"/>
          <w:szCs w:val="24"/>
        </w:rPr>
        <w:t>For the Education Type, select an option from the drop-down list. The available default options are Discussion Topic, Link to Material, Printed Material, Enrollment, and Other.</w:t>
      </w:r>
    </w:p>
    <w:p w14:paraId="419CC993" w14:textId="2EC7C2E7" w:rsidR="00F8718C" w:rsidRPr="007F739A" w:rsidRDefault="005F159C">
      <w:pPr>
        <w:keepNext/>
        <w:spacing w:after="68"/>
        <w:ind w:right="-76"/>
        <w:rPr>
          <w:ins w:id="4691" w:author="Alina Frey" w:date="2017-11-08T16:19:00Z"/>
          <w:color w:val="auto"/>
          <w:rPrChange w:id="4692" w:author="Alina Frey" w:date="2017-11-20T10:06:00Z">
            <w:rPr>
              <w:ins w:id="4693" w:author="Alina Frey" w:date="2017-11-08T16:19:00Z"/>
            </w:rPr>
          </w:rPrChange>
        </w:rPr>
        <w:pPrChange w:id="4694" w:author="Alina Frey" w:date="2017-11-10T14:45:00Z">
          <w:pPr>
            <w:spacing w:after="83"/>
          </w:pPr>
        </w:pPrChange>
      </w:pPr>
      <w:del w:id="4695" w:author="Alina Frey" w:date="2017-11-10T14:41:00Z">
        <w:r w:rsidRPr="007F739A" w:rsidDel="004A57E0">
          <w:rPr>
            <w:noProof/>
            <w:color w:val="auto"/>
            <w:rPrChange w:id="4696" w:author="Alina Frey" w:date="2017-11-20T10:06:00Z">
              <w:rPr>
                <w:noProof/>
              </w:rPr>
            </w:rPrChange>
          </w:rPr>
          <w:drawing>
            <wp:inline distT="0" distB="0" distL="0" distR="0" wp14:anchorId="318770A0" wp14:editId="0A7B9F65">
              <wp:extent cx="2447544" cy="1075944"/>
              <wp:effectExtent l="0" t="0" r="0" b="0"/>
              <wp:docPr id="677" name="Picture 677"/>
              <wp:cNvGraphicFramePr/>
              <a:graphic xmlns:a="http://schemas.openxmlformats.org/drawingml/2006/main">
                <a:graphicData uri="http://schemas.openxmlformats.org/drawingml/2006/picture">
                  <pic:pic xmlns:pic="http://schemas.openxmlformats.org/drawingml/2006/picture">
                    <pic:nvPicPr>
                      <pic:cNvPr id="677" name="Picture 677"/>
                      <pic:cNvPicPr/>
                    </pic:nvPicPr>
                    <pic:blipFill>
                      <a:blip r:embed="rId73"/>
                      <a:stretch>
                        <a:fillRect/>
                      </a:stretch>
                    </pic:blipFill>
                    <pic:spPr>
                      <a:xfrm>
                        <a:off x="0" y="0"/>
                        <a:ext cx="2447544" cy="1075944"/>
                      </a:xfrm>
                      <a:prstGeom prst="rect">
                        <a:avLst/>
                      </a:prstGeom>
                    </pic:spPr>
                  </pic:pic>
                </a:graphicData>
              </a:graphic>
            </wp:inline>
          </w:drawing>
        </w:r>
      </w:del>
      <w:ins w:id="4697" w:author="Alina Frey" w:date="2017-11-10T14:41:00Z">
        <w:r w:rsidR="004A57E0" w:rsidRPr="007F739A">
          <w:rPr>
            <w:noProof/>
            <w:color w:val="auto"/>
            <w:rPrChange w:id="4698" w:author="Alina Frey" w:date="2017-11-20T10:06:00Z">
              <w:rPr>
                <w:noProof/>
              </w:rPr>
            </w:rPrChange>
          </w:rPr>
          <w:drawing>
            <wp:inline distT="0" distB="0" distL="0" distR="0" wp14:anchorId="456DB977" wp14:editId="24538DEC">
              <wp:extent cx="2743200" cy="2151698"/>
              <wp:effectExtent l="0" t="0" r="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748339" cy="2155729"/>
                      </a:xfrm>
                      <a:prstGeom prst="rect">
                        <a:avLst/>
                      </a:prstGeom>
                    </pic:spPr>
                  </pic:pic>
                </a:graphicData>
              </a:graphic>
            </wp:inline>
          </w:drawing>
        </w:r>
      </w:ins>
    </w:p>
    <w:p w14:paraId="31876E5B" w14:textId="0DDD536F" w:rsidR="006C0619" w:rsidRPr="00CF2303" w:rsidRDefault="00F8718C">
      <w:pPr>
        <w:pStyle w:val="Caption"/>
        <w:pPrChange w:id="4699" w:author="Alina Frey" w:date="2017-11-10T14:16:00Z">
          <w:pPr>
            <w:spacing w:after="83"/>
          </w:pPr>
        </w:pPrChange>
      </w:pPr>
      <w:bookmarkStart w:id="4700" w:name="_Toc498937407"/>
      <w:bookmarkStart w:id="4701" w:name="_Toc498942255"/>
      <w:bookmarkStart w:id="4702" w:name="_Toc498938922"/>
      <w:bookmarkStart w:id="4703" w:name="_Toc499024493"/>
      <w:ins w:id="4704" w:author="Alina Frey" w:date="2017-11-08T16:19:00Z">
        <w:r w:rsidRPr="00CF2303">
          <w:t xml:space="preserve">Figure </w:t>
        </w:r>
        <w:r w:rsidRPr="00CF2303">
          <w:fldChar w:fldCharType="begin"/>
        </w:r>
        <w:r w:rsidRPr="00CF2303">
          <w:instrText xml:space="preserve"> SEQ Figure \* ARABIC </w:instrText>
        </w:r>
      </w:ins>
      <w:r w:rsidRPr="00CF2303">
        <w:fldChar w:fldCharType="separate"/>
      </w:r>
      <w:ins w:id="4705" w:author="Alina Frey [2]" w:date="2017-11-21T10:58:00Z">
        <w:r w:rsidR="003B7B8C">
          <w:rPr>
            <w:noProof/>
          </w:rPr>
          <w:t>29</w:t>
        </w:r>
      </w:ins>
      <w:ins w:id="4706" w:author="Alina Frey" w:date="2017-11-08T16:19:00Z">
        <w:r w:rsidRPr="00CF2303">
          <w:fldChar w:fldCharType="end"/>
        </w:r>
        <w:r w:rsidRPr="00CF2303">
          <w:t>: Education Type Drop-down List</w:t>
        </w:r>
      </w:ins>
      <w:bookmarkEnd w:id="4700"/>
      <w:bookmarkEnd w:id="4701"/>
      <w:bookmarkEnd w:id="4702"/>
      <w:bookmarkEnd w:id="4703"/>
    </w:p>
    <w:p w14:paraId="31876E5C" w14:textId="672986D7" w:rsidR="006C0619" w:rsidRPr="00CF2303" w:rsidDel="00F8718C" w:rsidRDefault="005F159C">
      <w:pPr>
        <w:pStyle w:val="ListParagraph"/>
        <w:numPr>
          <w:ilvl w:val="0"/>
          <w:numId w:val="39"/>
        </w:numPr>
        <w:spacing w:before="0" w:line="256" w:lineRule="auto"/>
        <w:rPr>
          <w:del w:id="4707" w:author="Alina Frey" w:date="2017-11-08T16:19:00Z"/>
          <w:rFonts w:cstheme="minorHAnsi"/>
          <w:szCs w:val="24"/>
        </w:rPr>
        <w:pPrChange w:id="4708" w:author="Alina Frey" w:date="2017-11-10T14:41:00Z">
          <w:pPr>
            <w:spacing w:after="29" w:line="265" w:lineRule="auto"/>
            <w:ind w:left="-5" w:hanging="10"/>
          </w:pPr>
        </w:pPrChange>
      </w:pPr>
      <w:del w:id="4709" w:author="Alina Frey" w:date="2017-11-08T16:19:00Z">
        <w:r w:rsidRPr="007F739A" w:rsidDel="00F8718C">
          <w:rPr>
            <w:rFonts w:cstheme="minorHAnsi"/>
            <w:szCs w:val="24"/>
            <w:rPrChange w:id="4710" w:author="Alina Frey" w:date="2017-11-20T10:06:00Z">
              <w:rPr>
                <w:rFonts w:eastAsia="Times New Roman" w:cs="Times New Roman"/>
                <w:b/>
                <w:sz w:val="20"/>
              </w:rPr>
            </w:rPrChange>
          </w:rPr>
          <w:lastRenderedPageBreak/>
          <w:delText>Figure 26: Education Type Drop-down List</w:delText>
        </w:r>
      </w:del>
    </w:p>
    <w:p w14:paraId="73FF3074" w14:textId="43214B9C" w:rsidR="0027315D" w:rsidRPr="007F739A" w:rsidRDefault="005F159C" w:rsidP="005260CF">
      <w:pPr>
        <w:pStyle w:val="ListParagraph"/>
        <w:numPr>
          <w:ilvl w:val="0"/>
          <w:numId w:val="39"/>
        </w:numPr>
        <w:spacing w:before="0" w:line="256" w:lineRule="auto"/>
        <w:rPr>
          <w:ins w:id="4711" w:author="Alina Frey" w:date="2017-11-10T14:43:00Z"/>
        </w:rPr>
      </w:pPr>
      <w:r w:rsidRPr="007F739A">
        <w:rPr>
          <w:rFonts w:cstheme="minorHAnsi"/>
          <w:szCs w:val="24"/>
          <w:rPrChange w:id="4712" w:author="Alina Frey" w:date="2017-11-20T10:06:00Z">
            <w:rPr>
              <w:rFonts w:eastAsia="Times New Roman" w:cs="Times New Roman"/>
            </w:rPr>
          </w:rPrChange>
        </w:rPr>
        <w:t xml:space="preserve">For the Category, select an option from the drop-down list. </w:t>
      </w:r>
      <w:ins w:id="4713" w:author="Alina Frey" w:date="2017-11-10T14:53:00Z">
        <w:r w:rsidR="005260CF" w:rsidRPr="007F739A">
          <w:rPr>
            <w:rFonts w:cstheme="minorHAnsi"/>
            <w:szCs w:val="24"/>
          </w:rPr>
          <w:t>The (Enter New) option within the drop-down list allows the user to create a new drop-down item, and a description which is free</w:t>
        </w:r>
        <w:r w:rsidR="005260CF" w:rsidRPr="007F739A">
          <w:rPr>
            <w:rFonts w:eastAsia="Times New Roman" w:cs="Times New Roman"/>
          </w:rPr>
          <w:t xml:space="preserve"> text.</w:t>
        </w:r>
      </w:ins>
    </w:p>
    <w:p w14:paraId="71CD5C22" w14:textId="77777777" w:rsidR="003634EC" w:rsidRPr="007F739A" w:rsidRDefault="003E4E84">
      <w:pPr>
        <w:keepNext/>
        <w:spacing w:after="68"/>
        <w:ind w:right="-76"/>
        <w:rPr>
          <w:ins w:id="4714" w:author="Alina Frey" w:date="2017-11-10T14:44:00Z"/>
          <w:color w:val="auto"/>
          <w:rPrChange w:id="4715" w:author="Alina Frey" w:date="2017-11-20T10:06:00Z">
            <w:rPr>
              <w:ins w:id="4716" w:author="Alina Frey" w:date="2017-11-10T14:44:00Z"/>
            </w:rPr>
          </w:rPrChange>
        </w:rPr>
        <w:pPrChange w:id="4717" w:author="Alina Frey" w:date="2017-11-10T14:53:00Z">
          <w:pPr>
            <w:keepNext/>
            <w:spacing w:before="0" w:line="256" w:lineRule="auto"/>
          </w:pPr>
        </w:pPrChange>
      </w:pPr>
      <w:ins w:id="4718" w:author="Alina Frey" w:date="2017-11-10T14:43:00Z">
        <w:r w:rsidRPr="007F739A">
          <w:rPr>
            <w:noProof/>
            <w:color w:val="auto"/>
            <w:rPrChange w:id="4719" w:author="Alina Frey" w:date="2017-11-20T10:06:00Z">
              <w:rPr>
                <w:noProof/>
              </w:rPr>
            </w:rPrChange>
          </w:rPr>
          <w:drawing>
            <wp:inline distT="0" distB="0" distL="0" distR="0" wp14:anchorId="499CE818" wp14:editId="3D00B049">
              <wp:extent cx="2720660" cy="3822700"/>
              <wp:effectExtent l="0" t="0" r="381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724058" cy="3827475"/>
                      </a:xfrm>
                      <a:prstGeom prst="rect">
                        <a:avLst/>
                      </a:prstGeom>
                    </pic:spPr>
                  </pic:pic>
                </a:graphicData>
              </a:graphic>
            </wp:inline>
          </w:drawing>
        </w:r>
      </w:ins>
    </w:p>
    <w:p w14:paraId="6DE81461" w14:textId="74230439" w:rsidR="003E4E84" w:rsidRPr="00CF2303" w:rsidRDefault="003634EC">
      <w:pPr>
        <w:pStyle w:val="Caption"/>
        <w:rPr>
          <w:ins w:id="4720" w:author="Alina Frey" w:date="2017-11-10T14:42:00Z"/>
        </w:rPr>
        <w:pPrChange w:id="4721" w:author="Alina Frey" w:date="2017-11-10T14:44:00Z">
          <w:pPr>
            <w:pStyle w:val="ListParagraph"/>
            <w:numPr>
              <w:numId w:val="39"/>
            </w:numPr>
            <w:spacing w:before="0" w:line="256" w:lineRule="auto"/>
            <w:ind w:hanging="360"/>
          </w:pPr>
        </w:pPrChange>
      </w:pPr>
      <w:bookmarkStart w:id="4722" w:name="_Toc498937408"/>
      <w:bookmarkStart w:id="4723" w:name="_Toc498942256"/>
      <w:bookmarkStart w:id="4724" w:name="_Toc498938923"/>
      <w:bookmarkStart w:id="4725" w:name="_Toc499024494"/>
      <w:ins w:id="4726" w:author="Alina Frey" w:date="2017-11-10T14:44:00Z">
        <w:r w:rsidRPr="00CF2303">
          <w:t xml:space="preserve">Figure </w:t>
        </w:r>
        <w:r w:rsidRPr="00CF2303">
          <w:fldChar w:fldCharType="begin"/>
        </w:r>
        <w:r w:rsidRPr="00CF2303">
          <w:instrText xml:space="preserve"> SEQ Figure \* ARABIC </w:instrText>
        </w:r>
      </w:ins>
      <w:r w:rsidRPr="00CF2303">
        <w:fldChar w:fldCharType="separate"/>
      </w:r>
      <w:ins w:id="4727" w:author="Alina Frey [2]" w:date="2017-11-21T10:58:00Z">
        <w:r w:rsidR="003B7B8C">
          <w:rPr>
            <w:noProof/>
          </w:rPr>
          <w:t>30</w:t>
        </w:r>
      </w:ins>
      <w:ins w:id="4728" w:author="Alina Frey" w:date="2017-11-10T14:44:00Z">
        <w:r w:rsidRPr="00CF2303">
          <w:fldChar w:fldCharType="end"/>
        </w:r>
        <w:r w:rsidRPr="00CF2303">
          <w:t>: Education Categories</w:t>
        </w:r>
      </w:ins>
      <w:bookmarkEnd w:id="4722"/>
      <w:bookmarkEnd w:id="4723"/>
      <w:bookmarkEnd w:id="4724"/>
      <w:bookmarkEnd w:id="4725"/>
    </w:p>
    <w:p w14:paraId="778A7238" w14:textId="00E014C3" w:rsidR="0017422F" w:rsidRPr="007F739A" w:rsidRDefault="0017422F" w:rsidP="004A57E0">
      <w:pPr>
        <w:pStyle w:val="ListParagraph"/>
        <w:numPr>
          <w:ilvl w:val="0"/>
          <w:numId w:val="39"/>
        </w:numPr>
        <w:spacing w:before="0" w:line="256" w:lineRule="auto"/>
        <w:rPr>
          <w:ins w:id="4729" w:author="Alina Frey" w:date="2017-11-10T14:54:00Z"/>
        </w:rPr>
      </w:pPr>
      <w:ins w:id="4730" w:author="Alina Frey" w:date="2017-11-10T14:54:00Z">
        <w:r w:rsidRPr="007F739A">
          <w:t>The Description</w:t>
        </w:r>
      </w:ins>
      <w:ins w:id="4731" w:author="Alina Frey" w:date="2017-11-10T14:55:00Z">
        <w:r w:rsidR="00D348B4" w:rsidRPr="007F739A">
          <w:t xml:space="preserve"> is a text field, allowing the user to enter the name of the new </w:t>
        </w:r>
        <w:r w:rsidR="00C0387D" w:rsidRPr="007F739A">
          <w:t>Education Item for the selected Category.</w:t>
        </w:r>
      </w:ins>
    </w:p>
    <w:p w14:paraId="31876E5D" w14:textId="3FA351EB" w:rsidR="006C0619" w:rsidRPr="00CF2303" w:rsidRDefault="005F159C">
      <w:pPr>
        <w:pStyle w:val="ListParagraph"/>
        <w:numPr>
          <w:ilvl w:val="0"/>
          <w:numId w:val="39"/>
        </w:numPr>
        <w:spacing w:before="0" w:line="256" w:lineRule="auto"/>
        <w:pPrChange w:id="4732" w:author="Alina Frey" w:date="2017-11-10T14:41:00Z">
          <w:pPr>
            <w:spacing w:after="19" w:line="252" w:lineRule="auto"/>
            <w:ind w:left="-5" w:hanging="10"/>
          </w:pPr>
        </w:pPrChange>
      </w:pPr>
      <w:del w:id="4733" w:author="Alina Frey" w:date="2017-11-10T14:53:00Z">
        <w:r w:rsidRPr="007F739A" w:rsidDel="005260CF">
          <w:rPr>
            <w:rFonts w:cstheme="minorHAnsi"/>
            <w:szCs w:val="24"/>
            <w:rPrChange w:id="4734" w:author="Alina Frey" w:date="2017-11-20T10:06:00Z">
              <w:rPr>
                <w:rFonts w:eastAsia="Times New Roman" w:cs="Times New Roman"/>
              </w:rPr>
            </w:rPrChange>
          </w:rPr>
          <w:delText>The (Enter New) option within the drop-down list allows the user to create a new drop-down item, and a description which is free</w:delText>
        </w:r>
        <w:r w:rsidRPr="00CF2303" w:rsidDel="005260CF">
          <w:rPr>
            <w:rFonts w:eastAsia="Times New Roman" w:cs="Times New Roman"/>
          </w:rPr>
          <w:delText xml:space="preserve"> text.</w:delText>
        </w:r>
      </w:del>
      <w:del w:id="4735" w:author="Alina Frey" w:date="2017-11-10T14:51:00Z">
        <w:r w:rsidRPr="00CF2303" w:rsidDel="00A87C20">
          <w:rPr>
            <w:rFonts w:eastAsia="Times New Roman" w:cs="Times New Roman"/>
          </w:rPr>
          <w:delText xml:space="preserve"> An example may be the title of the SNOMED-CT code</w:delText>
        </w:r>
      </w:del>
      <w:del w:id="4736" w:author="Alina Frey" w:date="2017-11-10T14:49:00Z">
        <w:r w:rsidRPr="00CF2303" w:rsidDel="00BB4369">
          <w:rPr>
            <w:rFonts w:eastAsia="Times New Roman" w:cs="Times New Roman"/>
          </w:rPr>
          <w:delText xml:space="preserve"> </w:delText>
        </w:r>
      </w:del>
      <w:r w:rsidRPr="00CF2303">
        <w:rPr>
          <w:rFonts w:eastAsia="Times New Roman" w:cs="Times New Roman"/>
        </w:rPr>
        <w:t>For the Coding System field, select an option from the drop-down list. The available options are LOINC and SNOMED-CT.</w:t>
      </w:r>
    </w:p>
    <w:p w14:paraId="1DECA17D" w14:textId="0EDBEF3F" w:rsidR="00A762C5" w:rsidRPr="007F739A" w:rsidRDefault="005F159C">
      <w:pPr>
        <w:keepNext/>
        <w:spacing w:after="68"/>
        <w:ind w:right="-76"/>
        <w:rPr>
          <w:ins w:id="4737" w:author="Alina Frey" w:date="2017-11-08T16:19:00Z"/>
          <w:color w:val="auto"/>
          <w:rPrChange w:id="4738" w:author="Alina Frey" w:date="2017-11-20T10:06:00Z">
            <w:rPr>
              <w:ins w:id="4739" w:author="Alina Frey" w:date="2017-11-08T16:19:00Z"/>
            </w:rPr>
          </w:rPrChange>
        </w:rPr>
        <w:pPrChange w:id="4740" w:author="Alina Frey" w:date="2017-11-10T14:53:00Z">
          <w:pPr>
            <w:spacing w:after="55"/>
          </w:pPr>
        </w:pPrChange>
      </w:pPr>
      <w:del w:id="4741" w:author="Alina Frey" w:date="2017-11-10T14:48:00Z">
        <w:r w:rsidRPr="007F739A" w:rsidDel="00F81312">
          <w:rPr>
            <w:noProof/>
            <w:color w:val="auto"/>
            <w:rPrChange w:id="4742" w:author="Alina Frey" w:date="2017-11-20T10:06:00Z">
              <w:rPr>
                <w:noProof/>
              </w:rPr>
            </w:rPrChange>
          </w:rPr>
          <w:drawing>
            <wp:inline distT="0" distB="0" distL="0" distR="0" wp14:anchorId="318770A2" wp14:editId="18C449C8">
              <wp:extent cx="3581400" cy="1056894"/>
              <wp:effectExtent l="0" t="0" r="0" b="0"/>
              <wp:docPr id="713" name="Picture 713"/>
              <wp:cNvGraphicFramePr/>
              <a:graphic xmlns:a="http://schemas.openxmlformats.org/drawingml/2006/main">
                <a:graphicData uri="http://schemas.openxmlformats.org/drawingml/2006/picture">
                  <pic:pic xmlns:pic="http://schemas.openxmlformats.org/drawingml/2006/picture">
                    <pic:nvPicPr>
                      <pic:cNvPr id="713" name="Picture 713"/>
                      <pic:cNvPicPr/>
                    </pic:nvPicPr>
                    <pic:blipFill>
                      <a:blip r:embed="rId76"/>
                      <a:stretch>
                        <a:fillRect/>
                      </a:stretch>
                    </pic:blipFill>
                    <pic:spPr>
                      <a:xfrm>
                        <a:off x="0" y="0"/>
                        <a:ext cx="3581400" cy="1056894"/>
                      </a:xfrm>
                      <a:prstGeom prst="rect">
                        <a:avLst/>
                      </a:prstGeom>
                    </pic:spPr>
                  </pic:pic>
                </a:graphicData>
              </a:graphic>
            </wp:inline>
          </w:drawing>
        </w:r>
      </w:del>
      <w:ins w:id="4743" w:author="Alina Frey" w:date="2017-11-10T14:48:00Z">
        <w:r w:rsidR="00F81312" w:rsidRPr="007F739A">
          <w:rPr>
            <w:noProof/>
            <w:color w:val="auto"/>
            <w:rPrChange w:id="4744" w:author="Alina Frey" w:date="2017-11-20T10:06:00Z">
              <w:rPr>
                <w:noProof/>
              </w:rPr>
            </w:rPrChange>
          </w:rPr>
          <w:t xml:space="preserve"> </w:t>
        </w:r>
        <w:r w:rsidR="00F81312" w:rsidRPr="007F739A">
          <w:rPr>
            <w:noProof/>
            <w:color w:val="auto"/>
            <w:rPrChange w:id="4745" w:author="Alina Frey" w:date="2017-11-20T10:06:00Z">
              <w:rPr>
                <w:noProof/>
              </w:rPr>
            </w:rPrChange>
          </w:rPr>
          <w:drawing>
            <wp:inline distT="0" distB="0" distL="0" distR="0" wp14:anchorId="678C87AF" wp14:editId="4FBDDE96">
              <wp:extent cx="2682240" cy="1294875"/>
              <wp:effectExtent l="0" t="0" r="3810" b="635"/>
              <wp:docPr id="27360" name="Picture 27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684972" cy="1296194"/>
                      </a:xfrm>
                      <a:prstGeom prst="rect">
                        <a:avLst/>
                      </a:prstGeom>
                    </pic:spPr>
                  </pic:pic>
                </a:graphicData>
              </a:graphic>
            </wp:inline>
          </w:drawing>
        </w:r>
      </w:ins>
    </w:p>
    <w:p w14:paraId="31876E5E" w14:textId="122CDB0D" w:rsidR="006C0619" w:rsidRPr="00CF2303" w:rsidRDefault="00A762C5">
      <w:pPr>
        <w:pStyle w:val="Caption"/>
        <w:pPrChange w:id="4746" w:author="Alina Frey" w:date="2017-11-10T14:16:00Z">
          <w:pPr>
            <w:spacing w:after="55"/>
          </w:pPr>
        </w:pPrChange>
      </w:pPr>
      <w:bookmarkStart w:id="4747" w:name="_Toc498937409"/>
      <w:bookmarkStart w:id="4748" w:name="_Toc498942257"/>
      <w:bookmarkStart w:id="4749" w:name="_Toc498938924"/>
      <w:bookmarkStart w:id="4750" w:name="_Toc499024495"/>
      <w:ins w:id="4751" w:author="Alina Frey" w:date="2017-11-08T16:19:00Z">
        <w:r w:rsidRPr="00CF2303">
          <w:t xml:space="preserve">Figure </w:t>
        </w:r>
        <w:r w:rsidRPr="00CF2303">
          <w:fldChar w:fldCharType="begin"/>
        </w:r>
        <w:r w:rsidRPr="00CF2303">
          <w:instrText xml:space="preserve"> SEQ Figure \* ARABIC </w:instrText>
        </w:r>
      </w:ins>
      <w:r w:rsidRPr="00CF2303">
        <w:fldChar w:fldCharType="separate"/>
      </w:r>
      <w:ins w:id="4752" w:author="Alina Frey [2]" w:date="2017-11-21T10:58:00Z">
        <w:r w:rsidR="003B7B8C">
          <w:rPr>
            <w:noProof/>
          </w:rPr>
          <w:t>31</w:t>
        </w:r>
      </w:ins>
      <w:ins w:id="4753" w:author="Alina Frey" w:date="2017-11-08T16:19:00Z">
        <w:r w:rsidRPr="00CF2303">
          <w:fldChar w:fldCharType="end"/>
        </w:r>
        <w:r w:rsidRPr="00CF2303">
          <w:t xml:space="preserve">: </w:t>
        </w:r>
      </w:ins>
      <w:ins w:id="4754" w:author="Alina Frey" w:date="2017-11-10T15:01:00Z">
        <w:r w:rsidR="00476633" w:rsidRPr="00CF2303">
          <w:t>Education Item</w:t>
        </w:r>
      </w:ins>
      <w:ins w:id="4755" w:author="Alina Frey" w:date="2017-11-21T10:37:00Z">
        <w:r w:rsidR="006B1325">
          <w:t xml:space="preserve"> – </w:t>
        </w:r>
      </w:ins>
      <w:ins w:id="4756" w:author="Alina Frey" w:date="2017-11-08T16:19:00Z">
        <w:r w:rsidRPr="00CF2303">
          <w:t>Coding System Drop-down List</w:t>
        </w:r>
      </w:ins>
      <w:bookmarkEnd w:id="4747"/>
      <w:bookmarkEnd w:id="4748"/>
      <w:bookmarkEnd w:id="4749"/>
      <w:bookmarkEnd w:id="4750"/>
    </w:p>
    <w:p w14:paraId="31876E5F" w14:textId="6BCE9484" w:rsidR="006C0619" w:rsidRPr="00CF2303" w:rsidDel="00A762C5" w:rsidRDefault="005F159C">
      <w:pPr>
        <w:pStyle w:val="ListParagraph"/>
        <w:numPr>
          <w:ilvl w:val="0"/>
          <w:numId w:val="39"/>
        </w:numPr>
        <w:spacing w:before="0" w:line="256" w:lineRule="auto"/>
        <w:rPr>
          <w:del w:id="4757" w:author="Alina Frey" w:date="2017-11-08T16:19:00Z"/>
        </w:rPr>
        <w:pPrChange w:id="4758" w:author="Alina Frey" w:date="2017-11-10T14:56:00Z">
          <w:pPr>
            <w:spacing w:after="259" w:line="265" w:lineRule="auto"/>
            <w:ind w:left="-5" w:hanging="10"/>
          </w:pPr>
        </w:pPrChange>
      </w:pPr>
      <w:del w:id="4759" w:author="Alina Frey" w:date="2017-11-08T16:19:00Z">
        <w:r w:rsidRPr="007F739A" w:rsidDel="00A762C5">
          <w:rPr>
            <w:rFonts w:eastAsia="Times New Roman" w:cs="Times New Roman"/>
            <w:b/>
            <w:sz w:val="20"/>
            <w:rPrChange w:id="4760" w:author="Alina Frey" w:date="2017-11-20T10:06:00Z">
              <w:rPr/>
            </w:rPrChange>
          </w:rPr>
          <w:delText>Figure 27: Coding System Drop-down List</w:delText>
        </w:r>
      </w:del>
    </w:p>
    <w:p w14:paraId="1E0F6F4D" w14:textId="6CAB0CF4" w:rsidR="00C0387D" w:rsidRPr="00CF2303" w:rsidRDefault="00C0387D">
      <w:pPr>
        <w:pStyle w:val="ListParagraph"/>
        <w:numPr>
          <w:ilvl w:val="0"/>
          <w:numId w:val="39"/>
        </w:numPr>
        <w:rPr>
          <w:ins w:id="4761" w:author="Alina Frey" w:date="2017-11-10T14:56:00Z"/>
        </w:rPr>
        <w:pPrChange w:id="4762" w:author="Alina Frey" w:date="2017-11-10T14:56:00Z">
          <w:pPr>
            <w:spacing w:after="281" w:line="252" w:lineRule="auto"/>
            <w:ind w:left="-5" w:hanging="10"/>
          </w:pPr>
        </w:pPrChange>
      </w:pPr>
      <w:ins w:id="4763" w:author="Alina Frey" w:date="2017-11-10T14:56:00Z">
        <w:r w:rsidRPr="00CF2303">
          <w:t xml:space="preserve">The Code is a text field, allowing the user to enter </w:t>
        </w:r>
        <w:r w:rsidR="00D522C1" w:rsidRPr="00CF2303">
          <w:t>a</w:t>
        </w:r>
        <w:r w:rsidRPr="00CF2303">
          <w:t xml:space="preserve"> </w:t>
        </w:r>
        <w:r w:rsidR="00D522C1" w:rsidRPr="00CF2303">
          <w:t xml:space="preserve">code for the </w:t>
        </w:r>
      </w:ins>
      <w:ins w:id="4764" w:author="Alina Frey" w:date="2017-11-10T14:57:00Z">
        <w:r w:rsidR="00D522C1" w:rsidRPr="00CF2303">
          <w:t>selected Coding System.</w:t>
        </w:r>
      </w:ins>
    </w:p>
    <w:p w14:paraId="31876E60" w14:textId="561752A4" w:rsidR="006C0619" w:rsidRPr="007F739A" w:rsidRDefault="005F159C" w:rsidP="00FA615B">
      <w:pPr>
        <w:spacing w:after="281" w:line="252" w:lineRule="auto"/>
        <w:ind w:left="-5" w:hanging="10"/>
        <w:rPr>
          <w:color w:val="auto"/>
          <w:rPrChange w:id="4765" w:author="Alina Frey" w:date="2017-11-20T10:06:00Z">
            <w:rPr/>
          </w:rPrChange>
        </w:rPr>
      </w:pPr>
      <w:del w:id="4766" w:author="Alina Frey" w:date="2017-11-10T14:56:00Z">
        <w:r w:rsidRPr="007F739A" w:rsidDel="00C0387D">
          <w:rPr>
            <w:rFonts w:eastAsia="Times New Roman" w:cs="Times New Roman"/>
            <w:color w:val="auto"/>
            <w:rPrChange w:id="4767" w:author="Alina Frey" w:date="2017-11-20T10:06:00Z">
              <w:rPr>
                <w:rFonts w:eastAsia="Times New Roman" w:cs="Times New Roman"/>
              </w:rPr>
            </w:rPrChange>
          </w:rPr>
          <w:delText xml:space="preserve">Finally, enter a Code in the field provided. </w:delText>
        </w:r>
      </w:del>
      <w:r w:rsidRPr="007F739A">
        <w:rPr>
          <w:rFonts w:eastAsia="Times New Roman" w:cs="Times New Roman"/>
          <w:color w:val="auto"/>
          <w:rPrChange w:id="4768" w:author="Alina Frey" w:date="2017-11-20T10:06:00Z">
            <w:rPr>
              <w:rFonts w:eastAsia="Times New Roman" w:cs="Times New Roman"/>
            </w:rPr>
          </w:rPrChange>
        </w:rPr>
        <w:t xml:space="preserve">Click </w:t>
      </w:r>
      <w:r w:rsidRPr="007F739A">
        <w:rPr>
          <w:rFonts w:eastAsia="Times New Roman" w:cs="Times New Roman"/>
          <w:b/>
          <w:color w:val="auto"/>
          <w:rPrChange w:id="4769" w:author="Alina Frey" w:date="2017-11-20T10:06:00Z">
            <w:rPr>
              <w:rFonts w:eastAsia="Times New Roman" w:cs="Times New Roman"/>
              <w:b/>
            </w:rPr>
          </w:rPrChange>
        </w:rPr>
        <w:t>Save</w:t>
      </w:r>
      <w:r w:rsidRPr="007F739A">
        <w:rPr>
          <w:rFonts w:eastAsia="Times New Roman" w:cs="Times New Roman"/>
          <w:color w:val="auto"/>
          <w:rPrChange w:id="4770" w:author="Alina Frey" w:date="2017-11-20T10:06:00Z">
            <w:rPr>
              <w:rFonts w:eastAsia="Times New Roman" w:cs="Times New Roman"/>
            </w:rPr>
          </w:rPrChange>
        </w:rPr>
        <w:t xml:space="preserve"> to store this information</w:t>
      </w:r>
      <w:ins w:id="4771" w:author="Alina Frey" w:date="2017-11-10T14:57:00Z">
        <w:r w:rsidR="00D522C1" w:rsidRPr="007F739A">
          <w:rPr>
            <w:rFonts w:eastAsia="Times New Roman" w:cs="Times New Roman"/>
            <w:color w:val="auto"/>
            <w:rPrChange w:id="4772" w:author="Alina Frey" w:date="2017-11-20T10:06:00Z">
              <w:rPr>
                <w:rFonts w:eastAsia="Times New Roman" w:cs="Times New Roman"/>
              </w:rPr>
            </w:rPrChange>
          </w:rPr>
          <w:t xml:space="preserve">, </w:t>
        </w:r>
      </w:ins>
      <w:del w:id="4773" w:author="Alina Frey" w:date="2017-11-10T14:57:00Z">
        <w:r w:rsidRPr="007F739A" w:rsidDel="00D522C1">
          <w:rPr>
            <w:rFonts w:eastAsia="Times New Roman" w:cs="Times New Roman"/>
            <w:color w:val="auto"/>
            <w:rPrChange w:id="4774" w:author="Alina Frey" w:date="2017-11-20T10:06:00Z">
              <w:rPr>
                <w:rFonts w:eastAsia="Times New Roman" w:cs="Times New Roman"/>
              </w:rPr>
            </w:rPrChange>
          </w:rPr>
          <w:delText xml:space="preserve">, </w:delText>
        </w:r>
      </w:del>
      <w:r w:rsidRPr="007F739A">
        <w:rPr>
          <w:rFonts w:eastAsia="Times New Roman" w:cs="Times New Roman"/>
          <w:color w:val="auto"/>
          <w:rPrChange w:id="4775" w:author="Alina Frey" w:date="2017-11-20T10:06:00Z">
            <w:rPr>
              <w:rFonts w:eastAsia="Times New Roman" w:cs="Times New Roman"/>
            </w:rPr>
          </w:rPrChange>
        </w:rPr>
        <w:t xml:space="preserve">or click </w:t>
      </w:r>
      <w:r w:rsidRPr="007F739A">
        <w:rPr>
          <w:rFonts w:eastAsia="Times New Roman" w:cs="Times New Roman"/>
          <w:b/>
          <w:color w:val="auto"/>
          <w:rPrChange w:id="4776" w:author="Alina Frey" w:date="2017-11-20T10:06:00Z">
            <w:rPr>
              <w:rFonts w:eastAsia="Times New Roman" w:cs="Times New Roman"/>
              <w:b/>
            </w:rPr>
          </w:rPrChange>
        </w:rPr>
        <w:t>Cancel</w:t>
      </w:r>
      <w:r w:rsidRPr="007F739A">
        <w:rPr>
          <w:rFonts w:eastAsia="Times New Roman" w:cs="Times New Roman"/>
          <w:color w:val="auto"/>
          <w:rPrChange w:id="4777" w:author="Alina Frey" w:date="2017-11-20T10:06:00Z">
            <w:rPr>
              <w:rFonts w:eastAsia="Times New Roman" w:cs="Times New Roman"/>
            </w:rPr>
          </w:rPrChange>
        </w:rPr>
        <w:t xml:space="preserve"> to return to the previous page without storing the new item.</w:t>
      </w:r>
    </w:p>
    <w:p w14:paraId="31876E61" w14:textId="77777777" w:rsidR="006C0619" w:rsidRPr="007F739A" w:rsidRDefault="005F159C" w:rsidP="00FA615B">
      <w:pPr>
        <w:pStyle w:val="Heading3"/>
        <w:ind w:left="-5"/>
        <w:rPr>
          <w:color w:val="auto"/>
          <w:rPrChange w:id="4778" w:author="Alina Frey" w:date="2017-11-20T10:06:00Z">
            <w:rPr/>
          </w:rPrChange>
        </w:rPr>
      </w:pPr>
      <w:bookmarkStart w:id="4779" w:name="_Toc497914062"/>
      <w:bookmarkStart w:id="4780" w:name="_Toc498937628"/>
      <w:bookmarkStart w:id="4781" w:name="_Toc498942476"/>
      <w:bookmarkStart w:id="4782" w:name="_Toc498939143"/>
      <w:bookmarkStart w:id="4783" w:name="_Toc499024411"/>
      <w:r w:rsidRPr="007F739A">
        <w:rPr>
          <w:color w:val="auto"/>
          <w:rPrChange w:id="4784" w:author="Alina Frey" w:date="2017-11-20T10:06:00Z">
            <w:rPr/>
          </w:rPrChange>
        </w:rPr>
        <w:lastRenderedPageBreak/>
        <w:t>Edit Selected</w:t>
      </w:r>
      <w:bookmarkEnd w:id="4779"/>
      <w:bookmarkEnd w:id="4780"/>
      <w:bookmarkEnd w:id="4781"/>
      <w:bookmarkEnd w:id="4782"/>
      <w:bookmarkEnd w:id="4783"/>
    </w:p>
    <w:p w14:paraId="31876E62" w14:textId="77777777" w:rsidR="006C0619" w:rsidRPr="007F739A" w:rsidRDefault="005F159C" w:rsidP="00FA615B">
      <w:pPr>
        <w:spacing w:after="19" w:line="252" w:lineRule="auto"/>
        <w:ind w:left="-5" w:hanging="10"/>
        <w:rPr>
          <w:color w:val="auto"/>
          <w:rPrChange w:id="4785" w:author="Alina Frey" w:date="2017-11-20T10:06:00Z">
            <w:rPr/>
          </w:rPrChange>
        </w:rPr>
      </w:pPr>
      <w:r w:rsidRPr="007F739A">
        <w:rPr>
          <w:rFonts w:eastAsia="Times New Roman" w:cs="Times New Roman"/>
          <w:color w:val="auto"/>
          <w:rPrChange w:id="4786" w:author="Alina Frey" w:date="2017-11-20T10:06:00Z">
            <w:rPr>
              <w:rFonts w:eastAsia="Times New Roman" w:cs="Times New Roman"/>
            </w:rPr>
          </w:rPrChange>
        </w:rPr>
        <w:t xml:space="preserve">To edit an item in the list, highlight the item and click </w:t>
      </w:r>
      <w:r w:rsidRPr="007F739A">
        <w:rPr>
          <w:rFonts w:eastAsia="Times New Roman" w:cs="Times New Roman"/>
          <w:b/>
          <w:color w:val="auto"/>
          <w:rPrChange w:id="4787" w:author="Alina Frey" w:date="2017-11-20T10:06:00Z">
            <w:rPr>
              <w:rFonts w:eastAsia="Times New Roman" w:cs="Times New Roman"/>
              <w:b/>
            </w:rPr>
          </w:rPrChange>
        </w:rPr>
        <w:t>Edit Selected</w:t>
      </w:r>
      <w:r w:rsidRPr="007F739A">
        <w:rPr>
          <w:rFonts w:eastAsia="Times New Roman" w:cs="Times New Roman"/>
          <w:color w:val="auto"/>
          <w:rPrChange w:id="4788" w:author="Alina Frey" w:date="2017-11-20T10:06:00Z">
            <w:rPr>
              <w:rFonts w:eastAsia="Times New Roman" w:cs="Times New Roman"/>
            </w:rPr>
          </w:rPrChange>
        </w:rPr>
        <w:t xml:space="preserve">. Make changes in the fields provided, click </w:t>
      </w:r>
      <w:r w:rsidRPr="007F739A">
        <w:rPr>
          <w:rFonts w:eastAsia="Times New Roman" w:cs="Times New Roman"/>
          <w:b/>
          <w:color w:val="auto"/>
          <w:rPrChange w:id="4789" w:author="Alina Frey" w:date="2017-11-20T10:06:00Z">
            <w:rPr>
              <w:rFonts w:eastAsia="Times New Roman" w:cs="Times New Roman"/>
              <w:b/>
            </w:rPr>
          </w:rPrChange>
        </w:rPr>
        <w:t>Save</w:t>
      </w:r>
      <w:r w:rsidRPr="007F739A">
        <w:rPr>
          <w:rFonts w:eastAsia="Times New Roman" w:cs="Times New Roman"/>
          <w:color w:val="auto"/>
          <w:rPrChange w:id="4790" w:author="Alina Frey" w:date="2017-11-20T10:06:00Z">
            <w:rPr>
              <w:rFonts w:eastAsia="Times New Roman" w:cs="Times New Roman"/>
            </w:rPr>
          </w:rPrChange>
        </w:rPr>
        <w:t xml:space="preserve"> to store the new information, or click </w:t>
      </w:r>
      <w:r w:rsidRPr="007F739A">
        <w:rPr>
          <w:rFonts w:eastAsia="Times New Roman" w:cs="Times New Roman"/>
          <w:b/>
          <w:color w:val="auto"/>
          <w:rPrChange w:id="4791" w:author="Alina Frey" w:date="2017-11-20T10:06:00Z">
            <w:rPr>
              <w:rFonts w:eastAsia="Times New Roman" w:cs="Times New Roman"/>
              <w:b/>
            </w:rPr>
          </w:rPrChange>
        </w:rPr>
        <w:t>Cancel</w:t>
      </w:r>
      <w:r w:rsidRPr="007F739A">
        <w:rPr>
          <w:rFonts w:eastAsia="Times New Roman" w:cs="Times New Roman"/>
          <w:color w:val="auto"/>
          <w:rPrChange w:id="4792" w:author="Alina Frey" w:date="2017-11-20T10:06:00Z">
            <w:rPr>
              <w:rFonts w:eastAsia="Times New Roman" w:cs="Times New Roman"/>
            </w:rPr>
          </w:rPrChange>
        </w:rPr>
        <w:t xml:space="preserve"> to return to the previous page without storing the edits to this item.</w:t>
      </w:r>
    </w:p>
    <w:p w14:paraId="605D43AF" w14:textId="6BD7B258" w:rsidR="0057780D" w:rsidRPr="007F739A" w:rsidRDefault="005F159C">
      <w:pPr>
        <w:keepNext/>
        <w:spacing w:after="16"/>
        <w:rPr>
          <w:ins w:id="4793" w:author="Alina Frey" w:date="2017-11-08T16:19:00Z"/>
          <w:color w:val="auto"/>
          <w:rPrChange w:id="4794" w:author="Alina Frey" w:date="2017-11-20T10:06:00Z">
            <w:rPr>
              <w:ins w:id="4795" w:author="Alina Frey" w:date="2017-11-08T16:19:00Z"/>
            </w:rPr>
          </w:rPrChange>
        </w:rPr>
        <w:pPrChange w:id="4796" w:author="Alina Frey" w:date="2017-11-10T14:16:00Z">
          <w:pPr>
            <w:spacing w:after="16"/>
          </w:pPr>
        </w:pPrChange>
      </w:pPr>
      <w:del w:id="4797" w:author="Alina Frey" w:date="2017-11-10T15:02:00Z">
        <w:r w:rsidRPr="007F739A" w:rsidDel="000D4097">
          <w:rPr>
            <w:noProof/>
            <w:color w:val="auto"/>
            <w:rPrChange w:id="4798" w:author="Alina Frey" w:date="2017-11-20T10:06:00Z">
              <w:rPr>
                <w:noProof/>
              </w:rPr>
            </w:rPrChange>
          </w:rPr>
          <w:drawing>
            <wp:inline distT="0" distB="0" distL="0" distR="0" wp14:anchorId="318770A4" wp14:editId="189AC20E">
              <wp:extent cx="4610100" cy="3581400"/>
              <wp:effectExtent l="0" t="0" r="0" b="0"/>
              <wp:docPr id="716" name="Picture 716"/>
              <wp:cNvGraphicFramePr/>
              <a:graphic xmlns:a="http://schemas.openxmlformats.org/drawingml/2006/main">
                <a:graphicData uri="http://schemas.openxmlformats.org/drawingml/2006/picture">
                  <pic:pic xmlns:pic="http://schemas.openxmlformats.org/drawingml/2006/picture">
                    <pic:nvPicPr>
                      <pic:cNvPr id="716" name="Picture 716"/>
                      <pic:cNvPicPr/>
                    </pic:nvPicPr>
                    <pic:blipFill>
                      <a:blip r:embed="rId78"/>
                      <a:stretch>
                        <a:fillRect/>
                      </a:stretch>
                    </pic:blipFill>
                    <pic:spPr>
                      <a:xfrm>
                        <a:off x="0" y="0"/>
                        <a:ext cx="4610100" cy="3581400"/>
                      </a:xfrm>
                      <a:prstGeom prst="rect">
                        <a:avLst/>
                      </a:prstGeom>
                    </pic:spPr>
                  </pic:pic>
                </a:graphicData>
              </a:graphic>
            </wp:inline>
          </w:drawing>
        </w:r>
      </w:del>
      <w:ins w:id="4799" w:author="Alina Frey" w:date="2017-11-10T15:02:00Z">
        <w:r w:rsidR="000D4097" w:rsidRPr="007F739A">
          <w:rPr>
            <w:noProof/>
            <w:color w:val="auto"/>
            <w:rPrChange w:id="4800" w:author="Alina Frey" w:date="2017-11-20T10:06:00Z">
              <w:rPr>
                <w:noProof/>
              </w:rPr>
            </w:rPrChange>
          </w:rPr>
          <w:drawing>
            <wp:inline distT="0" distB="0" distL="0" distR="0" wp14:anchorId="51202215" wp14:editId="0B3731FB">
              <wp:extent cx="2681471" cy="3638550"/>
              <wp:effectExtent l="0" t="0" r="5080" b="0"/>
              <wp:docPr id="27361" name="Picture 27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684285" cy="3642368"/>
                      </a:xfrm>
                      <a:prstGeom prst="rect">
                        <a:avLst/>
                      </a:prstGeom>
                    </pic:spPr>
                  </pic:pic>
                </a:graphicData>
              </a:graphic>
            </wp:inline>
          </w:drawing>
        </w:r>
      </w:ins>
    </w:p>
    <w:p w14:paraId="31876E63" w14:textId="3FE6F5EC" w:rsidR="006C0619" w:rsidRPr="00CF2303" w:rsidRDefault="0057780D">
      <w:pPr>
        <w:pStyle w:val="Caption"/>
        <w:pPrChange w:id="4801" w:author="Alina Frey" w:date="2017-11-10T14:16:00Z">
          <w:pPr>
            <w:spacing w:after="16"/>
          </w:pPr>
        </w:pPrChange>
      </w:pPr>
      <w:bookmarkStart w:id="4802" w:name="_Toc498937410"/>
      <w:bookmarkStart w:id="4803" w:name="_Toc498942258"/>
      <w:bookmarkStart w:id="4804" w:name="_Toc498938925"/>
      <w:bookmarkStart w:id="4805" w:name="_Toc499024496"/>
      <w:ins w:id="4806" w:author="Alina Frey" w:date="2017-11-08T16:19:00Z">
        <w:r w:rsidRPr="00CF2303">
          <w:t xml:space="preserve">Figure </w:t>
        </w:r>
        <w:r w:rsidRPr="00CF2303">
          <w:fldChar w:fldCharType="begin"/>
        </w:r>
        <w:r w:rsidRPr="00CF2303">
          <w:instrText xml:space="preserve"> SEQ Figure \* ARABIC </w:instrText>
        </w:r>
      </w:ins>
      <w:r w:rsidRPr="00CF2303">
        <w:fldChar w:fldCharType="separate"/>
      </w:r>
      <w:ins w:id="4807" w:author="Alina Frey [2]" w:date="2017-11-21T10:58:00Z">
        <w:r w:rsidR="003B7B8C">
          <w:rPr>
            <w:noProof/>
          </w:rPr>
          <w:t>32</w:t>
        </w:r>
      </w:ins>
      <w:ins w:id="4808" w:author="Alina Frey" w:date="2017-11-08T16:19:00Z">
        <w:r w:rsidRPr="00CF2303">
          <w:fldChar w:fldCharType="end"/>
        </w:r>
        <w:r w:rsidRPr="00CF2303">
          <w:t>: Edit Education Item</w:t>
        </w:r>
      </w:ins>
      <w:bookmarkEnd w:id="4802"/>
      <w:bookmarkEnd w:id="4803"/>
      <w:bookmarkEnd w:id="4804"/>
      <w:bookmarkEnd w:id="4805"/>
    </w:p>
    <w:p w14:paraId="31876E64" w14:textId="45AD9E54" w:rsidR="006C0619" w:rsidRPr="007F739A" w:rsidDel="0057780D" w:rsidRDefault="005F159C">
      <w:pPr>
        <w:spacing w:after="246" w:line="265" w:lineRule="auto"/>
        <w:ind w:left="-5" w:hanging="10"/>
        <w:rPr>
          <w:del w:id="4809" w:author="Alina Frey" w:date="2017-11-08T16:19:00Z"/>
          <w:color w:val="auto"/>
          <w:rPrChange w:id="4810" w:author="Alina Frey" w:date="2017-11-20T10:06:00Z">
            <w:rPr>
              <w:del w:id="4811" w:author="Alina Frey" w:date="2017-11-08T16:19:00Z"/>
            </w:rPr>
          </w:rPrChange>
        </w:rPr>
      </w:pPr>
      <w:del w:id="4812" w:author="Alina Frey" w:date="2017-11-08T16:19:00Z">
        <w:r w:rsidRPr="007F739A" w:rsidDel="0057780D">
          <w:rPr>
            <w:rFonts w:eastAsia="Times New Roman" w:cs="Times New Roman"/>
            <w:b/>
            <w:color w:val="auto"/>
            <w:sz w:val="20"/>
            <w:rPrChange w:id="4813" w:author="Alina Frey" w:date="2017-11-20T10:06:00Z">
              <w:rPr>
                <w:rFonts w:eastAsia="Times New Roman" w:cs="Times New Roman"/>
                <w:b/>
                <w:sz w:val="20"/>
              </w:rPr>
            </w:rPrChange>
          </w:rPr>
          <w:delText>Figure 28: Edit Education Item</w:delText>
        </w:r>
      </w:del>
    </w:p>
    <w:p w14:paraId="31876E65" w14:textId="77777777" w:rsidR="006C0619" w:rsidRPr="007F739A" w:rsidRDefault="005F159C" w:rsidP="00FA615B">
      <w:pPr>
        <w:pStyle w:val="Heading3"/>
        <w:ind w:left="-5"/>
        <w:rPr>
          <w:color w:val="auto"/>
          <w:rPrChange w:id="4814" w:author="Alina Frey" w:date="2017-11-20T10:06:00Z">
            <w:rPr/>
          </w:rPrChange>
        </w:rPr>
      </w:pPr>
      <w:bookmarkStart w:id="4815" w:name="_Toc497914063"/>
      <w:bookmarkStart w:id="4816" w:name="_Toc498937629"/>
      <w:bookmarkStart w:id="4817" w:name="_Toc498942477"/>
      <w:bookmarkStart w:id="4818" w:name="_Toc498939144"/>
      <w:bookmarkStart w:id="4819" w:name="_Toc499024412"/>
      <w:r w:rsidRPr="007F739A">
        <w:rPr>
          <w:color w:val="auto"/>
          <w:rPrChange w:id="4820" w:author="Alina Frey" w:date="2017-11-20T10:06:00Z">
            <w:rPr/>
          </w:rPrChange>
        </w:rPr>
        <w:t>Delete Selected</w:t>
      </w:r>
      <w:bookmarkEnd w:id="4815"/>
      <w:bookmarkEnd w:id="4816"/>
      <w:bookmarkEnd w:id="4817"/>
      <w:bookmarkEnd w:id="4818"/>
      <w:bookmarkEnd w:id="4819"/>
    </w:p>
    <w:p w14:paraId="31876E66" w14:textId="60793D9C" w:rsidR="006C0619" w:rsidRPr="007F739A" w:rsidRDefault="005F159C" w:rsidP="00FA615B">
      <w:pPr>
        <w:spacing w:after="19" w:line="252" w:lineRule="auto"/>
        <w:ind w:left="-5" w:hanging="10"/>
        <w:rPr>
          <w:color w:val="auto"/>
          <w:rPrChange w:id="4821" w:author="Alina Frey" w:date="2017-11-20T10:06:00Z">
            <w:rPr/>
          </w:rPrChange>
        </w:rPr>
      </w:pPr>
      <w:r w:rsidRPr="007F739A">
        <w:rPr>
          <w:rFonts w:eastAsia="Times New Roman" w:cs="Times New Roman"/>
          <w:color w:val="auto"/>
          <w:rPrChange w:id="4822" w:author="Alina Frey" w:date="2017-11-20T10:06:00Z">
            <w:rPr>
              <w:rFonts w:eastAsia="Times New Roman" w:cs="Times New Roman"/>
            </w:rPr>
          </w:rPrChange>
        </w:rPr>
        <w:t xml:space="preserve">To delete from the </w:t>
      </w:r>
      <w:ins w:id="4823" w:author="Alina Frey" w:date="2017-11-10T15:04:00Z">
        <w:r w:rsidR="00380B60" w:rsidRPr="007F739A">
          <w:rPr>
            <w:rFonts w:eastAsia="Times New Roman" w:cs="Times New Roman"/>
            <w:color w:val="auto"/>
            <w:rPrChange w:id="4824" w:author="Alina Frey" w:date="2017-11-20T10:06:00Z">
              <w:rPr>
                <w:rFonts w:eastAsia="Times New Roman" w:cs="Times New Roman"/>
              </w:rPr>
            </w:rPrChange>
          </w:rPr>
          <w:t xml:space="preserve">Education Items </w:t>
        </w:r>
      </w:ins>
      <w:r w:rsidRPr="007F739A">
        <w:rPr>
          <w:rFonts w:eastAsia="Times New Roman" w:cs="Times New Roman"/>
          <w:color w:val="auto"/>
          <w:rPrChange w:id="4825" w:author="Alina Frey" w:date="2017-11-20T10:06:00Z">
            <w:rPr>
              <w:rFonts w:eastAsia="Times New Roman" w:cs="Times New Roman"/>
            </w:rPr>
          </w:rPrChange>
        </w:rPr>
        <w:t xml:space="preserve">list, highlight the item and click </w:t>
      </w:r>
      <w:r w:rsidRPr="007F739A">
        <w:rPr>
          <w:rFonts w:eastAsia="Times New Roman" w:cs="Times New Roman"/>
          <w:b/>
          <w:color w:val="auto"/>
          <w:rPrChange w:id="4826" w:author="Alina Frey" w:date="2017-11-20T10:06:00Z">
            <w:rPr>
              <w:rFonts w:eastAsia="Times New Roman" w:cs="Times New Roman"/>
              <w:b/>
            </w:rPr>
          </w:rPrChange>
        </w:rPr>
        <w:t>Delete Selected</w:t>
      </w:r>
      <w:ins w:id="4827" w:author="Alina Frey" w:date="2017-11-10T15:04:00Z">
        <w:r w:rsidR="00380B60" w:rsidRPr="007F739A">
          <w:rPr>
            <w:rFonts w:eastAsia="Times New Roman" w:cs="Times New Roman"/>
            <w:b/>
            <w:color w:val="auto"/>
            <w:rPrChange w:id="4828" w:author="Alina Frey" w:date="2017-11-20T10:06:00Z">
              <w:rPr>
                <w:rFonts w:eastAsia="Times New Roman" w:cs="Times New Roman"/>
                <w:b/>
              </w:rPr>
            </w:rPrChange>
          </w:rPr>
          <w:t xml:space="preserve"> </w:t>
        </w:r>
        <w:r w:rsidR="00380B60" w:rsidRPr="007F739A">
          <w:rPr>
            <w:rFonts w:eastAsia="Times New Roman" w:cs="Times New Roman"/>
            <w:color w:val="auto"/>
            <w:rPrChange w:id="4829" w:author="Alina Frey" w:date="2017-11-20T10:06:00Z">
              <w:rPr>
                <w:rFonts w:eastAsia="Times New Roman" w:cs="Times New Roman"/>
                <w:b/>
              </w:rPr>
            </w:rPrChange>
          </w:rPr>
          <w:t>button at the bottom of the s</w:t>
        </w:r>
      </w:ins>
      <w:ins w:id="4830" w:author="Alina Frey" w:date="2017-11-10T15:05:00Z">
        <w:r w:rsidR="00380B60" w:rsidRPr="007F739A">
          <w:rPr>
            <w:rFonts w:eastAsia="Times New Roman" w:cs="Times New Roman"/>
            <w:color w:val="auto"/>
            <w:rPrChange w:id="4831" w:author="Alina Frey" w:date="2017-11-20T10:06:00Z">
              <w:rPr>
                <w:rFonts w:eastAsia="Times New Roman" w:cs="Times New Roman"/>
                <w:b/>
              </w:rPr>
            </w:rPrChange>
          </w:rPr>
          <w:t>creen</w:t>
        </w:r>
      </w:ins>
      <w:r w:rsidRPr="007F739A">
        <w:rPr>
          <w:rFonts w:eastAsia="Times New Roman" w:cs="Times New Roman"/>
          <w:color w:val="auto"/>
          <w:rPrChange w:id="4832" w:author="Alina Frey" w:date="2017-11-20T10:06:00Z">
            <w:rPr>
              <w:rFonts w:eastAsia="Times New Roman" w:cs="Times New Roman"/>
            </w:rPr>
          </w:rPrChange>
        </w:rPr>
        <w:t xml:space="preserve">. </w:t>
      </w:r>
      <w:ins w:id="4833" w:author="Alina Frey" w:date="2017-11-10T15:05:00Z">
        <w:r w:rsidR="003A65CE" w:rsidRPr="007F739A">
          <w:rPr>
            <w:rFonts w:eastAsia="Times New Roman" w:cs="Times New Roman"/>
            <w:color w:val="auto"/>
            <w:rPrChange w:id="4834" w:author="Alina Frey" w:date="2017-11-20T10:06:00Z">
              <w:rPr>
                <w:rFonts w:eastAsia="Times New Roman" w:cs="Times New Roman"/>
              </w:rPr>
            </w:rPrChange>
          </w:rPr>
          <w:t>A me</w:t>
        </w:r>
      </w:ins>
      <w:ins w:id="4835" w:author="Alina Frey" w:date="2017-11-10T15:06:00Z">
        <w:r w:rsidR="003A65CE" w:rsidRPr="007F739A">
          <w:rPr>
            <w:rFonts w:eastAsia="Times New Roman" w:cs="Times New Roman"/>
            <w:color w:val="auto"/>
            <w:rPrChange w:id="4836" w:author="Alina Frey" w:date="2017-11-20T10:06:00Z">
              <w:rPr>
                <w:rFonts w:eastAsia="Times New Roman" w:cs="Times New Roman"/>
              </w:rPr>
            </w:rPrChange>
          </w:rPr>
          <w:t xml:space="preserve">ssage will be displayed for a successful </w:t>
        </w:r>
        <w:r w:rsidR="009D5C32" w:rsidRPr="007F739A">
          <w:rPr>
            <w:rFonts w:eastAsia="Times New Roman" w:cs="Times New Roman"/>
            <w:color w:val="auto"/>
            <w:rPrChange w:id="4837" w:author="Alina Frey" w:date="2017-11-20T10:06:00Z">
              <w:rPr>
                <w:rFonts w:eastAsia="Times New Roman" w:cs="Times New Roman"/>
              </w:rPr>
            </w:rPrChange>
          </w:rPr>
          <w:t>deletion of an education item.</w:t>
        </w:r>
      </w:ins>
    </w:p>
    <w:p w14:paraId="4F5F5E03" w14:textId="1AB7C4E5" w:rsidR="00E62412" w:rsidRPr="007F739A" w:rsidRDefault="005F159C">
      <w:pPr>
        <w:keepNext/>
        <w:spacing w:after="16"/>
        <w:rPr>
          <w:ins w:id="4838" w:author="Alina Frey" w:date="2017-11-08T16:19:00Z"/>
          <w:color w:val="auto"/>
          <w:rPrChange w:id="4839" w:author="Alina Frey" w:date="2017-11-20T10:06:00Z">
            <w:rPr>
              <w:ins w:id="4840" w:author="Alina Frey" w:date="2017-11-08T16:19:00Z"/>
            </w:rPr>
          </w:rPrChange>
        </w:rPr>
        <w:pPrChange w:id="4841" w:author="Alina Frey" w:date="2017-11-10T15:10:00Z">
          <w:pPr>
            <w:spacing w:after="13"/>
          </w:pPr>
        </w:pPrChange>
      </w:pPr>
      <w:del w:id="4842" w:author="Alina Frey" w:date="2017-11-10T15:10:00Z">
        <w:r w:rsidRPr="007F739A" w:rsidDel="000F3DE3">
          <w:rPr>
            <w:noProof/>
            <w:color w:val="auto"/>
            <w:rPrChange w:id="4843" w:author="Alina Frey" w:date="2017-11-20T10:06:00Z">
              <w:rPr>
                <w:noProof/>
              </w:rPr>
            </w:rPrChange>
          </w:rPr>
          <w:drawing>
            <wp:inline distT="0" distB="0" distL="0" distR="0" wp14:anchorId="318770A6" wp14:editId="3656415E">
              <wp:extent cx="3295650" cy="285750"/>
              <wp:effectExtent l="0" t="0" r="0" b="0"/>
              <wp:docPr id="719" name="Picture 719"/>
              <wp:cNvGraphicFramePr/>
              <a:graphic xmlns:a="http://schemas.openxmlformats.org/drawingml/2006/main">
                <a:graphicData uri="http://schemas.openxmlformats.org/drawingml/2006/picture">
                  <pic:pic xmlns:pic="http://schemas.openxmlformats.org/drawingml/2006/picture">
                    <pic:nvPicPr>
                      <pic:cNvPr id="719" name="Picture 719"/>
                      <pic:cNvPicPr/>
                    </pic:nvPicPr>
                    <pic:blipFill>
                      <a:blip r:embed="rId80"/>
                      <a:stretch>
                        <a:fillRect/>
                      </a:stretch>
                    </pic:blipFill>
                    <pic:spPr>
                      <a:xfrm>
                        <a:off x="0" y="0"/>
                        <a:ext cx="3295650" cy="285750"/>
                      </a:xfrm>
                      <a:prstGeom prst="rect">
                        <a:avLst/>
                      </a:prstGeom>
                    </pic:spPr>
                  </pic:pic>
                </a:graphicData>
              </a:graphic>
            </wp:inline>
          </w:drawing>
        </w:r>
      </w:del>
      <w:ins w:id="4844" w:author="Alina Frey" w:date="2017-11-10T15:10:00Z">
        <w:r w:rsidR="000F3DE3" w:rsidRPr="007F739A">
          <w:rPr>
            <w:noProof/>
            <w:color w:val="auto"/>
            <w:rPrChange w:id="4845" w:author="Alina Frey" w:date="2017-11-20T10:06:00Z">
              <w:rPr>
                <w:noProof/>
              </w:rPr>
            </w:rPrChange>
          </w:rPr>
          <w:drawing>
            <wp:inline distT="0" distB="0" distL="0" distR="0" wp14:anchorId="5FFE949C" wp14:editId="4498142A">
              <wp:extent cx="2162175" cy="333375"/>
              <wp:effectExtent l="0" t="0" r="9525" b="9525"/>
              <wp:docPr id="27363" name="Picture 27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162175" cy="333375"/>
                      </a:xfrm>
                      <a:prstGeom prst="rect">
                        <a:avLst/>
                      </a:prstGeom>
                    </pic:spPr>
                  </pic:pic>
                </a:graphicData>
              </a:graphic>
            </wp:inline>
          </w:drawing>
        </w:r>
      </w:ins>
    </w:p>
    <w:p w14:paraId="31876E67" w14:textId="320728FB" w:rsidR="006C0619" w:rsidRPr="00CF2303" w:rsidRDefault="00E62412">
      <w:pPr>
        <w:pStyle w:val="Caption"/>
        <w:pPrChange w:id="4846" w:author="Alina Frey" w:date="2017-11-10T14:16:00Z">
          <w:pPr>
            <w:spacing w:after="13"/>
          </w:pPr>
        </w:pPrChange>
      </w:pPr>
      <w:bookmarkStart w:id="4847" w:name="_Toc498937411"/>
      <w:bookmarkStart w:id="4848" w:name="_Toc498942259"/>
      <w:bookmarkStart w:id="4849" w:name="_Toc498938926"/>
      <w:bookmarkStart w:id="4850" w:name="_Toc499024497"/>
      <w:ins w:id="4851" w:author="Alina Frey" w:date="2017-11-08T16:19:00Z">
        <w:r w:rsidRPr="00CF2303">
          <w:t xml:space="preserve">Figure </w:t>
        </w:r>
        <w:r w:rsidRPr="00CF2303">
          <w:fldChar w:fldCharType="begin"/>
        </w:r>
        <w:r w:rsidRPr="00CF2303">
          <w:instrText xml:space="preserve"> SEQ Figure \* ARABIC </w:instrText>
        </w:r>
      </w:ins>
      <w:r w:rsidRPr="00CF2303">
        <w:fldChar w:fldCharType="separate"/>
      </w:r>
      <w:ins w:id="4852" w:author="Alina Frey [2]" w:date="2017-11-21T10:58:00Z">
        <w:r w:rsidR="003B7B8C">
          <w:rPr>
            <w:noProof/>
          </w:rPr>
          <w:t>33</w:t>
        </w:r>
      </w:ins>
      <w:ins w:id="4853" w:author="Alina Frey" w:date="2017-11-08T16:19:00Z">
        <w:r w:rsidRPr="00CF2303">
          <w:fldChar w:fldCharType="end"/>
        </w:r>
        <w:r w:rsidRPr="00CF2303">
          <w:t xml:space="preserve">: </w:t>
        </w:r>
      </w:ins>
      <w:ins w:id="4854" w:author="Alina Frey" w:date="2017-11-10T15:06:00Z">
        <w:r w:rsidR="009D5C32" w:rsidRPr="00CF2303">
          <w:t xml:space="preserve">Education Item </w:t>
        </w:r>
      </w:ins>
      <w:ins w:id="4855" w:author="Alina Frey" w:date="2017-11-08T16:19:00Z">
        <w:r w:rsidRPr="00CF2303">
          <w:t>Deletion Confirmation</w:t>
        </w:r>
      </w:ins>
      <w:bookmarkEnd w:id="4847"/>
      <w:bookmarkEnd w:id="4848"/>
      <w:bookmarkEnd w:id="4849"/>
      <w:bookmarkEnd w:id="4850"/>
    </w:p>
    <w:p w14:paraId="31876E68" w14:textId="5946795E" w:rsidR="006C0619" w:rsidRPr="007F739A" w:rsidDel="00E62412" w:rsidRDefault="005F159C">
      <w:pPr>
        <w:spacing w:after="29" w:line="265" w:lineRule="auto"/>
        <w:ind w:left="-5" w:hanging="10"/>
        <w:rPr>
          <w:del w:id="4856" w:author="Alina Frey" w:date="2017-11-08T16:20:00Z"/>
          <w:color w:val="auto"/>
          <w:rPrChange w:id="4857" w:author="Alina Frey" w:date="2017-11-20T10:06:00Z">
            <w:rPr>
              <w:del w:id="4858" w:author="Alina Frey" w:date="2017-11-08T16:20:00Z"/>
            </w:rPr>
          </w:rPrChange>
        </w:rPr>
      </w:pPr>
      <w:del w:id="4859" w:author="Alina Frey" w:date="2017-11-08T16:20:00Z">
        <w:r w:rsidRPr="007F739A" w:rsidDel="00E62412">
          <w:rPr>
            <w:rFonts w:eastAsia="Times New Roman" w:cs="Times New Roman"/>
            <w:b/>
            <w:color w:val="auto"/>
            <w:sz w:val="20"/>
            <w:rPrChange w:id="4860" w:author="Alina Frey" w:date="2017-11-20T10:06:00Z">
              <w:rPr>
                <w:rFonts w:eastAsia="Times New Roman" w:cs="Times New Roman"/>
                <w:b/>
                <w:sz w:val="20"/>
              </w:rPr>
            </w:rPrChange>
          </w:rPr>
          <w:delText>Figure 29: Deletion Confirmation</w:delText>
        </w:r>
      </w:del>
    </w:p>
    <w:p w14:paraId="31876E69" w14:textId="77777777" w:rsidR="006C0619" w:rsidRPr="007F739A" w:rsidRDefault="005F159C">
      <w:pPr>
        <w:pStyle w:val="Heading2"/>
        <w:pPrChange w:id="4861" w:author="Alina Frey" w:date="2017-11-20T10:18:00Z">
          <w:pPr>
            <w:pStyle w:val="Heading2"/>
            <w:ind w:left="-5"/>
          </w:pPr>
        </w:pPrChange>
      </w:pPr>
      <w:bookmarkStart w:id="4862" w:name="_Toc497914064"/>
      <w:bookmarkStart w:id="4863" w:name="_Ref498436072"/>
      <w:bookmarkStart w:id="4864" w:name="_Ref498673921"/>
      <w:bookmarkStart w:id="4865" w:name="_Toc498937630"/>
      <w:bookmarkStart w:id="4866" w:name="_Toc498942478"/>
      <w:bookmarkStart w:id="4867" w:name="_Toc498939145"/>
      <w:bookmarkStart w:id="4868" w:name="_Toc499024413"/>
      <w:r w:rsidRPr="007F739A">
        <w:t>Checklist</w:t>
      </w:r>
      <w:bookmarkEnd w:id="4862"/>
      <w:bookmarkEnd w:id="4863"/>
      <w:bookmarkEnd w:id="4864"/>
      <w:bookmarkEnd w:id="4865"/>
      <w:bookmarkEnd w:id="4866"/>
      <w:bookmarkEnd w:id="4867"/>
      <w:bookmarkEnd w:id="4868"/>
    </w:p>
    <w:p w14:paraId="2D424611" w14:textId="4AFF6F84" w:rsidR="00E07227" w:rsidRPr="007F739A" w:rsidRDefault="005F159C" w:rsidP="00E07227">
      <w:pPr>
        <w:rPr>
          <w:moveTo w:id="4869" w:author="Alina Frey" w:date="2017-11-10T15:11:00Z"/>
          <w:rFonts w:eastAsiaTheme="minorHAnsi" w:cstheme="minorHAnsi"/>
          <w:color w:val="auto"/>
          <w:szCs w:val="24"/>
        </w:rPr>
      </w:pPr>
      <w:r w:rsidRPr="007F739A">
        <w:rPr>
          <w:rFonts w:eastAsia="Times New Roman" w:cs="Times New Roman"/>
          <w:color w:val="auto"/>
          <w:rPrChange w:id="4870" w:author="Alina Frey" w:date="2017-11-20T10:06:00Z">
            <w:rPr>
              <w:rFonts w:eastAsia="Times New Roman" w:cs="Times New Roman"/>
            </w:rPr>
          </w:rPrChange>
        </w:rPr>
        <w:t xml:space="preserve">MT maintains a directory of Checklist </w:t>
      </w:r>
      <w:ins w:id="4871" w:author="Alina Frey" w:date="2017-11-10T15:10:00Z">
        <w:r w:rsidR="00E07227" w:rsidRPr="007F739A">
          <w:rPr>
            <w:rFonts w:eastAsia="Times New Roman" w:cs="Times New Roman"/>
            <w:color w:val="auto"/>
            <w:rPrChange w:id="4872" w:author="Alina Frey" w:date="2017-11-20T10:06:00Z">
              <w:rPr>
                <w:rFonts w:eastAsia="Times New Roman" w:cs="Times New Roman"/>
              </w:rPr>
            </w:rPrChange>
          </w:rPr>
          <w:t>i</w:t>
        </w:r>
      </w:ins>
      <w:del w:id="4873" w:author="Alina Frey" w:date="2017-11-10T15:10:00Z">
        <w:r w:rsidRPr="007F739A" w:rsidDel="003C5699">
          <w:rPr>
            <w:rFonts w:eastAsia="Times New Roman" w:cs="Times New Roman"/>
            <w:color w:val="auto"/>
            <w:rPrChange w:id="4874" w:author="Alina Frey" w:date="2017-11-20T10:06:00Z">
              <w:rPr>
                <w:rFonts w:eastAsia="Times New Roman" w:cs="Times New Roman"/>
              </w:rPr>
            </w:rPrChange>
          </w:rPr>
          <w:delText>i</w:delText>
        </w:r>
      </w:del>
      <w:r w:rsidRPr="007F739A">
        <w:rPr>
          <w:rFonts w:eastAsia="Times New Roman" w:cs="Times New Roman"/>
          <w:color w:val="auto"/>
          <w:rPrChange w:id="4875" w:author="Alina Frey" w:date="2017-11-20T10:06:00Z">
            <w:rPr>
              <w:rFonts w:eastAsia="Times New Roman" w:cs="Times New Roman"/>
            </w:rPr>
          </w:rPrChange>
        </w:rPr>
        <w:t>tems for use on the patient</w:t>
      </w:r>
      <w:del w:id="4876" w:author="Alina Frey" w:date="2017-11-16T16:57:00Z">
        <w:r w:rsidRPr="007F739A" w:rsidDel="00FE25D6">
          <w:rPr>
            <w:rFonts w:eastAsia="Times New Roman" w:cs="Times New Roman"/>
            <w:color w:val="auto"/>
            <w:rPrChange w:id="4877" w:author="Alina Frey" w:date="2017-11-20T10:06:00Z">
              <w:rPr>
                <w:rFonts w:eastAsia="Times New Roman" w:cs="Times New Roman"/>
              </w:rPr>
            </w:rPrChange>
          </w:rPr>
          <w:delText>'</w:delText>
        </w:r>
      </w:del>
      <w:ins w:id="4878" w:author="Alina Frey" w:date="2017-11-16T16:57:00Z">
        <w:r w:rsidR="00FE25D6" w:rsidRPr="007F739A">
          <w:rPr>
            <w:rFonts w:eastAsia="Times New Roman" w:cs="Times New Roman"/>
            <w:color w:val="auto"/>
            <w:rPrChange w:id="4879" w:author="Alina Frey" w:date="2017-11-20T10:06:00Z">
              <w:rPr>
                <w:rFonts w:eastAsia="Times New Roman" w:cs="Times New Roman"/>
              </w:rPr>
            </w:rPrChange>
          </w:rPr>
          <w:t>’</w:t>
        </w:r>
      </w:ins>
      <w:r w:rsidRPr="007F739A">
        <w:rPr>
          <w:rFonts w:eastAsia="Times New Roman" w:cs="Times New Roman"/>
          <w:color w:val="auto"/>
          <w:rPrChange w:id="4880" w:author="Alina Frey" w:date="2017-11-20T10:06:00Z">
            <w:rPr>
              <w:rFonts w:eastAsia="Times New Roman" w:cs="Times New Roman"/>
            </w:rPr>
          </w:rPrChange>
        </w:rPr>
        <w:t>s record</w:t>
      </w:r>
      <w:ins w:id="4881" w:author="Alina Frey" w:date="2017-11-10T15:10:00Z">
        <w:r w:rsidR="00E07227" w:rsidRPr="007F739A">
          <w:rPr>
            <w:rFonts w:eastAsia="Times New Roman" w:cs="Times New Roman"/>
            <w:color w:val="auto"/>
            <w:rPrChange w:id="4882" w:author="Alina Frey" w:date="2017-11-20T10:06:00Z">
              <w:rPr>
                <w:rFonts w:eastAsia="Times New Roman" w:cs="Times New Roman"/>
              </w:rPr>
            </w:rPrChange>
          </w:rPr>
          <w:t>. T</w:t>
        </w:r>
      </w:ins>
      <w:ins w:id="4883" w:author="Alina Frey" w:date="2017-11-10T15:11:00Z">
        <w:r w:rsidR="00E07227" w:rsidRPr="007F739A">
          <w:rPr>
            <w:rFonts w:eastAsia="Times New Roman" w:cs="Times New Roman"/>
            <w:color w:val="auto"/>
            <w:rPrChange w:id="4884" w:author="Alina Frey" w:date="2017-11-20T10:06:00Z">
              <w:rPr>
                <w:rFonts w:eastAsia="Times New Roman" w:cs="Times New Roman"/>
              </w:rPr>
            </w:rPrChange>
          </w:rPr>
          <w:t>he Checklist Items screen c</w:t>
        </w:r>
      </w:ins>
      <w:ins w:id="4885" w:author="Alina Frey" w:date="2017-11-10T15:07:00Z">
        <w:r w:rsidR="00407B7F" w:rsidRPr="007F739A">
          <w:rPr>
            <w:rFonts w:cstheme="minorHAnsi"/>
            <w:color w:val="auto"/>
            <w:szCs w:val="24"/>
            <w:rPrChange w:id="4886" w:author="Alina Frey" w:date="2017-11-20T10:06:00Z">
              <w:rPr>
                <w:rFonts w:cstheme="minorHAnsi"/>
                <w:szCs w:val="24"/>
              </w:rPr>
            </w:rPrChange>
          </w:rPr>
          <w:t xml:space="preserve">an be accessed by selecting the </w:t>
        </w:r>
      </w:ins>
      <w:ins w:id="4887" w:author="Alina Frey" w:date="2017-11-17T14:36:00Z">
        <w:r w:rsidR="00F24D97" w:rsidRPr="007F739A">
          <w:rPr>
            <w:rFonts w:cstheme="minorHAnsi"/>
            <w:color w:val="auto"/>
            <w:szCs w:val="24"/>
            <w:rPrChange w:id="4888" w:author="Alina Frey" w:date="2017-11-20T10:06:00Z">
              <w:rPr>
                <w:rFonts w:cstheme="minorHAnsi"/>
                <w:szCs w:val="24"/>
              </w:rPr>
            </w:rPrChange>
          </w:rPr>
          <w:t>corresponding</w:t>
        </w:r>
      </w:ins>
      <w:ins w:id="4889" w:author="Alina Frey" w:date="2017-11-10T15:07:00Z">
        <w:r w:rsidR="00407B7F" w:rsidRPr="007F739A">
          <w:rPr>
            <w:rFonts w:cstheme="minorHAnsi"/>
            <w:color w:val="auto"/>
            <w:szCs w:val="24"/>
            <w:rPrChange w:id="4890" w:author="Alina Frey" w:date="2017-11-20T10:06:00Z">
              <w:rPr>
                <w:rFonts w:cstheme="minorHAnsi"/>
                <w:szCs w:val="24"/>
              </w:rPr>
            </w:rPrChange>
          </w:rPr>
          <w:t xml:space="preserve"> link on the left side pane.</w:t>
        </w:r>
      </w:ins>
      <w:ins w:id="4891" w:author="Alina Frey" w:date="2017-11-10T15:11:00Z">
        <w:r w:rsidR="00E07227" w:rsidRPr="007F739A">
          <w:rPr>
            <w:rFonts w:cstheme="minorHAnsi"/>
            <w:color w:val="auto"/>
            <w:szCs w:val="24"/>
            <w:rPrChange w:id="4892" w:author="Alina Frey" w:date="2017-11-20T10:06:00Z">
              <w:rPr>
                <w:rFonts w:cstheme="minorHAnsi"/>
                <w:szCs w:val="24"/>
              </w:rPr>
            </w:rPrChange>
          </w:rPr>
          <w:t xml:space="preserve"> </w:t>
        </w:r>
      </w:ins>
      <w:moveToRangeStart w:id="4893" w:author="Alina Frey" w:date="2017-11-10T15:11:00Z" w:name="move498090031"/>
    </w:p>
    <w:p w14:paraId="6286CA59" w14:textId="60992EEF" w:rsidR="00E07227" w:rsidRPr="007F739A" w:rsidDel="00DE2F7C" w:rsidRDefault="00E07227">
      <w:pPr>
        <w:spacing w:after="19" w:line="252" w:lineRule="auto"/>
        <w:rPr>
          <w:del w:id="4894" w:author="Alina Frey" w:date="2017-11-10T15:12:00Z"/>
          <w:moveTo w:id="4895" w:author="Alina Frey" w:date="2017-11-10T15:11:00Z"/>
          <w:color w:val="auto"/>
          <w:rPrChange w:id="4896" w:author="Alina Frey" w:date="2017-11-20T10:06:00Z">
            <w:rPr>
              <w:del w:id="4897" w:author="Alina Frey" w:date="2017-11-10T15:12:00Z"/>
              <w:moveTo w:id="4898" w:author="Alina Frey" w:date="2017-11-10T15:11:00Z"/>
            </w:rPr>
          </w:rPrChange>
        </w:rPr>
        <w:pPrChange w:id="4899" w:author="Alina Frey" w:date="2017-11-10T15:11:00Z">
          <w:pPr>
            <w:spacing w:after="19" w:line="252" w:lineRule="auto"/>
            <w:ind w:left="-5" w:hanging="10"/>
          </w:pPr>
        </w:pPrChange>
      </w:pPr>
      <w:ins w:id="4900" w:author="Alina Frey" w:date="2017-11-10T15:11:00Z">
        <w:r w:rsidRPr="007F739A">
          <w:rPr>
            <w:rFonts w:eastAsia="Times New Roman" w:cs="Times New Roman"/>
            <w:color w:val="auto"/>
            <w:rPrChange w:id="4901" w:author="Alina Frey" w:date="2017-11-20T10:06:00Z">
              <w:rPr>
                <w:rFonts w:eastAsia="Times New Roman" w:cs="Times New Roman"/>
              </w:rPr>
            </w:rPrChange>
          </w:rPr>
          <w:t>T</w:t>
        </w:r>
      </w:ins>
      <w:moveTo w:id="4902" w:author="Alina Frey" w:date="2017-11-10T15:11:00Z">
        <w:del w:id="4903" w:author="Alina Frey" w:date="2017-11-10T15:11:00Z">
          <w:r w:rsidRPr="007F739A" w:rsidDel="00E07227">
            <w:rPr>
              <w:rFonts w:eastAsia="Times New Roman" w:cs="Times New Roman"/>
              <w:color w:val="auto"/>
              <w:rPrChange w:id="4904" w:author="Alina Frey" w:date="2017-11-20T10:06:00Z">
                <w:rPr>
                  <w:rFonts w:eastAsia="Times New Roman" w:cs="Times New Roman"/>
                </w:rPr>
              </w:rPrChange>
            </w:rPr>
            <w:delText xml:space="preserve"> (t</w:delText>
          </w:r>
        </w:del>
        <w:r w:rsidRPr="007F739A">
          <w:rPr>
            <w:rFonts w:eastAsia="Times New Roman" w:cs="Times New Roman"/>
            <w:color w:val="auto"/>
            <w:rPrChange w:id="4905" w:author="Alina Frey" w:date="2017-11-20T10:06:00Z">
              <w:rPr>
                <w:rFonts w:eastAsia="Times New Roman" w:cs="Times New Roman"/>
              </w:rPr>
            </w:rPrChange>
          </w:rPr>
          <w:t xml:space="preserve">hese are the default tasks that are added for each patient upon establishment of an </w:t>
        </w:r>
      </w:moveTo>
      <w:ins w:id="4906" w:author="Alina Frey" w:date="2017-11-10T15:12:00Z">
        <w:r w:rsidR="00DE2F7C" w:rsidRPr="007F739A">
          <w:rPr>
            <w:rFonts w:eastAsia="Times New Roman" w:cs="Times New Roman"/>
            <w:color w:val="auto"/>
            <w:rPrChange w:id="4907" w:author="Alina Frey" w:date="2017-11-20T10:06:00Z">
              <w:rPr>
                <w:rFonts w:eastAsia="Times New Roman" w:cs="Times New Roman"/>
              </w:rPr>
            </w:rPrChange>
          </w:rPr>
          <w:t>Estimated Delivery Date (</w:t>
        </w:r>
      </w:ins>
      <w:moveTo w:id="4908" w:author="Alina Frey" w:date="2017-11-10T15:11:00Z">
        <w:r w:rsidRPr="007F739A">
          <w:rPr>
            <w:rFonts w:eastAsia="Times New Roman" w:cs="Times New Roman"/>
            <w:color w:val="auto"/>
            <w:rPrChange w:id="4909" w:author="Alina Frey" w:date="2017-11-20T10:06:00Z">
              <w:rPr>
                <w:rFonts w:eastAsia="Times New Roman" w:cs="Times New Roman"/>
              </w:rPr>
            </w:rPrChange>
          </w:rPr>
          <w:t>EDD</w:t>
        </w:r>
      </w:moveTo>
      <w:ins w:id="4910" w:author="Alina Frey" w:date="2017-11-10T15:12:00Z">
        <w:r w:rsidR="00DE2F7C" w:rsidRPr="007F739A">
          <w:rPr>
            <w:rFonts w:eastAsia="Times New Roman" w:cs="Times New Roman"/>
            <w:color w:val="auto"/>
            <w:rPrChange w:id="4911" w:author="Alina Frey" w:date="2017-11-20T10:06:00Z">
              <w:rPr>
                <w:rFonts w:eastAsia="Times New Roman" w:cs="Times New Roman"/>
              </w:rPr>
            </w:rPrChange>
          </w:rPr>
          <w:t>).</w:t>
        </w:r>
      </w:ins>
      <w:moveTo w:id="4912" w:author="Alina Frey" w:date="2017-11-10T15:11:00Z">
        <w:del w:id="4913" w:author="Alina Frey" w:date="2017-11-10T15:12:00Z">
          <w:r w:rsidRPr="007F739A" w:rsidDel="00DE2F7C">
            <w:rPr>
              <w:rFonts w:eastAsia="Times New Roman" w:cs="Times New Roman"/>
              <w:color w:val="auto"/>
              <w:rPrChange w:id="4914" w:author="Alina Frey" w:date="2017-11-20T10:06:00Z">
                <w:rPr>
                  <w:rFonts w:eastAsia="Times New Roman" w:cs="Times New Roman"/>
                </w:rPr>
              </w:rPrChange>
            </w:rPr>
            <w:delText>).</w:delText>
          </w:r>
        </w:del>
      </w:moveTo>
    </w:p>
    <w:moveToRangeEnd w:id="4893"/>
    <w:p w14:paraId="7DCCCB86" w14:textId="123A8DBD" w:rsidR="00407B7F" w:rsidRPr="007F739A" w:rsidRDefault="00407B7F">
      <w:pPr>
        <w:spacing w:after="19" w:line="252" w:lineRule="auto"/>
        <w:rPr>
          <w:ins w:id="4915" w:author="Alina Frey" w:date="2017-11-10T15:08:00Z"/>
          <w:rFonts w:cstheme="minorHAnsi"/>
          <w:color w:val="auto"/>
          <w:szCs w:val="24"/>
          <w:rPrChange w:id="4916" w:author="Alina Frey" w:date="2017-11-20T10:06:00Z">
            <w:rPr>
              <w:ins w:id="4917" w:author="Alina Frey" w:date="2017-11-10T15:08:00Z"/>
              <w:rFonts w:cstheme="minorHAnsi"/>
              <w:szCs w:val="24"/>
            </w:rPr>
          </w:rPrChange>
        </w:rPr>
        <w:pPrChange w:id="4918" w:author="Alina Frey" w:date="2017-11-10T15:12:00Z">
          <w:pPr/>
        </w:pPrChange>
      </w:pPr>
    </w:p>
    <w:p w14:paraId="31876E6A" w14:textId="6B671B5B" w:rsidR="006C0619" w:rsidRPr="007F739A" w:rsidDel="00E07227" w:rsidRDefault="00183481" w:rsidP="00FA615B">
      <w:pPr>
        <w:spacing w:after="19" w:line="252" w:lineRule="auto"/>
        <w:ind w:left="-5" w:hanging="10"/>
        <w:rPr>
          <w:moveFrom w:id="4919" w:author="Alina Frey" w:date="2017-11-10T15:11:00Z"/>
          <w:color w:val="auto"/>
          <w:rPrChange w:id="4920" w:author="Alina Frey" w:date="2017-11-20T10:06:00Z">
            <w:rPr>
              <w:moveFrom w:id="4921" w:author="Alina Frey" w:date="2017-11-10T15:11:00Z"/>
            </w:rPr>
          </w:rPrChange>
        </w:rPr>
      </w:pPr>
      <w:ins w:id="4922" w:author="Alina Frey" w:date="2017-11-20T14:35:00Z">
        <w:r>
          <w:rPr>
            <w:noProof/>
          </w:rPr>
          <w:lastRenderedPageBreak/>
          <mc:AlternateContent>
            <mc:Choice Requires="wps">
              <w:drawing>
                <wp:anchor distT="0" distB="0" distL="114300" distR="114300" simplePos="0" relativeHeight="251607040" behindDoc="0" locked="0" layoutInCell="1" allowOverlap="1" wp14:anchorId="797AECAF" wp14:editId="5DA4E831">
                  <wp:simplePos x="0" y="0"/>
                  <wp:positionH relativeFrom="column">
                    <wp:posOffset>939800</wp:posOffset>
                  </wp:positionH>
                  <wp:positionV relativeFrom="paragraph">
                    <wp:posOffset>2692400</wp:posOffset>
                  </wp:positionV>
                  <wp:extent cx="306070" cy="202565"/>
                  <wp:effectExtent l="38100" t="19050" r="17780" b="45085"/>
                  <wp:wrapNone/>
                  <wp:docPr id="29693" name="Straight Arrow Connector 29693"/>
                  <wp:cNvGraphicFramePr/>
                  <a:graphic xmlns:a="http://schemas.openxmlformats.org/drawingml/2006/main">
                    <a:graphicData uri="http://schemas.microsoft.com/office/word/2010/wordprocessingShape">
                      <wps:wsp>
                        <wps:cNvCnPr/>
                        <wps:spPr>
                          <a:xfrm flipH="1">
                            <a:off x="0" y="0"/>
                            <a:ext cx="306070" cy="202565"/>
                          </a:xfrm>
                          <a:prstGeom prst="straightConnector1">
                            <a:avLst/>
                          </a:prstGeom>
                          <a:ln w="28575">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A4DB2F7" id="Straight Arrow Connector 29693" o:spid="_x0000_s1026" type="#_x0000_t32" style="position:absolute;margin-left:74pt;margin-top:212pt;width:24.1pt;height:15.95pt;flip:x;z-index:251607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" strokecolor="red" strokeweight="2.25pt">
                  <v:stroke endarrow="block" joinstyle="miter"/>
                </v:shape>
              </w:pict>
            </mc:Fallback>
          </mc:AlternateContent>
        </w:r>
        <w:r>
          <w:rPr>
            <w:noProof/>
          </w:rPr>
          <w:drawing>
            <wp:inline distT="0" distB="0" distL="0" distR="0" wp14:anchorId="4DD4AAC2" wp14:editId="717829ED">
              <wp:extent cx="5943600" cy="2994025"/>
              <wp:effectExtent l="0" t="0" r="0" b="0"/>
              <wp:docPr id="29690" name="Picture 29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2994025"/>
                      </a:xfrm>
                      <a:prstGeom prst="rect">
                        <a:avLst/>
                      </a:prstGeom>
                    </pic:spPr>
                  </pic:pic>
                </a:graphicData>
              </a:graphic>
            </wp:inline>
          </w:drawing>
        </w:r>
      </w:ins>
      <w:moveFromRangeStart w:id="4923" w:author="Alina Frey" w:date="2017-11-10T15:11:00Z" w:name="move498090031"/>
      <w:moveFrom w:id="4924" w:author="Alina Frey" w:date="2017-11-10T15:11:00Z">
        <w:r w:rsidR="005F159C" w:rsidRPr="007F739A" w:rsidDel="00E07227">
          <w:rPr>
            <w:rFonts w:eastAsia="Times New Roman" w:cs="Times New Roman"/>
            <w:color w:val="auto"/>
            <w:rPrChange w:id="4925" w:author="Alina Frey" w:date="2017-11-20T10:06:00Z">
              <w:rPr>
                <w:rFonts w:eastAsia="Times New Roman" w:cs="Times New Roman"/>
              </w:rPr>
            </w:rPrChange>
          </w:rPr>
          <w:t xml:space="preserve"> (these are the default tasks that are added for each patient upon establishment of an EDD).</w:t>
        </w:r>
      </w:moveFrom>
    </w:p>
    <w:moveFromRangeEnd w:id="4923"/>
    <w:p w14:paraId="60CCBCE2" w14:textId="55E3D2D9" w:rsidR="00514234" w:rsidRPr="007F739A" w:rsidRDefault="005F159C">
      <w:pPr>
        <w:keepNext/>
        <w:spacing w:after="16"/>
        <w:rPr>
          <w:ins w:id="4926" w:author="Alina Frey" w:date="2017-11-08T16:20:00Z"/>
          <w:color w:val="auto"/>
          <w:rPrChange w:id="4927" w:author="Alina Frey" w:date="2017-11-20T10:06:00Z">
            <w:rPr>
              <w:ins w:id="4928" w:author="Alina Frey" w:date="2017-11-08T16:20:00Z"/>
            </w:rPr>
          </w:rPrChange>
        </w:rPr>
        <w:pPrChange w:id="4929" w:author="Alina Frey" w:date="2017-11-10T15:10:00Z">
          <w:pPr>
            <w:spacing w:after="93"/>
          </w:pPr>
        </w:pPrChange>
      </w:pPr>
      <w:del w:id="4930" w:author="Alina Frey" w:date="2017-11-10T15:09:00Z">
        <w:r w:rsidRPr="007F739A" w:rsidDel="00B34735">
          <w:rPr>
            <w:noProof/>
            <w:color w:val="auto"/>
            <w:rPrChange w:id="4931" w:author="Alina Frey" w:date="2017-11-20T10:06:00Z">
              <w:rPr>
                <w:noProof/>
              </w:rPr>
            </w:rPrChange>
          </w:rPr>
          <w:drawing>
            <wp:inline distT="0" distB="0" distL="0" distR="0" wp14:anchorId="318770A8" wp14:editId="69DF84CA">
              <wp:extent cx="5861304" cy="6959346"/>
              <wp:effectExtent l="0" t="0" r="0" b="0"/>
              <wp:docPr id="730" name="Picture 730"/>
              <wp:cNvGraphicFramePr/>
              <a:graphic xmlns:a="http://schemas.openxmlformats.org/drawingml/2006/main">
                <a:graphicData uri="http://schemas.openxmlformats.org/drawingml/2006/picture">
                  <pic:pic xmlns:pic="http://schemas.openxmlformats.org/drawingml/2006/picture">
                    <pic:nvPicPr>
                      <pic:cNvPr id="730" name="Picture 730"/>
                      <pic:cNvPicPr/>
                    </pic:nvPicPr>
                    <pic:blipFill>
                      <a:blip r:embed="rId83"/>
                      <a:stretch>
                        <a:fillRect/>
                      </a:stretch>
                    </pic:blipFill>
                    <pic:spPr>
                      <a:xfrm>
                        <a:off x="0" y="0"/>
                        <a:ext cx="5861304" cy="6959346"/>
                      </a:xfrm>
                      <a:prstGeom prst="rect">
                        <a:avLst/>
                      </a:prstGeom>
                    </pic:spPr>
                  </pic:pic>
                </a:graphicData>
              </a:graphic>
            </wp:inline>
          </w:drawing>
        </w:r>
      </w:del>
      <w:r w:rsidR="00976068" w:rsidRPr="007F739A">
        <w:rPr>
          <w:rStyle w:val="CommentReference"/>
          <w:color w:val="auto"/>
          <w:rPrChange w:id="4932" w:author="Alina Frey" w:date="2017-11-20T10:06:00Z">
            <w:rPr>
              <w:rStyle w:val="CommentReference"/>
            </w:rPr>
          </w:rPrChange>
        </w:rPr>
        <w:commentReference w:id="4933"/>
      </w:r>
    </w:p>
    <w:p w14:paraId="31876E6B" w14:textId="1E26AA50" w:rsidR="006C0619" w:rsidRPr="00CF2303" w:rsidRDefault="00514234">
      <w:pPr>
        <w:pStyle w:val="Caption"/>
        <w:pPrChange w:id="4934" w:author="Alina Frey" w:date="2017-11-10T14:16:00Z">
          <w:pPr>
            <w:spacing w:after="93"/>
          </w:pPr>
        </w:pPrChange>
      </w:pPr>
      <w:bookmarkStart w:id="4935" w:name="_Toc498937412"/>
      <w:bookmarkStart w:id="4936" w:name="_Toc498942260"/>
      <w:bookmarkStart w:id="4937" w:name="_Toc498938927"/>
      <w:bookmarkStart w:id="4938" w:name="_Toc499024498"/>
      <w:ins w:id="4939" w:author="Alina Frey" w:date="2017-11-08T16:20:00Z">
        <w:r w:rsidRPr="00CF2303">
          <w:t xml:space="preserve">Figure </w:t>
        </w:r>
        <w:r w:rsidRPr="00CF2303">
          <w:fldChar w:fldCharType="begin"/>
        </w:r>
        <w:r w:rsidRPr="00CF2303">
          <w:instrText xml:space="preserve"> SEQ Figure \* ARABIC </w:instrText>
        </w:r>
      </w:ins>
      <w:r w:rsidRPr="00CF2303">
        <w:fldChar w:fldCharType="separate"/>
      </w:r>
      <w:ins w:id="4940" w:author="Alina Frey [2]" w:date="2017-11-21T10:58:00Z">
        <w:r w:rsidR="003B7B8C">
          <w:rPr>
            <w:noProof/>
          </w:rPr>
          <w:t>34</w:t>
        </w:r>
      </w:ins>
      <w:ins w:id="4941" w:author="Alina Frey" w:date="2017-11-08T16:20:00Z">
        <w:r w:rsidRPr="00CF2303">
          <w:fldChar w:fldCharType="end"/>
        </w:r>
        <w:r w:rsidRPr="00CF2303">
          <w:t>: Checklist Items</w:t>
        </w:r>
      </w:ins>
      <w:bookmarkEnd w:id="4935"/>
      <w:bookmarkEnd w:id="4936"/>
      <w:bookmarkEnd w:id="4937"/>
      <w:bookmarkEnd w:id="4938"/>
    </w:p>
    <w:p w14:paraId="31876E6C" w14:textId="6A19E07F" w:rsidR="006C0619" w:rsidRPr="007F739A" w:rsidDel="00514234" w:rsidRDefault="005F159C">
      <w:pPr>
        <w:spacing w:after="29" w:line="265" w:lineRule="auto"/>
        <w:ind w:left="-5" w:hanging="10"/>
        <w:rPr>
          <w:del w:id="4942" w:author="Alina Frey" w:date="2017-11-08T16:20:00Z"/>
          <w:color w:val="auto"/>
          <w:rPrChange w:id="4943" w:author="Alina Frey" w:date="2017-11-20T10:06:00Z">
            <w:rPr>
              <w:del w:id="4944" w:author="Alina Frey" w:date="2017-11-08T16:20:00Z"/>
            </w:rPr>
          </w:rPrChange>
        </w:rPr>
      </w:pPr>
      <w:commentRangeStart w:id="4945"/>
      <w:commentRangeStart w:id="4946"/>
      <w:del w:id="4947" w:author="Alina Frey" w:date="2017-11-08T16:20:00Z">
        <w:r w:rsidRPr="007F739A" w:rsidDel="00514234">
          <w:rPr>
            <w:rFonts w:eastAsia="Times New Roman" w:cs="Times New Roman"/>
            <w:b/>
            <w:color w:val="auto"/>
            <w:sz w:val="20"/>
            <w:rPrChange w:id="4948" w:author="Alina Frey" w:date="2017-11-20T10:06:00Z">
              <w:rPr>
                <w:rFonts w:eastAsia="Times New Roman" w:cs="Times New Roman"/>
                <w:b/>
                <w:sz w:val="20"/>
              </w:rPr>
            </w:rPrChange>
          </w:rPr>
          <w:delText>Figure 30: Checklist Items</w:delText>
        </w:r>
      </w:del>
    </w:p>
    <w:p w14:paraId="31876E6D" w14:textId="57C10D0A" w:rsidR="006C0619" w:rsidRPr="007F739A" w:rsidRDefault="005F159C" w:rsidP="00FA615B">
      <w:pPr>
        <w:spacing w:after="19" w:line="252" w:lineRule="auto"/>
        <w:ind w:left="-5" w:hanging="10"/>
        <w:rPr>
          <w:color w:val="auto"/>
          <w:rPrChange w:id="4949" w:author="Alina Frey" w:date="2017-11-20T10:06:00Z">
            <w:rPr/>
          </w:rPrChange>
        </w:rPr>
      </w:pPr>
      <w:del w:id="4950" w:author="Alina Frey" w:date="2017-11-21T10:06:00Z">
        <w:r w:rsidRPr="007F739A" w:rsidDel="00ED6513">
          <w:rPr>
            <w:rFonts w:eastAsia="Times New Roman" w:cs="Times New Roman"/>
            <w:color w:val="auto"/>
            <w:rPrChange w:id="4951" w:author="Alina Frey" w:date="2017-11-20T10:06:00Z">
              <w:rPr>
                <w:rFonts w:eastAsia="Times New Roman" w:cs="Times New Roman"/>
              </w:rPr>
            </w:rPrChange>
          </w:rPr>
          <w:delText>D</w:delText>
        </w:r>
      </w:del>
      <w:del w:id="4952" w:author="Alina Frey" w:date="2017-11-21T10:05:00Z">
        <w:r w:rsidRPr="007F739A" w:rsidDel="00ED6513">
          <w:rPr>
            <w:rFonts w:eastAsia="Times New Roman" w:cs="Times New Roman"/>
            <w:color w:val="auto"/>
            <w:rPrChange w:id="4953" w:author="Alina Frey" w:date="2017-11-20T10:06:00Z">
              <w:rPr>
                <w:rFonts w:eastAsia="Times New Roman" w:cs="Times New Roman"/>
              </w:rPr>
            </w:rPrChange>
          </w:rPr>
          <w:delText>epending upon the user</w:delText>
        </w:r>
      </w:del>
      <w:del w:id="4954" w:author="Alina Frey" w:date="2017-11-16T16:57:00Z">
        <w:r w:rsidRPr="007F739A" w:rsidDel="00FE25D6">
          <w:rPr>
            <w:rFonts w:eastAsia="Times New Roman" w:cs="Times New Roman"/>
            <w:color w:val="auto"/>
            <w:rPrChange w:id="4955" w:author="Alina Frey" w:date="2017-11-20T10:06:00Z">
              <w:rPr>
                <w:rFonts w:eastAsia="Times New Roman" w:cs="Times New Roman"/>
              </w:rPr>
            </w:rPrChange>
          </w:rPr>
          <w:delText>’</w:delText>
        </w:r>
      </w:del>
      <w:del w:id="4956" w:author="Alina Frey" w:date="2017-11-21T10:05:00Z">
        <w:r w:rsidRPr="007F739A" w:rsidDel="00ED6513">
          <w:rPr>
            <w:rFonts w:eastAsia="Times New Roman" w:cs="Times New Roman"/>
            <w:color w:val="auto"/>
            <w:rPrChange w:id="4957" w:author="Alina Frey" w:date="2017-11-20T10:06:00Z">
              <w:rPr>
                <w:rFonts w:eastAsia="Times New Roman" w:cs="Times New Roman"/>
              </w:rPr>
            </w:rPrChange>
          </w:rPr>
          <w:delText>s role</w:delText>
        </w:r>
        <w:commentRangeEnd w:id="4945"/>
        <w:r w:rsidR="00C22E55" w:rsidDel="00ED6513">
          <w:rPr>
            <w:rStyle w:val="CommentReference"/>
          </w:rPr>
          <w:commentReference w:id="4945"/>
        </w:r>
        <w:commentRangeEnd w:id="4946"/>
        <w:r w:rsidR="006038F5" w:rsidDel="00ED6513">
          <w:rPr>
            <w:rStyle w:val="CommentReference"/>
          </w:rPr>
          <w:commentReference w:id="4946"/>
        </w:r>
        <w:r w:rsidRPr="007F739A" w:rsidDel="00ED6513">
          <w:rPr>
            <w:rFonts w:eastAsia="Times New Roman" w:cs="Times New Roman"/>
            <w:color w:val="auto"/>
            <w:rPrChange w:id="4958" w:author="Alina Frey" w:date="2017-11-20T10:06:00Z">
              <w:rPr>
                <w:rFonts w:eastAsia="Times New Roman" w:cs="Times New Roman"/>
              </w:rPr>
            </w:rPrChange>
          </w:rPr>
          <w:delText>,</w:delText>
        </w:r>
      </w:del>
      <w:del w:id="4959" w:author="Alina Frey" w:date="2017-11-21T10:06:00Z">
        <w:r w:rsidRPr="007F739A" w:rsidDel="00ED6513">
          <w:rPr>
            <w:rFonts w:eastAsia="Times New Roman" w:cs="Times New Roman"/>
            <w:color w:val="auto"/>
            <w:rPrChange w:id="4960" w:author="Alina Frey" w:date="2017-11-20T10:06:00Z">
              <w:rPr>
                <w:rFonts w:eastAsia="Times New Roman" w:cs="Times New Roman"/>
              </w:rPr>
            </w:rPrChange>
          </w:rPr>
          <w:delText xml:space="preserve"> t</w:delText>
        </w:r>
      </w:del>
      <w:ins w:id="4961" w:author="Alina Frey" w:date="2017-11-21T10:06:00Z">
        <w:r w:rsidR="00ED6513">
          <w:rPr>
            <w:rFonts w:eastAsia="Times New Roman" w:cs="Times New Roman"/>
            <w:color w:val="auto"/>
          </w:rPr>
          <w:t>T</w:t>
        </w:r>
      </w:ins>
      <w:r w:rsidRPr="007F739A">
        <w:rPr>
          <w:rFonts w:eastAsia="Times New Roman" w:cs="Times New Roman"/>
          <w:color w:val="auto"/>
          <w:rPrChange w:id="4962" w:author="Alina Frey" w:date="2017-11-20T10:06:00Z">
            <w:rPr>
              <w:rFonts w:eastAsia="Times New Roman" w:cs="Times New Roman"/>
            </w:rPr>
          </w:rPrChange>
        </w:rPr>
        <w:t xml:space="preserve">he user can </w:t>
      </w:r>
      <w:ins w:id="4963" w:author="Alina Frey" w:date="2017-11-10T15:14:00Z">
        <w:r w:rsidR="00A46B70" w:rsidRPr="007F739A">
          <w:rPr>
            <w:rFonts w:cstheme="minorHAnsi"/>
            <w:color w:val="auto"/>
            <w:szCs w:val="24"/>
            <w:rPrChange w:id="4964" w:author="Alina Frey" w:date="2017-11-20T10:06:00Z">
              <w:rPr>
                <w:rFonts w:cstheme="minorHAnsi"/>
                <w:szCs w:val="24"/>
              </w:rPr>
            </w:rPrChange>
          </w:rPr>
          <w:t>Add a new Checklist Item, and Edit or Delete an existing Checklist Item, by selecting on one of the buttons at the bottom of the screen.</w:t>
        </w:r>
      </w:ins>
      <w:del w:id="4965" w:author="Alina Frey" w:date="2017-11-10T15:14:00Z">
        <w:r w:rsidRPr="007F739A" w:rsidDel="00A46B70">
          <w:rPr>
            <w:rFonts w:eastAsia="Times New Roman" w:cs="Times New Roman"/>
            <w:color w:val="auto"/>
            <w:rPrChange w:id="4966" w:author="Alina Frey" w:date="2017-11-20T10:06:00Z">
              <w:rPr>
                <w:rFonts w:eastAsia="Times New Roman" w:cs="Times New Roman"/>
              </w:rPr>
            </w:rPrChange>
          </w:rPr>
          <w:delText>add to, edit, or delete from this list.</w:delText>
        </w:r>
      </w:del>
    </w:p>
    <w:p w14:paraId="110096A1" w14:textId="087FCC9C" w:rsidR="00D7202F" w:rsidRPr="007F739A" w:rsidRDefault="005F159C">
      <w:pPr>
        <w:keepNext/>
        <w:spacing w:after="19"/>
        <w:rPr>
          <w:ins w:id="4967" w:author="Alina Frey" w:date="2017-11-08T16:20:00Z"/>
          <w:color w:val="auto"/>
          <w:rPrChange w:id="4968" w:author="Alina Frey" w:date="2017-11-20T10:06:00Z">
            <w:rPr>
              <w:ins w:id="4969" w:author="Alina Frey" w:date="2017-11-08T16:20:00Z"/>
            </w:rPr>
          </w:rPrChange>
        </w:rPr>
        <w:pPrChange w:id="4970" w:author="Alina Frey" w:date="2017-11-10T14:16:00Z">
          <w:pPr>
            <w:spacing w:after="19"/>
          </w:pPr>
        </w:pPrChange>
      </w:pPr>
      <w:del w:id="4971" w:author="Alina Frey" w:date="2017-11-10T15:13:00Z">
        <w:r w:rsidRPr="007F739A" w:rsidDel="001900C6">
          <w:rPr>
            <w:noProof/>
            <w:color w:val="auto"/>
            <w:rPrChange w:id="4972" w:author="Alina Frey" w:date="2017-11-20T10:06:00Z">
              <w:rPr>
                <w:noProof/>
              </w:rPr>
            </w:rPrChange>
          </w:rPr>
          <w:drawing>
            <wp:inline distT="0" distB="0" distL="0" distR="0" wp14:anchorId="318770AA" wp14:editId="054855D0">
              <wp:extent cx="5905500" cy="838200"/>
              <wp:effectExtent l="0" t="0" r="0" b="0"/>
              <wp:docPr id="749" name="Picture 749"/>
              <wp:cNvGraphicFramePr/>
              <a:graphic xmlns:a="http://schemas.openxmlformats.org/drawingml/2006/main">
                <a:graphicData uri="http://schemas.openxmlformats.org/drawingml/2006/picture">
                  <pic:pic xmlns:pic="http://schemas.openxmlformats.org/drawingml/2006/picture">
                    <pic:nvPicPr>
                      <pic:cNvPr id="749" name="Picture 749"/>
                      <pic:cNvPicPr/>
                    </pic:nvPicPr>
                    <pic:blipFill>
                      <a:blip r:embed="rId84"/>
                      <a:stretch>
                        <a:fillRect/>
                      </a:stretch>
                    </pic:blipFill>
                    <pic:spPr>
                      <a:xfrm>
                        <a:off x="0" y="0"/>
                        <a:ext cx="5905500" cy="838200"/>
                      </a:xfrm>
                      <a:prstGeom prst="rect">
                        <a:avLst/>
                      </a:prstGeom>
                    </pic:spPr>
                  </pic:pic>
                </a:graphicData>
              </a:graphic>
            </wp:inline>
          </w:drawing>
        </w:r>
      </w:del>
      <w:ins w:id="4973" w:author="Alina Frey" w:date="2017-11-10T15:13:00Z">
        <w:r w:rsidR="00A46D23" w:rsidRPr="007F739A">
          <w:rPr>
            <w:noProof/>
            <w:color w:val="auto"/>
            <w:rPrChange w:id="4974" w:author="Alina Frey" w:date="2017-11-20T10:06:00Z">
              <w:rPr>
                <w:noProof/>
              </w:rPr>
            </w:rPrChange>
          </w:rPr>
          <w:drawing>
            <wp:inline distT="0" distB="0" distL="0" distR="0" wp14:anchorId="29D938FE" wp14:editId="0D6C2438">
              <wp:extent cx="2867025" cy="352425"/>
              <wp:effectExtent l="0" t="0" r="9525" b="9525"/>
              <wp:docPr id="27365" name="Picture 27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867025" cy="352425"/>
                      </a:xfrm>
                      <a:prstGeom prst="rect">
                        <a:avLst/>
                      </a:prstGeom>
                    </pic:spPr>
                  </pic:pic>
                </a:graphicData>
              </a:graphic>
            </wp:inline>
          </w:drawing>
        </w:r>
      </w:ins>
    </w:p>
    <w:p w14:paraId="31876E6E" w14:textId="6D3C54F1" w:rsidR="006C0619" w:rsidRPr="00CF2303" w:rsidRDefault="00D7202F">
      <w:pPr>
        <w:pStyle w:val="Caption"/>
        <w:pPrChange w:id="4975" w:author="Alina Frey" w:date="2017-11-10T14:16:00Z">
          <w:pPr>
            <w:spacing w:after="19"/>
          </w:pPr>
        </w:pPrChange>
      </w:pPr>
      <w:bookmarkStart w:id="4976" w:name="_Toc498937413"/>
      <w:bookmarkStart w:id="4977" w:name="_Toc498942261"/>
      <w:bookmarkStart w:id="4978" w:name="_Toc498938928"/>
      <w:bookmarkStart w:id="4979" w:name="_Toc499024499"/>
      <w:ins w:id="4980" w:author="Alina Frey" w:date="2017-11-08T16:20:00Z">
        <w:r w:rsidRPr="00CF2303">
          <w:t xml:space="preserve">Figure </w:t>
        </w:r>
        <w:r w:rsidRPr="00CF2303">
          <w:fldChar w:fldCharType="begin"/>
        </w:r>
        <w:r w:rsidRPr="00CF2303">
          <w:instrText xml:space="preserve"> SEQ Figure \* ARABIC </w:instrText>
        </w:r>
      </w:ins>
      <w:r w:rsidRPr="00CF2303">
        <w:fldChar w:fldCharType="separate"/>
      </w:r>
      <w:ins w:id="4981" w:author="Alina Frey [2]" w:date="2017-11-21T10:58:00Z">
        <w:r w:rsidR="003B7B8C">
          <w:rPr>
            <w:noProof/>
          </w:rPr>
          <w:t>35</w:t>
        </w:r>
      </w:ins>
      <w:ins w:id="4982" w:author="Alina Frey" w:date="2017-11-08T16:20:00Z">
        <w:r w:rsidRPr="00CF2303">
          <w:fldChar w:fldCharType="end"/>
        </w:r>
        <w:r w:rsidRPr="00CF2303">
          <w:t>: Checklist Items Commands</w:t>
        </w:r>
      </w:ins>
      <w:bookmarkEnd w:id="4976"/>
      <w:bookmarkEnd w:id="4977"/>
      <w:bookmarkEnd w:id="4978"/>
      <w:bookmarkEnd w:id="4979"/>
    </w:p>
    <w:p w14:paraId="31876E6F" w14:textId="64FF4AF2" w:rsidR="006C0619" w:rsidRPr="007F739A" w:rsidDel="00D7202F" w:rsidRDefault="005F159C">
      <w:pPr>
        <w:spacing w:after="286" w:line="265" w:lineRule="auto"/>
        <w:ind w:left="-5" w:hanging="10"/>
        <w:rPr>
          <w:del w:id="4983" w:author="Alina Frey" w:date="2017-11-08T16:20:00Z"/>
          <w:color w:val="auto"/>
          <w:rPrChange w:id="4984" w:author="Alina Frey" w:date="2017-11-20T10:06:00Z">
            <w:rPr>
              <w:del w:id="4985" w:author="Alina Frey" w:date="2017-11-08T16:20:00Z"/>
            </w:rPr>
          </w:rPrChange>
        </w:rPr>
      </w:pPr>
      <w:del w:id="4986" w:author="Alina Frey" w:date="2017-11-08T16:20:00Z">
        <w:r w:rsidRPr="007F739A" w:rsidDel="00D7202F">
          <w:rPr>
            <w:rFonts w:eastAsia="Times New Roman" w:cs="Times New Roman"/>
            <w:b/>
            <w:color w:val="auto"/>
            <w:sz w:val="20"/>
            <w:rPrChange w:id="4987" w:author="Alina Frey" w:date="2017-11-20T10:06:00Z">
              <w:rPr>
                <w:rFonts w:eastAsia="Times New Roman" w:cs="Times New Roman"/>
                <w:b/>
                <w:sz w:val="20"/>
              </w:rPr>
            </w:rPrChange>
          </w:rPr>
          <w:delText>Figure 31: Checklist Items Commands</w:delText>
        </w:r>
      </w:del>
    </w:p>
    <w:p w14:paraId="31876E70" w14:textId="68B99997" w:rsidR="006C0619" w:rsidRPr="007F739A" w:rsidRDefault="005F159C" w:rsidP="00FA615B">
      <w:pPr>
        <w:pStyle w:val="Heading3"/>
        <w:ind w:left="-5"/>
        <w:rPr>
          <w:color w:val="auto"/>
          <w:rPrChange w:id="4988" w:author="Alina Frey" w:date="2017-11-20T10:06:00Z">
            <w:rPr/>
          </w:rPrChange>
        </w:rPr>
      </w:pPr>
      <w:bookmarkStart w:id="4989" w:name="_Toc497914065"/>
      <w:bookmarkStart w:id="4990" w:name="_Toc498937631"/>
      <w:bookmarkStart w:id="4991" w:name="_Toc498942479"/>
      <w:bookmarkStart w:id="4992" w:name="_Toc498939146"/>
      <w:bookmarkStart w:id="4993" w:name="_Toc499024414"/>
      <w:r w:rsidRPr="007F739A">
        <w:rPr>
          <w:color w:val="auto"/>
          <w:rPrChange w:id="4994" w:author="Alina Frey" w:date="2017-11-20T10:06:00Z">
            <w:rPr/>
          </w:rPrChange>
        </w:rPr>
        <w:t>Add New</w:t>
      </w:r>
      <w:bookmarkEnd w:id="4989"/>
      <w:ins w:id="4995" w:author="Alina Frey" w:date="2017-11-10T15:44:00Z">
        <w:r w:rsidR="00375498" w:rsidRPr="007F739A">
          <w:rPr>
            <w:color w:val="auto"/>
            <w:rPrChange w:id="4996" w:author="Alina Frey" w:date="2017-11-20T10:06:00Z">
              <w:rPr/>
            </w:rPrChange>
          </w:rPr>
          <w:t xml:space="preserve"> Checklist Item</w:t>
        </w:r>
      </w:ins>
      <w:bookmarkEnd w:id="4990"/>
      <w:bookmarkEnd w:id="4991"/>
      <w:bookmarkEnd w:id="4992"/>
      <w:bookmarkEnd w:id="4993"/>
    </w:p>
    <w:p w14:paraId="31876E71" w14:textId="30385954" w:rsidR="006C0619" w:rsidRPr="007F739A" w:rsidRDefault="005F159C" w:rsidP="00FA615B">
      <w:pPr>
        <w:spacing w:after="19" w:line="252" w:lineRule="auto"/>
        <w:ind w:left="-5" w:hanging="10"/>
        <w:rPr>
          <w:color w:val="auto"/>
          <w:rPrChange w:id="4997" w:author="Alina Frey" w:date="2017-11-20T10:06:00Z">
            <w:rPr/>
          </w:rPrChange>
        </w:rPr>
      </w:pPr>
      <w:r w:rsidRPr="007F739A">
        <w:rPr>
          <w:rFonts w:eastAsia="Times New Roman" w:cs="Times New Roman"/>
          <w:color w:val="auto"/>
          <w:rPrChange w:id="4998" w:author="Alina Frey" w:date="2017-11-20T10:06:00Z">
            <w:rPr>
              <w:rFonts w:eastAsia="Times New Roman" w:cs="Times New Roman"/>
            </w:rPr>
          </w:rPrChange>
        </w:rPr>
        <w:t xml:space="preserve">To add a new item to the Checklist, click the </w:t>
      </w:r>
      <w:r w:rsidRPr="007F739A">
        <w:rPr>
          <w:rFonts w:eastAsia="Times New Roman" w:cs="Times New Roman"/>
          <w:b/>
          <w:color w:val="auto"/>
          <w:rPrChange w:id="4999" w:author="Alina Frey" w:date="2017-11-20T10:06:00Z">
            <w:rPr>
              <w:rFonts w:eastAsia="Times New Roman" w:cs="Times New Roman"/>
              <w:b/>
            </w:rPr>
          </w:rPrChange>
        </w:rPr>
        <w:t>Add New</w:t>
      </w:r>
      <w:r w:rsidRPr="007F739A">
        <w:rPr>
          <w:rFonts w:eastAsia="Times New Roman" w:cs="Times New Roman"/>
          <w:color w:val="auto"/>
          <w:rPrChange w:id="5000" w:author="Alina Frey" w:date="2017-11-20T10:06:00Z">
            <w:rPr>
              <w:rFonts w:eastAsia="Times New Roman" w:cs="Times New Roman"/>
            </w:rPr>
          </w:rPrChange>
        </w:rPr>
        <w:t xml:space="preserve"> command button</w:t>
      </w:r>
      <w:ins w:id="5001" w:author="Alina Frey" w:date="2017-11-10T15:16:00Z">
        <w:r w:rsidR="005B136A" w:rsidRPr="007F739A">
          <w:rPr>
            <w:rFonts w:eastAsia="Times New Roman" w:cs="Times New Roman"/>
            <w:color w:val="auto"/>
            <w:rPrChange w:id="5002" w:author="Alina Frey" w:date="2017-11-20T10:06:00Z">
              <w:rPr>
                <w:rFonts w:eastAsia="Times New Roman" w:cs="Times New Roman"/>
              </w:rPr>
            </w:rPrChange>
          </w:rPr>
          <w:t xml:space="preserve">. </w:t>
        </w:r>
      </w:ins>
      <w:del w:id="5003" w:author="Alina Frey" w:date="2017-11-10T15:16:00Z">
        <w:r w:rsidRPr="007F739A" w:rsidDel="005B136A">
          <w:rPr>
            <w:rFonts w:eastAsia="Times New Roman" w:cs="Times New Roman"/>
            <w:color w:val="auto"/>
            <w:rPrChange w:id="5004" w:author="Alina Frey" w:date="2017-11-20T10:06:00Z">
              <w:rPr>
                <w:rFonts w:eastAsia="Times New Roman" w:cs="Times New Roman"/>
              </w:rPr>
            </w:rPrChange>
          </w:rPr>
          <w:delText xml:space="preserve"> </w:delText>
        </w:r>
        <w:r w:rsidRPr="007F739A" w:rsidDel="00D14D8E">
          <w:rPr>
            <w:rFonts w:eastAsia="Times New Roman" w:cs="Times New Roman"/>
            <w:color w:val="auto"/>
            <w:rPrChange w:id="5005" w:author="Alina Frey" w:date="2017-11-20T10:06:00Z">
              <w:rPr>
                <w:rFonts w:eastAsia="Times New Roman" w:cs="Times New Roman"/>
              </w:rPr>
            </w:rPrChange>
          </w:rPr>
          <w:delText xml:space="preserve">and at the </w:delText>
        </w:r>
        <w:r w:rsidRPr="007F739A" w:rsidDel="00D14D8E">
          <w:rPr>
            <w:rFonts w:eastAsia="Times New Roman" w:cs="Times New Roman"/>
            <w:b/>
            <w:color w:val="auto"/>
            <w:rPrChange w:id="5006" w:author="Alina Frey" w:date="2017-11-20T10:06:00Z">
              <w:rPr>
                <w:rFonts w:eastAsia="Times New Roman" w:cs="Times New Roman"/>
                <w:b/>
              </w:rPr>
            </w:rPrChange>
          </w:rPr>
          <w:delText>Add New Checklist Item</w:delText>
        </w:r>
        <w:r w:rsidRPr="007F739A" w:rsidDel="00D14D8E">
          <w:rPr>
            <w:rFonts w:eastAsia="Times New Roman" w:cs="Times New Roman"/>
            <w:color w:val="auto"/>
            <w:rPrChange w:id="5007" w:author="Alina Frey" w:date="2017-11-20T10:06:00Z">
              <w:rPr>
                <w:rFonts w:eastAsia="Times New Roman" w:cs="Times New Roman"/>
              </w:rPr>
            </w:rPrChange>
          </w:rPr>
          <w:delText xml:space="preserve"> page, enter the information in the fields provided. </w:delText>
        </w:r>
      </w:del>
      <w:ins w:id="5008" w:author="Alina Frey" w:date="2017-11-10T15:16:00Z">
        <w:r w:rsidR="005B136A" w:rsidRPr="007F739A">
          <w:rPr>
            <w:rFonts w:eastAsia="Times New Roman" w:cs="Times New Roman"/>
            <w:color w:val="auto"/>
            <w:rPrChange w:id="5009" w:author="Alina Frey" w:date="2017-11-20T10:06:00Z">
              <w:rPr>
                <w:rFonts w:eastAsia="Times New Roman" w:cs="Times New Roman"/>
              </w:rPr>
            </w:rPrChange>
          </w:rPr>
          <w:t>T</w:t>
        </w:r>
        <w:r w:rsidR="00D14D8E" w:rsidRPr="007F739A">
          <w:rPr>
            <w:rFonts w:cstheme="minorHAnsi"/>
            <w:color w:val="auto"/>
            <w:szCs w:val="24"/>
            <w:rPrChange w:id="5010" w:author="Alina Frey" w:date="2017-11-20T10:06:00Z">
              <w:rPr>
                <w:rFonts w:cstheme="minorHAnsi"/>
                <w:szCs w:val="24"/>
              </w:rPr>
            </w:rPrChange>
          </w:rPr>
          <w:t>he user is prompted to enter the desired inf</w:t>
        </w:r>
      </w:ins>
      <w:ins w:id="5011" w:author="Alina Frey" w:date="2017-11-10T15:17:00Z">
        <w:r w:rsidR="009F3CC9" w:rsidRPr="007F739A">
          <w:rPr>
            <w:rFonts w:cstheme="minorHAnsi"/>
            <w:color w:val="auto"/>
            <w:szCs w:val="24"/>
            <w:rPrChange w:id="5012" w:author="Alina Frey" w:date="2017-11-20T10:06:00Z">
              <w:rPr>
                <w:rFonts w:cstheme="minorHAnsi"/>
                <w:szCs w:val="24"/>
              </w:rPr>
            </w:rPrChange>
          </w:rPr>
          <w:t>o</w:t>
        </w:r>
        <w:r w:rsidR="005B136A" w:rsidRPr="007F739A">
          <w:rPr>
            <w:rFonts w:cstheme="minorHAnsi"/>
            <w:color w:val="auto"/>
            <w:szCs w:val="24"/>
            <w:rPrChange w:id="5013" w:author="Alina Frey" w:date="2017-11-20T10:06:00Z">
              <w:rPr>
                <w:rFonts w:cstheme="minorHAnsi"/>
                <w:szCs w:val="24"/>
              </w:rPr>
            </w:rPrChange>
          </w:rPr>
          <w:t>rmation</w:t>
        </w:r>
      </w:ins>
      <w:ins w:id="5014" w:author="Alina Frey" w:date="2017-11-10T15:16:00Z">
        <w:r w:rsidR="00D14D8E" w:rsidRPr="007F739A">
          <w:rPr>
            <w:rFonts w:cstheme="minorHAnsi"/>
            <w:color w:val="auto"/>
            <w:szCs w:val="24"/>
            <w:rPrChange w:id="5015" w:author="Alina Frey" w:date="2017-11-20T10:06:00Z">
              <w:rPr>
                <w:rFonts w:cstheme="minorHAnsi"/>
                <w:szCs w:val="24"/>
              </w:rPr>
            </w:rPrChange>
          </w:rPr>
          <w:t xml:space="preserve"> on the Add New Checklist Item screen</w:t>
        </w:r>
      </w:ins>
      <w:ins w:id="5016" w:author="Alina Frey" w:date="2017-11-10T15:17:00Z">
        <w:r w:rsidR="009F3CC9" w:rsidRPr="007F739A">
          <w:rPr>
            <w:rFonts w:cstheme="minorHAnsi"/>
            <w:color w:val="auto"/>
            <w:szCs w:val="24"/>
            <w:rPrChange w:id="5017" w:author="Alina Frey" w:date="2017-11-20T10:06:00Z">
              <w:rPr>
                <w:rFonts w:cstheme="minorHAnsi"/>
                <w:szCs w:val="24"/>
              </w:rPr>
            </w:rPrChange>
          </w:rPr>
          <w:t>.</w:t>
        </w:r>
      </w:ins>
    </w:p>
    <w:p w14:paraId="4B0FE1C0" w14:textId="391A1C5B" w:rsidR="0075434F" w:rsidRPr="007F739A" w:rsidRDefault="005F159C">
      <w:pPr>
        <w:keepNext/>
        <w:spacing w:after="19"/>
        <w:rPr>
          <w:ins w:id="5018" w:author="Alina Frey" w:date="2017-11-08T16:20:00Z"/>
          <w:color w:val="auto"/>
          <w:rPrChange w:id="5019" w:author="Alina Frey" w:date="2017-11-20T10:06:00Z">
            <w:rPr>
              <w:ins w:id="5020" w:author="Alina Frey" w:date="2017-11-08T16:20:00Z"/>
            </w:rPr>
          </w:rPrChange>
        </w:rPr>
        <w:pPrChange w:id="5021" w:author="Alina Frey" w:date="2017-11-10T15:18:00Z">
          <w:pPr>
            <w:spacing w:after="79"/>
          </w:pPr>
        </w:pPrChange>
      </w:pPr>
      <w:del w:id="5022" w:author="Alina Frey" w:date="2017-11-10T15:18:00Z">
        <w:r w:rsidRPr="007F739A" w:rsidDel="00A80E1F">
          <w:rPr>
            <w:noProof/>
            <w:color w:val="auto"/>
            <w:rPrChange w:id="5023" w:author="Alina Frey" w:date="2017-11-20T10:06:00Z">
              <w:rPr>
                <w:noProof/>
              </w:rPr>
            </w:rPrChange>
          </w:rPr>
          <w:lastRenderedPageBreak/>
          <w:drawing>
            <wp:inline distT="0" distB="0" distL="0" distR="0" wp14:anchorId="318770AC" wp14:editId="6337B035">
              <wp:extent cx="5905500" cy="4781550"/>
              <wp:effectExtent l="0" t="0" r="0" b="0"/>
              <wp:docPr id="752" name="Picture 752"/>
              <wp:cNvGraphicFramePr/>
              <a:graphic xmlns:a="http://schemas.openxmlformats.org/drawingml/2006/main">
                <a:graphicData uri="http://schemas.openxmlformats.org/drawingml/2006/picture">
                  <pic:pic xmlns:pic="http://schemas.openxmlformats.org/drawingml/2006/picture">
                    <pic:nvPicPr>
                      <pic:cNvPr id="752" name="Picture 752"/>
                      <pic:cNvPicPr/>
                    </pic:nvPicPr>
                    <pic:blipFill>
                      <a:blip r:embed="rId86"/>
                      <a:stretch>
                        <a:fillRect/>
                      </a:stretch>
                    </pic:blipFill>
                    <pic:spPr>
                      <a:xfrm>
                        <a:off x="0" y="0"/>
                        <a:ext cx="5905500" cy="4781550"/>
                      </a:xfrm>
                      <a:prstGeom prst="rect">
                        <a:avLst/>
                      </a:prstGeom>
                    </pic:spPr>
                  </pic:pic>
                </a:graphicData>
              </a:graphic>
            </wp:inline>
          </w:drawing>
        </w:r>
      </w:del>
      <w:ins w:id="5024" w:author="Alina Frey" w:date="2017-11-10T15:18:00Z">
        <w:r w:rsidR="00517873" w:rsidRPr="007F739A">
          <w:rPr>
            <w:noProof/>
            <w:color w:val="auto"/>
            <w:rPrChange w:id="5025" w:author="Alina Frey" w:date="2017-11-20T10:06:00Z">
              <w:rPr>
                <w:noProof/>
              </w:rPr>
            </w:rPrChange>
          </w:rPr>
          <w:drawing>
            <wp:inline distT="0" distB="0" distL="0" distR="0" wp14:anchorId="13CDCEA1" wp14:editId="0B48B1E7">
              <wp:extent cx="3653163" cy="3562184"/>
              <wp:effectExtent l="0" t="0" r="4445" b="635"/>
              <wp:docPr id="27366" name="Picture 27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656707" cy="3565639"/>
                      </a:xfrm>
                      <a:prstGeom prst="rect">
                        <a:avLst/>
                      </a:prstGeom>
                    </pic:spPr>
                  </pic:pic>
                </a:graphicData>
              </a:graphic>
            </wp:inline>
          </w:drawing>
        </w:r>
      </w:ins>
    </w:p>
    <w:p w14:paraId="31876E72" w14:textId="05D5C10D" w:rsidR="006C0619" w:rsidRPr="00CF2303" w:rsidRDefault="0075434F">
      <w:pPr>
        <w:pStyle w:val="Caption"/>
        <w:pPrChange w:id="5026" w:author="Alina Frey" w:date="2017-11-10T14:16:00Z">
          <w:pPr>
            <w:spacing w:after="79"/>
          </w:pPr>
        </w:pPrChange>
      </w:pPr>
      <w:bookmarkStart w:id="5027" w:name="_Toc498937414"/>
      <w:bookmarkStart w:id="5028" w:name="_Toc498942262"/>
      <w:bookmarkStart w:id="5029" w:name="_Toc498938929"/>
      <w:bookmarkStart w:id="5030" w:name="_Toc499024500"/>
      <w:ins w:id="5031" w:author="Alina Frey" w:date="2017-11-08T16:20:00Z">
        <w:r w:rsidRPr="00CF2303">
          <w:t xml:space="preserve">Figure </w:t>
        </w:r>
        <w:r w:rsidRPr="00CF2303">
          <w:fldChar w:fldCharType="begin"/>
        </w:r>
        <w:r w:rsidRPr="00CF2303">
          <w:instrText xml:space="preserve"> SEQ Figure \* ARABIC </w:instrText>
        </w:r>
      </w:ins>
      <w:r w:rsidRPr="00CF2303">
        <w:fldChar w:fldCharType="separate"/>
      </w:r>
      <w:ins w:id="5032" w:author="Alina Frey [2]" w:date="2017-11-21T10:58:00Z">
        <w:r w:rsidR="003B7B8C">
          <w:rPr>
            <w:noProof/>
          </w:rPr>
          <w:t>36</w:t>
        </w:r>
      </w:ins>
      <w:ins w:id="5033" w:author="Alina Frey" w:date="2017-11-08T16:20:00Z">
        <w:r w:rsidRPr="00CF2303">
          <w:fldChar w:fldCharType="end"/>
        </w:r>
        <w:r w:rsidRPr="00CF2303">
          <w:t>: Add New Checklist Item</w:t>
        </w:r>
      </w:ins>
      <w:bookmarkEnd w:id="5027"/>
      <w:bookmarkEnd w:id="5028"/>
      <w:bookmarkEnd w:id="5029"/>
      <w:bookmarkEnd w:id="5030"/>
    </w:p>
    <w:p w14:paraId="31876E73" w14:textId="69AC78B5" w:rsidR="006C0619" w:rsidRPr="007F739A" w:rsidDel="0075434F" w:rsidRDefault="005F159C">
      <w:pPr>
        <w:spacing w:after="29" w:line="265" w:lineRule="auto"/>
        <w:rPr>
          <w:del w:id="5034" w:author="Alina Frey" w:date="2017-11-08T16:20:00Z"/>
          <w:color w:val="auto"/>
          <w:rPrChange w:id="5035" w:author="Alina Frey" w:date="2017-11-20T10:06:00Z">
            <w:rPr>
              <w:del w:id="5036" w:author="Alina Frey" w:date="2017-11-08T16:20:00Z"/>
            </w:rPr>
          </w:rPrChange>
        </w:rPr>
        <w:pPrChange w:id="5037" w:author="Alina Frey" w:date="2017-11-10T15:35:00Z">
          <w:pPr>
            <w:spacing w:after="29" w:line="265" w:lineRule="auto"/>
            <w:ind w:left="-5" w:hanging="10"/>
          </w:pPr>
        </w:pPrChange>
      </w:pPr>
      <w:del w:id="5038" w:author="Alina Frey" w:date="2017-11-08T16:20:00Z">
        <w:r w:rsidRPr="007F739A" w:rsidDel="0075434F">
          <w:rPr>
            <w:rFonts w:eastAsia="Times New Roman" w:cs="Times New Roman"/>
            <w:b/>
            <w:color w:val="auto"/>
            <w:sz w:val="20"/>
            <w:rPrChange w:id="5039" w:author="Alina Frey" w:date="2017-11-20T10:06:00Z">
              <w:rPr/>
            </w:rPrChange>
          </w:rPr>
          <w:delText>Figure 32: Add New Checklist Item</w:delText>
        </w:r>
      </w:del>
    </w:p>
    <w:p w14:paraId="00A2F26E" w14:textId="77777777" w:rsidR="00805F3F" w:rsidRPr="00CF2303" w:rsidRDefault="00805F3F">
      <w:pPr>
        <w:rPr>
          <w:ins w:id="5040" w:author="Alina Frey" w:date="2017-11-10T15:20:00Z"/>
          <w:rFonts w:cstheme="minorHAnsi"/>
          <w:szCs w:val="24"/>
        </w:rPr>
        <w:pPrChange w:id="5041" w:author="Alina Frey" w:date="2017-11-10T15:35:00Z">
          <w:pPr>
            <w:pStyle w:val="ListParagraph"/>
            <w:numPr>
              <w:numId w:val="40"/>
            </w:numPr>
            <w:spacing w:before="0" w:line="256" w:lineRule="auto"/>
            <w:ind w:hanging="360"/>
          </w:pPr>
        </w:pPrChange>
      </w:pPr>
      <w:ins w:id="5042" w:author="Alina Frey" w:date="2017-11-10T15:20:00Z">
        <w:r w:rsidRPr="007F739A">
          <w:rPr>
            <w:rFonts w:cstheme="minorHAnsi"/>
            <w:color w:val="auto"/>
            <w:szCs w:val="24"/>
            <w:rPrChange w:id="5043" w:author="Alina Frey" w:date="2017-11-20T10:06:00Z">
              <w:rPr>
                <w:rFonts w:cstheme="minorHAnsi"/>
                <w:szCs w:val="24"/>
              </w:rPr>
            </w:rPrChange>
          </w:rPr>
          <w:t>The following info can be edited:</w:t>
        </w:r>
      </w:ins>
    </w:p>
    <w:p w14:paraId="599495E3" w14:textId="77777777" w:rsidR="00805F3F" w:rsidRPr="00CF2303" w:rsidRDefault="00805F3F">
      <w:pPr>
        <w:pStyle w:val="ListParagraph"/>
        <w:numPr>
          <w:ilvl w:val="0"/>
          <w:numId w:val="40"/>
        </w:numPr>
        <w:spacing w:before="0" w:line="256" w:lineRule="auto"/>
        <w:rPr>
          <w:ins w:id="5044" w:author="Alina Frey" w:date="2017-11-10T15:20:00Z"/>
          <w:rFonts w:cstheme="minorHAnsi"/>
          <w:szCs w:val="24"/>
        </w:rPr>
        <w:pPrChange w:id="5045" w:author="Alina Frey" w:date="2017-11-10T15:35:00Z">
          <w:pPr>
            <w:keepNext/>
            <w:spacing w:after="77"/>
          </w:pPr>
        </w:pPrChange>
      </w:pPr>
      <w:ins w:id="5046" w:author="Alina Frey" w:date="2017-11-10T15:20:00Z">
        <w:r w:rsidRPr="00CF2303">
          <w:rPr>
            <w:rFonts w:cstheme="minorHAnsi"/>
            <w:szCs w:val="24"/>
          </w:rPr>
          <w:t>Type – drop box with the following options:</w:t>
        </w:r>
      </w:ins>
    </w:p>
    <w:p w14:paraId="31876E74" w14:textId="557A8D89" w:rsidR="006C0619" w:rsidRPr="007F739A" w:rsidDel="00805F3F" w:rsidRDefault="005F159C" w:rsidP="00805F3F">
      <w:pPr>
        <w:spacing w:after="19" w:line="252" w:lineRule="auto"/>
        <w:ind w:left="-5" w:hanging="10"/>
        <w:rPr>
          <w:del w:id="5047" w:author="Alina Frey" w:date="2017-11-10T15:20:00Z"/>
          <w:color w:val="auto"/>
          <w:rPrChange w:id="5048" w:author="Alina Frey" w:date="2017-11-20T10:06:00Z">
            <w:rPr>
              <w:del w:id="5049" w:author="Alina Frey" w:date="2017-11-10T15:20:00Z"/>
            </w:rPr>
          </w:rPrChange>
        </w:rPr>
      </w:pPr>
      <w:del w:id="5050" w:author="Alina Frey" w:date="2017-11-10T15:20:00Z">
        <w:r w:rsidRPr="007F739A" w:rsidDel="00805F3F">
          <w:rPr>
            <w:rFonts w:eastAsia="Times New Roman" w:cs="Times New Roman"/>
            <w:color w:val="auto"/>
            <w:rPrChange w:id="5051" w:author="Alina Frey" w:date="2017-11-20T10:06:00Z">
              <w:rPr>
                <w:rFonts w:eastAsia="Times New Roman" w:cs="Times New Roman"/>
              </w:rPr>
            </w:rPrChange>
          </w:rPr>
          <w:delText xml:space="preserve">From the </w:delText>
        </w:r>
        <w:r w:rsidRPr="007F739A" w:rsidDel="00805F3F">
          <w:rPr>
            <w:rFonts w:eastAsia="Times New Roman" w:cs="Times New Roman"/>
            <w:b/>
            <w:color w:val="auto"/>
            <w:rPrChange w:id="5052" w:author="Alina Frey" w:date="2017-11-20T10:06:00Z">
              <w:rPr>
                <w:rFonts w:eastAsia="Times New Roman" w:cs="Times New Roman"/>
                <w:b/>
              </w:rPr>
            </w:rPrChange>
          </w:rPr>
          <w:delText>Type</w:delText>
        </w:r>
        <w:r w:rsidRPr="007F739A" w:rsidDel="00805F3F">
          <w:rPr>
            <w:rFonts w:eastAsia="Times New Roman" w:cs="Times New Roman"/>
            <w:color w:val="auto"/>
            <w:rPrChange w:id="5053" w:author="Alina Frey" w:date="2017-11-20T10:06:00Z">
              <w:rPr>
                <w:rFonts w:eastAsia="Times New Roman" w:cs="Times New Roman"/>
              </w:rPr>
            </w:rPrChange>
          </w:rPr>
          <w:delText xml:space="preserve"> field, select from the drop-down list.</w:delText>
        </w:r>
      </w:del>
    </w:p>
    <w:p w14:paraId="0B967679" w14:textId="6D3879FD" w:rsidR="00F45644" w:rsidRPr="007F739A" w:rsidRDefault="005F159C">
      <w:pPr>
        <w:keepNext/>
        <w:spacing w:after="19"/>
        <w:rPr>
          <w:ins w:id="5054" w:author="Alina Frey" w:date="2017-11-08T16:20:00Z"/>
          <w:color w:val="auto"/>
          <w:rPrChange w:id="5055" w:author="Alina Frey" w:date="2017-11-20T10:06:00Z">
            <w:rPr>
              <w:ins w:id="5056" w:author="Alina Frey" w:date="2017-11-08T16:20:00Z"/>
            </w:rPr>
          </w:rPrChange>
        </w:rPr>
        <w:pPrChange w:id="5057" w:author="Alina Frey" w:date="2017-11-10T15:23:00Z">
          <w:pPr>
            <w:spacing w:after="77"/>
          </w:pPr>
        </w:pPrChange>
      </w:pPr>
      <w:del w:id="5058" w:author="Alina Frey" w:date="2017-11-10T15:19:00Z">
        <w:r w:rsidRPr="007F739A" w:rsidDel="008D11A6">
          <w:rPr>
            <w:noProof/>
            <w:color w:val="auto"/>
            <w:rPrChange w:id="5059" w:author="Alina Frey" w:date="2017-11-20T10:06:00Z">
              <w:rPr>
                <w:noProof/>
              </w:rPr>
            </w:rPrChange>
          </w:rPr>
          <w:drawing>
            <wp:inline distT="0" distB="0" distL="0" distR="0" wp14:anchorId="318770AE" wp14:editId="37EDC5EF">
              <wp:extent cx="3009900" cy="1676400"/>
              <wp:effectExtent l="0" t="0" r="0" b="0"/>
              <wp:docPr id="779" name="Picture 779"/>
              <wp:cNvGraphicFramePr/>
              <a:graphic xmlns:a="http://schemas.openxmlformats.org/drawingml/2006/main">
                <a:graphicData uri="http://schemas.openxmlformats.org/drawingml/2006/picture">
                  <pic:pic xmlns:pic="http://schemas.openxmlformats.org/drawingml/2006/picture">
                    <pic:nvPicPr>
                      <pic:cNvPr id="779" name="Picture 779"/>
                      <pic:cNvPicPr/>
                    </pic:nvPicPr>
                    <pic:blipFill>
                      <a:blip r:embed="rId88"/>
                      <a:stretch>
                        <a:fillRect/>
                      </a:stretch>
                    </pic:blipFill>
                    <pic:spPr>
                      <a:xfrm>
                        <a:off x="0" y="0"/>
                        <a:ext cx="3009900" cy="1676400"/>
                      </a:xfrm>
                      <a:prstGeom prst="rect">
                        <a:avLst/>
                      </a:prstGeom>
                    </pic:spPr>
                  </pic:pic>
                </a:graphicData>
              </a:graphic>
            </wp:inline>
          </w:drawing>
        </w:r>
      </w:del>
      <w:ins w:id="5060" w:author="Alina Frey" w:date="2017-11-10T15:19:00Z">
        <w:r w:rsidR="008D11A6" w:rsidRPr="007F739A">
          <w:rPr>
            <w:noProof/>
            <w:color w:val="auto"/>
            <w:rPrChange w:id="5061" w:author="Alina Frey" w:date="2017-11-20T10:06:00Z">
              <w:rPr>
                <w:noProof/>
              </w:rPr>
            </w:rPrChange>
          </w:rPr>
          <w:drawing>
            <wp:inline distT="0" distB="0" distL="0" distR="0" wp14:anchorId="7C8B72A7" wp14:editId="4DA74935">
              <wp:extent cx="2727297" cy="2958134"/>
              <wp:effectExtent l="0" t="0" r="0" b="0"/>
              <wp:docPr id="27367" name="Picture 27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728513" cy="2959453"/>
                      </a:xfrm>
                      <a:prstGeom prst="rect">
                        <a:avLst/>
                      </a:prstGeom>
                    </pic:spPr>
                  </pic:pic>
                </a:graphicData>
              </a:graphic>
            </wp:inline>
          </w:drawing>
        </w:r>
      </w:ins>
    </w:p>
    <w:p w14:paraId="31876E75" w14:textId="427A7CF3" w:rsidR="006C0619" w:rsidRPr="00CF2303" w:rsidRDefault="00F45644">
      <w:pPr>
        <w:pStyle w:val="Caption"/>
        <w:pPrChange w:id="5062" w:author="Alina Frey" w:date="2017-11-10T14:16:00Z">
          <w:pPr>
            <w:spacing w:after="77"/>
          </w:pPr>
        </w:pPrChange>
      </w:pPr>
      <w:bookmarkStart w:id="5063" w:name="_Toc498937415"/>
      <w:bookmarkStart w:id="5064" w:name="_Toc498942263"/>
      <w:bookmarkStart w:id="5065" w:name="_Toc498938930"/>
      <w:bookmarkStart w:id="5066" w:name="_Toc499024501"/>
      <w:ins w:id="5067" w:author="Alina Frey" w:date="2017-11-08T16:20:00Z">
        <w:r w:rsidRPr="00CF2303">
          <w:t xml:space="preserve">Figure </w:t>
        </w:r>
        <w:r w:rsidRPr="00CF2303">
          <w:fldChar w:fldCharType="begin"/>
        </w:r>
        <w:r w:rsidRPr="00CF2303">
          <w:instrText xml:space="preserve"> SEQ Figure \* ARABIC </w:instrText>
        </w:r>
      </w:ins>
      <w:r w:rsidRPr="00CF2303">
        <w:fldChar w:fldCharType="separate"/>
      </w:r>
      <w:ins w:id="5068" w:author="Alina Frey [2]" w:date="2017-11-21T10:58:00Z">
        <w:r w:rsidR="003B7B8C">
          <w:rPr>
            <w:noProof/>
          </w:rPr>
          <w:t>37</w:t>
        </w:r>
      </w:ins>
      <w:ins w:id="5069" w:author="Alina Frey" w:date="2017-11-08T16:20:00Z">
        <w:r w:rsidRPr="00CF2303">
          <w:fldChar w:fldCharType="end"/>
        </w:r>
        <w:r w:rsidRPr="00CF2303">
          <w:t>: Add New Checklist Item</w:t>
        </w:r>
      </w:ins>
      <w:ins w:id="5070" w:author="Alina Frey" w:date="2017-11-21T10:40:00Z">
        <w:r w:rsidR="00250420">
          <w:t xml:space="preserve"> – </w:t>
        </w:r>
      </w:ins>
      <w:ins w:id="5071" w:author="Alina Frey" w:date="2017-11-08T16:20:00Z">
        <w:r w:rsidRPr="00CF2303">
          <w:t>Type Drop-down List</w:t>
        </w:r>
      </w:ins>
      <w:bookmarkEnd w:id="5063"/>
      <w:bookmarkEnd w:id="5064"/>
      <w:bookmarkEnd w:id="5065"/>
      <w:bookmarkEnd w:id="5066"/>
    </w:p>
    <w:p w14:paraId="79B194AE" w14:textId="1F561F5F" w:rsidR="00BB65B3" w:rsidRPr="007F739A" w:rsidRDefault="00BB65B3">
      <w:pPr>
        <w:pStyle w:val="ListParagraph"/>
        <w:numPr>
          <w:ilvl w:val="0"/>
          <w:numId w:val="40"/>
        </w:numPr>
        <w:spacing w:before="0" w:line="256" w:lineRule="auto"/>
        <w:rPr>
          <w:ins w:id="5072" w:author="Alina Frey" w:date="2017-11-10T15:22:00Z"/>
          <w:rFonts w:cstheme="minorHAnsi"/>
          <w:szCs w:val="24"/>
        </w:rPr>
        <w:pPrChange w:id="5073" w:author="Alina Frey" w:date="2017-11-10T15:35:00Z">
          <w:pPr>
            <w:pStyle w:val="ListParagraph"/>
            <w:numPr>
              <w:ilvl w:val="1"/>
              <w:numId w:val="40"/>
            </w:numPr>
            <w:spacing w:before="0" w:line="256" w:lineRule="auto"/>
            <w:ind w:left="1440" w:hanging="360"/>
          </w:pPr>
        </w:pPrChange>
      </w:pPr>
      <w:ins w:id="5074" w:author="Alina Frey" w:date="2017-11-10T15:21:00Z">
        <w:r w:rsidRPr="007F739A">
          <w:rPr>
            <w:rFonts w:cstheme="minorHAnsi"/>
            <w:szCs w:val="24"/>
          </w:rPr>
          <w:t>Note – Added when the Type selected is MCC Call. Drop down list with the following options:</w:t>
        </w:r>
      </w:ins>
    </w:p>
    <w:p w14:paraId="294B8CE9" w14:textId="77777777" w:rsidR="00C751BB" w:rsidRPr="007F739A" w:rsidRDefault="00117613">
      <w:pPr>
        <w:keepNext/>
        <w:spacing w:after="19"/>
        <w:rPr>
          <w:ins w:id="5075" w:author="Alina Frey" w:date="2017-11-10T15:23:00Z"/>
          <w:color w:val="auto"/>
          <w:rPrChange w:id="5076" w:author="Alina Frey" w:date="2017-11-20T10:06:00Z">
            <w:rPr>
              <w:ins w:id="5077" w:author="Alina Frey" w:date="2017-11-10T15:23:00Z"/>
            </w:rPr>
          </w:rPrChange>
        </w:rPr>
        <w:pPrChange w:id="5078" w:author="Alina Frey" w:date="2017-11-10T15:23:00Z">
          <w:pPr>
            <w:spacing w:before="0" w:line="256" w:lineRule="auto"/>
          </w:pPr>
        </w:pPrChange>
      </w:pPr>
      <w:ins w:id="5079" w:author="Alina Frey" w:date="2017-11-10T15:22:00Z">
        <w:r w:rsidRPr="007F739A">
          <w:rPr>
            <w:noProof/>
            <w:color w:val="auto"/>
            <w:rPrChange w:id="5080" w:author="Alina Frey" w:date="2017-11-20T10:06:00Z">
              <w:rPr>
                <w:noProof/>
              </w:rPr>
            </w:rPrChange>
          </w:rPr>
          <w:lastRenderedPageBreak/>
          <w:drawing>
            <wp:inline distT="0" distB="0" distL="0" distR="0" wp14:anchorId="66C1B80B" wp14:editId="3FB8B575">
              <wp:extent cx="2759103" cy="3269407"/>
              <wp:effectExtent l="0" t="0" r="3175" b="7620"/>
              <wp:docPr id="27371" name="Picture 27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760102" cy="3270591"/>
                      </a:xfrm>
                      <a:prstGeom prst="rect">
                        <a:avLst/>
                      </a:prstGeom>
                    </pic:spPr>
                  </pic:pic>
                </a:graphicData>
              </a:graphic>
            </wp:inline>
          </w:drawing>
        </w:r>
      </w:ins>
    </w:p>
    <w:p w14:paraId="45FE4173" w14:textId="74BBBF50" w:rsidR="00117613" w:rsidRPr="00CF2303" w:rsidRDefault="00C751BB">
      <w:pPr>
        <w:pStyle w:val="Caption"/>
        <w:rPr>
          <w:ins w:id="5081" w:author="Alina Frey" w:date="2017-11-10T15:21:00Z"/>
          <w:rFonts w:cstheme="minorHAnsi"/>
          <w:szCs w:val="24"/>
        </w:rPr>
        <w:pPrChange w:id="5082" w:author="Alina Frey" w:date="2017-11-10T15:23:00Z">
          <w:pPr/>
        </w:pPrChange>
      </w:pPr>
      <w:bookmarkStart w:id="5083" w:name="_Toc498937416"/>
      <w:bookmarkStart w:id="5084" w:name="_Toc498942264"/>
      <w:bookmarkStart w:id="5085" w:name="_Toc498938931"/>
      <w:bookmarkStart w:id="5086" w:name="_Toc499024502"/>
      <w:ins w:id="5087" w:author="Alina Frey" w:date="2017-11-10T15:23:00Z">
        <w:r w:rsidRPr="00CF2303">
          <w:t xml:space="preserve">Figure </w:t>
        </w:r>
        <w:r w:rsidRPr="00CF2303">
          <w:fldChar w:fldCharType="begin"/>
        </w:r>
        <w:r w:rsidRPr="00CF2303">
          <w:instrText xml:space="preserve"> SEQ Figure \* ARABIC </w:instrText>
        </w:r>
      </w:ins>
      <w:r w:rsidRPr="00CF2303">
        <w:fldChar w:fldCharType="separate"/>
      </w:r>
      <w:ins w:id="5088" w:author="Alina Frey [2]" w:date="2017-11-21T10:58:00Z">
        <w:r w:rsidR="003B7B8C">
          <w:rPr>
            <w:noProof/>
          </w:rPr>
          <w:t>38</w:t>
        </w:r>
      </w:ins>
      <w:ins w:id="5089" w:author="Alina Frey" w:date="2017-11-10T15:23:00Z">
        <w:r w:rsidRPr="00CF2303">
          <w:fldChar w:fldCharType="end"/>
        </w:r>
        <w:r w:rsidRPr="00CF2303">
          <w:t>: Add New Checklist Item – Note Dropdown List</w:t>
        </w:r>
      </w:ins>
      <w:bookmarkEnd w:id="5083"/>
      <w:bookmarkEnd w:id="5084"/>
      <w:bookmarkEnd w:id="5085"/>
      <w:bookmarkEnd w:id="5086"/>
    </w:p>
    <w:p w14:paraId="5622A2A7" w14:textId="5DEBC67A" w:rsidR="00BB65B3" w:rsidRPr="007F739A" w:rsidRDefault="00BB65B3">
      <w:pPr>
        <w:pStyle w:val="ListParagraph"/>
        <w:numPr>
          <w:ilvl w:val="0"/>
          <w:numId w:val="40"/>
        </w:numPr>
        <w:spacing w:before="0" w:line="256" w:lineRule="auto"/>
        <w:rPr>
          <w:ins w:id="5090" w:author="Alina Frey" w:date="2017-11-10T15:24:00Z"/>
          <w:rFonts w:cstheme="minorHAnsi"/>
          <w:szCs w:val="24"/>
        </w:rPr>
        <w:pPrChange w:id="5091" w:author="Alina Frey" w:date="2017-11-10T15:35:00Z">
          <w:pPr>
            <w:pStyle w:val="ListParagraph"/>
            <w:numPr>
              <w:ilvl w:val="1"/>
              <w:numId w:val="40"/>
            </w:numPr>
            <w:spacing w:before="0" w:line="256" w:lineRule="auto"/>
            <w:ind w:left="1440" w:hanging="360"/>
          </w:pPr>
        </w:pPrChange>
      </w:pPr>
      <w:ins w:id="5092" w:author="Alina Frey" w:date="2017-11-10T15:21:00Z">
        <w:r w:rsidRPr="007F739A">
          <w:rPr>
            <w:rFonts w:cstheme="minorHAnsi"/>
            <w:szCs w:val="24"/>
          </w:rPr>
          <w:t>Education Item – Added when the Type selected is Education. Drop down list with the following options:</w:t>
        </w:r>
      </w:ins>
    </w:p>
    <w:p w14:paraId="5313AAF7" w14:textId="77777777" w:rsidR="00B066BC" w:rsidRPr="007F739A" w:rsidRDefault="00731A9A">
      <w:pPr>
        <w:keepNext/>
        <w:spacing w:after="19"/>
        <w:rPr>
          <w:ins w:id="5093" w:author="Alina Frey" w:date="2017-11-10T15:25:00Z"/>
          <w:color w:val="auto"/>
          <w:rPrChange w:id="5094" w:author="Alina Frey" w:date="2017-11-20T10:06:00Z">
            <w:rPr>
              <w:ins w:id="5095" w:author="Alina Frey" w:date="2017-11-10T15:25:00Z"/>
            </w:rPr>
          </w:rPrChange>
        </w:rPr>
        <w:pPrChange w:id="5096" w:author="Alina Frey" w:date="2017-11-10T15:25:00Z">
          <w:pPr>
            <w:spacing w:before="0" w:line="256" w:lineRule="auto"/>
          </w:pPr>
        </w:pPrChange>
      </w:pPr>
      <w:ins w:id="5097" w:author="Alina Frey" w:date="2017-11-10T15:24:00Z">
        <w:r w:rsidRPr="007F739A">
          <w:rPr>
            <w:noProof/>
            <w:color w:val="auto"/>
            <w:rPrChange w:id="5098" w:author="Alina Frey" w:date="2017-11-20T10:06:00Z">
              <w:rPr>
                <w:noProof/>
              </w:rPr>
            </w:rPrChange>
          </w:rPr>
          <w:lastRenderedPageBreak/>
          <w:drawing>
            <wp:inline distT="0" distB="0" distL="0" distR="0" wp14:anchorId="0494ED24" wp14:editId="28D19555">
              <wp:extent cx="2736850" cy="4452964"/>
              <wp:effectExtent l="0" t="0" r="6350" b="5080"/>
              <wp:docPr id="27372" name="Picture 27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739771" cy="4457716"/>
                      </a:xfrm>
                      <a:prstGeom prst="rect">
                        <a:avLst/>
                      </a:prstGeom>
                    </pic:spPr>
                  </pic:pic>
                </a:graphicData>
              </a:graphic>
            </wp:inline>
          </w:drawing>
        </w:r>
      </w:ins>
    </w:p>
    <w:p w14:paraId="392A0DEA" w14:textId="672D5F54" w:rsidR="00731A9A" w:rsidRPr="00CF2303" w:rsidRDefault="00B066BC">
      <w:pPr>
        <w:pStyle w:val="Caption"/>
        <w:rPr>
          <w:ins w:id="5099" w:author="Alina Frey" w:date="2017-11-10T15:21:00Z"/>
          <w:rFonts w:cstheme="minorHAnsi"/>
          <w:szCs w:val="24"/>
        </w:rPr>
        <w:pPrChange w:id="5100" w:author="Alina Frey" w:date="2017-11-10T15:25:00Z">
          <w:pPr/>
        </w:pPrChange>
      </w:pPr>
      <w:bookmarkStart w:id="5101" w:name="_Toc498937417"/>
      <w:bookmarkStart w:id="5102" w:name="_Toc498942265"/>
      <w:bookmarkStart w:id="5103" w:name="_Toc498938932"/>
      <w:bookmarkStart w:id="5104" w:name="_Toc499024503"/>
      <w:ins w:id="5105" w:author="Alina Frey" w:date="2017-11-10T15:25:00Z">
        <w:r w:rsidRPr="00CF2303">
          <w:t xml:space="preserve">Figure </w:t>
        </w:r>
        <w:r w:rsidRPr="00CF2303">
          <w:fldChar w:fldCharType="begin"/>
        </w:r>
        <w:r w:rsidRPr="00CF2303">
          <w:instrText xml:space="preserve"> SEQ Figure \* ARABIC </w:instrText>
        </w:r>
      </w:ins>
      <w:r w:rsidRPr="00CF2303">
        <w:fldChar w:fldCharType="separate"/>
      </w:r>
      <w:ins w:id="5106" w:author="Alina Frey [2]" w:date="2017-11-21T10:58:00Z">
        <w:r w:rsidR="003B7B8C">
          <w:rPr>
            <w:noProof/>
          </w:rPr>
          <w:t>39</w:t>
        </w:r>
      </w:ins>
      <w:ins w:id="5107" w:author="Alina Frey" w:date="2017-11-10T15:25:00Z">
        <w:r w:rsidRPr="00CF2303">
          <w:fldChar w:fldCharType="end"/>
        </w:r>
        <w:r w:rsidRPr="00CF2303">
          <w:t>: Add New Checklist Item – Education Item Dropdown List</w:t>
        </w:r>
      </w:ins>
      <w:bookmarkEnd w:id="5101"/>
      <w:bookmarkEnd w:id="5102"/>
      <w:bookmarkEnd w:id="5103"/>
      <w:bookmarkEnd w:id="5104"/>
    </w:p>
    <w:p w14:paraId="09C6C560" w14:textId="77777777" w:rsidR="00BB65B3" w:rsidRPr="007F739A" w:rsidRDefault="00BB65B3">
      <w:pPr>
        <w:pStyle w:val="ListParagraph"/>
        <w:numPr>
          <w:ilvl w:val="0"/>
          <w:numId w:val="40"/>
        </w:numPr>
        <w:spacing w:before="0" w:line="256" w:lineRule="auto"/>
        <w:rPr>
          <w:ins w:id="5108" w:author="Alina Frey" w:date="2017-11-10T15:21:00Z"/>
          <w:rFonts w:cstheme="minorHAnsi"/>
          <w:szCs w:val="24"/>
        </w:rPr>
        <w:pPrChange w:id="5109" w:author="Alina Frey" w:date="2017-11-10T15:36:00Z">
          <w:pPr>
            <w:pStyle w:val="ListParagraph"/>
            <w:numPr>
              <w:numId w:val="41"/>
            </w:numPr>
            <w:spacing w:before="0" w:line="256" w:lineRule="auto"/>
            <w:ind w:left="360" w:hanging="360"/>
          </w:pPr>
        </w:pPrChange>
      </w:pPr>
      <w:ins w:id="5110" w:author="Alina Frey" w:date="2017-11-10T15:21:00Z">
        <w:r w:rsidRPr="007F739A">
          <w:rPr>
            <w:rFonts w:cstheme="minorHAnsi"/>
            <w:szCs w:val="24"/>
          </w:rPr>
          <w:t>Category field</w:t>
        </w:r>
      </w:ins>
    </w:p>
    <w:p w14:paraId="298EAC26" w14:textId="77777777" w:rsidR="00BB65B3" w:rsidRPr="007F739A" w:rsidRDefault="00BB65B3">
      <w:pPr>
        <w:pStyle w:val="ListParagraph"/>
        <w:numPr>
          <w:ilvl w:val="0"/>
          <w:numId w:val="40"/>
        </w:numPr>
        <w:spacing w:before="0" w:line="256" w:lineRule="auto"/>
        <w:rPr>
          <w:ins w:id="5111" w:author="Alina Frey" w:date="2017-11-10T15:21:00Z"/>
          <w:rFonts w:cstheme="minorHAnsi"/>
          <w:szCs w:val="24"/>
        </w:rPr>
        <w:pPrChange w:id="5112" w:author="Alina Frey" w:date="2017-11-10T15:36:00Z">
          <w:pPr>
            <w:pStyle w:val="ListParagraph"/>
            <w:numPr>
              <w:numId w:val="41"/>
            </w:numPr>
            <w:spacing w:before="0" w:line="256" w:lineRule="auto"/>
            <w:ind w:left="360" w:hanging="360"/>
          </w:pPr>
        </w:pPrChange>
      </w:pPr>
      <w:ins w:id="5113" w:author="Alina Frey" w:date="2017-11-10T15:21:00Z">
        <w:r w:rsidRPr="007F739A">
          <w:rPr>
            <w:rFonts w:cstheme="minorHAnsi"/>
            <w:szCs w:val="24"/>
          </w:rPr>
          <w:t>Description field</w:t>
        </w:r>
      </w:ins>
    </w:p>
    <w:p w14:paraId="6DF952D9" w14:textId="77777777" w:rsidR="00F65123" w:rsidRPr="007F739A" w:rsidRDefault="00BB65B3">
      <w:pPr>
        <w:pStyle w:val="ListParagraph"/>
        <w:numPr>
          <w:ilvl w:val="0"/>
          <w:numId w:val="40"/>
        </w:numPr>
        <w:spacing w:before="0" w:line="256" w:lineRule="auto"/>
        <w:rPr>
          <w:ins w:id="5114" w:author="Alina Frey" w:date="2017-11-10T15:27:00Z"/>
          <w:rFonts w:cstheme="minorHAnsi"/>
          <w:szCs w:val="24"/>
        </w:rPr>
        <w:pPrChange w:id="5115" w:author="Alina Frey" w:date="2017-11-10T15:36:00Z">
          <w:pPr>
            <w:pStyle w:val="ListParagraph"/>
          </w:pPr>
        </w:pPrChange>
      </w:pPr>
      <w:ins w:id="5116" w:author="Alina Frey" w:date="2017-11-10T15:21:00Z">
        <w:r w:rsidRPr="007F739A">
          <w:rPr>
            <w:rFonts w:cstheme="minorHAnsi"/>
            <w:szCs w:val="24"/>
          </w:rPr>
          <w:t>Due</w:t>
        </w:r>
      </w:ins>
      <w:ins w:id="5117" w:author="Alina Frey" w:date="2017-11-10T15:26:00Z">
        <w:r w:rsidR="00F65123" w:rsidRPr="007F739A">
          <w:rPr>
            <w:rFonts w:cstheme="minorHAnsi"/>
            <w:szCs w:val="24"/>
          </w:rPr>
          <w:t xml:space="preserve"> – g</w:t>
        </w:r>
      </w:ins>
      <w:ins w:id="5118" w:author="Alina Frey" w:date="2017-11-10T15:21:00Z">
        <w:r w:rsidRPr="007F739A">
          <w:rPr>
            <w:rFonts w:cstheme="minorHAnsi"/>
            <w:szCs w:val="24"/>
          </w:rPr>
          <w:t>roup of radio buttons with only one option for selection</w:t>
        </w:r>
      </w:ins>
    </w:p>
    <w:p w14:paraId="59EDC0F0" w14:textId="77777777" w:rsidR="00F65123" w:rsidRPr="007F739A" w:rsidRDefault="00F65123" w:rsidP="00F65123">
      <w:pPr>
        <w:pStyle w:val="ListParagraph"/>
        <w:rPr>
          <w:ins w:id="5119" w:author="Alina Frey" w:date="2017-11-10T15:27:00Z"/>
          <w:rFonts w:eastAsia="Times New Roman" w:cs="Times New Roman"/>
          <w:b/>
          <w:sz w:val="20"/>
        </w:rPr>
      </w:pPr>
    </w:p>
    <w:p w14:paraId="31876E76" w14:textId="1E12A5A9" w:rsidR="006C0619" w:rsidRPr="007F739A" w:rsidDel="00F45644" w:rsidRDefault="005F159C">
      <w:pPr>
        <w:spacing w:after="19" w:line="252" w:lineRule="auto"/>
        <w:rPr>
          <w:del w:id="5120" w:author="Alina Frey" w:date="2017-11-08T16:20:00Z"/>
          <w:rFonts w:cstheme="minorHAnsi"/>
          <w:color w:val="auto"/>
          <w:szCs w:val="24"/>
          <w:rPrChange w:id="5121" w:author="Alina Frey" w:date="2017-11-20T10:06:00Z">
            <w:rPr>
              <w:del w:id="5122" w:author="Alina Frey" w:date="2017-11-08T16:20:00Z"/>
              <w:rFonts w:cstheme="minorHAnsi"/>
              <w:szCs w:val="24"/>
            </w:rPr>
          </w:rPrChange>
        </w:rPr>
        <w:pPrChange w:id="5123" w:author="Alina Frey" w:date="2017-11-10T15:36:00Z">
          <w:pPr>
            <w:spacing w:after="260" w:line="265" w:lineRule="auto"/>
            <w:ind w:left="-5" w:hanging="10"/>
          </w:pPr>
        </w:pPrChange>
      </w:pPr>
      <w:del w:id="5124" w:author="Alina Frey" w:date="2017-11-08T16:20:00Z">
        <w:r w:rsidRPr="007F739A" w:rsidDel="00F45644">
          <w:rPr>
            <w:rFonts w:eastAsia="Times New Roman" w:cs="Times New Roman"/>
            <w:b/>
            <w:color w:val="auto"/>
            <w:sz w:val="20"/>
            <w:rPrChange w:id="5125" w:author="Alina Frey" w:date="2017-11-20T10:06:00Z">
              <w:rPr/>
            </w:rPrChange>
          </w:rPr>
          <w:delText>Figure 33: Add New Checklist Item Type Drop-down List</w:delText>
        </w:r>
      </w:del>
    </w:p>
    <w:p w14:paraId="2D31E80E" w14:textId="31E726D1" w:rsidR="008A269F" w:rsidRPr="007F739A" w:rsidRDefault="005F159C" w:rsidP="004B226B">
      <w:pPr>
        <w:rPr>
          <w:ins w:id="5126" w:author="Alina Frey" w:date="2017-11-10T15:38:00Z"/>
          <w:rFonts w:cstheme="minorHAnsi"/>
          <w:color w:val="auto"/>
          <w:szCs w:val="24"/>
          <w:rPrChange w:id="5127" w:author="Alina Frey" w:date="2017-11-20T10:06:00Z">
            <w:rPr>
              <w:ins w:id="5128" w:author="Alina Frey" w:date="2017-11-10T15:38:00Z"/>
              <w:rFonts w:cstheme="minorHAnsi"/>
              <w:szCs w:val="24"/>
            </w:rPr>
          </w:rPrChange>
        </w:rPr>
      </w:pPr>
      <w:r w:rsidRPr="007F739A">
        <w:rPr>
          <w:color w:val="auto"/>
          <w:rPrChange w:id="5129" w:author="Alina Frey" w:date="2017-11-20T10:06:00Z">
            <w:rPr/>
          </w:rPrChange>
        </w:rPr>
        <w:t xml:space="preserve">Click </w:t>
      </w:r>
      <w:r w:rsidRPr="007F739A">
        <w:rPr>
          <w:b/>
          <w:color w:val="auto"/>
          <w:rPrChange w:id="5130" w:author="Alina Frey" w:date="2017-11-20T10:06:00Z">
            <w:rPr/>
          </w:rPrChange>
        </w:rPr>
        <w:t>Cancel</w:t>
      </w:r>
      <w:r w:rsidRPr="007F739A">
        <w:rPr>
          <w:color w:val="auto"/>
          <w:rPrChange w:id="5131" w:author="Alina Frey" w:date="2017-11-20T10:06:00Z">
            <w:rPr/>
          </w:rPrChange>
        </w:rPr>
        <w:t xml:space="preserve"> to return to the previous page without saving. Click </w:t>
      </w:r>
      <w:r w:rsidRPr="007F739A">
        <w:rPr>
          <w:b/>
          <w:color w:val="auto"/>
          <w:rPrChange w:id="5132" w:author="Alina Frey" w:date="2017-11-20T10:06:00Z">
            <w:rPr/>
          </w:rPrChange>
        </w:rPr>
        <w:t>Save</w:t>
      </w:r>
      <w:r w:rsidRPr="007F739A">
        <w:rPr>
          <w:color w:val="auto"/>
          <w:rPrChange w:id="5133" w:author="Alina Frey" w:date="2017-11-20T10:06:00Z">
            <w:rPr/>
          </w:rPrChange>
        </w:rPr>
        <w:t xml:space="preserve"> to store the entry and return to the previous page.</w:t>
      </w:r>
      <w:ins w:id="5134" w:author="Alina Frey" w:date="2017-11-10T15:28:00Z">
        <w:r w:rsidR="00AB1DF9" w:rsidRPr="007F739A">
          <w:rPr>
            <w:color w:val="auto"/>
            <w:rPrChange w:id="5135" w:author="Alina Frey" w:date="2017-11-20T10:06:00Z">
              <w:rPr/>
            </w:rPrChange>
          </w:rPr>
          <w:t xml:space="preserve"> </w:t>
        </w:r>
        <w:r w:rsidR="00AB1DF9" w:rsidRPr="007F739A">
          <w:rPr>
            <w:rFonts w:cstheme="minorHAnsi"/>
            <w:color w:val="auto"/>
            <w:szCs w:val="24"/>
            <w:rPrChange w:id="5136" w:author="Alina Frey" w:date="2017-11-20T10:06:00Z">
              <w:rPr>
                <w:rFonts w:cstheme="minorHAnsi"/>
                <w:szCs w:val="24"/>
              </w:rPr>
            </w:rPrChange>
          </w:rPr>
          <w:t>The newly created item should be visible on the patient</w:t>
        </w:r>
      </w:ins>
      <w:ins w:id="5137" w:author="Alina Frey" w:date="2017-11-16T16:57:00Z">
        <w:r w:rsidR="00FE25D6" w:rsidRPr="007F739A">
          <w:rPr>
            <w:rFonts w:cstheme="minorHAnsi"/>
            <w:color w:val="auto"/>
            <w:szCs w:val="24"/>
            <w:rPrChange w:id="5138" w:author="Alina Frey" w:date="2017-11-20T10:06:00Z">
              <w:rPr>
                <w:rFonts w:cstheme="minorHAnsi"/>
                <w:szCs w:val="24"/>
              </w:rPr>
            </w:rPrChange>
          </w:rPr>
          <w:t>’</w:t>
        </w:r>
      </w:ins>
      <w:ins w:id="5139" w:author="Alina Frey" w:date="2017-11-10T15:28:00Z">
        <w:r w:rsidR="00AB1DF9" w:rsidRPr="007F739A">
          <w:rPr>
            <w:rFonts w:cstheme="minorHAnsi"/>
            <w:color w:val="auto"/>
            <w:szCs w:val="24"/>
            <w:rPrChange w:id="5140" w:author="Alina Frey" w:date="2017-11-20T10:06:00Z">
              <w:rPr>
                <w:rFonts w:cstheme="minorHAnsi"/>
                <w:szCs w:val="24"/>
              </w:rPr>
            </w:rPrChange>
          </w:rPr>
          <w:t xml:space="preserve">s </w:t>
        </w:r>
      </w:ins>
      <w:ins w:id="5141" w:author="Alina Frey" w:date="2017-11-10T15:38:00Z">
        <w:r w:rsidR="008A269F" w:rsidRPr="007F739A">
          <w:rPr>
            <w:rFonts w:cstheme="minorHAnsi"/>
            <w:color w:val="auto"/>
            <w:szCs w:val="24"/>
            <w:rPrChange w:id="5142" w:author="Alina Frey" w:date="2017-11-20T10:06:00Z">
              <w:rPr>
                <w:rFonts w:cstheme="minorHAnsi"/>
                <w:szCs w:val="24"/>
              </w:rPr>
            </w:rPrChange>
          </w:rPr>
          <w:t>Checklist.</w:t>
        </w:r>
      </w:ins>
    </w:p>
    <w:p w14:paraId="635FCFFF" w14:textId="7ED930C9" w:rsidR="00AB1DF9" w:rsidRPr="00CF2303" w:rsidRDefault="00403F9D">
      <w:pPr>
        <w:rPr>
          <w:ins w:id="5143" w:author="Alina Frey" w:date="2017-11-10T15:28:00Z"/>
          <w:rFonts w:cstheme="minorHAnsi"/>
          <w:szCs w:val="24"/>
        </w:rPr>
        <w:pPrChange w:id="5144" w:author="Alina Frey" w:date="2017-11-10T15:36:00Z">
          <w:pPr>
            <w:pStyle w:val="ListParagraph"/>
            <w:numPr>
              <w:numId w:val="40"/>
            </w:numPr>
            <w:spacing w:before="0" w:line="256" w:lineRule="auto"/>
            <w:ind w:hanging="360"/>
          </w:pPr>
        </w:pPrChange>
      </w:pPr>
      <w:ins w:id="5145" w:author="Alina Frey" w:date="2017-11-10T15:38:00Z">
        <w:r w:rsidRPr="007F739A">
          <w:rPr>
            <w:rFonts w:cstheme="minorHAnsi"/>
            <w:color w:val="auto"/>
            <w:szCs w:val="24"/>
            <w:rPrChange w:id="5146" w:author="Alina Frey" w:date="2017-11-20T10:06:00Z">
              <w:rPr>
                <w:rFonts w:cstheme="minorHAnsi"/>
                <w:szCs w:val="24"/>
              </w:rPr>
            </w:rPrChange>
          </w:rPr>
          <w:t>Also</w:t>
        </w:r>
      </w:ins>
      <w:ins w:id="5147" w:author="Alina Frey" w:date="2017-11-10T15:41:00Z">
        <w:r w:rsidR="00AD7F49" w:rsidRPr="007F739A">
          <w:rPr>
            <w:rFonts w:cstheme="minorHAnsi"/>
            <w:color w:val="auto"/>
            <w:szCs w:val="24"/>
            <w:rPrChange w:id="5148" w:author="Alina Frey" w:date="2017-11-20T10:06:00Z">
              <w:rPr>
                <w:rFonts w:cstheme="minorHAnsi"/>
                <w:szCs w:val="24"/>
              </w:rPr>
            </w:rPrChange>
          </w:rPr>
          <w:t>,</w:t>
        </w:r>
      </w:ins>
      <w:ins w:id="5149" w:author="Alina Frey" w:date="2017-11-10T15:38:00Z">
        <w:r w:rsidRPr="007F739A">
          <w:rPr>
            <w:rFonts w:cstheme="minorHAnsi"/>
            <w:color w:val="auto"/>
            <w:szCs w:val="24"/>
            <w:rPrChange w:id="5150" w:author="Alina Frey" w:date="2017-11-20T10:06:00Z">
              <w:rPr>
                <w:rFonts w:cstheme="minorHAnsi"/>
                <w:szCs w:val="24"/>
              </w:rPr>
            </w:rPrChange>
          </w:rPr>
          <w:t xml:space="preserve"> the new </w:t>
        </w:r>
      </w:ins>
      <w:ins w:id="5151" w:author="Alina Frey" w:date="2017-11-10T15:39:00Z">
        <w:r w:rsidRPr="007F739A">
          <w:rPr>
            <w:rFonts w:cstheme="minorHAnsi"/>
            <w:color w:val="auto"/>
            <w:szCs w:val="24"/>
            <w:rPrChange w:id="5152" w:author="Alina Frey" w:date="2017-11-20T10:06:00Z">
              <w:rPr>
                <w:rFonts w:cstheme="minorHAnsi"/>
                <w:szCs w:val="24"/>
              </w:rPr>
            </w:rPrChange>
          </w:rPr>
          <w:t>items should be visible in the patient</w:t>
        </w:r>
      </w:ins>
      <w:ins w:id="5153" w:author="Alina Frey" w:date="2017-11-16T16:57:00Z">
        <w:r w:rsidR="00FE25D6" w:rsidRPr="007F739A">
          <w:rPr>
            <w:rFonts w:cstheme="minorHAnsi"/>
            <w:color w:val="auto"/>
            <w:szCs w:val="24"/>
            <w:rPrChange w:id="5154" w:author="Alina Frey" w:date="2017-11-20T10:06:00Z">
              <w:rPr>
                <w:rFonts w:cstheme="minorHAnsi"/>
                <w:szCs w:val="24"/>
              </w:rPr>
            </w:rPrChange>
          </w:rPr>
          <w:t>’</w:t>
        </w:r>
      </w:ins>
      <w:ins w:id="5155" w:author="Alina Frey" w:date="2017-11-10T15:39:00Z">
        <w:r w:rsidRPr="007F739A">
          <w:rPr>
            <w:rFonts w:cstheme="minorHAnsi"/>
            <w:color w:val="auto"/>
            <w:szCs w:val="24"/>
            <w:rPrChange w:id="5156" w:author="Alina Frey" w:date="2017-11-20T10:06:00Z">
              <w:rPr>
                <w:rFonts w:cstheme="minorHAnsi"/>
                <w:szCs w:val="24"/>
              </w:rPr>
            </w:rPrChange>
          </w:rPr>
          <w:t xml:space="preserve">s </w:t>
        </w:r>
      </w:ins>
      <w:ins w:id="5157" w:author="Alina Frey" w:date="2017-11-10T15:36:00Z">
        <w:r w:rsidR="00B6688F" w:rsidRPr="007F739A">
          <w:rPr>
            <w:rFonts w:cstheme="minorHAnsi"/>
            <w:color w:val="auto"/>
            <w:szCs w:val="24"/>
            <w:rPrChange w:id="5158" w:author="Alina Frey" w:date="2017-11-20T10:06:00Z">
              <w:rPr>
                <w:rFonts w:cstheme="minorHAnsi"/>
                <w:szCs w:val="24"/>
              </w:rPr>
            </w:rPrChange>
          </w:rPr>
          <w:t>d</w:t>
        </w:r>
      </w:ins>
      <w:ins w:id="5159" w:author="Alina Frey" w:date="2017-11-10T15:28:00Z">
        <w:r w:rsidR="00AB1DF9" w:rsidRPr="007F739A">
          <w:rPr>
            <w:rFonts w:cstheme="minorHAnsi"/>
            <w:color w:val="auto"/>
            <w:szCs w:val="24"/>
            <w:rPrChange w:id="5160" w:author="Alina Frey" w:date="2017-11-20T10:06:00Z">
              <w:rPr>
                <w:rFonts w:cstheme="minorHAnsi"/>
                <w:szCs w:val="24"/>
              </w:rPr>
            </w:rPrChange>
          </w:rPr>
          <w:t xml:space="preserve">etails screen under the Pregnancy Checklist table, after the default items were added (Add Default Items button), as shown in section </w:t>
        </w:r>
      </w:ins>
      <w:ins w:id="5161" w:author="Alina Frey" w:date="2017-11-10T15:41:00Z">
        <w:r w:rsidR="00791C59" w:rsidRPr="00CF2303">
          <w:rPr>
            <w:rFonts w:cstheme="minorHAnsi"/>
            <w:color w:val="0070C0"/>
            <w:szCs w:val="24"/>
            <w:u w:val="single" w:color="0070C0"/>
          </w:rPr>
          <w:fldChar w:fldCharType="begin"/>
        </w:r>
        <w:r w:rsidR="00791C59" w:rsidRPr="00CF2303">
          <w:rPr>
            <w:rFonts w:cstheme="minorHAnsi"/>
            <w:color w:val="0070C0"/>
            <w:szCs w:val="24"/>
            <w:u w:val="single" w:color="0070C0"/>
          </w:rPr>
          <w:instrText xml:space="preserve"> REF _Ref498091819 \h </w:instrText>
        </w:r>
      </w:ins>
      <w:r w:rsidR="000E5A15" w:rsidRPr="009E5B97">
        <w:rPr>
          <w:rFonts w:cstheme="minorHAnsi"/>
          <w:color w:val="0070C0"/>
          <w:szCs w:val="24"/>
          <w:u w:val="single" w:color="0070C0"/>
        </w:rPr>
        <w:instrText xml:space="preserve"> \* MERGEFORMAT </w:instrText>
      </w:r>
      <w:r w:rsidR="00791C59" w:rsidRPr="00CF2303">
        <w:rPr>
          <w:rFonts w:cstheme="minorHAnsi"/>
          <w:color w:val="0070C0"/>
          <w:szCs w:val="24"/>
          <w:u w:val="single" w:color="0070C0"/>
        </w:rPr>
      </w:r>
      <w:r w:rsidR="00791C59" w:rsidRPr="00CF2303">
        <w:rPr>
          <w:rFonts w:cstheme="minorHAnsi"/>
          <w:color w:val="0070C0"/>
          <w:szCs w:val="24"/>
          <w:u w:val="single" w:color="0070C0"/>
        </w:rPr>
        <w:fldChar w:fldCharType="separate"/>
      </w:r>
      <w:ins w:id="5162" w:author="Alina Frey [2]" w:date="2017-11-21T10:58:00Z">
        <w:r w:rsidR="003B7B8C" w:rsidRPr="003B7B8C">
          <w:rPr>
            <w:color w:val="0070C0"/>
            <w:u w:val="single" w:color="0070C0"/>
            <w:rPrChange w:id="5163" w:author="Alina Frey [2]" w:date="2017-11-21T10:58:00Z">
              <w:rPr/>
            </w:rPrChange>
          </w:rPr>
          <w:t>Pregnancy Checklist</w:t>
        </w:r>
      </w:ins>
      <w:ins w:id="5164" w:author="Alina Frey" w:date="2017-11-10T15:41:00Z">
        <w:r w:rsidR="00791C59" w:rsidRPr="00CF2303">
          <w:rPr>
            <w:rFonts w:cstheme="minorHAnsi"/>
            <w:color w:val="0070C0"/>
            <w:szCs w:val="24"/>
            <w:u w:val="single" w:color="0070C0"/>
          </w:rPr>
          <w:fldChar w:fldCharType="end"/>
        </w:r>
        <w:r w:rsidR="00791C59" w:rsidRPr="007F739A">
          <w:rPr>
            <w:rFonts w:cstheme="minorHAnsi"/>
            <w:color w:val="auto"/>
            <w:szCs w:val="24"/>
            <w:rPrChange w:id="5165" w:author="Alina Frey" w:date="2017-11-20T10:06:00Z">
              <w:rPr>
                <w:rFonts w:cstheme="minorHAnsi"/>
                <w:szCs w:val="24"/>
              </w:rPr>
            </w:rPrChange>
          </w:rPr>
          <w:t>.</w:t>
        </w:r>
      </w:ins>
    </w:p>
    <w:p w14:paraId="31876E77" w14:textId="21FBC625" w:rsidR="006C0619" w:rsidRPr="007F739A" w:rsidDel="00AD7F49" w:rsidRDefault="006C0619">
      <w:pPr>
        <w:rPr>
          <w:del w:id="5166" w:author="Alina Frey" w:date="2017-11-10T15:41:00Z"/>
          <w:color w:val="auto"/>
          <w:rPrChange w:id="5167" w:author="Alina Frey" w:date="2017-11-20T10:06:00Z">
            <w:rPr>
              <w:del w:id="5168" w:author="Alina Frey" w:date="2017-11-10T15:41:00Z"/>
            </w:rPr>
          </w:rPrChange>
        </w:rPr>
        <w:pPrChange w:id="5169" w:author="Alina Frey" w:date="2017-11-10T15:27:00Z">
          <w:pPr>
            <w:spacing w:after="280" w:line="252" w:lineRule="auto"/>
            <w:ind w:left="-5" w:hanging="10"/>
          </w:pPr>
        </w:pPrChange>
      </w:pPr>
    </w:p>
    <w:p w14:paraId="31876E78" w14:textId="7C76C686" w:rsidR="006C0619" w:rsidRPr="007F739A" w:rsidRDefault="005F159C" w:rsidP="00FA615B">
      <w:pPr>
        <w:pStyle w:val="Heading3"/>
        <w:ind w:left="-5"/>
        <w:rPr>
          <w:color w:val="auto"/>
          <w:rPrChange w:id="5170" w:author="Alina Frey" w:date="2017-11-20T10:06:00Z">
            <w:rPr/>
          </w:rPrChange>
        </w:rPr>
      </w:pPr>
      <w:bookmarkStart w:id="5171" w:name="_Toc497914066"/>
      <w:bookmarkStart w:id="5172" w:name="_Toc498937632"/>
      <w:bookmarkStart w:id="5173" w:name="_Toc498942480"/>
      <w:bookmarkStart w:id="5174" w:name="_Toc498939147"/>
      <w:bookmarkStart w:id="5175" w:name="_Toc499024415"/>
      <w:r w:rsidRPr="007F739A">
        <w:rPr>
          <w:color w:val="auto"/>
          <w:rPrChange w:id="5176" w:author="Alina Frey" w:date="2017-11-20T10:06:00Z">
            <w:rPr/>
          </w:rPrChange>
        </w:rPr>
        <w:t xml:space="preserve">Edit Selected </w:t>
      </w:r>
      <w:ins w:id="5177" w:author="Alina Frey" w:date="2017-11-10T15:44:00Z">
        <w:r w:rsidR="00375498" w:rsidRPr="007F739A">
          <w:rPr>
            <w:color w:val="auto"/>
            <w:rPrChange w:id="5178" w:author="Alina Frey" w:date="2017-11-20T10:06:00Z">
              <w:rPr/>
            </w:rPrChange>
          </w:rPr>
          <w:t xml:space="preserve">Checklist </w:t>
        </w:r>
      </w:ins>
      <w:r w:rsidRPr="007F739A">
        <w:rPr>
          <w:color w:val="auto"/>
          <w:rPrChange w:id="5179" w:author="Alina Frey" w:date="2017-11-20T10:06:00Z">
            <w:rPr/>
          </w:rPrChange>
        </w:rPr>
        <w:t>Item</w:t>
      </w:r>
      <w:bookmarkEnd w:id="5171"/>
      <w:bookmarkEnd w:id="5172"/>
      <w:bookmarkEnd w:id="5173"/>
      <w:bookmarkEnd w:id="5174"/>
      <w:bookmarkEnd w:id="5175"/>
    </w:p>
    <w:p w14:paraId="54D4953B" w14:textId="77777777" w:rsidR="00322091" w:rsidRPr="007F739A" w:rsidRDefault="005F159C" w:rsidP="00480AE2">
      <w:pPr>
        <w:rPr>
          <w:ins w:id="5180" w:author="Alina Frey" w:date="2017-11-10T15:43:00Z"/>
          <w:rFonts w:eastAsia="Times New Roman" w:cs="Times New Roman"/>
          <w:color w:val="auto"/>
          <w:rPrChange w:id="5181" w:author="Alina Frey" w:date="2017-11-20T10:06:00Z">
            <w:rPr>
              <w:ins w:id="5182" w:author="Alina Frey" w:date="2017-11-10T15:43:00Z"/>
              <w:rFonts w:eastAsia="Times New Roman" w:cs="Times New Roman"/>
            </w:rPr>
          </w:rPrChange>
        </w:rPr>
      </w:pPr>
      <w:r w:rsidRPr="007F739A">
        <w:rPr>
          <w:rFonts w:eastAsia="Times New Roman" w:cs="Times New Roman"/>
          <w:color w:val="auto"/>
          <w:rPrChange w:id="5183" w:author="Alina Frey" w:date="2017-11-20T10:06:00Z">
            <w:rPr>
              <w:rFonts w:eastAsia="Times New Roman" w:cs="Times New Roman"/>
            </w:rPr>
          </w:rPrChange>
        </w:rPr>
        <w:t xml:space="preserve">To edit entries of an existing Checklist Item, highlight the item and click </w:t>
      </w:r>
      <w:r w:rsidRPr="007F739A">
        <w:rPr>
          <w:rFonts w:eastAsia="Times New Roman" w:cs="Times New Roman"/>
          <w:b/>
          <w:color w:val="auto"/>
          <w:rPrChange w:id="5184" w:author="Alina Frey" w:date="2017-11-20T10:06:00Z">
            <w:rPr>
              <w:rFonts w:eastAsia="Times New Roman" w:cs="Times New Roman"/>
              <w:b/>
            </w:rPr>
          </w:rPrChange>
        </w:rPr>
        <w:t>Edit Selected</w:t>
      </w:r>
      <w:r w:rsidRPr="007F739A">
        <w:rPr>
          <w:rFonts w:eastAsia="Times New Roman" w:cs="Times New Roman"/>
          <w:color w:val="auto"/>
          <w:rPrChange w:id="5185" w:author="Alina Frey" w:date="2017-11-20T10:06:00Z">
            <w:rPr>
              <w:rFonts w:eastAsia="Times New Roman" w:cs="Times New Roman"/>
            </w:rPr>
          </w:rPrChange>
        </w:rPr>
        <w:t xml:space="preserve">. Make changes as necessary. Click </w:t>
      </w:r>
      <w:r w:rsidRPr="007F739A">
        <w:rPr>
          <w:rFonts w:eastAsia="Times New Roman" w:cs="Times New Roman"/>
          <w:b/>
          <w:color w:val="auto"/>
          <w:rPrChange w:id="5186" w:author="Alina Frey" w:date="2017-11-20T10:06:00Z">
            <w:rPr>
              <w:rFonts w:eastAsia="Times New Roman" w:cs="Times New Roman"/>
              <w:b/>
            </w:rPr>
          </w:rPrChange>
        </w:rPr>
        <w:t>Save</w:t>
      </w:r>
      <w:r w:rsidRPr="007F739A">
        <w:rPr>
          <w:rFonts w:eastAsia="Times New Roman" w:cs="Times New Roman"/>
          <w:color w:val="auto"/>
          <w:rPrChange w:id="5187" w:author="Alina Frey" w:date="2017-11-20T10:06:00Z">
            <w:rPr>
              <w:rFonts w:eastAsia="Times New Roman" w:cs="Times New Roman"/>
            </w:rPr>
          </w:rPrChange>
        </w:rPr>
        <w:t xml:space="preserve"> to store the entry and return to the previous page. Click </w:t>
      </w:r>
      <w:r w:rsidRPr="007F739A">
        <w:rPr>
          <w:rFonts w:eastAsia="Times New Roman" w:cs="Times New Roman"/>
          <w:b/>
          <w:color w:val="auto"/>
          <w:rPrChange w:id="5188" w:author="Alina Frey" w:date="2017-11-20T10:06:00Z">
            <w:rPr>
              <w:rFonts w:eastAsia="Times New Roman" w:cs="Times New Roman"/>
              <w:b/>
            </w:rPr>
          </w:rPrChange>
        </w:rPr>
        <w:t xml:space="preserve">Cancel </w:t>
      </w:r>
      <w:r w:rsidRPr="007F739A">
        <w:rPr>
          <w:rFonts w:eastAsia="Times New Roman" w:cs="Times New Roman"/>
          <w:color w:val="auto"/>
          <w:rPrChange w:id="5189" w:author="Alina Frey" w:date="2017-11-20T10:06:00Z">
            <w:rPr>
              <w:rFonts w:eastAsia="Times New Roman" w:cs="Times New Roman"/>
            </w:rPr>
          </w:rPrChange>
        </w:rPr>
        <w:t>to return to the previous page without storing any changes.</w:t>
      </w:r>
    </w:p>
    <w:p w14:paraId="7BB837FA" w14:textId="0E7FB878" w:rsidR="008715D7" w:rsidRPr="007F739A" w:rsidDel="00480AE2" w:rsidRDefault="005F159C">
      <w:pPr>
        <w:pStyle w:val="Caption"/>
        <w:spacing w:after="19" w:line="252" w:lineRule="auto"/>
        <w:ind w:left="-5" w:hanging="10"/>
        <w:rPr>
          <w:del w:id="5190" w:author="Alina Frey" w:date="2017-11-10T15:43:00Z"/>
          <w:rFonts w:eastAsia="Times New Roman" w:cs="Times New Roman"/>
          <w:rPrChange w:id="5191" w:author="Alina Frey" w:date="2017-11-20T10:06:00Z">
            <w:rPr>
              <w:del w:id="5192" w:author="Alina Frey" w:date="2017-11-10T15:43:00Z"/>
            </w:rPr>
          </w:rPrChange>
        </w:rPr>
        <w:pPrChange w:id="5193" w:author="Alina Frey" w:date="2017-11-10T15:43:00Z">
          <w:pPr>
            <w:pStyle w:val="Caption"/>
          </w:pPr>
        </w:pPrChange>
      </w:pPr>
      <w:del w:id="5194" w:author="Alina Frey" w:date="2017-11-10T15:43:00Z">
        <w:r w:rsidRPr="007F739A" w:rsidDel="00480AE2">
          <w:rPr>
            <w:rFonts w:eastAsia="Times New Roman" w:cs="Times New Roman"/>
          </w:rPr>
          <w:lastRenderedPageBreak/>
          <w:delText xml:space="preserve"> </w:delText>
        </w:r>
      </w:del>
    </w:p>
    <w:p w14:paraId="5F577667" w14:textId="2F1373F1" w:rsidR="00480AE2" w:rsidRPr="007F739A" w:rsidRDefault="00480AE2">
      <w:pPr>
        <w:keepNext/>
        <w:spacing w:after="19"/>
        <w:rPr>
          <w:ins w:id="5195" w:author="Alina Frey" w:date="2017-11-10T15:43:00Z"/>
          <w:color w:val="auto"/>
          <w:rPrChange w:id="5196" w:author="Alina Frey" w:date="2017-11-20T10:06:00Z">
            <w:rPr>
              <w:ins w:id="5197" w:author="Alina Frey" w:date="2017-11-10T15:43:00Z"/>
            </w:rPr>
          </w:rPrChange>
        </w:rPr>
        <w:pPrChange w:id="5198" w:author="Alina Frey" w:date="2017-11-10T15:43:00Z">
          <w:pPr>
            <w:spacing w:after="19" w:line="252" w:lineRule="auto"/>
            <w:ind w:left="-5" w:hanging="10"/>
          </w:pPr>
        </w:pPrChange>
      </w:pPr>
      <w:ins w:id="5199" w:author="Alina Frey" w:date="2017-11-10T15:43:00Z">
        <w:r w:rsidRPr="007F739A">
          <w:rPr>
            <w:noProof/>
            <w:color w:val="auto"/>
            <w:rPrChange w:id="5200" w:author="Alina Frey" w:date="2017-11-20T10:06:00Z">
              <w:rPr>
                <w:noProof/>
              </w:rPr>
            </w:rPrChange>
          </w:rPr>
          <w:drawing>
            <wp:inline distT="0" distB="0" distL="0" distR="0" wp14:anchorId="1853A6DD" wp14:editId="2C25C5B7">
              <wp:extent cx="2729237" cy="3746500"/>
              <wp:effectExtent l="0" t="0" r="0" b="6350"/>
              <wp:docPr id="27373" name="Picture 27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735267" cy="3754778"/>
                      </a:xfrm>
                      <a:prstGeom prst="rect">
                        <a:avLst/>
                      </a:prstGeom>
                    </pic:spPr>
                  </pic:pic>
                </a:graphicData>
              </a:graphic>
            </wp:inline>
          </w:drawing>
        </w:r>
      </w:ins>
    </w:p>
    <w:p w14:paraId="31876E7A" w14:textId="11D6B5CA" w:rsidR="006C0619" w:rsidRPr="00CF2303" w:rsidRDefault="005F159C">
      <w:pPr>
        <w:pStyle w:val="Caption"/>
        <w:pPrChange w:id="5201" w:author="Alina Frey" w:date="2017-11-10T14:16:00Z">
          <w:pPr>
            <w:spacing w:after="76"/>
          </w:pPr>
        </w:pPrChange>
      </w:pPr>
      <w:del w:id="5202" w:author="Alina Frey" w:date="2017-11-10T15:43:00Z">
        <w:r w:rsidRPr="005625E8" w:rsidDel="00480AE2">
          <w:rPr>
            <w:noProof/>
          </w:rPr>
          <w:drawing>
            <wp:inline distT="0" distB="0" distL="0" distR="0" wp14:anchorId="318770B0" wp14:editId="5CDB9FC6">
              <wp:extent cx="3939540" cy="3901440"/>
              <wp:effectExtent l="0" t="0" r="3810" b="3810"/>
              <wp:docPr id="782" name="Picture 782"/>
              <wp:cNvGraphicFramePr/>
              <a:graphic xmlns:a="http://schemas.openxmlformats.org/drawingml/2006/main">
                <a:graphicData uri="http://schemas.openxmlformats.org/drawingml/2006/picture">
                  <pic:pic xmlns:pic="http://schemas.openxmlformats.org/drawingml/2006/picture">
                    <pic:nvPicPr>
                      <pic:cNvPr id="782" name="Picture 782"/>
                      <pic:cNvPicPr/>
                    </pic:nvPicPr>
                    <pic:blipFill>
                      <a:blip r:embed="rId93"/>
                      <a:stretch>
                        <a:fillRect/>
                      </a:stretch>
                    </pic:blipFill>
                    <pic:spPr>
                      <a:xfrm>
                        <a:off x="0" y="0"/>
                        <a:ext cx="3939540" cy="3901440"/>
                      </a:xfrm>
                      <a:prstGeom prst="rect">
                        <a:avLst/>
                      </a:prstGeom>
                    </pic:spPr>
                  </pic:pic>
                </a:graphicData>
              </a:graphic>
            </wp:inline>
          </w:drawing>
        </w:r>
      </w:del>
      <w:bookmarkStart w:id="5203" w:name="_Toc498937418"/>
      <w:bookmarkStart w:id="5204" w:name="_Toc498942266"/>
      <w:bookmarkStart w:id="5205" w:name="_Toc498938933"/>
      <w:bookmarkStart w:id="5206" w:name="_Toc499024504"/>
      <w:ins w:id="5207" w:author="Alina Frey" w:date="2017-11-08T16:21:00Z">
        <w:r w:rsidR="008715D7" w:rsidRPr="00CF2303">
          <w:t xml:space="preserve">Figure </w:t>
        </w:r>
        <w:r w:rsidR="008715D7" w:rsidRPr="00CF2303">
          <w:fldChar w:fldCharType="begin"/>
        </w:r>
        <w:r w:rsidR="008715D7" w:rsidRPr="00CF2303">
          <w:instrText xml:space="preserve"> SEQ Figure \* ARABIC </w:instrText>
        </w:r>
      </w:ins>
      <w:r w:rsidR="008715D7" w:rsidRPr="00CF2303">
        <w:fldChar w:fldCharType="separate"/>
      </w:r>
      <w:ins w:id="5208" w:author="Alina Frey [2]" w:date="2017-11-21T10:58:00Z">
        <w:r w:rsidR="003B7B8C">
          <w:rPr>
            <w:noProof/>
          </w:rPr>
          <w:t>40</w:t>
        </w:r>
      </w:ins>
      <w:ins w:id="5209" w:author="Alina Frey" w:date="2017-11-08T16:21:00Z">
        <w:r w:rsidR="008715D7" w:rsidRPr="00CF2303">
          <w:fldChar w:fldCharType="end"/>
        </w:r>
        <w:r w:rsidR="008715D7" w:rsidRPr="00CF2303">
          <w:t>: Edit Selected</w:t>
        </w:r>
      </w:ins>
      <w:bookmarkEnd w:id="5203"/>
      <w:bookmarkEnd w:id="5204"/>
      <w:bookmarkEnd w:id="5205"/>
      <w:bookmarkEnd w:id="5206"/>
    </w:p>
    <w:p w14:paraId="20AF9199" w14:textId="0A3D594E" w:rsidR="00375498" w:rsidRPr="007F739A" w:rsidRDefault="00375498" w:rsidP="00375498">
      <w:pPr>
        <w:pStyle w:val="Heading3"/>
        <w:ind w:left="-5"/>
        <w:rPr>
          <w:ins w:id="5210" w:author="Alina Frey" w:date="2017-11-10T15:44:00Z"/>
          <w:color w:val="auto"/>
          <w:rPrChange w:id="5211" w:author="Alina Frey" w:date="2017-11-20T10:06:00Z">
            <w:rPr>
              <w:ins w:id="5212" w:author="Alina Frey" w:date="2017-11-10T15:44:00Z"/>
            </w:rPr>
          </w:rPrChange>
        </w:rPr>
      </w:pPr>
      <w:bookmarkStart w:id="5213" w:name="_Toc498937633"/>
      <w:bookmarkStart w:id="5214" w:name="_Toc498942481"/>
      <w:bookmarkStart w:id="5215" w:name="_Toc498939148"/>
      <w:bookmarkStart w:id="5216" w:name="_Toc499024416"/>
      <w:ins w:id="5217" w:author="Alina Frey" w:date="2017-11-10T15:44:00Z">
        <w:r w:rsidRPr="007F739A">
          <w:rPr>
            <w:color w:val="auto"/>
            <w:rPrChange w:id="5218" w:author="Alina Frey" w:date="2017-11-20T10:06:00Z">
              <w:rPr/>
            </w:rPrChange>
          </w:rPr>
          <w:t>Delete Selected Checklist Item</w:t>
        </w:r>
        <w:bookmarkEnd w:id="5213"/>
        <w:bookmarkEnd w:id="5214"/>
        <w:bookmarkEnd w:id="5215"/>
        <w:bookmarkEnd w:id="5216"/>
      </w:ins>
    </w:p>
    <w:p w14:paraId="4184ECF8" w14:textId="63197C57" w:rsidR="00BD1ED8" w:rsidRPr="007F739A" w:rsidRDefault="007A5673">
      <w:pPr>
        <w:spacing w:before="0" w:after="160"/>
        <w:rPr>
          <w:ins w:id="5219" w:author="Alina Frey" w:date="2017-11-10T15:46:00Z"/>
          <w:rFonts w:eastAsia="Times New Roman" w:cs="Times New Roman"/>
          <w:color w:val="auto"/>
          <w:rPrChange w:id="5220" w:author="Alina Frey" w:date="2017-11-20T10:06:00Z">
            <w:rPr>
              <w:ins w:id="5221" w:author="Alina Frey" w:date="2017-11-10T15:46:00Z"/>
              <w:rFonts w:eastAsia="Times New Roman" w:cs="Times New Roman"/>
            </w:rPr>
          </w:rPrChange>
        </w:rPr>
      </w:pPr>
      <w:ins w:id="5222" w:author="Alina Frey" w:date="2017-11-10T15:45:00Z">
        <w:r w:rsidRPr="007F739A">
          <w:rPr>
            <w:rFonts w:eastAsia="Times New Roman" w:cs="Times New Roman"/>
            <w:color w:val="auto"/>
            <w:rPrChange w:id="5223" w:author="Alina Frey" w:date="2017-11-20T10:06:00Z">
              <w:rPr>
                <w:rFonts w:eastAsia="Times New Roman" w:cs="Times New Roman"/>
              </w:rPr>
            </w:rPrChange>
          </w:rPr>
          <w:t xml:space="preserve">To delete an existing Checklist Item, highlight the item and click </w:t>
        </w:r>
      </w:ins>
      <w:ins w:id="5224" w:author="Alina Frey" w:date="2017-11-10T15:46:00Z">
        <w:r w:rsidR="00504C97" w:rsidRPr="007F739A">
          <w:rPr>
            <w:rFonts w:eastAsia="Times New Roman" w:cs="Times New Roman"/>
            <w:b/>
            <w:color w:val="auto"/>
            <w:rPrChange w:id="5225" w:author="Alina Frey" w:date="2017-11-20T10:06:00Z">
              <w:rPr>
                <w:rFonts w:eastAsia="Times New Roman" w:cs="Times New Roman"/>
                <w:b/>
              </w:rPr>
            </w:rPrChange>
          </w:rPr>
          <w:t>Delete</w:t>
        </w:r>
      </w:ins>
      <w:ins w:id="5226" w:author="Alina Frey" w:date="2017-11-10T15:45:00Z">
        <w:r w:rsidRPr="007F739A">
          <w:rPr>
            <w:rFonts w:eastAsia="Times New Roman" w:cs="Times New Roman"/>
            <w:b/>
            <w:color w:val="auto"/>
            <w:rPrChange w:id="5227" w:author="Alina Frey" w:date="2017-11-20T10:06:00Z">
              <w:rPr>
                <w:rFonts w:eastAsia="Times New Roman" w:cs="Times New Roman"/>
                <w:b/>
              </w:rPr>
            </w:rPrChange>
          </w:rPr>
          <w:t xml:space="preserve"> Selected</w:t>
        </w:r>
        <w:r w:rsidRPr="007F739A">
          <w:rPr>
            <w:rFonts w:eastAsia="Times New Roman" w:cs="Times New Roman"/>
            <w:color w:val="auto"/>
            <w:rPrChange w:id="5228" w:author="Alina Frey" w:date="2017-11-20T10:06:00Z">
              <w:rPr>
                <w:rFonts w:eastAsia="Times New Roman" w:cs="Times New Roman"/>
              </w:rPr>
            </w:rPrChange>
          </w:rPr>
          <w:t>.</w:t>
        </w:r>
      </w:ins>
      <w:ins w:id="5229" w:author="Alina Frey" w:date="2017-11-10T15:46:00Z">
        <w:r w:rsidR="000F28AD" w:rsidRPr="007F739A">
          <w:rPr>
            <w:rFonts w:eastAsia="Times New Roman" w:cs="Times New Roman"/>
            <w:color w:val="auto"/>
            <w:rPrChange w:id="5230" w:author="Alina Frey" w:date="2017-11-20T10:06:00Z">
              <w:rPr>
                <w:rFonts w:eastAsia="Times New Roman" w:cs="Times New Roman"/>
              </w:rPr>
            </w:rPrChange>
          </w:rPr>
          <w:t xml:space="preserve"> For a successful deletion, message will be displayed at the top of the screen.</w:t>
        </w:r>
      </w:ins>
    </w:p>
    <w:p w14:paraId="087F6345" w14:textId="77777777" w:rsidR="00AF4670" w:rsidRPr="007F739A" w:rsidRDefault="00624F4F">
      <w:pPr>
        <w:keepNext/>
        <w:spacing w:after="19"/>
        <w:rPr>
          <w:ins w:id="5231" w:author="Alina Frey" w:date="2017-11-10T15:47:00Z"/>
          <w:color w:val="auto"/>
          <w:rPrChange w:id="5232" w:author="Alina Frey" w:date="2017-11-20T10:06:00Z">
            <w:rPr>
              <w:ins w:id="5233" w:author="Alina Frey" w:date="2017-11-10T15:47:00Z"/>
            </w:rPr>
          </w:rPrChange>
        </w:rPr>
        <w:pPrChange w:id="5234" w:author="Alina Frey" w:date="2017-11-10T15:47:00Z">
          <w:pPr>
            <w:spacing w:before="0" w:after="160"/>
          </w:pPr>
        </w:pPrChange>
      </w:pPr>
      <w:ins w:id="5235" w:author="Alina Frey" w:date="2017-11-10T15:47:00Z">
        <w:r w:rsidRPr="007F739A">
          <w:rPr>
            <w:noProof/>
            <w:color w:val="auto"/>
            <w:rPrChange w:id="5236" w:author="Alina Frey" w:date="2017-11-20T10:06:00Z">
              <w:rPr>
                <w:noProof/>
              </w:rPr>
            </w:rPrChange>
          </w:rPr>
          <w:drawing>
            <wp:inline distT="0" distB="0" distL="0" distR="0" wp14:anchorId="6408D96F" wp14:editId="428A72BB">
              <wp:extent cx="1647825" cy="304800"/>
              <wp:effectExtent l="0" t="0" r="9525" b="0"/>
              <wp:docPr id="27375" name="Picture 27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647825" cy="304800"/>
                      </a:xfrm>
                      <a:prstGeom prst="rect">
                        <a:avLst/>
                      </a:prstGeom>
                    </pic:spPr>
                  </pic:pic>
                </a:graphicData>
              </a:graphic>
            </wp:inline>
          </w:drawing>
        </w:r>
      </w:ins>
    </w:p>
    <w:p w14:paraId="464A7644" w14:textId="3CF5A204" w:rsidR="000D47DC" w:rsidRPr="00CF2303" w:rsidRDefault="00AF4670">
      <w:pPr>
        <w:pStyle w:val="Caption"/>
        <w:rPr>
          <w:ins w:id="5237" w:author="Alina Frey" w:date="2017-11-10T15:48:00Z"/>
        </w:rPr>
        <w:pPrChange w:id="5238" w:author="Alina Frey" w:date="2017-11-10T15:48:00Z">
          <w:pPr>
            <w:spacing w:before="0" w:after="160"/>
          </w:pPr>
        </w:pPrChange>
      </w:pPr>
      <w:bookmarkStart w:id="5239" w:name="_Toc498937419"/>
      <w:bookmarkStart w:id="5240" w:name="_Toc498942267"/>
      <w:bookmarkStart w:id="5241" w:name="_Toc498938934"/>
      <w:bookmarkStart w:id="5242" w:name="_Toc499024505"/>
      <w:ins w:id="5243" w:author="Alina Frey" w:date="2017-11-10T15:47:00Z">
        <w:r w:rsidRPr="00CF2303">
          <w:t xml:space="preserve">Figure </w:t>
        </w:r>
        <w:r w:rsidRPr="00CF2303">
          <w:fldChar w:fldCharType="begin"/>
        </w:r>
        <w:r w:rsidRPr="00CF2303">
          <w:instrText xml:space="preserve"> SEQ Figure \* ARABIC </w:instrText>
        </w:r>
      </w:ins>
      <w:r w:rsidRPr="00CF2303">
        <w:fldChar w:fldCharType="separate"/>
      </w:r>
      <w:ins w:id="5244" w:author="Alina Frey [2]" w:date="2017-11-21T10:58:00Z">
        <w:r w:rsidR="003B7B8C">
          <w:rPr>
            <w:noProof/>
          </w:rPr>
          <w:t>41</w:t>
        </w:r>
      </w:ins>
      <w:ins w:id="5245" w:author="Alina Frey" w:date="2017-11-10T15:47:00Z">
        <w:r w:rsidRPr="00CF2303">
          <w:fldChar w:fldCharType="end"/>
        </w:r>
        <w:r w:rsidRPr="00CF2303">
          <w:t>: Deleted Checklist Item message</w:t>
        </w:r>
      </w:ins>
      <w:bookmarkEnd w:id="5239"/>
      <w:bookmarkEnd w:id="5240"/>
      <w:bookmarkEnd w:id="5241"/>
      <w:bookmarkEnd w:id="5242"/>
    </w:p>
    <w:p w14:paraId="251F695B" w14:textId="77777777" w:rsidR="000D47DC" w:rsidRPr="007F739A" w:rsidRDefault="000D47DC">
      <w:pPr>
        <w:spacing w:before="0" w:after="160"/>
        <w:rPr>
          <w:ins w:id="5246" w:author="Alina Frey" w:date="2017-11-10T15:48:00Z"/>
          <w:rFonts w:eastAsia="Times New Roman" w:cs="Times New Roman"/>
          <w:b/>
          <w:iCs/>
          <w:color w:val="auto"/>
          <w:sz w:val="20"/>
          <w:szCs w:val="18"/>
        </w:rPr>
      </w:pPr>
      <w:ins w:id="5247" w:author="Alina Frey" w:date="2017-11-10T15:48:00Z">
        <w:r w:rsidRPr="007F739A">
          <w:rPr>
            <w:rFonts w:eastAsia="Times New Roman" w:cs="Times New Roman"/>
            <w:color w:val="auto"/>
            <w:sz w:val="20"/>
            <w:rPrChange w:id="5248" w:author="Alina Frey" w:date="2017-11-20T10:06:00Z">
              <w:rPr>
                <w:rFonts w:eastAsia="Times New Roman" w:cs="Times New Roman"/>
                <w:sz w:val="20"/>
              </w:rPr>
            </w:rPrChange>
          </w:rPr>
          <w:br w:type="page"/>
        </w:r>
      </w:ins>
    </w:p>
    <w:p w14:paraId="31876E7B" w14:textId="080AE5D2" w:rsidR="006C0619" w:rsidRPr="00CF2303" w:rsidDel="008715D7" w:rsidRDefault="005F159C">
      <w:pPr>
        <w:pStyle w:val="Heading1"/>
        <w:rPr>
          <w:del w:id="5249" w:author="Alina Frey" w:date="2017-11-08T16:21:00Z"/>
          <w:color w:val="auto"/>
          <w:sz w:val="18"/>
          <w:szCs w:val="18"/>
        </w:rPr>
        <w:pPrChange w:id="5250" w:author="Alina Frey" w:date="2017-11-10T15:48:00Z">
          <w:pPr>
            <w:spacing w:after="29" w:line="265" w:lineRule="auto"/>
            <w:ind w:left="-5" w:hanging="10"/>
          </w:pPr>
        </w:pPrChange>
      </w:pPr>
      <w:del w:id="5251" w:author="Alina Frey" w:date="2017-11-08T16:21:00Z">
        <w:r w:rsidRPr="007F739A" w:rsidDel="008715D7">
          <w:rPr>
            <w:color w:val="auto"/>
            <w:rPrChange w:id="5252" w:author="Alina Frey" w:date="2017-11-20T10:06:00Z">
              <w:rPr/>
            </w:rPrChange>
          </w:rPr>
          <w:lastRenderedPageBreak/>
          <w:delText xml:space="preserve">Figure 34: Edit Selected </w:delText>
        </w:r>
      </w:del>
    </w:p>
    <w:p w14:paraId="31876E7C" w14:textId="2CC972CF" w:rsidR="006C0619" w:rsidRPr="007F739A" w:rsidRDefault="005F159C">
      <w:pPr>
        <w:pStyle w:val="Heading1"/>
        <w:rPr>
          <w:color w:val="auto"/>
          <w:rPrChange w:id="5253" w:author="Alina Frey" w:date="2017-11-20T10:06:00Z">
            <w:rPr/>
          </w:rPrChange>
        </w:rPr>
        <w:pPrChange w:id="5254" w:author="Alina Frey" w:date="2017-11-10T15:48:00Z">
          <w:pPr>
            <w:pStyle w:val="Heading1"/>
            <w:pBdr>
              <w:top w:val="none" w:sz="0" w:space="0" w:color="auto"/>
              <w:left w:val="none" w:sz="0" w:space="0" w:color="auto"/>
              <w:bottom w:val="none" w:sz="0" w:space="0" w:color="auto"/>
              <w:right w:val="none" w:sz="0" w:space="0" w:color="auto"/>
            </w:pBdr>
            <w:spacing w:after="100" w:line="259" w:lineRule="auto"/>
          </w:pPr>
        </w:pPrChange>
      </w:pPr>
      <w:bookmarkStart w:id="5255" w:name="_Toc497914067"/>
      <w:bookmarkStart w:id="5256" w:name="_Ref498081181"/>
      <w:bookmarkStart w:id="5257" w:name="_Ref498085231"/>
      <w:bookmarkStart w:id="5258" w:name="_Toc498937634"/>
      <w:bookmarkStart w:id="5259" w:name="_Toc498942482"/>
      <w:bookmarkStart w:id="5260" w:name="_Toc498939149"/>
      <w:bookmarkStart w:id="5261" w:name="_Toc499024417"/>
      <w:r w:rsidRPr="007F739A">
        <w:rPr>
          <w:color w:val="auto"/>
          <w:rPrChange w:id="5262" w:author="Alina Frey" w:date="2017-11-20T10:06:00Z">
            <w:rPr>
              <w:bdr w:val="single" w:sz="8" w:space="0" w:color="000000"/>
            </w:rPr>
          </w:rPrChange>
        </w:rPr>
        <w:t>MCC Dashboard Elements and Functionality – Patient</w:t>
      </w:r>
      <w:bookmarkEnd w:id="5255"/>
      <w:bookmarkEnd w:id="5256"/>
      <w:bookmarkEnd w:id="5257"/>
      <w:ins w:id="5263" w:author="Alina Frey" w:date="2017-11-13T08:54:00Z">
        <w:r w:rsidR="005C4320" w:rsidRPr="007F739A">
          <w:rPr>
            <w:color w:val="auto"/>
            <w:rPrChange w:id="5264" w:author="Alina Frey" w:date="2017-11-20T10:06:00Z">
              <w:rPr/>
            </w:rPrChange>
          </w:rPr>
          <w:t xml:space="preserve"> V</w:t>
        </w:r>
      </w:ins>
      <w:ins w:id="5265" w:author="Alina Frey" w:date="2017-11-13T08:55:00Z">
        <w:r w:rsidR="005C4320" w:rsidRPr="007F739A">
          <w:rPr>
            <w:color w:val="auto"/>
            <w:rPrChange w:id="5266" w:author="Alina Frey" w:date="2017-11-20T10:06:00Z">
              <w:rPr/>
            </w:rPrChange>
          </w:rPr>
          <w:t>iew</w:t>
        </w:r>
      </w:ins>
      <w:bookmarkEnd w:id="5258"/>
      <w:bookmarkEnd w:id="5259"/>
      <w:bookmarkEnd w:id="5260"/>
      <w:bookmarkEnd w:id="5261"/>
    </w:p>
    <w:p w14:paraId="1B72FF42" w14:textId="682AC596" w:rsidR="002E1756" w:rsidRPr="007F739A" w:rsidRDefault="002E1756" w:rsidP="00FA615B">
      <w:pPr>
        <w:spacing w:after="0" w:line="246" w:lineRule="auto"/>
        <w:ind w:left="-5" w:right="-10" w:hanging="10"/>
        <w:rPr>
          <w:ins w:id="5267" w:author="Alina Frey" w:date="2017-11-13T08:53:00Z"/>
          <w:color w:val="auto"/>
          <w:rPrChange w:id="5268" w:author="Alina Frey" w:date="2017-11-20T10:06:00Z">
            <w:rPr>
              <w:ins w:id="5269" w:author="Alina Frey" w:date="2017-11-13T08:53:00Z"/>
            </w:rPr>
          </w:rPrChange>
        </w:rPr>
      </w:pPr>
      <w:ins w:id="5270" w:author="Alina Frey" w:date="2017-11-13T08:36:00Z">
        <w:r w:rsidRPr="007F739A">
          <w:rPr>
            <w:color w:val="auto"/>
            <w:rPrChange w:id="5271" w:author="Alina Frey" w:date="2017-11-20T10:06:00Z">
              <w:rPr/>
            </w:rPrChange>
          </w:rPr>
          <w:t xml:space="preserve">Upon </w:t>
        </w:r>
      </w:ins>
      <w:ins w:id="5272" w:author="Alina Frey" w:date="2017-11-13T08:47:00Z">
        <w:r w:rsidR="003B30C4" w:rsidRPr="007F739A">
          <w:rPr>
            <w:color w:val="auto"/>
            <w:rPrChange w:id="5273" w:author="Alina Frey" w:date="2017-11-20T10:06:00Z">
              <w:rPr/>
            </w:rPrChange>
          </w:rPr>
          <w:t xml:space="preserve">selecting a patient </w:t>
        </w:r>
        <w:r w:rsidR="005171D8" w:rsidRPr="007F739A">
          <w:rPr>
            <w:color w:val="auto"/>
            <w:rPrChange w:id="5274" w:author="Alina Frey" w:date="2017-11-20T10:06:00Z">
              <w:rPr/>
            </w:rPrChange>
          </w:rPr>
          <w:t>from the Track</w:t>
        </w:r>
      </w:ins>
      <w:ins w:id="5275" w:author="Alina Frey" w:date="2017-11-13T08:48:00Z">
        <w:r w:rsidR="005171D8" w:rsidRPr="007F739A">
          <w:rPr>
            <w:color w:val="auto"/>
            <w:rPrChange w:id="5276" w:author="Alina Frey" w:date="2017-11-20T10:06:00Z">
              <w:rPr/>
            </w:rPrChange>
          </w:rPr>
          <w:t>ed</w:t>
        </w:r>
      </w:ins>
      <w:ins w:id="5277" w:author="Alina Frey" w:date="2017-11-13T08:47:00Z">
        <w:r w:rsidR="005171D8" w:rsidRPr="007F739A">
          <w:rPr>
            <w:color w:val="auto"/>
            <w:rPrChange w:id="5278" w:author="Alina Frey" w:date="2017-11-20T10:06:00Z">
              <w:rPr/>
            </w:rPrChange>
          </w:rPr>
          <w:t xml:space="preserve"> Patients </w:t>
        </w:r>
      </w:ins>
      <w:ins w:id="5279" w:author="Alina Frey" w:date="2017-11-13T08:48:00Z">
        <w:r w:rsidR="00DE5997" w:rsidRPr="007F739A">
          <w:rPr>
            <w:color w:val="auto"/>
            <w:rPrChange w:id="5280" w:author="Alina Frey" w:date="2017-11-20T10:06:00Z">
              <w:rPr/>
            </w:rPrChange>
          </w:rPr>
          <w:t>screen</w:t>
        </w:r>
      </w:ins>
      <w:ins w:id="5281" w:author="Alina Frey" w:date="2017-11-13T08:36:00Z">
        <w:r w:rsidRPr="007F739A">
          <w:rPr>
            <w:color w:val="auto"/>
            <w:rPrChange w:id="5282" w:author="Alina Frey" w:date="2017-11-20T10:06:00Z">
              <w:rPr/>
            </w:rPrChange>
          </w:rPr>
          <w:t xml:space="preserve">, the user is directed to the </w:t>
        </w:r>
      </w:ins>
      <w:ins w:id="5283" w:author="Alina Frey" w:date="2017-11-13T08:49:00Z">
        <w:r w:rsidR="007D60CD" w:rsidRPr="007F739A">
          <w:rPr>
            <w:color w:val="auto"/>
            <w:rPrChange w:id="5284" w:author="Alina Frey" w:date="2017-11-20T10:06:00Z">
              <w:rPr/>
            </w:rPrChange>
          </w:rPr>
          <w:t>Patient View</w:t>
        </w:r>
      </w:ins>
      <w:ins w:id="5285" w:author="Alina Frey" w:date="2017-11-13T08:51:00Z">
        <w:r w:rsidR="00EC5142" w:rsidRPr="007F739A">
          <w:rPr>
            <w:color w:val="auto"/>
            <w:rPrChange w:id="5286" w:author="Alina Frey" w:date="2017-11-20T10:06:00Z">
              <w:rPr/>
            </w:rPrChange>
          </w:rPr>
          <w:t xml:space="preserve"> of the </w:t>
        </w:r>
        <w:r w:rsidR="005E7825" w:rsidRPr="007F739A">
          <w:rPr>
            <w:color w:val="auto"/>
            <w:rPrChange w:id="5287" w:author="Alina Frey" w:date="2017-11-20T10:06:00Z">
              <w:rPr/>
            </w:rPrChange>
          </w:rPr>
          <w:t>application</w:t>
        </w:r>
      </w:ins>
      <w:ins w:id="5288" w:author="Alina Frey" w:date="2017-11-13T08:36:00Z">
        <w:r w:rsidRPr="007F739A">
          <w:rPr>
            <w:color w:val="auto"/>
            <w:rPrChange w:id="5289" w:author="Alina Frey" w:date="2017-11-20T10:06:00Z">
              <w:rPr/>
            </w:rPrChange>
          </w:rPr>
          <w:t xml:space="preserve">, with the </w:t>
        </w:r>
      </w:ins>
      <w:ins w:id="5290" w:author="Alina Frey" w:date="2017-11-13T08:52:00Z">
        <w:r w:rsidR="00F72D0C" w:rsidRPr="007F739A">
          <w:rPr>
            <w:color w:val="auto"/>
            <w:rPrChange w:id="5291" w:author="Alina Frey" w:date="2017-11-20T10:06:00Z">
              <w:rPr/>
            </w:rPrChange>
          </w:rPr>
          <w:t>Summary</w:t>
        </w:r>
      </w:ins>
      <w:ins w:id="5292" w:author="Alina Frey" w:date="2017-11-13T08:36:00Z">
        <w:r w:rsidRPr="007F739A">
          <w:rPr>
            <w:color w:val="auto"/>
            <w:rPrChange w:id="5293" w:author="Alina Frey" w:date="2017-11-20T10:06:00Z">
              <w:rPr/>
            </w:rPrChange>
          </w:rPr>
          <w:t xml:space="preserve"> tab selected by default on the left side pane.</w:t>
        </w:r>
      </w:ins>
    </w:p>
    <w:p w14:paraId="695AE18A" w14:textId="7FE28FB3" w:rsidR="0021280E" w:rsidRPr="007F739A" w:rsidRDefault="00504D7D">
      <w:pPr>
        <w:keepNext/>
        <w:spacing w:after="0" w:line="246" w:lineRule="auto"/>
        <w:ind w:right="-10"/>
        <w:rPr>
          <w:ins w:id="5294" w:author="Alina Frey" w:date="2017-11-13T08:55:00Z"/>
          <w:color w:val="auto"/>
          <w:rPrChange w:id="5295" w:author="Alina Frey" w:date="2017-11-20T10:06:00Z">
            <w:rPr>
              <w:ins w:id="5296" w:author="Alina Frey" w:date="2017-11-13T08:55:00Z"/>
            </w:rPr>
          </w:rPrChange>
        </w:rPr>
        <w:pPrChange w:id="5297" w:author="Alina Frey" w:date="2017-11-13T10:28:00Z">
          <w:pPr>
            <w:spacing w:after="0" w:line="246" w:lineRule="auto"/>
            <w:ind w:left="-5" w:right="-10" w:hanging="10"/>
          </w:pPr>
        </w:pPrChange>
      </w:pPr>
      <w:ins w:id="5298" w:author="Alina Frey" w:date="2017-11-20T14:42:00Z">
        <w:r>
          <w:rPr>
            <w:noProof/>
          </w:rPr>
          <mc:AlternateContent>
            <mc:Choice Requires="wps">
              <w:drawing>
                <wp:anchor distT="0" distB="0" distL="114300" distR="114300" simplePos="0" relativeHeight="251609088" behindDoc="0" locked="0" layoutInCell="1" allowOverlap="1" wp14:anchorId="1A0CCC15" wp14:editId="234B8C85">
                  <wp:simplePos x="0" y="0"/>
                  <wp:positionH relativeFrom="column">
                    <wp:posOffset>781050</wp:posOffset>
                  </wp:positionH>
                  <wp:positionV relativeFrom="paragraph">
                    <wp:posOffset>1883409</wp:posOffset>
                  </wp:positionV>
                  <wp:extent cx="292100" cy="146685"/>
                  <wp:effectExtent l="38100" t="38100" r="12700" b="24765"/>
                  <wp:wrapNone/>
                  <wp:docPr id="196" name="Straight Arrow Connector 196"/>
                  <wp:cNvGraphicFramePr/>
                  <a:graphic xmlns:a="http://schemas.openxmlformats.org/drawingml/2006/main">
                    <a:graphicData uri="http://schemas.microsoft.com/office/word/2010/wordprocessingShape">
                      <wps:wsp>
                        <wps:cNvCnPr/>
                        <wps:spPr>
                          <a:xfrm flipH="1" flipV="1">
                            <a:off x="0" y="0"/>
                            <a:ext cx="292100" cy="146685"/>
                          </a:xfrm>
                          <a:prstGeom prst="straightConnector1">
                            <a:avLst/>
                          </a:prstGeom>
                          <a:ln w="28575">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814976C" id="Straight Arrow Connector 196" o:spid="_x0000_s1026" type="#_x0000_t32" style="position:absolute;margin-left:61.5pt;margin-top:148.3pt;width:23pt;height:11.55pt;flip:x y;z-index:251609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" strokecolor="red" strokeweight="2.25pt">
                  <v:stroke endarrow="block" joinstyle="miter"/>
                </v:shape>
              </w:pict>
            </mc:Fallback>
          </mc:AlternateContent>
        </w:r>
      </w:ins>
      <w:r w:rsidR="003A6261" w:rsidRPr="007F739A">
        <w:rPr>
          <w:rStyle w:val="CommentReference"/>
          <w:color w:val="auto"/>
          <w:rPrChange w:id="5299" w:author="Alina Frey" w:date="2017-11-20T10:06:00Z">
            <w:rPr>
              <w:rStyle w:val="CommentReference"/>
            </w:rPr>
          </w:rPrChange>
        </w:rPr>
        <w:commentReference w:id="5300"/>
      </w:r>
      <w:ins w:id="5301" w:author="Alina Frey" w:date="2017-11-20T14:41:00Z">
        <w:r w:rsidR="00986B55">
          <w:rPr>
            <w:noProof/>
          </w:rPr>
          <w:drawing>
            <wp:inline distT="0" distB="0" distL="0" distR="0" wp14:anchorId="21A16F6B" wp14:editId="764F37A3">
              <wp:extent cx="5943600" cy="4676775"/>
              <wp:effectExtent l="0" t="0" r="0" b="9525"/>
              <wp:docPr id="29694" name="Picture 29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4676775"/>
                      </a:xfrm>
                      <a:prstGeom prst="rect">
                        <a:avLst/>
                      </a:prstGeom>
                    </pic:spPr>
                  </pic:pic>
                </a:graphicData>
              </a:graphic>
            </wp:inline>
          </w:drawing>
        </w:r>
      </w:ins>
    </w:p>
    <w:p w14:paraId="4BEB0BD8" w14:textId="03E8A3F8" w:rsidR="00BF46F5" w:rsidRPr="00CF2303" w:rsidRDefault="0021280E">
      <w:pPr>
        <w:pStyle w:val="Caption"/>
        <w:rPr>
          <w:ins w:id="5302" w:author="Alina Frey" w:date="2017-11-13T08:36:00Z"/>
          <w:rFonts w:eastAsia="Times New Roman" w:cs="Times New Roman"/>
        </w:rPr>
        <w:pPrChange w:id="5303" w:author="Alina Frey" w:date="2017-11-13T08:55:00Z">
          <w:pPr>
            <w:spacing w:after="0" w:line="246" w:lineRule="auto"/>
            <w:ind w:left="-5" w:right="-10" w:hanging="10"/>
          </w:pPr>
        </w:pPrChange>
      </w:pPr>
      <w:bookmarkStart w:id="5304" w:name="_Toc498937420"/>
      <w:bookmarkStart w:id="5305" w:name="_Toc498942268"/>
      <w:bookmarkStart w:id="5306" w:name="_Toc498938935"/>
      <w:bookmarkStart w:id="5307" w:name="_Toc499024506"/>
      <w:ins w:id="5308" w:author="Alina Frey" w:date="2017-11-13T08:55:00Z">
        <w:r w:rsidRPr="00CF2303">
          <w:t xml:space="preserve">Figure </w:t>
        </w:r>
        <w:r w:rsidRPr="00CF2303">
          <w:fldChar w:fldCharType="begin"/>
        </w:r>
        <w:r w:rsidRPr="00CF2303">
          <w:instrText xml:space="preserve"> SEQ Figure \* ARABIC </w:instrText>
        </w:r>
      </w:ins>
      <w:r w:rsidRPr="00CF2303">
        <w:fldChar w:fldCharType="separate"/>
      </w:r>
      <w:ins w:id="5309" w:author="Alina Frey [2]" w:date="2017-11-21T10:58:00Z">
        <w:r w:rsidR="003B7B8C">
          <w:rPr>
            <w:noProof/>
          </w:rPr>
          <w:t>42</w:t>
        </w:r>
      </w:ins>
      <w:ins w:id="5310" w:author="Alina Frey" w:date="2017-11-13T08:55:00Z">
        <w:r w:rsidRPr="00CF2303">
          <w:fldChar w:fldCharType="end"/>
        </w:r>
        <w:r w:rsidRPr="00CF2303">
          <w:t>: MCC Dashboard – Patient View</w:t>
        </w:r>
      </w:ins>
      <w:bookmarkEnd w:id="5304"/>
      <w:bookmarkEnd w:id="5305"/>
      <w:bookmarkEnd w:id="5306"/>
      <w:bookmarkEnd w:id="5307"/>
    </w:p>
    <w:p w14:paraId="1A849D63" w14:textId="77777777" w:rsidR="00172EAB" w:rsidRPr="007F739A" w:rsidRDefault="00172EAB" w:rsidP="00172EAB">
      <w:pPr>
        <w:rPr>
          <w:ins w:id="5311" w:author="Alina Frey" w:date="2017-11-13T08:38:00Z"/>
          <w:color w:val="auto"/>
          <w:rPrChange w:id="5312" w:author="Alina Frey" w:date="2017-11-20T10:06:00Z">
            <w:rPr>
              <w:ins w:id="5313" w:author="Alina Frey" w:date="2017-11-13T08:38:00Z"/>
            </w:rPr>
          </w:rPrChange>
        </w:rPr>
      </w:pPr>
      <w:ins w:id="5314" w:author="Alina Frey" w:date="2017-11-13T08:38:00Z">
        <w:r w:rsidRPr="007F739A">
          <w:rPr>
            <w:color w:val="auto"/>
            <w:rPrChange w:id="5315" w:author="Alina Frey" w:date="2017-11-20T10:06:00Z">
              <w:rPr/>
            </w:rPrChange>
          </w:rPr>
          <w:t>The user has access to multiple selections (tabs), available from the Left side pane. Each of the menus are presented in detail in the following sections.</w:t>
        </w:r>
      </w:ins>
    </w:p>
    <w:p w14:paraId="6C96A984" w14:textId="250A35DE" w:rsidR="00172EAB" w:rsidRPr="007F739A" w:rsidRDefault="00172EAB">
      <w:pPr>
        <w:pStyle w:val="ListParagraph"/>
        <w:numPr>
          <w:ilvl w:val="0"/>
          <w:numId w:val="44"/>
        </w:numPr>
        <w:rPr>
          <w:ins w:id="5316" w:author="Alina Frey" w:date="2017-11-13T08:38:00Z"/>
        </w:rPr>
        <w:pPrChange w:id="5317" w:author="Alina Frey" w:date="2017-11-13T08:57:00Z">
          <w:pPr>
            <w:pStyle w:val="ListParagraph"/>
            <w:numPr>
              <w:numId w:val="42"/>
            </w:numPr>
            <w:ind w:hanging="360"/>
          </w:pPr>
        </w:pPrChange>
      </w:pPr>
      <w:ins w:id="5318" w:author="Alina Frey" w:date="2017-11-13T08:38:00Z">
        <w:r w:rsidRPr="007F739A">
          <w:t>The Dashboard Menu</w:t>
        </w:r>
      </w:ins>
      <w:ins w:id="5319" w:author="Alina Frey" w:date="2017-11-13T10:29:00Z">
        <w:r w:rsidR="008E3632" w:rsidRPr="007F739A">
          <w:t xml:space="preserve"> containing the </w:t>
        </w:r>
        <w:r w:rsidR="00547BA2" w:rsidRPr="007F739A">
          <w:t xml:space="preserve">selected </w:t>
        </w:r>
        <w:r w:rsidR="008E3632" w:rsidRPr="007F739A">
          <w:t>p</w:t>
        </w:r>
        <w:r w:rsidR="00547BA2" w:rsidRPr="007F739A">
          <w:t>atient</w:t>
        </w:r>
      </w:ins>
      <w:ins w:id="5320" w:author="Alina Frey" w:date="2017-11-16T16:57:00Z">
        <w:r w:rsidR="00FE25D6" w:rsidRPr="007F739A">
          <w:t>’</w:t>
        </w:r>
      </w:ins>
      <w:ins w:id="5321" w:author="Alina Frey" w:date="2017-11-13T10:29:00Z">
        <w:r w:rsidR="00547BA2" w:rsidRPr="007F739A">
          <w:t>s details</w:t>
        </w:r>
      </w:ins>
      <w:ins w:id="5322" w:author="Alina Frey" w:date="2017-11-13T09:05:00Z">
        <w:r w:rsidR="00D86BFF" w:rsidRPr="007F739A">
          <w:t>:</w:t>
        </w:r>
      </w:ins>
    </w:p>
    <w:p w14:paraId="6AF222E3" w14:textId="77777777" w:rsidR="00172EAB" w:rsidRPr="007F739A" w:rsidRDefault="00172EAB">
      <w:pPr>
        <w:pStyle w:val="ListParagraph"/>
        <w:numPr>
          <w:ilvl w:val="1"/>
          <w:numId w:val="44"/>
        </w:numPr>
        <w:rPr>
          <w:ins w:id="5323" w:author="Alina Frey" w:date="2017-11-13T08:38:00Z"/>
        </w:rPr>
        <w:pPrChange w:id="5324" w:author="Alina Frey" w:date="2017-11-13T08:57:00Z">
          <w:pPr>
            <w:pStyle w:val="ListParagraph"/>
            <w:numPr>
              <w:ilvl w:val="1"/>
              <w:numId w:val="42"/>
            </w:numPr>
            <w:ind w:left="1440" w:hanging="360"/>
          </w:pPr>
        </w:pPrChange>
      </w:pPr>
      <w:ins w:id="5325" w:author="Alina Frey" w:date="2017-11-13T08:38:00Z">
        <w:r w:rsidRPr="007F739A">
          <w:t>Link to MCC Dashboard home screen.</w:t>
        </w:r>
      </w:ins>
    </w:p>
    <w:p w14:paraId="66315B12" w14:textId="213AC904" w:rsidR="00172EAB" w:rsidRPr="007F739A" w:rsidRDefault="00172EAB">
      <w:pPr>
        <w:pStyle w:val="ListParagraph"/>
        <w:numPr>
          <w:ilvl w:val="1"/>
          <w:numId w:val="44"/>
        </w:numPr>
        <w:rPr>
          <w:ins w:id="5326" w:author="Alina Frey" w:date="2017-11-13T08:38:00Z"/>
        </w:rPr>
        <w:pPrChange w:id="5327" w:author="Alina Frey" w:date="2017-11-13T08:57:00Z">
          <w:pPr>
            <w:pStyle w:val="ListParagraph"/>
            <w:numPr>
              <w:ilvl w:val="1"/>
              <w:numId w:val="42"/>
            </w:numPr>
            <w:ind w:left="1440" w:hanging="360"/>
          </w:pPr>
        </w:pPrChange>
      </w:pPr>
      <w:ins w:id="5328" w:author="Alina Frey" w:date="2017-11-13T08:38:00Z">
        <w:r w:rsidRPr="007F739A">
          <w:t xml:space="preserve">Name of the </w:t>
        </w:r>
      </w:ins>
      <w:ins w:id="5329" w:author="Alina Frey" w:date="2017-11-13T08:39:00Z">
        <w:r w:rsidR="004E6826" w:rsidRPr="007F739A">
          <w:t xml:space="preserve">patient that was selected </w:t>
        </w:r>
        <w:r w:rsidR="007D04B9" w:rsidRPr="007F739A">
          <w:t>from Tracking P</w:t>
        </w:r>
      </w:ins>
      <w:ins w:id="5330" w:author="Alina Frey" w:date="2017-11-13T08:40:00Z">
        <w:r w:rsidR="007D04B9" w:rsidRPr="007F739A">
          <w:t>atients</w:t>
        </w:r>
      </w:ins>
      <w:ins w:id="5331" w:author="Alina Frey" w:date="2017-11-13T09:01:00Z">
        <w:r w:rsidR="004B360F" w:rsidRPr="007F739A">
          <w:t xml:space="preserve"> screen</w:t>
        </w:r>
      </w:ins>
    </w:p>
    <w:p w14:paraId="09C8B602" w14:textId="77777777" w:rsidR="004B360F" w:rsidRPr="007F739A" w:rsidRDefault="004B360F" w:rsidP="004A5DCF">
      <w:pPr>
        <w:pStyle w:val="ListParagraph"/>
        <w:numPr>
          <w:ilvl w:val="1"/>
          <w:numId w:val="44"/>
        </w:numPr>
        <w:rPr>
          <w:ins w:id="5332" w:author="Alina Frey" w:date="2017-11-13T09:01:00Z"/>
          <w:rPrChange w:id="5333" w:author="Alina Frey" w:date="2017-11-20T10:06:00Z">
            <w:rPr>
              <w:ins w:id="5334" w:author="Alina Frey" w:date="2017-11-13T09:01:00Z"/>
              <w:rFonts w:eastAsia="Times New Roman" w:cs="Times New Roman"/>
            </w:rPr>
          </w:rPrChange>
        </w:rPr>
      </w:pPr>
      <w:ins w:id="5335" w:author="Alina Frey" w:date="2017-11-13T09:01:00Z">
        <w:r w:rsidRPr="007F739A">
          <w:rPr>
            <w:rFonts w:eastAsia="Times New Roman" w:cs="Times New Roman"/>
          </w:rPr>
          <w:t>SSN</w:t>
        </w:r>
      </w:ins>
    </w:p>
    <w:p w14:paraId="0B3E41BE" w14:textId="77777777" w:rsidR="004B360F" w:rsidRPr="007F739A" w:rsidRDefault="004B360F" w:rsidP="004A5DCF">
      <w:pPr>
        <w:pStyle w:val="ListParagraph"/>
        <w:numPr>
          <w:ilvl w:val="1"/>
          <w:numId w:val="44"/>
        </w:numPr>
        <w:rPr>
          <w:ins w:id="5336" w:author="Alina Frey" w:date="2017-11-13T09:02:00Z"/>
          <w:rPrChange w:id="5337" w:author="Alina Frey" w:date="2017-11-20T10:06:00Z">
            <w:rPr>
              <w:ins w:id="5338" w:author="Alina Frey" w:date="2017-11-13T09:02:00Z"/>
              <w:rFonts w:eastAsia="Times New Roman" w:cs="Times New Roman"/>
            </w:rPr>
          </w:rPrChange>
        </w:rPr>
      </w:pPr>
      <w:ins w:id="5339" w:author="Alina Frey" w:date="2017-11-13T09:01:00Z">
        <w:r w:rsidRPr="007F739A">
          <w:rPr>
            <w:rFonts w:eastAsia="Times New Roman" w:cs="Times New Roman"/>
          </w:rPr>
          <w:t>Date of Birt</w:t>
        </w:r>
      </w:ins>
      <w:ins w:id="5340" w:author="Alina Frey" w:date="2017-11-13T09:02:00Z">
        <w:r w:rsidRPr="007F739A">
          <w:rPr>
            <w:rFonts w:eastAsia="Times New Roman" w:cs="Times New Roman"/>
          </w:rPr>
          <w:t>h –</w:t>
        </w:r>
      </w:ins>
      <w:ins w:id="5341" w:author="Alina Frey" w:date="2017-11-13T09:01:00Z">
        <w:r w:rsidRPr="007F739A">
          <w:rPr>
            <w:rFonts w:eastAsia="Times New Roman" w:cs="Times New Roman"/>
          </w:rPr>
          <w:t xml:space="preserve"> Age</w:t>
        </w:r>
      </w:ins>
    </w:p>
    <w:p w14:paraId="58B6BAB4" w14:textId="77777777" w:rsidR="0075168F" w:rsidRPr="007F739A" w:rsidRDefault="004B360F" w:rsidP="004A5DCF">
      <w:pPr>
        <w:pStyle w:val="ListParagraph"/>
        <w:numPr>
          <w:ilvl w:val="1"/>
          <w:numId w:val="44"/>
        </w:numPr>
        <w:rPr>
          <w:ins w:id="5342" w:author="Alina Frey" w:date="2017-11-13T09:02:00Z"/>
          <w:rPrChange w:id="5343" w:author="Alina Frey" w:date="2017-11-20T10:06:00Z">
            <w:rPr>
              <w:ins w:id="5344" w:author="Alina Frey" w:date="2017-11-13T09:02:00Z"/>
              <w:rFonts w:eastAsia="Times New Roman" w:cs="Times New Roman"/>
            </w:rPr>
          </w:rPrChange>
        </w:rPr>
      </w:pPr>
      <w:ins w:id="5345" w:author="Alina Frey" w:date="2017-11-13T09:01:00Z">
        <w:r w:rsidRPr="007F739A">
          <w:rPr>
            <w:rFonts w:eastAsia="Times New Roman" w:cs="Times New Roman"/>
          </w:rPr>
          <w:t>Status</w:t>
        </w:r>
      </w:ins>
      <w:ins w:id="5346" w:author="Alina Frey" w:date="2017-11-13T09:02:00Z">
        <w:r w:rsidRPr="007F739A">
          <w:rPr>
            <w:rFonts w:eastAsia="Times New Roman" w:cs="Times New Roman"/>
          </w:rPr>
          <w:t xml:space="preserve"> </w:t>
        </w:r>
        <w:r w:rsidR="0075168F" w:rsidRPr="007F739A">
          <w:rPr>
            <w:rFonts w:eastAsia="Times New Roman" w:cs="Times New Roman"/>
          </w:rPr>
          <w:t>regarding pregnancy and lactation</w:t>
        </w:r>
      </w:ins>
    </w:p>
    <w:p w14:paraId="50E02541" w14:textId="68C3606F" w:rsidR="00172EAB" w:rsidRPr="007F739A" w:rsidRDefault="004B360F">
      <w:pPr>
        <w:pStyle w:val="ListParagraph"/>
        <w:numPr>
          <w:ilvl w:val="1"/>
          <w:numId w:val="44"/>
        </w:numPr>
        <w:rPr>
          <w:ins w:id="5347" w:author="Alina Frey" w:date="2017-11-13T08:38:00Z"/>
        </w:rPr>
        <w:pPrChange w:id="5348" w:author="Alina Frey" w:date="2017-11-13T08:57:00Z">
          <w:pPr>
            <w:pStyle w:val="ListParagraph"/>
            <w:numPr>
              <w:ilvl w:val="1"/>
              <w:numId w:val="42"/>
            </w:numPr>
            <w:ind w:left="1440" w:hanging="360"/>
          </w:pPr>
        </w:pPrChange>
      </w:pPr>
      <w:ins w:id="5349" w:author="Alina Frey" w:date="2017-11-13T09:01:00Z">
        <w:r w:rsidRPr="007F739A">
          <w:rPr>
            <w:rFonts w:eastAsia="Times New Roman" w:cs="Times New Roman"/>
          </w:rPr>
          <w:t>GP history</w:t>
        </w:r>
      </w:ins>
      <w:ins w:id="5350" w:author="Alina Frey" w:date="2017-11-13T08:38:00Z">
        <w:r w:rsidR="00172EAB" w:rsidRPr="007F739A">
          <w:t xml:space="preserve"> </w:t>
        </w:r>
      </w:ins>
    </w:p>
    <w:p w14:paraId="3314EC69" w14:textId="55ECAA24" w:rsidR="00172EAB" w:rsidRPr="007F739A" w:rsidRDefault="0070576D">
      <w:pPr>
        <w:pStyle w:val="ListParagraph"/>
        <w:numPr>
          <w:ilvl w:val="0"/>
          <w:numId w:val="44"/>
        </w:numPr>
        <w:rPr>
          <w:ins w:id="5351" w:author="Alina Frey" w:date="2017-11-13T08:38:00Z"/>
        </w:rPr>
        <w:pPrChange w:id="5352" w:author="Alina Frey" w:date="2017-11-13T09:03:00Z">
          <w:pPr>
            <w:pStyle w:val="ListParagraph"/>
            <w:numPr>
              <w:ilvl w:val="1"/>
              <w:numId w:val="30"/>
            </w:numPr>
            <w:ind w:left="1440" w:hanging="360"/>
          </w:pPr>
        </w:pPrChange>
      </w:pPr>
      <w:ins w:id="5353" w:author="Alina Frey" w:date="2017-11-13T09:02:00Z">
        <w:r w:rsidRPr="007F739A">
          <w:t xml:space="preserve">Link to </w:t>
        </w:r>
      </w:ins>
      <w:ins w:id="5354" w:author="Alina Frey" w:date="2017-11-13T08:38:00Z">
        <w:r w:rsidR="00172EAB" w:rsidRPr="007F739A">
          <w:t>Track</w:t>
        </w:r>
      </w:ins>
      <w:ins w:id="5355" w:author="Alina Frey" w:date="2017-11-13T09:02:00Z">
        <w:r w:rsidRPr="007F739A">
          <w:t>ed</w:t>
        </w:r>
      </w:ins>
      <w:ins w:id="5356" w:author="Alina Frey" w:date="2017-11-13T08:38:00Z">
        <w:r w:rsidR="00172EAB" w:rsidRPr="007F739A">
          <w:t xml:space="preserve"> </w:t>
        </w:r>
      </w:ins>
      <w:ins w:id="5357" w:author="Alina Frey" w:date="2017-11-13T09:03:00Z">
        <w:r w:rsidRPr="007F739A">
          <w:t>Patients</w:t>
        </w:r>
      </w:ins>
      <w:ins w:id="5358" w:author="Alina Frey" w:date="2017-11-13T08:38:00Z">
        <w:r w:rsidR="00172EAB" w:rsidRPr="007F739A">
          <w:rPr>
            <w:noProof/>
          </w:rPr>
          <w:t xml:space="preserve"> </w:t>
        </w:r>
      </w:ins>
      <w:ins w:id="5359" w:author="Alina Frey" w:date="2017-11-13T09:14:00Z">
        <w:r w:rsidR="005174EC" w:rsidRPr="007F739A">
          <w:rPr>
            <w:noProof/>
          </w:rPr>
          <w:t xml:space="preserve">(presented in section </w:t>
        </w:r>
      </w:ins>
      <w:ins w:id="5360" w:author="Alina Frey" w:date="2017-11-13T09:15:00Z">
        <w:r w:rsidR="00D957A4" w:rsidRPr="005C4028">
          <w:rPr>
            <w:color w:val="0070C0"/>
            <w:u w:val="single" w:color="0070C0"/>
          </w:rPr>
          <w:fldChar w:fldCharType="begin"/>
        </w:r>
        <w:r w:rsidR="00D957A4" w:rsidRPr="009E5B97">
          <w:rPr>
            <w:noProof/>
            <w:color w:val="0070C0"/>
            <w:u w:val="single" w:color="0070C0"/>
          </w:rPr>
          <w:instrText xml:space="preserve"> REF _Ref498327830 \h </w:instrText>
        </w:r>
      </w:ins>
      <w:r w:rsidR="000E5A15" w:rsidRPr="009E5B97">
        <w:rPr>
          <w:noProof/>
          <w:color w:val="0070C0"/>
          <w:u w:val="single" w:color="0070C0"/>
        </w:rPr>
        <w:instrText xml:space="preserve"> \* MERGEFORMAT </w:instrText>
      </w:r>
      <w:r w:rsidR="00D957A4" w:rsidRPr="005C4028">
        <w:rPr>
          <w:color w:val="0070C0"/>
          <w:u w:val="single" w:color="0070C0"/>
        </w:rPr>
      </w:r>
      <w:r w:rsidR="00D957A4" w:rsidRPr="005C4028">
        <w:rPr>
          <w:color w:val="0070C0"/>
          <w:u w:val="single" w:color="0070C0"/>
        </w:rPr>
        <w:fldChar w:fldCharType="separate"/>
      </w:r>
      <w:ins w:id="5361" w:author="Alina Frey [2]" w:date="2017-11-21T10:58:00Z">
        <w:r w:rsidR="003B7B8C" w:rsidRPr="003B7B8C">
          <w:rPr>
            <w:color w:val="0070C0"/>
            <w:u w:val="single" w:color="0070C0"/>
            <w:rPrChange w:id="5362" w:author="Alina Frey [2]" w:date="2017-11-21T10:58:00Z">
              <w:rPr/>
            </w:rPrChange>
          </w:rPr>
          <w:t>Tracked Patients</w:t>
        </w:r>
      </w:ins>
      <w:ins w:id="5363" w:author="Alina Frey" w:date="2017-11-13T09:15:00Z">
        <w:r w:rsidR="00D957A4" w:rsidRPr="005C4028">
          <w:rPr>
            <w:color w:val="0070C0"/>
            <w:u w:val="single" w:color="0070C0"/>
          </w:rPr>
          <w:fldChar w:fldCharType="end"/>
        </w:r>
        <w:r w:rsidR="009D05A6" w:rsidRPr="007F739A">
          <w:rPr>
            <w:noProof/>
          </w:rPr>
          <w:t>)</w:t>
        </w:r>
      </w:ins>
    </w:p>
    <w:p w14:paraId="44BE58CD" w14:textId="2261A662" w:rsidR="00172EAB" w:rsidRPr="007F739A" w:rsidRDefault="0070576D">
      <w:pPr>
        <w:pStyle w:val="ListParagraph"/>
        <w:numPr>
          <w:ilvl w:val="0"/>
          <w:numId w:val="44"/>
        </w:numPr>
        <w:rPr>
          <w:ins w:id="5364" w:author="Alina Frey" w:date="2017-11-13T08:38:00Z"/>
        </w:rPr>
        <w:pPrChange w:id="5365" w:author="Alina Frey" w:date="2017-11-13T08:57:00Z">
          <w:pPr>
            <w:pStyle w:val="ListParagraph"/>
            <w:numPr>
              <w:numId w:val="42"/>
            </w:numPr>
            <w:ind w:hanging="360"/>
          </w:pPr>
        </w:pPrChange>
      </w:pPr>
      <w:ins w:id="5366" w:author="Alina Frey" w:date="2017-11-13T09:03:00Z">
        <w:r w:rsidRPr="007F739A">
          <w:lastRenderedPageBreak/>
          <w:t>Patient</w:t>
        </w:r>
      </w:ins>
      <w:ins w:id="5367" w:author="Alina Frey" w:date="2017-11-13T08:38:00Z">
        <w:r w:rsidR="00172EAB" w:rsidRPr="007F739A">
          <w:t xml:space="preserve"> Menu:</w:t>
        </w:r>
      </w:ins>
    </w:p>
    <w:p w14:paraId="00C37626" w14:textId="77777777" w:rsidR="00BD0908" w:rsidRPr="007F739A" w:rsidRDefault="00BD0908" w:rsidP="00186D1A">
      <w:pPr>
        <w:pStyle w:val="ListParagraph"/>
        <w:numPr>
          <w:ilvl w:val="0"/>
          <w:numId w:val="46"/>
        </w:numPr>
        <w:rPr>
          <w:ins w:id="5368" w:author="Alina Frey" w:date="2017-11-13T09:04:00Z"/>
          <w:rPrChange w:id="5369" w:author="Alina Frey" w:date="2017-11-20T10:06:00Z">
            <w:rPr>
              <w:ins w:id="5370" w:author="Alina Frey" w:date="2017-11-13T09:04:00Z"/>
              <w:rFonts w:eastAsia="Times New Roman" w:cs="Times New Roman"/>
            </w:rPr>
          </w:rPrChange>
        </w:rPr>
      </w:pPr>
      <w:ins w:id="5371" w:author="Alina Frey" w:date="2017-11-13T09:04:00Z">
        <w:r w:rsidRPr="007F739A">
          <w:rPr>
            <w:rFonts w:eastAsia="Times New Roman" w:cs="Times New Roman"/>
          </w:rPr>
          <w:t>Summary</w:t>
        </w:r>
      </w:ins>
    </w:p>
    <w:p w14:paraId="45AEF302" w14:textId="77777777" w:rsidR="00BD0908" w:rsidRPr="007F739A" w:rsidRDefault="00186D1A" w:rsidP="00186D1A">
      <w:pPr>
        <w:pStyle w:val="ListParagraph"/>
        <w:numPr>
          <w:ilvl w:val="0"/>
          <w:numId w:val="46"/>
        </w:numPr>
        <w:rPr>
          <w:ins w:id="5372" w:author="Alina Frey" w:date="2017-11-13T09:04:00Z"/>
          <w:rPrChange w:id="5373" w:author="Alina Frey" w:date="2017-11-20T10:06:00Z">
            <w:rPr>
              <w:ins w:id="5374" w:author="Alina Frey" w:date="2017-11-13T09:04:00Z"/>
              <w:rFonts w:eastAsia="Times New Roman" w:cs="Times New Roman"/>
            </w:rPr>
          </w:rPrChange>
        </w:rPr>
      </w:pPr>
      <w:ins w:id="5375" w:author="Alina Frey" w:date="2017-11-13T09:04:00Z">
        <w:r w:rsidRPr="007F739A">
          <w:rPr>
            <w:rFonts w:eastAsia="Times New Roman" w:cs="Times New Roman"/>
          </w:rPr>
          <w:t>Pregnancy Checklist</w:t>
        </w:r>
      </w:ins>
    </w:p>
    <w:p w14:paraId="023EFAD0" w14:textId="77777777" w:rsidR="00BD0908" w:rsidRPr="007F739A" w:rsidRDefault="00186D1A" w:rsidP="00186D1A">
      <w:pPr>
        <w:pStyle w:val="ListParagraph"/>
        <w:numPr>
          <w:ilvl w:val="0"/>
          <w:numId w:val="46"/>
        </w:numPr>
        <w:rPr>
          <w:ins w:id="5376" w:author="Alina Frey" w:date="2017-11-13T09:04:00Z"/>
          <w:rPrChange w:id="5377" w:author="Alina Frey" w:date="2017-11-20T10:06:00Z">
            <w:rPr>
              <w:ins w:id="5378" w:author="Alina Frey" w:date="2017-11-13T09:04:00Z"/>
              <w:rFonts w:eastAsia="Times New Roman" w:cs="Times New Roman"/>
            </w:rPr>
          </w:rPrChange>
        </w:rPr>
      </w:pPr>
      <w:ins w:id="5379" w:author="Alina Frey" w:date="2017-11-13T09:04:00Z">
        <w:r w:rsidRPr="007F739A">
          <w:rPr>
            <w:rFonts w:eastAsia="Times New Roman" w:cs="Times New Roman"/>
          </w:rPr>
          <w:t>Pregnancies</w:t>
        </w:r>
      </w:ins>
    </w:p>
    <w:p w14:paraId="039D1FC3" w14:textId="77777777" w:rsidR="00BD0908" w:rsidRPr="007F739A" w:rsidRDefault="00186D1A" w:rsidP="00186D1A">
      <w:pPr>
        <w:pStyle w:val="ListParagraph"/>
        <w:numPr>
          <w:ilvl w:val="0"/>
          <w:numId w:val="46"/>
        </w:numPr>
        <w:rPr>
          <w:ins w:id="5380" w:author="Alina Frey" w:date="2017-11-13T09:04:00Z"/>
          <w:rPrChange w:id="5381" w:author="Alina Frey" w:date="2017-11-20T10:06:00Z">
            <w:rPr>
              <w:ins w:id="5382" w:author="Alina Frey" w:date="2017-11-13T09:04:00Z"/>
              <w:rFonts w:eastAsia="Times New Roman" w:cs="Times New Roman"/>
            </w:rPr>
          </w:rPrChange>
        </w:rPr>
      </w:pPr>
      <w:ins w:id="5383" w:author="Alina Frey" w:date="2017-11-13T09:04:00Z">
        <w:r w:rsidRPr="007F739A">
          <w:rPr>
            <w:rFonts w:eastAsia="Times New Roman" w:cs="Times New Roman"/>
          </w:rPr>
          <w:t>Contact History</w:t>
        </w:r>
      </w:ins>
    </w:p>
    <w:p w14:paraId="12BACE5F" w14:textId="4FB042B4" w:rsidR="00BD0908" w:rsidRPr="007F739A" w:rsidRDefault="00186D1A" w:rsidP="00186D1A">
      <w:pPr>
        <w:pStyle w:val="ListParagraph"/>
        <w:numPr>
          <w:ilvl w:val="0"/>
          <w:numId w:val="46"/>
        </w:numPr>
        <w:rPr>
          <w:ins w:id="5384" w:author="Alina Frey" w:date="2017-11-13T09:04:00Z"/>
          <w:rPrChange w:id="5385" w:author="Alina Frey" w:date="2017-11-20T10:06:00Z">
            <w:rPr>
              <w:ins w:id="5386" w:author="Alina Frey" w:date="2017-11-13T09:04:00Z"/>
              <w:rFonts w:eastAsia="Times New Roman" w:cs="Times New Roman"/>
            </w:rPr>
          </w:rPrChange>
        </w:rPr>
      </w:pPr>
      <w:ins w:id="5387" w:author="Alina Frey" w:date="2017-11-13T09:04:00Z">
        <w:r w:rsidRPr="007F739A">
          <w:rPr>
            <w:rFonts w:eastAsia="Times New Roman" w:cs="Times New Roman"/>
          </w:rPr>
          <w:t>Notes</w:t>
        </w:r>
      </w:ins>
    </w:p>
    <w:p w14:paraId="120299F2" w14:textId="77777777" w:rsidR="00BD0908" w:rsidRPr="007F739A" w:rsidRDefault="00186D1A" w:rsidP="00186D1A">
      <w:pPr>
        <w:pStyle w:val="ListParagraph"/>
        <w:numPr>
          <w:ilvl w:val="0"/>
          <w:numId w:val="46"/>
        </w:numPr>
        <w:rPr>
          <w:ins w:id="5388" w:author="Alina Frey" w:date="2017-11-13T09:04:00Z"/>
          <w:rPrChange w:id="5389" w:author="Alina Frey" w:date="2017-11-20T10:06:00Z">
            <w:rPr>
              <w:ins w:id="5390" w:author="Alina Frey" w:date="2017-11-13T09:04:00Z"/>
              <w:rFonts w:eastAsia="Times New Roman" w:cs="Times New Roman"/>
            </w:rPr>
          </w:rPrChange>
        </w:rPr>
      </w:pPr>
      <w:ins w:id="5391" w:author="Alina Frey" w:date="2017-11-13T09:04:00Z">
        <w:r w:rsidRPr="007F739A">
          <w:rPr>
            <w:rFonts w:eastAsia="Times New Roman" w:cs="Times New Roman"/>
          </w:rPr>
          <w:t>text4baby</w:t>
        </w:r>
      </w:ins>
    </w:p>
    <w:p w14:paraId="5D285B2A" w14:textId="77777777" w:rsidR="00BD0908" w:rsidRPr="007F739A" w:rsidRDefault="00186D1A" w:rsidP="00186D1A">
      <w:pPr>
        <w:pStyle w:val="ListParagraph"/>
        <w:numPr>
          <w:ilvl w:val="0"/>
          <w:numId w:val="46"/>
        </w:numPr>
        <w:rPr>
          <w:ins w:id="5392" w:author="Alina Frey" w:date="2017-11-13T09:04:00Z"/>
          <w:rPrChange w:id="5393" w:author="Alina Frey" w:date="2017-11-20T10:06:00Z">
            <w:rPr>
              <w:ins w:id="5394" w:author="Alina Frey" w:date="2017-11-13T09:04:00Z"/>
              <w:rFonts w:eastAsia="Times New Roman" w:cs="Times New Roman"/>
            </w:rPr>
          </w:rPrChange>
        </w:rPr>
      </w:pPr>
      <w:ins w:id="5395" w:author="Alina Frey" w:date="2017-11-13T09:04:00Z">
        <w:r w:rsidRPr="007F739A">
          <w:rPr>
            <w:rFonts w:eastAsia="Times New Roman" w:cs="Times New Roman"/>
          </w:rPr>
          <w:t>Labs</w:t>
        </w:r>
      </w:ins>
    </w:p>
    <w:p w14:paraId="63D06859" w14:textId="77777777" w:rsidR="00BD0908" w:rsidRPr="007F739A" w:rsidRDefault="00186D1A" w:rsidP="00186D1A">
      <w:pPr>
        <w:pStyle w:val="ListParagraph"/>
        <w:numPr>
          <w:ilvl w:val="0"/>
          <w:numId w:val="46"/>
        </w:numPr>
        <w:rPr>
          <w:ins w:id="5396" w:author="Alina Frey" w:date="2017-11-13T09:05:00Z"/>
          <w:rPrChange w:id="5397" w:author="Alina Frey" w:date="2017-11-20T10:06:00Z">
            <w:rPr>
              <w:ins w:id="5398" w:author="Alina Frey" w:date="2017-11-13T09:05:00Z"/>
              <w:rFonts w:eastAsia="Times New Roman" w:cs="Times New Roman"/>
            </w:rPr>
          </w:rPrChange>
        </w:rPr>
      </w:pPr>
      <w:ins w:id="5399" w:author="Alina Frey" w:date="2017-11-13T09:04:00Z">
        <w:r w:rsidRPr="007F739A">
          <w:rPr>
            <w:rFonts w:eastAsia="Times New Roman" w:cs="Times New Roman"/>
          </w:rPr>
          <w:t>Clinical Exchange Documents</w:t>
        </w:r>
      </w:ins>
    </w:p>
    <w:p w14:paraId="7D6D77A0" w14:textId="77777777" w:rsidR="00BD0908" w:rsidRPr="007F739A" w:rsidRDefault="00186D1A" w:rsidP="00186D1A">
      <w:pPr>
        <w:pStyle w:val="ListParagraph"/>
        <w:numPr>
          <w:ilvl w:val="0"/>
          <w:numId w:val="46"/>
        </w:numPr>
        <w:rPr>
          <w:ins w:id="5400" w:author="Alina Frey" w:date="2017-11-13T09:05:00Z"/>
          <w:rPrChange w:id="5401" w:author="Alina Frey" w:date="2017-11-20T10:06:00Z">
            <w:rPr>
              <w:ins w:id="5402" w:author="Alina Frey" w:date="2017-11-13T09:05:00Z"/>
              <w:rFonts w:eastAsia="Times New Roman" w:cs="Times New Roman"/>
            </w:rPr>
          </w:rPrChange>
        </w:rPr>
      </w:pPr>
      <w:ins w:id="5403" w:author="Alina Frey" w:date="2017-11-13T09:04:00Z">
        <w:r w:rsidRPr="007F739A">
          <w:rPr>
            <w:rFonts w:eastAsia="Times New Roman" w:cs="Times New Roman"/>
          </w:rPr>
          <w:t>Orders</w:t>
        </w:r>
      </w:ins>
    </w:p>
    <w:p w14:paraId="5F924B09" w14:textId="77777777" w:rsidR="00BD0908" w:rsidRPr="007F739A" w:rsidRDefault="00186D1A" w:rsidP="00186D1A">
      <w:pPr>
        <w:pStyle w:val="ListParagraph"/>
        <w:numPr>
          <w:ilvl w:val="0"/>
          <w:numId w:val="46"/>
        </w:numPr>
        <w:rPr>
          <w:ins w:id="5404" w:author="Alina Frey" w:date="2017-11-13T09:05:00Z"/>
          <w:rPrChange w:id="5405" w:author="Alina Frey" w:date="2017-11-20T10:06:00Z">
            <w:rPr>
              <w:ins w:id="5406" w:author="Alina Frey" w:date="2017-11-13T09:05:00Z"/>
              <w:rFonts w:eastAsia="Times New Roman" w:cs="Times New Roman"/>
            </w:rPr>
          </w:rPrChange>
        </w:rPr>
      </w:pPr>
      <w:ins w:id="5407" w:author="Alina Frey" w:date="2017-11-13T09:04:00Z">
        <w:r w:rsidRPr="007F739A">
          <w:rPr>
            <w:rFonts w:eastAsia="Times New Roman" w:cs="Times New Roman"/>
          </w:rPr>
          <w:t>Reminders</w:t>
        </w:r>
      </w:ins>
    </w:p>
    <w:p w14:paraId="57B9BEBF" w14:textId="77777777" w:rsidR="00BD0908" w:rsidRPr="007F739A" w:rsidRDefault="00186D1A" w:rsidP="00186D1A">
      <w:pPr>
        <w:pStyle w:val="ListParagraph"/>
        <w:numPr>
          <w:ilvl w:val="0"/>
          <w:numId w:val="46"/>
        </w:numPr>
        <w:rPr>
          <w:ins w:id="5408" w:author="Alina Frey" w:date="2017-11-13T09:05:00Z"/>
          <w:rPrChange w:id="5409" w:author="Alina Frey" w:date="2017-11-20T10:06:00Z">
            <w:rPr>
              <w:ins w:id="5410" w:author="Alina Frey" w:date="2017-11-13T09:05:00Z"/>
              <w:rFonts w:eastAsia="Times New Roman" w:cs="Times New Roman"/>
            </w:rPr>
          </w:rPrChange>
        </w:rPr>
      </w:pPr>
      <w:ins w:id="5411" w:author="Alina Frey" w:date="2017-11-13T09:04:00Z">
        <w:r w:rsidRPr="007F739A">
          <w:rPr>
            <w:rFonts w:eastAsia="Times New Roman" w:cs="Times New Roman"/>
          </w:rPr>
          <w:t>Consults</w:t>
        </w:r>
      </w:ins>
    </w:p>
    <w:p w14:paraId="61332FBA" w14:textId="77777777" w:rsidR="00BD0908" w:rsidRPr="007F739A" w:rsidRDefault="00186D1A" w:rsidP="00186D1A">
      <w:pPr>
        <w:pStyle w:val="ListParagraph"/>
        <w:numPr>
          <w:ilvl w:val="0"/>
          <w:numId w:val="46"/>
        </w:numPr>
        <w:rPr>
          <w:ins w:id="5412" w:author="Alina Frey" w:date="2017-11-13T09:05:00Z"/>
          <w:rPrChange w:id="5413" w:author="Alina Frey" w:date="2017-11-20T10:06:00Z">
            <w:rPr>
              <w:ins w:id="5414" w:author="Alina Frey" w:date="2017-11-13T09:05:00Z"/>
              <w:rFonts w:eastAsia="Times New Roman" w:cs="Times New Roman"/>
            </w:rPr>
          </w:rPrChange>
        </w:rPr>
      </w:pPr>
      <w:ins w:id="5415" w:author="Alina Frey" w:date="2017-11-13T09:04:00Z">
        <w:r w:rsidRPr="007F739A">
          <w:rPr>
            <w:rFonts w:eastAsia="Times New Roman" w:cs="Times New Roman"/>
          </w:rPr>
          <w:t>Radiology</w:t>
        </w:r>
      </w:ins>
    </w:p>
    <w:p w14:paraId="1BD59BC9" w14:textId="274D72A0" w:rsidR="00172EAB" w:rsidRPr="007F739A" w:rsidRDefault="00186D1A">
      <w:pPr>
        <w:pStyle w:val="ListParagraph"/>
        <w:numPr>
          <w:ilvl w:val="0"/>
          <w:numId w:val="46"/>
        </w:numPr>
        <w:rPr>
          <w:ins w:id="5416" w:author="Alina Frey" w:date="2017-11-13T08:38:00Z"/>
        </w:rPr>
        <w:pPrChange w:id="5417" w:author="Alina Frey" w:date="2017-11-13T09:03:00Z">
          <w:pPr>
            <w:pStyle w:val="ListParagraph"/>
            <w:numPr>
              <w:ilvl w:val="1"/>
              <w:numId w:val="30"/>
            </w:numPr>
            <w:ind w:left="1440" w:hanging="360"/>
          </w:pPr>
        </w:pPrChange>
      </w:pPr>
      <w:ins w:id="5418" w:author="Alina Frey" w:date="2017-11-13T09:04:00Z">
        <w:r w:rsidRPr="007F739A">
          <w:rPr>
            <w:rFonts w:eastAsia="Times New Roman" w:cs="Times New Roman"/>
          </w:rPr>
          <w:t>Stop Tracking.</w:t>
        </w:r>
      </w:ins>
    </w:p>
    <w:p w14:paraId="6E92127E" w14:textId="632DA7B4" w:rsidR="004B360F" w:rsidRPr="007F739A" w:rsidRDefault="005F159C">
      <w:pPr>
        <w:keepNext/>
        <w:spacing w:after="0" w:line="246" w:lineRule="auto"/>
        <w:ind w:left="-5" w:right="-10" w:hanging="10"/>
        <w:rPr>
          <w:ins w:id="5419" w:author="Alina Frey" w:date="2017-11-13T09:00:00Z"/>
          <w:color w:val="auto"/>
          <w:rPrChange w:id="5420" w:author="Alina Frey" w:date="2017-11-20T10:06:00Z">
            <w:rPr>
              <w:ins w:id="5421" w:author="Alina Frey" w:date="2017-11-13T09:00:00Z"/>
            </w:rPr>
          </w:rPrChange>
        </w:rPr>
        <w:pPrChange w:id="5422" w:author="Alina Frey" w:date="2017-11-13T09:00:00Z">
          <w:pPr>
            <w:spacing w:after="0" w:line="246" w:lineRule="auto"/>
            <w:ind w:left="-5" w:right="-10" w:hanging="10"/>
          </w:pPr>
        </w:pPrChange>
      </w:pPr>
      <w:del w:id="5423" w:author="Alina Frey" w:date="2017-11-13T09:06:00Z">
        <w:r w:rsidRPr="007F739A" w:rsidDel="00AD1213">
          <w:rPr>
            <w:rFonts w:eastAsia="Times New Roman" w:cs="Times New Roman"/>
            <w:color w:val="auto"/>
            <w:rPrChange w:id="5424" w:author="Alina Frey" w:date="2017-11-20T10:06:00Z">
              <w:rPr>
                <w:rFonts w:eastAsia="Times New Roman" w:cs="Times New Roman"/>
              </w:rPr>
            </w:rPrChange>
          </w:rPr>
          <w:lastRenderedPageBreak/>
          <w:delText>The dashboard includes a patient label: Name, SSN, DOB, Age, Status and GP history, and menu options. The menu options are Pregnancy Checklist, Pregnancies, Contact History, Notes, text4baby, Labs, Clinical Exchange Documents, Orders, Reminders, Consults, Radiology and Stop Tracking.</w:delText>
        </w:r>
      </w:del>
      <w:ins w:id="5425" w:author="Alina Frey" w:date="2017-11-13T08:59:00Z">
        <w:r w:rsidR="000476AA" w:rsidRPr="007F739A">
          <w:rPr>
            <w:noProof/>
            <w:color w:val="auto"/>
            <w:rPrChange w:id="5426" w:author="Alina Frey" w:date="2017-11-20T10:06:00Z">
              <w:rPr>
                <w:noProof/>
              </w:rPr>
            </w:rPrChange>
          </w:rPr>
          <w:drawing>
            <wp:inline distT="0" distB="0" distL="0" distR="0" wp14:anchorId="45708377" wp14:editId="10244D71">
              <wp:extent cx="1561587" cy="5719313"/>
              <wp:effectExtent l="0" t="0" r="635" b="0"/>
              <wp:docPr id="27390" name="Picture 27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566416" cy="5737001"/>
                      </a:xfrm>
                      <a:prstGeom prst="rect">
                        <a:avLst/>
                      </a:prstGeom>
                    </pic:spPr>
                  </pic:pic>
                </a:graphicData>
              </a:graphic>
            </wp:inline>
          </w:drawing>
        </w:r>
      </w:ins>
    </w:p>
    <w:p w14:paraId="38105B89" w14:textId="3F0E315F" w:rsidR="000476AA" w:rsidRPr="00CF2303" w:rsidRDefault="004B360F">
      <w:pPr>
        <w:pStyle w:val="Caption"/>
        <w:pPrChange w:id="5427" w:author="Alina Frey" w:date="2017-11-13T09:00:00Z">
          <w:pPr>
            <w:spacing w:after="0" w:line="246" w:lineRule="auto"/>
            <w:ind w:left="-5" w:right="-10" w:hanging="10"/>
            <w:jc w:val="both"/>
          </w:pPr>
        </w:pPrChange>
      </w:pPr>
      <w:bookmarkStart w:id="5428" w:name="_Toc498937421"/>
      <w:bookmarkStart w:id="5429" w:name="_Toc498942269"/>
      <w:bookmarkStart w:id="5430" w:name="_Toc498938936"/>
      <w:bookmarkStart w:id="5431" w:name="_Toc499024507"/>
      <w:ins w:id="5432" w:author="Alina Frey" w:date="2017-11-13T09:00:00Z">
        <w:r w:rsidRPr="00CF2303">
          <w:t xml:space="preserve">Figure </w:t>
        </w:r>
        <w:r w:rsidRPr="00CF2303">
          <w:fldChar w:fldCharType="begin"/>
        </w:r>
        <w:r w:rsidRPr="00CF2303">
          <w:instrText xml:space="preserve"> SEQ Figure \* ARABIC </w:instrText>
        </w:r>
      </w:ins>
      <w:r w:rsidRPr="00CF2303">
        <w:fldChar w:fldCharType="separate"/>
      </w:r>
      <w:ins w:id="5433" w:author="Alina Frey [2]" w:date="2017-11-21T10:58:00Z">
        <w:r w:rsidR="003B7B8C">
          <w:rPr>
            <w:noProof/>
          </w:rPr>
          <w:t>43</w:t>
        </w:r>
      </w:ins>
      <w:ins w:id="5434" w:author="Alina Frey" w:date="2017-11-13T09:00:00Z">
        <w:r w:rsidRPr="00CF2303">
          <w:fldChar w:fldCharType="end"/>
        </w:r>
        <w:r w:rsidRPr="00CF2303">
          <w:t>: Dashboard Patient View</w:t>
        </w:r>
      </w:ins>
      <w:ins w:id="5435" w:author="Alina Frey" w:date="2017-11-21T10:37:00Z">
        <w:r w:rsidR="006B1325">
          <w:t xml:space="preserve"> – </w:t>
        </w:r>
      </w:ins>
      <w:ins w:id="5436" w:author="Alina Frey" w:date="2017-11-13T09:00:00Z">
        <w:r w:rsidRPr="00CF2303">
          <w:t>Left side pane</w:t>
        </w:r>
      </w:ins>
      <w:bookmarkEnd w:id="5428"/>
      <w:bookmarkEnd w:id="5429"/>
      <w:bookmarkEnd w:id="5430"/>
      <w:bookmarkEnd w:id="5431"/>
    </w:p>
    <w:p w14:paraId="31876E7E" w14:textId="68F47A1D" w:rsidR="006C0619" w:rsidRPr="00CF2303" w:rsidDel="00082144" w:rsidRDefault="005F159C">
      <w:pPr>
        <w:pStyle w:val="Caption"/>
        <w:ind w:left="14" w:hanging="14"/>
        <w:rPr>
          <w:del w:id="5437" w:author="Alina Frey" w:date="2017-11-13T09:06:00Z"/>
        </w:rPr>
        <w:pPrChange w:id="5438" w:author="Alina Frey" w:date="2017-11-13T09:06:00Z">
          <w:pPr>
            <w:spacing w:after="20"/>
          </w:pPr>
        </w:pPrChange>
      </w:pPr>
      <w:del w:id="5439" w:author="Alina Frey" w:date="2017-11-13T09:06:00Z">
        <w:r w:rsidRPr="005625E8" w:rsidDel="00082144">
          <w:rPr>
            <w:b w:val="0"/>
            <w:iCs w:val="0"/>
            <w:noProof/>
          </w:rPr>
          <mc:AlternateContent>
            <mc:Choice Requires="wpg">
              <w:drawing>
                <wp:inline distT="0" distB="0" distL="0" distR="0" wp14:anchorId="318770B2" wp14:editId="27B755FD">
                  <wp:extent cx="1600200" cy="6660643"/>
                  <wp:effectExtent l="0" t="0" r="0" b="0"/>
                  <wp:docPr id="29774" name="Group 29774"/>
                  <wp:cNvGraphicFramePr/>
                  <a:graphic xmlns:a="http://schemas.openxmlformats.org/drawingml/2006/main">
                    <a:graphicData uri="http://schemas.microsoft.com/office/word/2010/wordprocessingGroup">
                      <wpg:wgp>
                        <wpg:cNvGrpSpPr/>
                        <wpg:grpSpPr>
                          <a:xfrm>
                            <a:off x="0" y="0"/>
                            <a:ext cx="1600200" cy="6660643"/>
                            <a:chOff x="0" y="0"/>
                            <a:chExt cx="1600200" cy="6660643"/>
                          </a:xfrm>
                        </wpg:grpSpPr>
                        <pic:pic xmlns:pic="http://schemas.openxmlformats.org/drawingml/2006/picture">
                          <pic:nvPicPr>
                            <pic:cNvPr id="801" name="Picture 801"/>
                            <pic:cNvPicPr/>
                          </pic:nvPicPr>
                          <pic:blipFill>
                            <a:blip r:embed="rId96"/>
                            <a:stretch>
                              <a:fillRect/>
                            </a:stretch>
                          </pic:blipFill>
                          <pic:spPr>
                            <a:xfrm>
                              <a:off x="0" y="0"/>
                              <a:ext cx="1590294" cy="4895850"/>
                            </a:xfrm>
                            <a:prstGeom prst="rect">
                              <a:avLst/>
                            </a:prstGeom>
                          </pic:spPr>
                        </pic:pic>
                        <pic:pic xmlns:pic="http://schemas.openxmlformats.org/drawingml/2006/picture">
                          <pic:nvPicPr>
                            <pic:cNvPr id="33548" name="Picture 33548"/>
                            <pic:cNvPicPr/>
                          </pic:nvPicPr>
                          <pic:blipFill>
                            <a:blip r:embed="rId97"/>
                            <a:stretch>
                              <a:fillRect/>
                            </a:stretch>
                          </pic:blipFill>
                          <pic:spPr>
                            <a:xfrm>
                              <a:off x="-4063" y="4913884"/>
                              <a:ext cx="1603248" cy="1746504"/>
                            </a:xfrm>
                            <a:prstGeom prst="rect">
                              <a:avLst/>
                            </a:prstGeom>
                          </pic:spPr>
                        </pic:pic>
                      </wpg:wgp>
                    </a:graphicData>
                  </a:graphic>
                </wp:inline>
              </w:drawing>
            </mc:Choice>
            <mc:Fallback>
              <w:pict>
                <v:group w14:anchorId="1EE3586A" id="Group 29774" o:spid="_x0000_s1026" style="width:126pt;height:524.45pt;mso-position-horizontal-relative:char;mso-position-vertical-relative:line" coordsize="16002,66606"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01" o:spid="_x0000_s1027" type="#_x0000_t75" style="position:absolute;width:15902;height:489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">
                    <v:imagedata r:id="rId98" o:title=""/>
                  </v:shape>
                  <v:shape id="Picture 33548" o:spid="_x0000_s1028" type="#_x0000_t75" style="position:absolute;left:-40;top:49138;width:16031;height:174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">
                    <v:imagedata r:id="rId99" o:title=""/>
                  </v:shape>
                  <w10:anchorlock/>
                </v:group>
              </w:pict>
            </mc:Fallback>
          </mc:AlternateContent>
        </w:r>
      </w:del>
    </w:p>
    <w:p w14:paraId="31876E7F" w14:textId="644B1DB3" w:rsidR="006C0619" w:rsidRPr="007F739A" w:rsidDel="00B1646E" w:rsidRDefault="005F159C">
      <w:pPr>
        <w:spacing w:after="29" w:line="265" w:lineRule="auto"/>
        <w:ind w:left="14" w:hanging="14"/>
        <w:rPr>
          <w:del w:id="5440" w:author="Alina Frey" w:date="2017-11-08T16:22:00Z"/>
          <w:color w:val="auto"/>
          <w:rPrChange w:id="5441" w:author="Alina Frey" w:date="2017-11-20T10:06:00Z">
            <w:rPr>
              <w:del w:id="5442" w:author="Alina Frey" w:date="2017-11-08T16:22:00Z"/>
            </w:rPr>
          </w:rPrChange>
        </w:rPr>
        <w:pPrChange w:id="5443" w:author="Alina Frey" w:date="2017-11-13T09:06:00Z">
          <w:pPr>
            <w:spacing w:after="29" w:line="265" w:lineRule="auto"/>
            <w:ind w:left="-5" w:hanging="10"/>
          </w:pPr>
        </w:pPrChange>
      </w:pPr>
      <w:del w:id="5444" w:author="Alina Frey" w:date="2017-11-08T16:22:00Z">
        <w:r w:rsidRPr="007F739A" w:rsidDel="00B1646E">
          <w:rPr>
            <w:rFonts w:eastAsia="Times New Roman" w:cs="Times New Roman"/>
            <w:b/>
            <w:color w:val="auto"/>
            <w:sz w:val="20"/>
            <w:rPrChange w:id="5445" w:author="Alina Frey" w:date="2017-11-20T10:06:00Z">
              <w:rPr>
                <w:rFonts w:eastAsia="Times New Roman" w:cs="Times New Roman"/>
                <w:b/>
                <w:sz w:val="20"/>
              </w:rPr>
            </w:rPrChange>
          </w:rPr>
          <w:delText>Figure 35: MCC Dashboard - Patient</w:delText>
        </w:r>
      </w:del>
    </w:p>
    <w:p w14:paraId="31876E80" w14:textId="77777777" w:rsidR="006C0619" w:rsidRPr="007F739A" w:rsidRDefault="005F159C">
      <w:pPr>
        <w:pStyle w:val="Heading2"/>
        <w:pPrChange w:id="5446" w:author="Alina Frey" w:date="2017-11-20T10:18:00Z">
          <w:pPr>
            <w:pStyle w:val="Heading2"/>
            <w:ind w:left="-5"/>
          </w:pPr>
        </w:pPrChange>
      </w:pPr>
      <w:bookmarkStart w:id="5447" w:name="_Toc497914068"/>
      <w:bookmarkStart w:id="5448" w:name="_Toc498937635"/>
      <w:bookmarkStart w:id="5449" w:name="_Toc498942483"/>
      <w:bookmarkStart w:id="5450" w:name="_Toc498939150"/>
      <w:bookmarkStart w:id="5451" w:name="_Toc499024418"/>
      <w:r w:rsidRPr="007F739A">
        <w:t>Tracked Patients</w:t>
      </w:r>
      <w:bookmarkEnd w:id="5447"/>
      <w:bookmarkEnd w:id="5448"/>
      <w:bookmarkEnd w:id="5449"/>
      <w:bookmarkEnd w:id="5450"/>
      <w:bookmarkEnd w:id="5451"/>
    </w:p>
    <w:p w14:paraId="31876E81" w14:textId="7B4893F8" w:rsidR="006C0619" w:rsidRPr="007F739A" w:rsidRDefault="005F159C" w:rsidP="00FA615B">
      <w:pPr>
        <w:spacing w:after="314" w:line="252" w:lineRule="auto"/>
        <w:ind w:left="-5" w:hanging="10"/>
        <w:rPr>
          <w:color w:val="auto"/>
          <w:rPrChange w:id="5452" w:author="Alina Frey" w:date="2017-11-20T10:06:00Z">
            <w:rPr/>
          </w:rPrChange>
        </w:rPr>
      </w:pPr>
      <w:r w:rsidRPr="007F739A">
        <w:rPr>
          <w:rFonts w:eastAsia="Times New Roman" w:cs="Times New Roman"/>
          <w:color w:val="auto"/>
          <w:rPrChange w:id="5453" w:author="Alina Frey" w:date="2017-11-20T10:06:00Z">
            <w:rPr>
              <w:rFonts w:eastAsia="Times New Roman" w:cs="Times New Roman"/>
            </w:rPr>
          </w:rPrChange>
        </w:rPr>
        <w:t xml:space="preserve">Selecting this option will </w:t>
      </w:r>
      <w:del w:id="5454" w:author="Alina Frey" w:date="2017-11-13T09:16:00Z">
        <w:r w:rsidRPr="007F739A" w:rsidDel="001E62D3">
          <w:rPr>
            <w:rFonts w:eastAsia="Times New Roman" w:cs="Times New Roman"/>
            <w:color w:val="auto"/>
            <w:rPrChange w:id="5455" w:author="Alina Frey" w:date="2017-11-20T10:06:00Z">
              <w:rPr>
                <w:rFonts w:eastAsia="Times New Roman" w:cs="Times New Roman"/>
              </w:rPr>
            </w:rPrChange>
          </w:rPr>
          <w:delText xml:space="preserve">open </w:delText>
        </w:r>
      </w:del>
      <w:ins w:id="5456" w:author="Alina Frey" w:date="2017-11-13T09:16:00Z">
        <w:r w:rsidR="001E62D3" w:rsidRPr="007F739A">
          <w:rPr>
            <w:rFonts w:eastAsia="Times New Roman" w:cs="Times New Roman"/>
            <w:color w:val="auto"/>
            <w:rPrChange w:id="5457" w:author="Alina Frey" w:date="2017-11-20T10:06:00Z">
              <w:rPr>
                <w:rFonts w:eastAsia="Times New Roman" w:cs="Times New Roman"/>
              </w:rPr>
            </w:rPrChange>
          </w:rPr>
          <w:t xml:space="preserve">redirect the user to </w:t>
        </w:r>
      </w:ins>
      <w:r w:rsidRPr="007F739A">
        <w:rPr>
          <w:rFonts w:eastAsia="Times New Roman" w:cs="Times New Roman"/>
          <w:color w:val="auto"/>
          <w:rPrChange w:id="5458" w:author="Alina Frey" w:date="2017-11-20T10:06:00Z">
            <w:rPr>
              <w:rFonts w:eastAsia="Times New Roman" w:cs="Times New Roman"/>
            </w:rPr>
          </w:rPrChange>
        </w:rPr>
        <w:t xml:space="preserve">the Tracked Patients </w:t>
      </w:r>
      <w:del w:id="5459" w:author="Alina Frey" w:date="2017-11-13T09:16:00Z">
        <w:r w:rsidRPr="007F739A" w:rsidDel="001E62D3">
          <w:rPr>
            <w:rFonts w:eastAsia="Times New Roman" w:cs="Times New Roman"/>
            <w:color w:val="auto"/>
            <w:rPrChange w:id="5460" w:author="Alina Frey" w:date="2017-11-20T10:06:00Z">
              <w:rPr>
                <w:rFonts w:eastAsia="Times New Roman" w:cs="Times New Roman"/>
              </w:rPr>
            </w:rPrChange>
          </w:rPr>
          <w:delText xml:space="preserve">pages </w:delText>
        </w:r>
      </w:del>
      <w:ins w:id="5461" w:author="Alina Frey" w:date="2017-11-13T09:16:00Z">
        <w:r w:rsidR="001E62D3" w:rsidRPr="007F739A">
          <w:rPr>
            <w:rFonts w:eastAsia="Times New Roman" w:cs="Times New Roman"/>
            <w:color w:val="auto"/>
            <w:rPrChange w:id="5462" w:author="Alina Frey" w:date="2017-11-20T10:06:00Z">
              <w:rPr>
                <w:rFonts w:eastAsia="Times New Roman" w:cs="Times New Roman"/>
              </w:rPr>
            </w:rPrChange>
          </w:rPr>
          <w:t xml:space="preserve">screen </w:t>
        </w:r>
      </w:ins>
      <w:r w:rsidRPr="007F739A">
        <w:rPr>
          <w:rFonts w:eastAsia="Times New Roman" w:cs="Times New Roman"/>
          <w:color w:val="auto"/>
          <w:rPrChange w:id="5463" w:author="Alina Frey" w:date="2017-11-20T10:06:00Z">
            <w:rPr>
              <w:rFonts w:eastAsia="Times New Roman" w:cs="Times New Roman"/>
            </w:rPr>
          </w:rPrChange>
        </w:rPr>
        <w:t xml:space="preserve">(see the </w:t>
      </w:r>
      <w:ins w:id="5464" w:author="Alina Frey" w:date="2017-11-13T09:17:00Z">
        <w:r w:rsidR="001E62D3" w:rsidRPr="00CF2303">
          <w:rPr>
            <w:rFonts w:eastAsia="Times New Roman" w:cs="Times New Roman"/>
            <w:color w:val="0070C0"/>
            <w:u w:val="single" w:color="0070C0"/>
          </w:rPr>
          <w:fldChar w:fldCharType="begin"/>
        </w:r>
        <w:r w:rsidR="001E62D3" w:rsidRPr="009E5B97">
          <w:rPr>
            <w:rFonts w:eastAsia="Times New Roman" w:cs="Times New Roman"/>
            <w:color w:val="0070C0"/>
            <w:u w:val="single" w:color="0070C0"/>
          </w:rPr>
          <w:instrText xml:space="preserve"> REF _Ref498327952 \h </w:instrText>
        </w:r>
      </w:ins>
      <w:r w:rsidR="000E5A15" w:rsidRPr="009E5B97">
        <w:rPr>
          <w:rFonts w:eastAsia="Times New Roman" w:cs="Times New Roman"/>
          <w:color w:val="0070C0"/>
          <w:u w:val="single" w:color="0070C0"/>
        </w:rPr>
        <w:instrText xml:space="preserve"> \* MERGEFORMAT </w:instrText>
      </w:r>
      <w:r w:rsidR="001E62D3" w:rsidRPr="00CF2303">
        <w:rPr>
          <w:rFonts w:eastAsia="Times New Roman" w:cs="Times New Roman"/>
          <w:color w:val="0070C0"/>
          <w:u w:val="single" w:color="0070C0"/>
        </w:rPr>
      </w:r>
      <w:r w:rsidR="001E62D3" w:rsidRPr="00CF2303">
        <w:rPr>
          <w:rFonts w:eastAsia="Times New Roman" w:cs="Times New Roman"/>
          <w:color w:val="0070C0"/>
          <w:u w:val="single" w:color="0070C0"/>
        </w:rPr>
        <w:fldChar w:fldCharType="separate"/>
      </w:r>
      <w:ins w:id="5465" w:author="Alina Frey [2]" w:date="2017-11-21T10:58:00Z">
        <w:r w:rsidR="003B7B8C" w:rsidRPr="003B7B8C">
          <w:rPr>
            <w:color w:val="0070C0"/>
            <w:u w:val="single" w:color="0070C0"/>
            <w:rPrChange w:id="5466" w:author="Alina Frey [2]" w:date="2017-11-21T10:58:00Z">
              <w:rPr/>
            </w:rPrChange>
          </w:rPr>
          <w:t>Tracked Patients</w:t>
        </w:r>
      </w:ins>
      <w:ins w:id="5467" w:author="Alina Frey" w:date="2017-11-13T09:17:00Z">
        <w:r w:rsidR="001E62D3" w:rsidRPr="00CF2303">
          <w:rPr>
            <w:rFonts w:eastAsia="Times New Roman" w:cs="Times New Roman"/>
            <w:color w:val="0070C0"/>
            <w:u w:val="single" w:color="0070C0"/>
          </w:rPr>
          <w:fldChar w:fldCharType="end"/>
        </w:r>
        <w:r w:rsidR="001E62D3" w:rsidRPr="007F739A">
          <w:rPr>
            <w:rFonts w:eastAsia="Times New Roman" w:cs="Times New Roman"/>
            <w:color w:val="auto"/>
            <w:rPrChange w:id="5468" w:author="Alina Frey" w:date="2017-11-20T10:06:00Z">
              <w:rPr>
                <w:rFonts w:eastAsia="Times New Roman" w:cs="Times New Roman"/>
              </w:rPr>
            </w:rPrChange>
          </w:rPr>
          <w:t xml:space="preserve"> </w:t>
        </w:r>
      </w:ins>
      <w:del w:id="5469" w:author="Alina Frey" w:date="2017-11-13T09:16:00Z">
        <w:r w:rsidRPr="007F739A" w:rsidDel="001E62D3">
          <w:rPr>
            <w:rFonts w:eastAsia="Times New Roman" w:cs="Times New Roman"/>
            <w:i/>
            <w:color w:val="auto"/>
            <w:rPrChange w:id="5470" w:author="Alina Frey" w:date="2017-11-20T10:06:00Z">
              <w:rPr>
                <w:rFonts w:eastAsia="Times New Roman" w:cs="Times New Roman"/>
                <w:i/>
              </w:rPr>
            </w:rPrChange>
          </w:rPr>
          <w:delText>Dashboard</w:delText>
        </w:r>
        <w:r w:rsidRPr="007F739A" w:rsidDel="001E62D3">
          <w:rPr>
            <w:rFonts w:eastAsia="Times New Roman" w:cs="Times New Roman"/>
            <w:color w:val="auto"/>
            <w:rPrChange w:id="5471" w:author="Alina Frey" w:date="2017-11-20T10:06:00Z">
              <w:rPr>
                <w:rFonts w:eastAsia="Times New Roman" w:cs="Times New Roman"/>
              </w:rPr>
            </w:rPrChange>
          </w:rPr>
          <w:delText xml:space="preserve"> </w:delText>
        </w:r>
      </w:del>
      <w:r w:rsidRPr="007F739A">
        <w:rPr>
          <w:rFonts w:eastAsia="Times New Roman" w:cs="Times New Roman"/>
          <w:color w:val="auto"/>
          <w:rPrChange w:id="5472" w:author="Alina Frey" w:date="2017-11-20T10:06:00Z">
            <w:rPr>
              <w:rFonts w:eastAsia="Times New Roman" w:cs="Times New Roman"/>
            </w:rPr>
          </w:rPrChange>
        </w:rPr>
        <w:t xml:space="preserve">section of the </w:t>
      </w:r>
      <w:ins w:id="5473" w:author="Alina Frey" w:date="2017-11-13T09:17:00Z">
        <w:r w:rsidR="001E62D3" w:rsidRPr="00CF2303">
          <w:rPr>
            <w:rFonts w:eastAsia="Times New Roman" w:cs="Times New Roman"/>
            <w:color w:val="0070C0"/>
            <w:u w:val="single" w:color="0070C0"/>
          </w:rPr>
          <w:fldChar w:fldCharType="begin"/>
        </w:r>
        <w:r w:rsidR="001E62D3" w:rsidRPr="009E5B97">
          <w:rPr>
            <w:rFonts w:eastAsia="Times New Roman" w:cs="Times New Roman"/>
            <w:color w:val="0070C0"/>
            <w:u w:val="single" w:color="0070C0"/>
          </w:rPr>
          <w:instrText xml:space="preserve"> REF _Ref498327972 \h </w:instrText>
        </w:r>
      </w:ins>
      <w:r w:rsidR="000E5A15" w:rsidRPr="009E5B97">
        <w:rPr>
          <w:rFonts w:eastAsia="Times New Roman" w:cs="Times New Roman"/>
          <w:color w:val="0070C0"/>
          <w:u w:val="single" w:color="0070C0"/>
        </w:rPr>
        <w:instrText xml:space="preserve"> \* MERGEFORMAT </w:instrText>
      </w:r>
      <w:r w:rsidR="001E62D3" w:rsidRPr="00CF2303">
        <w:rPr>
          <w:rFonts w:eastAsia="Times New Roman" w:cs="Times New Roman"/>
          <w:color w:val="0070C0"/>
          <w:u w:val="single" w:color="0070C0"/>
        </w:rPr>
      </w:r>
      <w:r w:rsidR="001E62D3" w:rsidRPr="00CF2303">
        <w:rPr>
          <w:rFonts w:eastAsia="Times New Roman" w:cs="Times New Roman"/>
          <w:color w:val="0070C0"/>
          <w:u w:val="single" w:color="0070C0"/>
        </w:rPr>
        <w:fldChar w:fldCharType="separate"/>
      </w:r>
      <w:ins w:id="5474" w:author="Alina Frey [2]" w:date="2017-11-21T10:58:00Z">
        <w:r w:rsidR="003B7B8C" w:rsidRPr="003B7B8C">
          <w:rPr>
            <w:color w:val="0070C0"/>
            <w:u w:val="single" w:color="0070C0"/>
            <w:rPrChange w:id="5475" w:author="Alina Frey [2]" w:date="2017-11-21T10:58:00Z">
              <w:rPr/>
            </w:rPrChange>
          </w:rPr>
          <w:t>MCC Dashboard Elements and Functionality – Tracking / Configuration View</w:t>
        </w:r>
      </w:ins>
      <w:ins w:id="5476" w:author="Alina Frey" w:date="2017-11-13T09:17:00Z">
        <w:r w:rsidR="001E62D3" w:rsidRPr="00CF2303">
          <w:rPr>
            <w:rFonts w:eastAsia="Times New Roman" w:cs="Times New Roman"/>
            <w:color w:val="0070C0"/>
            <w:u w:val="single" w:color="0070C0"/>
          </w:rPr>
          <w:fldChar w:fldCharType="end"/>
        </w:r>
        <w:r w:rsidR="001E62D3" w:rsidRPr="007F739A">
          <w:rPr>
            <w:rFonts w:eastAsia="Times New Roman" w:cs="Times New Roman"/>
            <w:color w:val="auto"/>
            <w:rPrChange w:id="5477" w:author="Alina Frey" w:date="2017-11-20T10:06:00Z">
              <w:rPr>
                <w:rFonts w:eastAsia="Times New Roman" w:cs="Times New Roman"/>
              </w:rPr>
            </w:rPrChange>
          </w:rPr>
          <w:t xml:space="preserve"> </w:t>
        </w:r>
      </w:ins>
      <w:del w:id="5478" w:author="Alina Frey" w:date="2017-11-13T09:17:00Z">
        <w:r w:rsidRPr="007F739A" w:rsidDel="001E62D3">
          <w:rPr>
            <w:rFonts w:eastAsia="Times New Roman" w:cs="Times New Roman"/>
            <w:i/>
            <w:color w:val="auto"/>
            <w:rPrChange w:id="5479" w:author="Alina Frey" w:date="2017-11-20T10:06:00Z">
              <w:rPr>
                <w:rFonts w:eastAsia="Times New Roman" w:cs="Times New Roman"/>
                <w:i/>
              </w:rPr>
            </w:rPrChange>
          </w:rPr>
          <w:delText>MCC</w:delText>
        </w:r>
        <w:r w:rsidRPr="007F739A" w:rsidDel="001E62D3">
          <w:rPr>
            <w:rFonts w:eastAsia="Times New Roman" w:cs="Times New Roman"/>
            <w:color w:val="auto"/>
            <w:rPrChange w:id="5480" w:author="Alina Frey" w:date="2017-11-20T10:06:00Z">
              <w:rPr>
                <w:rFonts w:eastAsia="Times New Roman" w:cs="Times New Roman"/>
              </w:rPr>
            </w:rPrChange>
          </w:rPr>
          <w:delText xml:space="preserve"> </w:delText>
        </w:r>
        <w:r w:rsidRPr="007F739A" w:rsidDel="001E62D3">
          <w:rPr>
            <w:rFonts w:eastAsia="Times New Roman" w:cs="Times New Roman"/>
            <w:i/>
            <w:color w:val="auto"/>
            <w:rPrChange w:id="5481" w:author="Alina Frey" w:date="2017-11-20T10:06:00Z">
              <w:rPr>
                <w:rFonts w:eastAsia="Times New Roman" w:cs="Times New Roman"/>
                <w:i/>
              </w:rPr>
            </w:rPrChange>
          </w:rPr>
          <w:delText>Dashboard Elements and Functionality - Tracking and Configuration</w:delText>
        </w:r>
        <w:r w:rsidRPr="007F739A" w:rsidDel="001E62D3">
          <w:rPr>
            <w:rFonts w:eastAsia="Times New Roman" w:cs="Times New Roman"/>
            <w:color w:val="auto"/>
            <w:rPrChange w:id="5482" w:author="Alina Frey" w:date="2017-11-20T10:06:00Z">
              <w:rPr>
                <w:rFonts w:eastAsia="Times New Roman" w:cs="Times New Roman"/>
              </w:rPr>
            </w:rPrChange>
          </w:rPr>
          <w:delText xml:space="preserve"> </w:delText>
        </w:r>
      </w:del>
      <w:r w:rsidRPr="007F739A">
        <w:rPr>
          <w:rFonts w:eastAsia="Times New Roman" w:cs="Times New Roman"/>
          <w:color w:val="auto"/>
          <w:rPrChange w:id="5483" w:author="Alina Frey" w:date="2017-11-20T10:06:00Z">
            <w:rPr>
              <w:rFonts w:eastAsia="Times New Roman" w:cs="Times New Roman"/>
            </w:rPr>
          </w:rPrChange>
        </w:rPr>
        <w:t>chapter).</w:t>
      </w:r>
    </w:p>
    <w:p w14:paraId="31876E82" w14:textId="46E7E7DF" w:rsidR="006C0619" w:rsidRPr="007F739A" w:rsidRDefault="000E6547">
      <w:pPr>
        <w:pStyle w:val="Heading2"/>
        <w:pPrChange w:id="5484" w:author="Alina Frey" w:date="2017-11-20T10:18:00Z">
          <w:pPr>
            <w:pStyle w:val="Heading2"/>
            <w:ind w:left="-5"/>
          </w:pPr>
        </w:pPrChange>
      </w:pPr>
      <w:bookmarkStart w:id="5485" w:name="_Toc497914069"/>
      <w:bookmarkStart w:id="5486" w:name="_Ref498519891"/>
      <w:bookmarkStart w:id="5487" w:name="_Ref498688654"/>
      <w:bookmarkStart w:id="5488" w:name="_Toc498937636"/>
      <w:bookmarkStart w:id="5489" w:name="_Toc498942484"/>
      <w:bookmarkStart w:id="5490" w:name="_Toc498939151"/>
      <w:bookmarkStart w:id="5491" w:name="_Toc499024419"/>
      <w:ins w:id="5492" w:author="Alina Frey" w:date="2017-11-15T14:30:00Z">
        <w:r w:rsidRPr="007F739A">
          <w:t xml:space="preserve">Patient </w:t>
        </w:r>
      </w:ins>
      <w:r w:rsidR="005F159C" w:rsidRPr="007F739A">
        <w:t>Summary</w:t>
      </w:r>
      <w:bookmarkEnd w:id="5485"/>
      <w:bookmarkEnd w:id="5486"/>
      <w:bookmarkEnd w:id="5487"/>
      <w:bookmarkEnd w:id="5488"/>
      <w:bookmarkEnd w:id="5489"/>
      <w:bookmarkEnd w:id="5490"/>
      <w:bookmarkEnd w:id="5491"/>
    </w:p>
    <w:p w14:paraId="31876E83" w14:textId="13C14F4E" w:rsidR="006C0619" w:rsidRPr="007F739A" w:rsidRDefault="005F159C" w:rsidP="00FA615B">
      <w:pPr>
        <w:spacing w:after="19" w:line="252" w:lineRule="auto"/>
        <w:ind w:left="-5" w:hanging="10"/>
        <w:rPr>
          <w:color w:val="auto"/>
          <w:rPrChange w:id="5493" w:author="Alina Frey" w:date="2017-11-20T10:06:00Z">
            <w:rPr/>
          </w:rPrChange>
        </w:rPr>
      </w:pPr>
      <w:del w:id="5494" w:author="Alina Frey" w:date="2017-11-13T09:18:00Z">
        <w:r w:rsidRPr="007F739A" w:rsidDel="00885689">
          <w:rPr>
            <w:rFonts w:eastAsia="Times New Roman" w:cs="Times New Roman"/>
            <w:color w:val="auto"/>
            <w:rPrChange w:id="5495" w:author="Alina Frey" w:date="2017-11-20T10:06:00Z">
              <w:rPr>
                <w:rFonts w:eastAsia="Times New Roman" w:cs="Times New Roman"/>
              </w:rPr>
            </w:rPrChange>
          </w:rPr>
          <w:delText xml:space="preserve">From the list of tracked patients, the user can select a patient by double-clicking the name. </w:delText>
        </w:r>
      </w:del>
      <w:r w:rsidRPr="007F739A">
        <w:rPr>
          <w:rFonts w:eastAsia="Times New Roman" w:cs="Times New Roman"/>
          <w:color w:val="auto"/>
          <w:rPrChange w:id="5496" w:author="Alina Frey" w:date="2017-11-20T10:06:00Z">
            <w:rPr>
              <w:rFonts w:eastAsia="Times New Roman" w:cs="Times New Roman"/>
            </w:rPr>
          </w:rPrChange>
        </w:rPr>
        <w:t>Th</w:t>
      </w:r>
      <w:ins w:id="5497" w:author="Alina Frey" w:date="2017-11-13T10:30:00Z">
        <w:r w:rsidR="00324840" w:rsidRPr="007F739A">
          <w:rPr>
            <w:rFonts w:eastAsia="Times New Roman" w:cs="Times New Roman"/>
            <w:color w:val="auto"/>
            <w:rPrChange w:id="5498" w:author="Alina Frey" w:date="2017-11-20T10:06:00Z">
              <w:rPr>
                <w:rFonts w:eastAsia="Times New Roman" w:cs="Times New Roman"/>
              </w:rPr>
            </w:rPrChange>
          </w:rPr>
          <w:t>e</w:t>
        </w:r>
      </w:ins>
      <w:del w:id="5499" w:author="Alina Frey" w:date="2017-11-13T10:30:00Z">
        <w:r w:rsidRPr="007F739A" w:rsidDel="00324840">
          <w:rPr>
            <w:rFonts w:eastAsia="Times New Roman" w:cs="Times New Roman"/>
            <w:color w:val="auto"/>
            <w:rPrChange w:id="5500" w:author="Alina Frey" w:date="2017-11-20T10:06:00Z">
              <w:rPr>
                <w:rFonts w:eastAsia="Times New Roman" w:cs="Times New Roman"/>
              </w:rPr>
            </w:rPrChange>
          </w:rPr>
          <w:delText>is</w:delText>
        </w:r>
      </w:del>
      <w:r w:rsidRPr="007F739A">
        <w:rPr>
          <w:rFonts w:eastAsia="Times New Roman" w:cs="Times New Roman"/>
          <w:color w:val="auto"/>
          <w:rPrChange w:id="5501" w:author="Alina Frey" w:date="2017-11-20T10:06:00Z">
            <w:rPr>
              <w:rFonts w:eastAsia="Times New Roman" w:cs="Times New Roman"/>
            </w:rPr>
          </w:rPrChange>
        </w:rPr>
        <w:t xml:space="preserve"> </w:t>
      </w:r>
      <w:del w:id="5502" w:author="Alina Frey" w:date="2017-11-13T09:18:00Z">
        <w:r w:rsidRPr="007F739A" w:rsidDel="00885689">
          <w:rPr>
            <w:rFonts w:eastAsia="Times New Roman" w:cs="Times New Roman"/>
            <w:color w:val="auto"/>
            <w:rPrChange w:id="5503" w:author="Alina Frey" w:date="2017-11-20T10:06:00Z">
              <w:rPr>
                <w:rFonts w:eastAsia="Times New Roman" w:cs="Times New Roman"/>
              </w:rPr>
            </w:rPrChange>
          </w:rPr>
          <w:delText xml:space="preserve">opens the </w:delText>
        </w:r>
      </w:del>
      <w:r w:rsidRPr="007F739A">
        <w:rPr>
          <w:rFonts w:eastAsia="Times New Roman" w:cs="Times New Roman"/>
          <w:color w:val="auto"/>
          <w:rPrChange w:id="5504" w:author="Alina Frey" w:date="2017-11-20T10:06:00Z">
            <w:rPr>
              <w:rFonts w:eastAsia="Times New Roman" w:cs="Times New Roman"/>
            </w:rPr>
          </w:rPrChange>
        </w:rPr>
        <w:t xml:space="preserve">Patient Summary </w:t>
      </w:r>
      <w:del w:id="5505" w:author="Alina Frey" w:date="2017-11-13T09:18:00Z">
        <w:r w:rsidRPr="007F739A" w:rsidDel="00D10125">
          <w:rPr>
            <w:rFonts w:eastAsia="Times New Roman" w:cs="Times New Roman"/>
            <w:color w:val="auto"/>
            <w:rPrChange w:id="5506" w:author="Alina Frey" w:date="2017-11-20T10:06:00Z">
              <w:rPr>
                <w:rFonts w:eastAsia="Times New Roman" w:cs="Times New Roman"/>
              </w:rPr>
            </w:rPrChange>
          </w:rPr>
          <w:delText xml:space="preserve">window </w:delText>
        </w:r>
      </w:del>
      <w:ins w:id="5507" w:author="Alina Frey" w:date="2017-11-13T09:18:00Z">
        <w:r w:rsidR="00D10125" w:rsidRPr="007F739A">
          <w:rPr>
            <w:rFonts w:eastAsia="Times New Roman" w:cs="Times New Roman"/>
            <w:color w:val="auto"/>
            <w:rPrChange w:id="5508" w:author="Alina Frey" w:date="2017-11-20T10:06:00Z">
              <w:rPr>
                <w:rFonts w:eastAsia="Times New Roman" w:cs="Times New Roman"/>
              </w:rPr>
            </w:rPrChange>
          </w:rPr>
          <w:t xml:space="preserve">screen is </w:t>
        </w:r>
      </w:ins>
      <w:ins w:id="5509" w:author="Alina Frey" w:date="2017-11-13T10:31:00Z">
        <w:r w:rsidR="00324840" w:rsidRPr="007F739A">
          <w:rPr>
            <w:rFonts w:eastAsia="Times New Roman" w:cs="Times New Roman"/>
            <w:color w:val="auto"/>
            <w:rPrChange w:id="5510" w:author="Alina Frey" w:date="2017-11-20T10:06:00Z">
              <w:rPr>
                <w:rFonts w:eastAsia="Times New Roman" w:cs="Times New Roman"/>
              </w:rPr>
            </w:rPrChange>
          </w:rPr>
          <w:t>the default scre</w:t>
        </w:r>
        <w:r w:rsidR="00694ECA" w:rsidRPr="007F739A">
          <w:rPr>
            <w:rFonts w:eastAsia="Times New Roman" w:cs="Times New Roman"/>
            <w:color w:val="auto"/>
            <w:rPrChange w:id="5511" w:author="Alina Frey" w:date="2017-11-20T10:06:00Z">
              <w:rPr>
                <w:rFonts w:eastAsia="Times New Roman" w:cs="Times New Roman"/>
              </w:rPr>
            </w:rPrChange>
          </w:rPr>
          <w:t xml:space="preserve">en </w:t>
        </w:r>
      </w:ins>
      <w:ins w:id="5512" w:author="Alina Frey" w:date="2017-11-13T10:32:00Z">
        <w:r w:rsidR="002165C0" w:rsidRPr="007F739A">
          <w:rPr>
            <w:rFonts w:eastAsia="Times New Roman" w:cs="Times New Roman"/>
            <w:color w:val="auto"/>
            <w:rPrChange w:id="5513" w:author="Alina Frey" w:date="2017-11-20T10:06:00Z">
              <w:rPr>
                <w:rFonts w:eastAsia="Times New Roman" w:cs="Times New Roman"/>
              </w:rPr>
            </w:rPrChange>
          </w:rPr>
          <w:t xml:space="preserve">that the user is directed to </w:t>
        </w:r>
      </w:ins>
      <w:ins w:id="5514" w:author="Alina Frey" w:date="2017-11-13T10:31:00Z">
        <w:r w:rsidR="00694ECA" w:rsidRPr="007F739A">
          <w:rPr>
            <w:rFonts w:eastAsia="Times New Roman" w:cs="Times New Roman"/>
            <w:color w:val="auto"/>
            <w:rPrChange w:id="5515" w:author="Alina Frey" w:date="2017-11-20T10:06:00Z">
              <w:rPr>
                <w:rFonts w:eastAsia="Times New Roman" w:cs="Times New Roman"/>
              </w:rPr>
            </w:rPrChange>
          </w:rPr>
          <w:t>when switch</w:t>
        </w:r>
      </w:ins>
      <w:ins w:id="5516" w:author="Alina Frey" w:date="2017-11-13T10:32:00Z">
        <w:r w:rsidR="002165C0" w:rsidRPr="007F739A">
          <w:rPr>
            <w:rFonts w:eastAsia="Times New Roman" w:cs="Times New Roman"/>
            <w:color w:val="auto"/>
            <w:rPrChange w:id="5517" w:author="Alina Frey" w:date="2017-11-20T10:06:00Z">
              <w:rPr>
                <w:rFonts w:eastAsia="Times New Roman" w:cs="Times New Roman"/>
              </w:rPr>
            </w:rPrChange>
          </w:rPr>
          <w:t>ing</w:t>
        </w:r>
      </w:ins>
      <w:ins w:id="5518" w:author="Alina Frey" w:date="2017-11-13T10:31:00Z">
        <w:r w:rsidR="00694ECA" w:rsidRPr="007F739A">
          <w:rPr>
            <w:rFonts w:eastAsia="Times New Roman" w:cs="Times New Roman"/>
            <w:color w:val="auto"/>
            <w:rPrChange w:id="5519" w:author="Alina Frey" w:date="2017-11-20T10:06:00Z">
              <w:rPr>
                <w:rFonts w:eastAsia="Times New Roman" w:cs="Times New Roman"/>
              </w:rPr>
            </w:rPrChange>
          </w:rPr>
          <w:t xml:space="preserve"> to the Patient View</w:t>
        </w:r>
      </w:ins>
      <w:ins w:id="5520" w:author="Alina Frey" w:date="2017-11-13T10:33:00Z">
        <w:r w:rsidR="005C6C3C" w:rsidRPr="007F739A">
          <w:rPr>
            <w:rFonts w:eastAsia="Times New Roman" w:cs="Times New Roman"/>
            <w:color w:val="auto"/>
            <w:rPrChange w:id="5521" w:author="Alina Frey" w:date="2017-11-20T10:06:00Z">
              <w:rPr>
                <w:rFonts w:eastAsia="Times New Roman" w:cs="Times New Roman"/>
              </w:rPr>
            </w:rPrChange>
          </w:rPr>
          <w:t>,</w:t>
        </w:r>
      </w:ins>
      <w:ins w:id="5522" w:author="Alina Frey" w:date="2017-11-13T10:31:00Z">
        <w:r w:rsidR="00694ECA" w:rsidRPr="007F739A">
          <w:rPr>
            <w:rFonts w:eastAsia="Times New Roman" w:cs="Times New Roman"/>
            <w:color w:val="auto"/>
            <w:rPrChange w:id="5523" w:author="Alina Frey" w:date="2017-11-20T10:06:00Z">
              <w:rPr>
                <w:rFonts w:eastAsia="Times New Roman" w:cs="Times New Roman"/>
              </w:rPr>
            </w:rPrChange>
          </w:rPr>
          <w:t xml:space="preserve"> </w:t>
        </w:r>
        <w:r w:rsidR="008E1233" w:rsidRPr="007F739A">
          <w:rPr>
            <w:rFonts w:eastAsia="Times New Roman" w:cs="Times New Roman"/>
            <w:color w:val="auto"/>
            <w:rPrChange w:id="5524" w:author="Alina Frey" w:date="2017-11-20T10:06:00Z">
              <w:rPr>
                <w:rFonts w:eastAsia="Times New Roman" w:cs="Times New Roman"/>
              </w:rPr>
            </w:rPrChange>
          </w:rPr>
          <w:t xml:space="preserve">upon selecting a </w:t>
        </w:r>
      </w:ins>
      <w:ins w:id="5525" w:author="Alina Frey" w:date="2017-11-13T10:32:00Z">
        <w:r w:rsidR="008E1233" w:rsidRPr="007F739A">
          <w:rPr>
            <w:rFonts w:eastAsia="Times New Roman" w:cs="Times New Roman"/>
            <w:color w:val="auto"/>
            <w:rPrChange w:id="5526" w:author="Alina Frey" w:date="2017-11-20T10:06:00Z">
              <w:rPr>
                <w:rFonts w:eastAsia="Times New Roman" w:cs="Times New Roman"/>
              </w:rPr>
            </w:rPrChange>
          </w:rPr>
          <w:t>patient from the Tracked Patients screen</w:t>
        </w:r>
      </w:ins>
      <w:del w:id="5527" w:author="Alina Frey" w:date="2017-11-13T10:31:00Z">
        <w:r w:rsidRPr="007F739A" w:rsidDel="008E1233">
          <w:rPr>
            <w:rFonts w:eastAsia="Times New Roman" w:cs="Times New Roman"/>
            <w:color w:val="auto"/>
            <w:rPrChange w:id="5528" w:author="Alina Frey" w:date="2017-11-20T10:06:00Z">
              <w:rPr>
                <w:rFonts w:eastAsia="Times New Roman" w:cs="Times New Roman"/>
              </w:rPr>
            </w:rPrChange>
          </w:rPr>
          <w:delText>for that patient</w:delText>
        </w:r>
      </w:del>
      <w:r w:rsidRPr="007F739A">
        <w:rPr>
          <w:rFonts w:eastAsia="Times New Roman" w:cs="Times New Roman"/>
          <w:color w:val="auto"/>
          <w:rPrChange w:id="5529" w:author="Alina Frey" w:date="2017-11-20T10:06:00Z">
            <w:rPr>
              <w:rFonts w:eastAsia="Times New Roman" w:cs="Times New Roman"/>
            </w:rPr>
          </w:rPrChange>
        </w:rPr>
        <w:t>. The user can enter and edit all the information concerning this patient</w:t>
      </w:r>
      <w:del w:id="5530" w:author="Alina Frey" w:date="2017-11-16T16:57:00Z">
        <w:r w:rsidRPr="007F739A" w:rsidDel="00FE25D6">
          <w:rPr>
            <w:rFonts w:eastAsia="Times New Roman" w:cs="Times New Roman"/>
            <w:color w:val="auto"/>
            <w:rPrChange w:id="5531" w:author="Alina Frey" w:date="2017-11-20T10:06:00Z">
              <w:rPr>
                <w:rFonts w:eastAsia="Times New Roman" w:cs="Times New Roman"/>
              </w:rPr>
            </w:rPrChange>
          </w:rPr>
          <w:delText>'</w:delText>
        </w:r>
      </w:del>
      <w:ins w:id="5532" w:author="Alina Frey" w:date="2017-11-16T16:57:00Z">
        <w:r w:rsidR="00FE25D6" w:rsidRPr="007F739A">
          <w:rPr>
            <w:rFonts w:eastAsia="Times New Roman" w:cs="Times New Roman"/>
            <w:color w:val="auto"/>
            <w:rPrChange w:id="5533" w:author="Alina Frey" w:date="2017-11-20T10:06:00Z">
              <w:rPr>
                <w:rFonts w:eastAsia="Times New Roman" w:cs="Times New Roman"/>
              </w:rPr>
            </w:rPrChange>
          </w:rPr>
          <w:t>’</w:t>
        </w:r>
      </w:ins>
      <w:r w:rsidRPr="007F739A">
        <w:rPr>
          <w:rFonts w:eastAsia="Times New Roman" w:cs="Times New Roman"/>
          <w:color w:val="auto"/>
          <w:rPrChange w:id="5534" w:author="Alina Frey" w:date="2017-11-20T10:06:00Z">
            <w:rPr>
              <w:rFonts w:eastAsia="Times New Roman" w:cs="Times New Roman"/>
            </w:rPr>
          </w:rPrChange>
        </w:rPr>
        <w:t xml:space="preserve">s pregnancy. </w:t>
      </w:r>
    </w:p>
    <w:p w14:paraId="0D98CB93" w14:textId="7A0846D9" w:rsidR="00724272" w:rsidRPr="007F739A" w:rsidRDefault="009456E4">
      <w:pPr>
        <w:keepNext/>
        <w:spacing w:after="41"/>
        <w:rPr>
          <w:ins w:id="5535" w:author="Alina Frey" w:date="2017-11-08T16:22:00Z"/>
          <w:color w:val="auto"/>
          <w:rPrChange w:id="5536" w:author="Alina Frey" w:date="2017-11-20T10:06:00Z">
            <w:rPr>
              <w:ins w:id="5537" w:author="Alina Frey" w:date="2017-11-08T16:22:00Z"/>
            </w:rPr>
          </w:rPrChange>
        </w:rPr>
        <w:pPrChange w:id="5538" w:author="Alina Frey" w:date="2017-11-10T14:16:00Z">
          <w:pPr>
            <w:spacing w:after="41"/>
          </w:pPr>
        </w:pPrChange>
      </w:pPr>
      <w:ins w:id="5539" w:author="Alina Frey" w:date="2017-11-13T10:47:00Z">
        <w:r w:rsidRPr="007F739A">
          <w:rPr>
            <w:noProof/>
            <w:color w:val="auto"/>
            <w:rPrChange w:id="5540" w:author="Alina Frey" w:date="2017-11-20T10:06:00Z">
              <w:rPr>
                <w:noProof/>
              </w:rPr>
            </w:rPrChange>
          </w:rPr>
          <w:lastRenderedPageBreak/>
          <w:drawing>
            <wp:inline distT="0" distB="0" distL="0" distR="0" wp14:anchorId="37BA8514" wp14:editId="099025D6">
              <wp:extent cx="5943600" cy="5377180"/>
              <wp:effectExtent l="0" t="0" r="0" b="0"/>
              <wp:docPr id="29674" name="Picture 29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5377180"/>
                      </a:xfrm>
                      <a:prstGeom prst="rect">
                        <a:avLst/>
                      </a:prstGeom>
                    </pic:spPr>
                  </pic:pic>
                </a:graphicData>
              </a:graphic>
            </wp:inline>
          </w:drawing>
        </w:r>
        <w:r w:rsidRPr="007F739A" w:rsidDel="009456E4">
          <w:rPr>
            <w:noProof/>
            <w:color w:val="auto"/>
            <w:rPrChange w:id="5541" w:author="Alina Frey" w:date="2017-11-20T10:06:00Z">
              <w:rPr>
                <w:noProof/>
              </w:rPr>
            </w:rPrChange>
          </w:rPr>
          <w:t xml:space="preserve"> </w:t>
        </w:r>
      </w:ins>
      <w:del w:id="5542" w:author="Alina Frey" w:date="2017-11-13T10:47:00Z">
        <w:r w:rsidR="005F159C" w:rsidRPr="007F739A" w:rsidDel="009456E4">
          <w:rPr>
            <w:noProof/>
            <w:color w:val="auto"/>
            <w:rPrChange w:id="5543" w:author="Alina Frey" w:date="2017-11-20T10:06:00Z">
              <w:rPr>
                <w:noProof/>
              </w:rPr>
            </w:rPrChange>
          </w:rPr>
          <mc:AlternateContent>
            <mc:Choice Requires="wpg">
              <w:drawing>
                <wp:inline distT="0" distB="0" distL="0" distR="0" wp14:anchorId="318770B4" wp14:editId="7D5325AD">
                  <wp:extent cx="5295900" cy="5417820"/>
                  <wp:effectExtent l="19050" t="19050" r="19050" b="11430"/>
                  <wp:docPr id="29671" name="Group 29671"/>
                  <wp:cNvGraphicFramePr/>
                  <a:graphic xmlns:a="http://schemas.openxmlformats.org/drawingml/2006/main">
                    <a:graphicData uri="http://schemas.microsoft.com/office/word/2010/wordprocessingGroup">
                      <wpg:wgp>
                        <wpg:cNvGrpSpPr/>
                        <wpg:grpSpPr>
                          <a:xfrm>
                            <a:off x="0" y="0"/>
                            <a:ext cx="2622109" cy="1647274"/>
                            <a:chOff x="-4063" y="4297427"/>
                            <a:chExt cx="2938272" cy="1877568"/>
                          </a:xfrm>
                        </wpg:grpSpPr>
                        <pic:pic xmlns:pic="http://schemas.openxmlformats.org/drawingml/2006/picture">
                          <pic:nvPicPr>
                            <pic:cNvPr id="33549" name="Picture 33549"/>
                            <pic:cNvPicPr/>
                          </pic:nvPicPr>
                          <pic:blipFill>
                            <a:blip r:embed="rId101"/>
                            <a:stretch>
                              <a:fillRect/>
                            </a:stretch>
                          </pic:blipFill>
                          <pic:spPr>
                            <a:xfrm>
                              <a:off x="-3626" y="3770324"/>
                              <a:ext cx="2622109" cy="1647274"/>
                            </a:xfrm>
                            <a:prstGeom prst="rect">
                              <a:avLst/>
                            </a:prstGeom>
                            <a:ln>
                              <a:solidFill>
                                <a:schemeClr val="tx1"/>
                              </a:solidFill>
                            </a:ln>
                          </pic:spPr>
                        </pic:pic>
                      </wpg:wgp>
                    </a:graphicData>
                  </a:graphic>
                </wp:inline>
              </w:drawing>
            </mc:Choice>
            <mc:Fallback>
              <w:pict>
                <v:group w14:anchorId="77D32685" id="Group 29671" o:spid="_x0000_s1026" style="width:417pt;height:426.6pt;mso-position-horizontal-relative:char;mso-position-vertical-relative:line" coordorigin="-40,42974" coordsize="29382,187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">
                  <v:shape id="Picture 33549" o:spid="_x0000_s1027" type="#_x0000_t75" style="position:absolute;left:-36;top:37703;width:26220;height:164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" stroked="t" strokecolor="black [3213]">
                    <v:imagedata r:id="rId102" o:title=""/>
                  </v:shape>
                  <w10:anchorlock/>
                </v:group>
              </w:pict>
            </mc:Fallback>
          </mc:AlternateContent>
        </w:r>
      </w:del>
    </w:p>
    <w:p w14:paraId="31876E84" w14:textId="09205A82" w:rsidR="006C0619" w:rsidRPr="00CF2303" w:rsidRDefault="00724272">
      <w:pPr>
        <w:pStyle w:val="Caption"/>
        <w:pPrChange w:id="5544" w:author="Alina Frey" w:date="2017-11-10T14:16:00Z">
          <w:pPr>
            <w:spacing w:after="41"/>
          </w:pPr>
        </w:pPrChange>
      </w:pPr>
      <w:bookmarkStart w:id="5545" w:name="_Toc498937422"/>
      <w:bookmarkStart w:id="5546" w:name="_Toc498942270"/>
      <w:bookmarkStart w:id="5547" w:name="_Toc498938937"/>
      <w:bookmarkStart w:id="5548" w:name="_Toc499024508"/>
      <w:ins w:id="5549" w:author="Alina Frey" w:date="2017-11-08T16:22:00Z">
        <w:r w:rsidRPr="00CF2303">
          <w:t xml:space="preserve">Figure </w:t>
        </w:r>
        <w:r w:rsidRPr="00CF2303">
          <w:fldChar w:fldCharType="begin"/>
        </w:r>
        <w:r w:rsidRPr="00CF2303">
          <w:instrText xml:space="preserve"> SEQ Figure \* ARABIC </w:instrText>
        </w:r>
      </w:ins>
      <w:r w:rsidRPr="00CF2303">
        <w:fldChar w:fldCharType="separate"/>
      </w:r>
      <w:ins w:id="5550" w:author="Alina Frey [2]" w:date="2017-11-21T10:58:00Z">
        <w:r w:rsidR="003B7B8C">
          <w:rPr>
            <w:noProof/>
          </w:rPr>
          <w:t>44</w:t>
        </w:r>
      </w:ins>
      <w:ins w:id="5551" w:author="Alina Frey" w:date="2017-11-08T16:22:00Z">
        <w:r w:rsidRPr="00CF2303">
          <w:fldChar w:fldCharType="end"/>
        </w:r>
        <w:r w:rsidRPr="00CF2303">
          <w:t>: Patient Summary</w:t>
        </w:r>
      </w:ins>
      <w:bookmarkEnd w:id="5545"/>
      <w:bookmarkEnd w:id="5546"/>
      <w:bookmarkEnd w:id="5547"/>
      <w:bookmarkEnd w:id="5548"/>
    </w:p>
    <w:p w14:paraId="31876E85" w14:textId="1738D321" w:rsidR="006C0619" w:rsidRPr="007F739A" w:rsidDel="00724272" w:rsidRDefault="005F159C">
      <w:pPr>
        <w:spacing w:after="29" w:line="265" w:lineRule="auto"/>
        <w:ind w:left="-5" w:hanging="10"/>
        <w:rPr>
          <w:del w:id="5552" w:author="Alina Frey" w:date="2017-11-08T16:22:00Z"/>
          <w:color w:val="auto"/>
          <w:rPrChange w:id="5553" w:author="Alina Frey" w:date="2017-11-20T10:06:00Z">
            <w:rPr>
              <w:del w:id="5554" w:author="Alina Frey" w:date="2017-11-08T16:22:00Z"/>
            </w:rPr>
          </w:rPrChange>
        </w:rPr>
      </w:pPr>
      <w:del w:id="5555" w:author="Alina Frey" w:date="2017-11-08T16:22:00Z">
        <w:r w:rsidRPr="007F739A" w:rsidDel="00724272">
          <w:rPr>
            <w:rFonts w:eastAsia="Times New Roman" w:cs="Times New Roman"/>
            <w:b/>
            <w:color w:val="auto"/>
            <w:sz w:val="20"/>
            <w:rPrChange w:id="5556" w:author="Alina Frey" w:date="2017-11-20T10:06:00Z">
              <w:rPr>
                <w:rFonts w:eastAsia="Times New Roman" w:cs="Times New Roman"/>
                <w:b/>
                <w:sz w:val="20"/>
              </w:rPr>
            </w:rPrChange>
          </w:rPr>
          <w:delText>Figure 36: Patient Summary</w:delText>
        </w:r>
      </w:del>
    </w:p>
    <w:p w14:paraId="31876E86" w14:textId="77777777" w:rsidR="006C0619" w:rsidRPr="007F739A" w:rsidRDefault="005F159C" w:rsidP="00FA615B">
      <w:pPr>
        <w:pStyle w:val="Heading3"/>
        <w:ind w:left="-5"/>
        <w:rPr>
          <w:color w:val="auto"/>
          <w:rPrChange w:id="5557" w:author="Alina Frey" w:date="2017-11-20T10:06:00Z">
            <w:rPr/>
          </w:rPrChange>
        </w:rPr>
      </w:pPr>
      <w:bookmarkStart w:id="5558" w:name="_Toc497914070"/>
      <w:bookmarkStart w:id="5559" w:name="_Ref498354677"/>
      <w:bookmarkStart w:id="5560" w:name="_Ref498519473"/>
      <w:bookmarkStart w:id="5561" w:name="_Ref498688615"/>
      <w:bookmarkStart w:id="5562" w:name="_Toc498937637"/>
      <w:bookmarkStart w:id="5563" w:name="_Toc498942485"/>
      <w:bookmarkStart w:id="5564" w:name="_Toc498939152"/>
      <w:bookmarkStart w:id="5565" w:name="_Toc499024420"/>
      <w:r w:rsidRPr="007F739A">
        <w:rPr>
          <w:color w:val="auto"/>
          <w:rPrChange w:id="5566" w:author="Alina Frey" w:date="2017-11-20T10:06:00Z">
            <w:rPr/>
          </w:rPrChange>
        </w:rPr>
        <w:t>Patient Details</w:t>
      </w:r>
      <w:bookmarkEnd w:id="5558"/>
      <w:bookmarkEnd w:id="5559"/>
      <w:bookmarkEnd w:id="5560"/>
      <w:bookmarkEnd w:id="5561"/>
      <w:bookmarkEnd w:id="5562"/>
      <w:bookmarkEnd w:id="5563"/>
      <w:bookmarkEnd w:id="5564"/>
      <w:bookmarkEnd w:id="5565"/>
    </w:p>
    <w:p w14:paraId="31876E87" w14:textId="62A0BCC4" w:rsidR="006C0619" w:rsidRPr="007F739A" w:rsidRDefault="0089221E" w:rsidP="00FA615B">
      <w:pPr>
        <w:spacing w:after="19" w:line="252" w:lineRule="auto"/>
        <w:ind w:left="-5" w:hanging="10"/>
        <w:rPr>
          <w:color w:val="auto"/>
          <w:rPrChange w:id="5567" w:author="Alina Frey" w:date="2017-11-20T10:06:00Z">
            <w:rPr/>
          </w:rPrChange>
        </w:rPr>
      </w:pPr>
      <w:ins w:id="5568" w:author="Alina Frey" w:date="2017-11-14T10:36:00Z">
        <w:r w:rsidRPr="007F739A">
          <w:rPr>
            <w:color w:val="auto"/>
            <w:rPrChange w:id="5569" w:author="Alina Frey" w:date="2017-11-20T10:06:00Z">
              <w:rPr/>
            </w:rPrChange>
          </w:rPr>
          <w:t xml:space="preserve">As part of the </w:t>
        </w:r>
        <w:r w:rsidRPr="007F739A">
          <w:rPr>
            <w:rFonts w:eastAsia="Times New Roman" w:cs="Times New Roman"/>
            <w:color w:val="auto"/>
            <w:rPrChange w:id="5570" w:author="Alina Frey" w:date="2017-11-20T10:06:00Z">
              <w:rPr>
                <w:rFonts w:eastAsia="Times New Roman" w:cs="Times New Roman"/>
              </w:rPr>
            </w:rPrChange>
          </w:rPr>
          <w:t xml:space="preserve">Patient Summary screen, the Patient </w:t>
        </w:r>
        <w:r w:rsidR="00FE54EC" w:rsidRPr="007F739A">
          <w:rPr>
            <w:rFonts w:eastAsia="Times New Roman" w:cs="Times New Roman"/>
            <w:color w:val="auto"/>
            <w:rPrChange w:id="5571" w:author="Alina Frey" w:date="2017-11-20T10:06:00Z">
              <w:rPr>
                <w:rFonts w:eastAsia="Times New Roman" w:cs="Times New Roman"/>
              </w:rPr>
            </w:rPrChange>
          </w:rPr>
          <w:t>Details</w:t>
        </w:r>
        <w:r w:rsidRPr="007F739A">
          <w:rPr>
            <w:color w:val="auto"/>
            <w:rPrChange w:id="5572" w:author="Alina Frey" w:date="2017-11-20T10:06:00Z">
              <w:rPr/>
            </w:rPrChange>
          </w:rPr>
          <w:t xml:space="preserve"> panel </w:t>
        </w:r>
        <w:r w:rsidR="00FE54EC" w:rsidRPr="007F739A">
          <w:rPr>
            <w:rFonts w:eastAsia="Times New Roman" w:cs="Times New Roman"/>
            <w:color w:val="auto"/>
            <w:rPrChange w:id="5573" w:author="Alina Frey" w:date="2017-11-20T10:06:00Z">
              <w:rPr>
                <w:rFonts w:eastAsia="Times New Roman" w:cs="Times New Roman"/>
              </w:rPr>
            </w:rPrChange>
          </w:rPr>
          <w:t>d</w:t>
        </w:r>
      </w:ins>
      <w:del w:id="5574" w:author="Alina Frey" w:date="2017-11-14T10:36:00Z">
        <w:r w:rsidR="005F159C" w:rsidRPr="007F739A" w:rsidDel="00FE54EC">
          <w:rPr>
            <w:rFonts w:eastAsia="Times New Roman" w:cs="Times New Roman"/>
            <w:color w:val="auto"/>
            <w:rPrChange w:id="5575" w:author="Alina Frey" w:date="2017-11-20T10:06:00Z">
              <w:rPr>
                <w:rFonts w:eastAsia="Times New Roman" w:cs="Times New Roman"/>
              </w:rPr>
            </w:rPrChange>
          </w:rPr>
          <w:delText>D</w:delText>
        </w:r>
      </w:del>
      <w:r w:rsidR="005F159C" w:rsidRPr="007F739A">
        <w:rPr>
          <w:rFonts w:eastAsia="Times New Roman" w:cs="Times New Roman"/>
          <w:color w:val="auto"/>
          <w:rPrChange w:id="5576" w:author="Alina Frey" w:date="2017-11-20T10:06:00Z">
            <w:rPr>
              <w:rFonts w:eastAsia="Times New Roman" w:cs="Times New Roman"/>
            </w:rPr>
          </w:rPrChange>
        </w:rPr>
        <w:t xml:space="preserve">isplays information about the patient: Name, Age, Pregnancy Status, Postpartum and Lactating, Text4Baby Enrollment, and allows the user to edit the Pregnancy Status, Lactating status and Text4Baby status. In addition, the Action drop down </w:t>
      </w:r>
      <w:ins w:id="5577" w:author="Alina Frey" w:date="2017-11-13T10:42:00Z">
        <w:r w:rsidR="00120629" w:rsidRPr="007F739A">
          <w:rPr>
            <w:rFonts w:eastAsia="Times New Roman" w:cs="Times New Roman"/>
            <w:color w:val="auto"/>
            <w:rPrChange w:id="5578" w:author="Alina Frey" w:date="2017-11-20T10:06:00Z">
              <w:rPr>
                <w:rFonts w:eastAsia="Times New Roman" w:cs="Times New Roman"/>
              </w:rPr>
            </w:rPrChange>
          </w:rPr>
          <w:t xml:space="preserve">at the top right corner of the panel, </w:t>
        </w:r>
      </w:ins>
      <w:r w:rsidR="005F159C" w:rsidRPr="007F739A">
        <w:rPr>
          <w:rFonts w:eastAsia="Times New Roman" w:cs="Times New Roman"/>
          <w:color w:val="auto"/>
          <w:rPrChange w:id="5579" w:author="Alina Frey" w:date="2017-11-20T10:06:00Z">
            <w:rPr>
              <w:rFonts w:eastAsia="Times New Roman" w:cs="Times New Roman"/>
            </w:rPr>
          </w:rPrChange>
        </w:rPr>
        <w:t>allows the user to update the Pregnancy Status or Lactating status.</w:t>
      </w:r>
    </w:p>
    <w:p w14:paraId="2DE0F39F" w14:textId="4459CA26" w:rsidR="00257625" w:rsidRPr="007F739A" w:rsidRDefault="005F159C">
      <w:pPr>
        <w:keepNext/>
        <w:spacing w:after="44"/>
        <w:rPr>
          <w:ins w:id="5580" w:author="Alina Frey" w:date="2017-11-08T16:26:00Z"/>
          <w:color w:val="auto"/>
          <w:rPrChange w:id="5581" w:author="Alina Frey" w:date="2017-11-20T10:06:00Z">
            <w:rPr>
              <w:ins w:id="5582" w:author="Alina Frey" w:date="2017-11-08T16:26:00Z"/>
            </w:rPr>
          </w:rPrChange>
        </w:rPr>
        <w:pPrChange w:id="5583" w:author="Alina Frey" w:date="2017-11-13T14:18:00Z">
          <w:pPr>
            <w:spacing w:after="39"/>
          </w:pPr>
        </w:pPrChange>
      </w:pPr>
      <w:del w:id="5584" w:author="Alina Frey" w:date="2017-11-13T10:48:00Z">
        <w:r w:rsidRPr="007F739A" w:rsidDel="00134372">
          <w:rPr>
            <w:noProof/>
            <w:color w:val="auto"/>
            <w:rPrChange w:id="5585" w:author="Alina Frey" w:date="2017-11-20T10:06:00Z">
              <w:rPr>
                <w:noProof/>
              </w:rPr>
            </w:rPrChange>
          </w:rPr>
          <w:lastRenderedPageBreak/>
          <w:drawing>
            <wp:inline distT="0" distB="0" distL="0" distR="0" wp14:anchorId="318770B6" wp14:editId="7F4BDB97">
              <wp:extent cx="5071872" cy="2487168"/>
              <wp:effectExtent l="19050" t="19050" r="14605" b="27940"/>
              <wp:docPr id="33550" name="Picture 33550"/>
              <wp:cNvGraphicFramePr/>
              <a:graphic xmlns:a="http://schemas.openxmlformats.org/drawingml/2006/main">
                <a:graphicData uri="http://schemas.openxmlformats.org/drawingml/2006/picture">
                  <pic:pic xmlns:pic="http://schemas.openxmlformats.org/drawingml/2006/picture">
                    <pic:nvPicPr>
                      <pic:cNvPr id="33550" name="Picture 33550"/>
                      <pic:cNvPicPr/>
                    </pic:nvPicPr>
                    <pic:blipFill>
                      <a:blip r:embed="rId103"/>
                      <a:stretch>
                        <a:fillRect/>
                      </a:stretch>
                    </pic:blipFill>
                    <pic:spPr>
                      <a:xfrm>
                        <a:off x="0" y="0"/>
                        <a:ext cx="5071872" cy="2487168"/>
                      </a:xfrm>
                      <a:prstGeom prst="rect">
                        <a:avLst/>
                      </a:prstGeom>
                      <a:ln>
                        <a:solidFill>
                          <a:schemeClr val="tx1"/>
                        </a:solidFill>
                      </a:ln>
                    </pic:spPr>
                  </pic:pic>
                </a:graphicData>
              </a:graphic>
            </wp:inline>
          </w:drawing>
        </w:r>
      </w:del>
      <w:ins w:id="5586" w:author="Alina Frey" w:date="2017-11-13T10:48:00Z">
        <w:r w:rsidR="00134372" w:rsidRPr="007F739A">
          <w:rPr>
            <w:noProof/>
            <w:color w:val="auto"/>
            <w:rPrChange w:id="5587" w:author="Alina Frey" w:date="2017-11-20T10:06:00Z">
              <w:rPr>
                <w:noProof/>
              </w:rPr>
            </w:rPrChange>
          </w:rPr>
          <w:drawing>
            <wp:inline distT="0" distB="0" distL="0" distR="0" wp14:anchorId="5AC6CCDE" wp14:editId="6BC1A444">
              <wp:extent cx="5943600" cy="1664970"/>
              <wp:effectExtent l="0" t="0" r="0" b="0"/>
              <wp:docPr id="29675" name="Picture 29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1664970"/>
                      </a:xfrm>
                      <a:prstGeom prst="rect">
                        <a:avLst/>
                      </a:prstGeom>
                    </pic:spPr>
                  </pic:pic>
                </a:graphicData>
              </a:graphic>
            </wp:inline>
          </w:drawing>
        </w:r>
      </w:ins>
    </w:p>
    <w:p w14:paraId="31876E88" w14:textId="582C028D" w:rsidR="006C0619" w:rsidRPr="00CF2303" w:rsidRDefault="00257625">
      <w:pPr>
        <w:pStyle w:val="Caption"/>
        <w:pPrChange w:id="5588" w:author="Alina Frey" w:date="2017-11-10T14:16:00Z">
          <w:pPr>
            <w:spacing w:after="39"/>
          </w:pPr>
        </w:pPrChange>
      </w:pPr>
      <w:bookmarkStart w:id="5589" w:name="_Toc498937423"/>
      <w:bookmarkStart w:id="5590" w:name="_Toc498942271"/>
      <w:bookmarkStart w:id="5591" w:name="_Toc498938938"/>
      <w:bookmarkStart w:id="5592" w:name="_Toc499024509"/>
      <w:ins w:id="5593" w:author="Alina Frey" w:date="2017-11-08T16:26:00Z">
        <w:r w:rsidRPr="00CF2303">
          <w:t xml:space="preserve">Figure </w:t>
        </w:r>
        <w:r w:rsidRPr="00CF2303">
          <w:fldChar w:fldCharType="begin"/>
        </w:r>
        <w:r w:rsidRPr="00CF2303">
          <w:instrText xml:space="preserve"> SEQ Figure \* ARABIC </w:instrText>
        </w:r>
      </w:ins>
      <w:r w:rsidRPr="00CF2303">
        <w:fldChar w:fldCharType="separate"/>
      </w:r>
      <w:ins w:id="5594" w:author="Alina Frey [2]" w:date="2017-11-21T10:58:00Z">
        <w:r w:rsidR="003B7B8C">
          <w:rPr>
            <w:noProof/>
          </w:rPr>
          <w:t>45</w:t>
        </w:r>
      </w:ins>
      <w:ins w:id="5595" w:author="Alina Frey" w:date="2017-11-08T16:26:00Z">
        <w:r w:rsidRPr="00CF2303">
          <w:fldChar w:fldCharType="end"/>
        </w:r>
        <w:r w:rsidRPr="00CF2303">
          <w:t xml:space="preserve">: Patient Details </w:t>
        </w:r>
      </w:ins>
      <w:ins w:id="5596" w:author="Alina Frey" w:date="2017-11-13T10:57:00Z">
        <w:r w:rsidR="003D682B" w:rsidRPr="00CF2303">
          <w:t>Panel</w:t>
        </w:r>
      </w:ins>
      <w:bookmarkEnd w:id="5589"/>
      <w:bookmarkEnd w:id="5590"/>
      <w:bookmarkEnd w:id="5591"/>
      <w:bookmarkEnd w:id="5592"/>
    </w:p>
    <w:p w14:paraId="31876E89" w14:textId="27C03903" w:rsidR="006C0619" w:rsidRPr="007F739A" w:rsidDel="00257625" w:rsidRDefault="005F159C">
      <w:pPr>
        <w:spacing w:after="173" w:line="265" w:lineRule="auto"/>
        <w:ind w:left="-5" w:hanging="10"/>
        <w:rPr>
          <w:del w:id="5597" w:author="Alina Frey" w:date="2017-11-08T16:26:00Z"/>
          <w:color w:val="auto"/>
          <w:rPrChange w:id="5598" w:author="Alina Frey" w:date="2017-11-20T10:06:00Z">
            <w:rPr>
              <w:del w:id="5599" w:author="Alina Frey" w:date="2017-11-08T16:26:00Z"/>
            </w:rPr>
          </w:rPrChange>
        </w:rPr>
      </w:pPr>
      <w:del w:id="5600" w:author="Alina Frey" w:date="2017-11-08T16:26:00Z">
        <w:r w:rsidRPr="007F739A" w:rsidDel="00257625">
          <w:rPr>
            <w:rFonts w:eastAsia="Times New Roman" w:cs="Times New Roman"/>
            <w:b/>
            <w:color w:val="auto"/>
            <w:sz w:val="20"/>
            <w:rPrChange w:id="5601" w:author="Alina Frey" w:date="2017-11-20T10:06:00Z">
              <w:rPr>
                <w:rFonts w:eastAsia="Times New Roman" w:cs="Times New Roman"/>
                <w:b/>
                <w:sz w:val="20"/>
              </w:rPr>
            </w:rPrChange>
          </w:rPr>
          <w:delText>Figure 37: Patient Details Section</w:delText>
        </w:r>
      </w:del>
    </w:p>
    <w:p w14:paraId="31876E8A" w14:textId="77777777" w:rsidR="006C0619" w:rsidRPr="007F739A" w:rsidRDefault="005F159C">
      <w:pPr>
        <w:pStyle w:val="Heading4"/>
        <w:rPr>
          <w:color w:val="auto"/>
          <w:rPrChange w:id="5602" w:author="Alina Frey" w:date="2017-11-20T10:06:00Z">
            <w:rPr/>
          </w:rPrChange>
        </w:rPr>
        <w:pPrChange w:id="5603" w:author="Alina Frey" w:date="2017-11-13T11:04:00Z">
          <w:pPr>
            <w:pStyle w:val="Heading5"/>
            <w:ind w:left="-5"/>
          </w:pPr>
        </w:pPrChange>
      </w:pPr>
      <w:bookmarkStart w:id="5604" w:name="_Ref498354795"/>
      <w:r w:rsidRPr="007F739A">
        <w:rPr>
          <w:color w:val="auto"/>
          <w:rPrChange w:id="5605" w:author="Alina Frey" w:date="2017-11-20T10:06:00Z">
            <w:rPr>
              <w:b/>
              <w:i/>
            </w:rPr>
          </w:rPrChange>
        </w:rPr>
        <w:t>Pregnancy Status</w:t>
      </w:r>
      <w:bookmarkEnd w:id="5604"/>
    </w:p>
    <w:p w14:paraId="31876E8B" w14:textId="7A0C2C03" w:rsidR="006C0619" w:rsidRPr="007F739A" w:rsidRDefault="005F159C" w:rsidP="00FA615B">
      <w:pPr>
        <w:spacing w:after="19" w:line="252" w:lineRule="auto"/>
        <w:ind w:left="-5" w:hanging="10"/>
        <w:rPr>
          <w:color w:val="auto"/>
          <w:rPrChange w:id="5606" w:author="Alina Frey" w:date="2017-11-20T10:06:00Z">
            <w:rPr/>
          </w:rPrChange>
        </w:rPr>
      </w:pPr>
      <w:r w:rsidRPr="007F739A">
        <w:rPr>
          <w:rFonts w:eastAsia="Times New Roman" w:cs="Times New Roman"/>
          <w:color w:val="auto"/>
          <w:rPrChange w:id="5607" w:author="Alina Frey" w:date="2017-11-20T10:06:00Z">
            <w:rPr>
              <w:rFonts w:eastAsia="Times New Roman" w:cs="Times New Roman"/>
            </w:rPr>
          </w:rPrChange>
        </w:rPr>
        <w:t>To edit or update the patient</w:t>
      </w:r>
      <w:del w:id="5608" w:author="Alina Frey" w:date="2017-11-16T16:57:00Z">
        <w:r w:rsidRPr="007F739A" w:rsidDel="00FE25D6">
          <w:rPr>
            <w:rFonts w:eastAsia="Times New Roman" w:cs="Times New Roman"/>
            <w:color w:val="auto"/>
            <w:rPrChange w:id="5609" w:author="Alina Frey" w:date="2017-11-20T10:06:00Z">
              <w:rPr>
                <w:rFonts w:eastAsia="Times New Roman" w:cs="Times New Roman"/>
              </w:rPr>
            </w:rPrChange>
          </w:rPr>
          <w:delText>'</w:delText>
        </w:r>
      </w:del>
      <w:ins w:id="5610" w:author="Alina Frey" w:date="2017-11-16T16:57:00Z">
        <w:r w:rsidR="00FE25D6" w:rsidRPr="007F739A">
          <w:rPr>
            <w:rFonts w:eastAsia="Times New Roman" w:cs="Times New Roman"/>
            <w:color w:val="auto"/>
            <w:rPrChange w:id="5611" w:author="Alina Frey" w:date="2017-11-20T10:06:00Z">
              <w:rPr>
                <w:rFonts w:eastAsia="Times New Roman" w:cs="Times New Roman"/>
              </w:rPr>
            </w:rPrChange>
          </w:rPr>
          <w:t>’</w:t>
        </w:r>
      </w:ins>
      <w:r w:rsidRPr="007F739A">
        <w:rPr>
          <w:rFonts w:eastAsia="Times New Roman" w:cs="Times New Roman"/>
          <w:color w:val="auto"/>
          <w:rPrChange w:id="5612" w:author="Alina Frey" w:date="2017-11-20T10:06:00Z">
            <w:rPr>
              <w:rFonts w:eastAsia="Times New Roman" w:cs="Times New Roman"/>
            </w:rPr>
          </w:rPrChange>
        </w:rPr>
        <w:t xml:space="preserve">s pregnancy status, </w:t>
      </w:r>
      <w:del w:id="5613" w:author="Alina Frey" w:date="2017-11-13T10:53:00Z">
        <w:r w:rsidRPr="007F739A" w:rsidDel="00BA0EA1">
          <w:rPr>
            <w:rFonts w:eastAsia="Times New Roman" w:cs="Times New Roman"/>
            <w:color w:val="auto"/>
            <w:rPrChange w:id="5614" w:author="Alina Frey" w:date="2017-11-20T10:06:00Z">
              <w:rPr>
                <w:rFonts w:eastAsia="Times New Roman" w:cs="Times New Roman"/>
              </w:rPr>
            </w:rPrChange>
          </w:rPr>
          <w:delText xml:space="preserve">select </w:delText>
        </w:r>
      </w:del>
      <w:ins w:id="5615" w:author="Alina Frey" w:date="2017-11-13T10:53:00Z">
        <w:r w:rsidR="00BA0EA1" w:rsidRPr="007F739A">
          <w:rPr>
            <w:rFonts w:eastAsia="Times New Roman" w:cs="Times New Roman"/>
            <w:color w:val="auto"/>
            <w:rPrChange w:id="5616" w:author="Alina Frey" w:date="2017-11-20T10:06:00Z">
              <w:rPr>
                <w:rFonts w:eastAsia="Times New Roman" w:cs="Times New Roman"/>
              </w:rPr>
            </w:rPrChange>
          </w:rPr>
          <w:t xml:space="preserve">click on the </w:t>
        </w:r>
      </w:ins>
      <w:del w:id="5617" w:author="Alina Frey" w:date="2017-11-13T10:53:00Z">
        <w:r w:rsidRPr="007F739A" w:rsidDel="00BA0EA1">
          <w:rPr>
            <w:rFonts w:eastAsia="Times New Roman" w:cs="Times New Roman"/>
            <w:b/>
            <w:color w:val="auto"/>
            <w:rPrChange w:id="5618" w:author="Alina Frey" w:date="2017-11-20T10:06:00Z">
              <w:rPr>
                <w:rFonts w:eastAsia="Times New Roman" w:cs="Times New Roman"/>
              </w:rPr>
            </w:rPrChange>
          </w:rPr>
          <w:delText xml:space="preserve">that </w:delText>
        </w:r>
      </w:del>
      <w:ins w:id="5619" w:author="Alina Frey" w:date="2017-11-13T10:53:00Z">
        <w:r w:rsidR="00BA0EA1" w:rsidRPr="007F739A">
          <w:rPr>
            <w:rFonts w:eastAsia="Times New Roman" w:cs="Times New Roman"/>
            <w:b/>
            <w:color w:val="auto"/>
            <w:rPrChange w:id="5620" w:author="Alina Frey" w:date="2017-11-20T10:06:00Z">
              <w:rPr>
                <w:rFonts w:eastAsia="Times New Roman" w:cs="Times New Roman"/>
              </w:rPr>
            </w:rPrChange>
          </w:rPr>
          <w:t>Pregnancy Status</w:t>
        </w:r>
        <w:r w:rsidR="00BA0EA1" w:rsidRPr="007F739A">
          <w:rPr>
            <w:rFonts w:eastAsia="Times New Roman" w:cs="Times New Roman"/>
            <w:color w:val="auto"/>
            <w:rPrChange w:id="5621" w:author="Alina Frey" w:date="2017-11-20T10:06:00Z">
              <w:rPr>
                <w:rFonts w:eastAsia="Times New Roman" w:cs="Times New Roman"/>
              </w:rPr>
            </w:rPrChange>
          </w:rPr>
          <w:t xml:space="preserve"> </w:t>
        </w:r>
      </w:ins>
      <w:del w:id="5622" w:author="Alina Frey" w:date="2017-11-13T10:54:00Z">
        <w:r w:rsidRPr="007F739A" w:rsidDel="00BA0EA1">
          <w:rPr>
            <w:rFonts w:eastAsia="Times New Roman" w:cs="Times New Roman"/>
            <w:color w:val="auto"/>
            <w:rPrChange w:id="5623" w:author="Alina Frey" w:date="2017-11-20T10:06:00Z">
              <w:rPr>
                <w:rFonts w:eastAsia="Times New Roman" w:cs="Times New Roman"/>
              </w:rPr>
            </w:rPrChange>
          </w:rPr>
          <w:delText xml:space="preserve">field </w:delText>
        </w:r>
      </w:del>
      <w:ins w:id="5624" w:author="Alina Frey" w:date="2017-11-13T10:54:00Z">
        <w:r w:rsidR="00BA0EA1" w:rsidRPr="007F739A">
          <w:rPr>
            <w:rFonts w:eastAsia="Times New Roman" w:cs="Times New Roman"/>
            <w:color w:val="auto"/>
            <w:rPrChange w:id="5625" w:author="Alina Frey" w:date="2017-11-20T10:06:00Z">
              <w:rPr>
                <w:rFonts w:eastAsia="Times New Roman" w:cs="Times New Roman"/>
              </w:rPr>
            </w:rPrChange>
          </w:rPr>
          <w:t>link</w:t>
        </w:r>
        <w:r w:rsidR="00CB25E2" w:rsidRPr="007F739A">
          <w:rPr>
            <w:rFonts w:eastAsia="Times New Roman" w:cs="Times New Roman"/>
            <w:color w:val="auto"/>
            <w:rPrChange w:id="5626" w:author="Alina Frey" w:date="2017-11-20T10:06:00Z">
              <w:rPr>
                <w:rFonts w:eastAsia="Times New Roman" w:cs="Times New Roman"/>
              </w:rPr>
            </w:rPrChange>
          </w:rPr>
          <w:t xml:space="preserve"> in the Patient Details panel</w:t>
        </w:r>
      </w:ins>
      <w:del w:id="5627" w:author="Alina Frey" w:date="2017-11-13T10:54:00Z">
        <w:r w:rsidRPr="007F739A" w:rsidDel="00CB25E2">
          <w:rPr>
            <w:rFonts w:eastAsia="Times New Roman" w:cs="Times New Roman"/>
            <w:color w:val="auto"/>
            <w:rPrChange w:id="5628" w:author="Alina Frey" w:date="2017-11-20T10:06:00Z">
              <w:rPr>
                <w:rFonts w:eastAsia="Times New Roman" w:cs="Times New Roman"/>
              </w:rPr>
            </w:rPrChange>
          </w:rPr>
          <w:delText xml:space="preserve">and at the </w:delText>
        </w:r>
        <w:r w:rsidRPr="007F739A" w:rsidDel="00CB25E2">
          <w:rPr>
            <w:rFonts w:eastAsia="Times New Roman" w:cs="Times New Roman"/>
            <w:b/>
            <w:color w:val="auto"/>
            <w:rPrChange w:id="5629" w:author="Alina Frey" w:date="2017-11-20T10:06:00Z">
              <w:rPr>
                <w:rFonts w:eastAsia="Times New Roman" w:cs="Times New Roman"/>
                <w:b/>
              </w:rPr>
            </w:rPrChange>
          </w:rPr>
          <w:delText xml:space="preserve">Pregnancy Status </w:delText>
        </w:r>
        <w:r w:rsidRPr="007F739A" w:rsidDel="00CB25E2">
          <w:rPr>
            <w:rFonts w:eastAsia="Times New Roman" w:cs="Times New Roman"/>
            <w:color w:val="auto"/>
            <w:rPrChange w:id="5630" w:author="Alina Frey" w:date="2017-11-20T10:06:00Z">
              <w:rPr>
                <w:rFonts w:eastAsia="Times New Roman" w:cs="Times New Roman"/>
              </w:rPr>
            </w:rPrChange>
          </w:rPr>
          <w:delText>window</w:delText>
        </w:r>
      </w:del>
      <w:r w:rsidRPr="007F739A">
        <w:rPr>
          <w:rFonts w:eastAsia="Times New Roman" w:cs="Times New Roman"/>
          <w:color w:val="auto"/>
          <w:rPrChange w:id="5631" w:author="Alina Frey" w:date="2017-11-20T10:06:00Z">
            <w:rPr>
              <w:rFonts w:eastAsia="Times New Roman" w:cs="Times New Roman"/>
            </w:rPr>
          </w:rPrChange>
        </w:rPr>
        <w:t xml:space="preserve">, </w:t>
      </w:r>
      <w:ins w:id="5632" w:author="Alina Frey" w:date="2017-11-13T10:54:00Z">
        <w:r w:rsidR="00CB25E2" w:rsidRPr="007F739A">
          <w:rPr>
            <w:rFonts w:eastAsia="Times New Roman" w:cs="Times New Roman"/>
            <w:color w:val="auto"/>
            <w:rPrChange w:id="5633" w:author="Alina Frey" w:date="2017-11-20T10:06:00Z">
              <w:rPr>
                <w:rFonts w:eastAsia="Times New Roman" w:cs="Times New Roman"/>
              </w:rPr>
            </w:rPrChange>
          </w:rPr>
          <w:t xml:space="preserve">or </w:t>
        </w:r>
      </w:ins>
      <w:ins w:id="5634" w:author="Alina Frey" w:date="2017-11-13T10:55:00Z">
        <w:r w:rsidR="0034284C" w:rsidRPr="007F739A">
          <w:rPr>
            <w:rFonts w:eastAsia="Times New Roman" w:cs="Times New Roman"/>
            <w:color w:val="auto"/>
            <w:rPrChange w:id="5635" w:author="Alina Frey" w:date="2017-11-20T10:06:00Z">
              <w:rPr>
                <w:rFonts w:eastAsia="Times New Roman" w:cs="Times New Roman"/>
              </w:rPr>
            </w:rPrChange>
          </w:rPr>
          <w:t xml:space="preserve">select </w:t>
        </w:r>
      </w:ins>
      <w:ins w:id="5636" w:author="Alina Frey" w:date="2017-11-13T10:54:00Z">
        <w:r w:rsidR="00CB25E2" w:rsidRPr="007F739A">
          <w:rPr>
            <w:rFonts w:eastAsia="Times New Roman" w:cs="Times New Roman"/>
            <w:b/>
            <w:color w:val="auto"/>
            <w:rPrChange w:id="5637" w:author="Alina Frey" w:date="2017-11-20T10:06:00Z">
              <w:rPr>
                <w:rFonts w:eastAsia="Times New Roman" w:cs="Times New Roman"/>
              </w:rPr>
            </w:rPrChange>
          </w:rPr>
          <w:t>Update Pregnancy Status</w:t>
        </w:r>
        <w:r w:rsidR="00CB25E2" w:rsidRPr="007F739A">
          <w:rPr>
            <w:rFonts w:eastAsia="Times New Roman" w:cs="Times New Roman"/>
            <w:color w:val="auto"/>
            <w:rPrChange w:id="5638" w:author="Alina Frey" w:date="2017-11-20T10:06:00Z">
              <w:rPr>
                <w:rFonts w:eastAsia="Times New Roman" w:cs="Times New Roman"/>
              </w:rPr>
            </w:rPrChange>
          </w:rPr>
          <w:t xml:space="preserve"> </w:t>
        </w:r>
      </w:ins>
      <w:del w:id="5639" w:author="Alina Frey" w:date="2017-11-13T10:55:00Z">
        <w:r w:rsidRPr="007F739A" w:rsidDel="0034284C">
          <w:rPr>
            <w:rFonts w:eastAsia="Times New Roman" w:cs="Times New Roman"/>
            <w:color w:val="auto"/>
            <w:rPrChange w:id="5640" w:author="Alina Frey" w:date="2017-11-20T10:06:00Z">
              <w:rPr>
                <w:rFonts w:eastAsia="Times New Roman" w:cs="Times New Roman"/>
              </w:rPr>
            </w:rPrChange>
          </w:rPr>
          <w:delText xml:space="preserve">select </w:delText>
        </w:r>
      </w:del>
      <w:r w:rsidRPr="007F739A">
        <w:rPr>
          <w:rFonts w:eastAsia="Times New Roman" w:cs="Times New Roman"/>
          <w:color w:val="auto"/>
          <w:rPrChange w:id="5641" w:author="Alina Frey" w:date="2017-11-20T10:06:00Z">
            <w:rPr>
              <w:rFonts w:eastAsia="Times New Roman" w:cs="Times New Roman"/>
            </w:rPr>
          </w:rPrChange>
        </w:rPr>
        <w:t xml:space="preserve">from the drop-down </w:t>
      </w:r>
      <w:ins w:id="5642" w:author="Alina Frey" w:date="2017-11-13T10:55:00Z">
        <w:r w:rsidR="0034284C" w:rsidRPr="007F739A">
          <w:rPr>
            <w:rFonts w:eastAsia="Times New Roman" w:cs="Times New Roman"/>
            <w:color w:val="auto"/>
            <w:rPrChange w:id="5643" w:author="Alina Frey" w:date="2017-11-20T10:06:00Z">
              <w:rPr>
                <w:rFonts w:eastAsia="Times New Roman" w:cs="Times New Roman"/>
              </w:rPr>
            </w:rPrChange>
          </w:rPr>
          <w:t xml:space="preserve">Action </w:t>
        </w:r>
      </w:ins>
      <w:r w:rsidRPr="007F739A">
        <w:rPr>
          <w:rFonts w:eastAsia="Times New Roman" w:cs="Times New Roman"/>
          <w:color w:val="auto"/>
          <w:rPrChange w:id="5644" w:author="Alina Frey" w:date="2017-11-20T10:06:00Z">
            <w:rPr>
              <w:rFonts w:eastAsia="Times New Roman" w:cs="Times New Roman"/>
            </w:rPr>
          </w:rPrChange>
        </w:rPr>
        <w:t>list</w:t>
      </w:r>
      <w:del w:id="5645" w:author="Alina Frey" w:date="2017-11-13T10:55:00Z">
        <w:r w:rsidRPr="007F739A" w:rsidDel="0034284C">
          <w:rPr>
            <w:rFonts w:eastAsia="Times New Roman" w:cs="Times New Roman"/>
            <w:color w:val="auto"/>
            <w:rPrChange w:id="5646" w:author="Alina Frey" w:date="2017-11-20T10:06:00Z">
              <w:rPr>
                <w:rFonts w:eastAsia="Times New Roman" w:cs="Times New Roman"/>
              </w:rPr>
            </w:rPrChange>
          </w:rPr>
          <w:delText xml:space="preserve"> (Pregnant or Not Pregnant)</w:delText>
        </w:r>
      </w:del>
      <w:r w:rsidRPr="007F739A">
        <w:rPr>
          <w:rFonts w:eastAsia="Times New Roman" w:cs="Times New Roman"/>
          <w:color w:val="auto"/>
          <w:rPrChange w:id="5647" w:author="Alina Frey" w:date="2017-11-20T10:06:00Z">
            <w:rPr>
              <w:rFonts w:eastAsia="Times New Roman" w:cs="Times New Roman"/>
            </w:rPr>
          </w:rPrChange>
        </w:rPr>
        <w:t xml:space="preserve">. </w:t>
      </w:r>
      <w:ins w:id="5648" w:author="Alina Frey" w:date="2017-11-13T10:55:00Z">
        <w:r w:rsidR="007D2C55" w:rsidRPr="007F739A">
          <w:rPr>
            <w:rFonts w:eastAsia="Times New Roman" w:cs="Times New Roman"/>
            <w:color w:val="auto"/>
            <w:rPrChange w:id="5649" w:author="Alina Frey" w:date="2017-11-20T10:06:00Z">
              <w:rPr>
                <w:rFonts w:eastAsia="Times New Roman" w:cs="Times New Roman"/>
              </w:rPr>
            </w:rPrChange>
          </w:rPr>
          <w:t>This redirects the user to the Pre</w:t>
        </w:r>
      </w:ins>
      <w:ins w:id="5650" w:author="Alina Frey" w:date="2017-11-13T10:56:00Z">
        <w:r w:rsidR="007D2C55" w:rsidRPr="007F739A">
          <w:rPr>
            <w:rFonts w:eastAsia="Times New Roman" w:cs="Times New Roman"/>
            <w:color w:val="auto"/>
            <w:rPrChange w:id="5651" w:author="Alina Frey" w:date="2017-11-20T10:06:00Z">
              <w:rPr>
                <w:rFonts w:eastAsia="Times New Roman" w:cs="Times New Roman"/>
              </w:rPr>
            </w:rPrChange>
          </w:rPr>
          <w:t>gnancy Status dialog</w:t>
        </w:r>
      </w:ins>
      <w:ins w:id="5652" w:author="Alina Frey" w:date="2017-11-13T11:07:00Z">
        <w:r w:rsidR="007B2F6F" w:rsidRPr="007F739A">
          <w:rPr>
            <w:rFonts w:eastAsia="Times New Roman" w:cs="Times New Roman"/>
            <w:color w:val="auto"/>
            <w:rPrChange w:id="5653" w:author="Alina Frey" w:date="2017-11-20T10:06:00Z">
              <w:rPr>
                <w:rFonts w:eastAsia="Times New Roman" w:cs="Times New Roman"/>
              </w:rPr>
            </w:rPrChange>
          </w:rPr>
          <w:t>.</w:t>
        </w:r>
      </w:ins>
      <w:moveFromRangeStart w:id="5654" w:author="Alina Frey" w:date="2017-11-13T10:55:00Z" w:name="move498333879"/>
      <w:moveFrom w:id="5655" w:author="Alina Frey" w:date="2017-11-13T10:55:00Z">
        <w:r w:rsidRPr="007F739A" w:rsidDel="007D2C55">
          <w:rPr>
            <w:rFonts w:eastAsia="Times New Roman" w:cs="Times New Roman"/>
            <w:color w:val="auto"/>
            <w:rPrChange w:id="5656" w:author="Alina Frey" w:date="2017-11-20T10:06:00Z">
              <w:rPr>
                <w:rFonts w:eastAsia="Times New Roman" w:cs="Times New Roman"/>
              </w:rPr>
            </w:rPrChange>
          </w:rPr>
          <w:t xml:space="preserve">Click </w:t>
        </w:r>
        <w:r w:rsidRPr="007F739A" w:rsidDel="007D2C55">
          <w:rPr>
            <w:rFonts w:eastAsia="Times New Roman" w:cs="Times New Roman"/>
            <w:b/>
            <w:color w:val="auto"/>
            <w:rPrChange w:id="5657" w:author="Alina Frey" w:date="2017-11-20T10:06:00Z">
              <w:rPr>
                <w:rFonts w:eastAsia="Times New Roman" w:cs="Times New Roman"/>
                <w:b/>
              </w:rPr>
            </w:rPrChange>
          </w:rPr>
          <w:t>Save</w:t>
        </w:r>
        <w:r w:rsidRPr="007F739A" w:rsidDel="007D2C55">
          <w:rPr>
            <w:rFonts w:eastAsia="Times New Roman" w:cs="Times New Roman"/>
            <w:color w:val="auto"/>
            <w:rPrChange w:id="5658" w:author="Alina Frey" w:date="2017-11-20T10:06:00Z">
              <w:rPr>
                <w:rFonts w:eastAsia="Times New Roman" w:cs="Times New Roman"/>
              </w:rPr>
            </w:rPrChange>
          </w:rPr>
          <w:t xml:space="preserve"> to store or </w:t>
        </w:r>
        <w:r w:rsidRPr="007F739A" w:rsidDel="007D2C55">
          <w:rPr>
            <w:rFonts w:eastAsia="Times New Roman" w:cs="Times New Roman"/>
            <w:b/>
            <w:color w:val="auto"/>
            <w:rPrChange w:id="5659" w:author="Alina Frey" w:date="2017-11-20T10:06:00Z">
              <w:rPr>
                <w:rFonts w:eastAsia="Times New Roman" w:cs="Times New Roman"/>
                <w:b/>
              </w:rPr>
            </w:rPrChange>
          </w:rPr>
          <w:t>Cancel</w:t>
        </w:r>
        <w:r w:rsidRPr="007F739A" w:rsidDel="007D2C55">
          <w:rPr>
            <w:rFonts w:eastAsia="Times New Roman" w:cs="Times New Roman"/>
            <w:color w:val="auto"/>
            <w:rPrChange w:id="5660" w:author="Alina Frey" w:date="2017-11-20T10:06:00Z">
              <w:rPr>
                <w:rFonts w:eastAsia="Times New Roman" w:cs="Times New Roman"/>
              </w:rPr>
            </w:rPrChange>
          </w:rPr>
          <w:t xml:space="preserve"> to exit without saving.</w:t>
        </w:r>
      </w:moveFrom>
      <w:moveFromRangeEnd w:id="5654"/>
    </w:p>
    <w:p w14:paraId="56338F25" w14:textId="7F6F58F7" w:rsidR="000E7D55" w:rsidRPr="007F739A" w:rsidRDefault="005F159C">
      <w:pPr>
        <w:keepNext/>
        <w:spacing w:after="44"/>
        <w:rPr>
          <w:ins w:id="5661" w:author="Alina Frey" w:date="2017-11-08T16:26:00Z"/>
          <w:color w:val="auto"/>
          <w:rPrChange w:id="5662" w:author="Alina Frey" w:date="2017-11-20T10:06:00Z">
            <w:rPr>
              <w:ins w:id="5663" w:author="Alina Frey" w:date="2017-11-08T16:26:00Z"/>
            </w:rPr>
          </w:rPrChange>
        </w:rPr>
        <w:pPrChange w:id="5664" w:author="Alina Frey" w:date="2017-11-10T14:16:00Z">
          <w:pPr>
            <w:spacing w:after="44"/>
          </w:pPr>
        </w:pPrChange>
      </w:pPr>
      <w:del w:id="5665" w:author="Alina Frey" w:date="2017-11-13T10:56:00Z">
        <w:r w:rsidRPr="007F739A" w:rsidDel="0030737D">
          <w:rPr>
            <w:noProof/>
            <w:color w:val="auto"/>
            <w:rPrChange w:id="5666" w:author="Alina Frey" w:date="2017-11-20T10:06:00Z">
              <w:rPr>
                <w:noProof/>
              </w:rPr>
            </w:rPrChange>
          </w:rPr>
          <w:drawing>
            <wp:inline distT="0" distB="0" distL="0" distR="0" wp14:anchorId="318770B8" wp14:editId="7728FB1D">
              <wp:extent cx="5439156" cy="2571750"/>
              <wp:effectExtent l="0" t="0" r="0" b="0"/>
              <wp:docPr id="857" name="Picture 857"/>
              <wp:cNvGraphicFramePr/>
              <a:graphic xmlns:a="http://schemas.openxmlformats.org/drawingml/2006/main">
                <a:graphicData uri="http://schemas.openxmlformats.org/drawingml/2006/picture">
                  <pic:pic xmlns:pic="http://schemas.openxmlformats.org/drawingml/2006/picture">
                    <pic:nvPicPr>
                      <pic:cNvPr id="857" name="Picture 857"/>
                      <pic:cNvPicPr/>
                    </pic:nvPicPr>
                    <pic:blipFill>
                      <a:blip r:embed="rId105"/>
                      <a:stretch>
                        <a:fillRect/>
                      </a:stretch>
                    </pic:blipFill>
                    <pic:spPr>
                      <a:xfrm>
                        <a:off x="0" y="0"/>
                        <a:ext cx="5439156" cy="2571750"/>
                      </a:xfrm>
                      <a:prstGeom prst="rect">
                        <a:avLst/>
                      </a:prstGeom>
                    </pic:spPr>
                  </pic:pic>
                </a:graphicData>
              </a:graphic>
            </wp:inline>
          </w:drawing>
        </w:r>
      </w:del>
      <w:ins w:id="5667" w:author="Alina Frey" w:date="2017-11-13T10:56:00Z">
        <w:r w:rsidR="0030737D" w:rsidRPr="007F739A">
          <w:rPr>
            <w:noProof/>
            <w:color w:val="auto"/>
            <w:rPrChange w:id="5668" w:author="Alina Frey" w:date="2017-11-20T10:06:00Z">
              <w:rPr>
                <w:noProof/>
              </w:rPr>
            </w:rPrChange>
          </w:rPr>
          <w:drawing>
            <wp:inline distT="0" distB="0" distL="0" distR="0" wp14:anchorId="0D824ED4" wp14:editId="66161C56">
              <wp:extent cx="3665551" cy="1884235"/>
              <wp:effectExtent l="0" t="0" r="0" b="1905"/>
              <wp:docPr id="29676" name="Picture 29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677252" cy="1890250"/>
                      </a:xfrm>
                      <a:prstGeom prst="rect">
                        <a:avLst/>
                      </a:prstGeom>
                    </pic:spPr>
                  </pic:pic>
                </a:graphicData>
              </a:graphic>
            </wp:inline>
          </w:drawing>
        </w:r>
      </w:ins>
    </w:p>
    <w:p w14:paraId="31876E8C" w14:textId="05AAF1A0" w:rsidR="006C0619" w:rsidRPr="007F739A" w:rsidRDefault="000E7D55" w:rsidP="00FA615B">
      <w:pPr>
        <w:pStyle w:val="Caption"/>
        <w:rPr>
          <w:ins w:id="5669" w:author="Alina Frey" w:date="2017-11-13T10:55:00Z"/>
        </w:rPr>
      </w:pPr>
      <w:bookmarkStart w:id="5670" w:name="_Toc498937424"/>
      <w:bookmarkStart w:id="5671" w:name="_Toc498942272"/>
      <w:bookmarkStart w:id="5672" w:name="_Toc498938939"/>
      <w:bookmarkStart w:id="5673" w:name="_Toc499024510"/>
      <w:ins w:id="5674" w:author="Alina Frey" w:date="2017-11-08T16:26:00Z">
        <w:r w:rsidRPr="007F739A">
          <w:t xml:space="preserve">Figure </w:t>
        </w:r>
        <w:r w:rsidRPr="00CF2303">
          <w:fldChar w:fldCharType="begin"/>
        </w:r>
        <w:r w:rsidRPr="007F739A">
          <w:instrText xml:space="preserve"> SEQ Figure \* ARABIC </w:instrText>
        </w:r>
      </w:ins>
      <w:r w:rsidRPr="00CF2303">
        <w:fldChar w:fldCharType="separate"/>
      </w:r>
      <w:ins w:id="5675" w:author="Alina Frey [2]" w:date="2017-11-21T10:58:00Z">
        <w:r w:rsidR="003B7B8C">
          <w:rPr>
            <w:noProof/>
          </w:rPr>
          <w:t>46</w:t>
        </w:r>
      </w:ins>
      <w:ins w:id="5676" w:author="Alina Frey" w:date="2017-11-08T16:26:00Z">
        <w:r w:rsidRPr="00CF2303">
          <w:fldChar w:fldCharType="end"/>
        </w:r>
        <w:r w:rsidRPr="007F739A">
          <w:t xml:space="preserve">: </w:t>
        </w:r>
      </w:ins>
      <w:ins w:id="5677" w:author="Alina Frey" w:date="2017-11-13T10:57:00Z">
        <w:r w:rsidR="003D682B" w:rsidRPr="007F739A">
          <w:t>Patient Details</w:t>
        </w:r>
      </w:ins>
      <w:ins w:id="5678" w:author="Alina Frey" w:date="2017-11-21T10:37:00Z">
        <w:r w:rsidR="006B1325">
          <w:t xml:space="preserve"> – </w:t>
        </w:r>
      </w:ins>
      <w:ins w:id="5679" w:author="Alina Frey" w:date="2017-11-08T16:26:00Z">
        <w:r w:rsidRPr="007F739A">
          <w:t>Pregnancy Status</w:t>
        </w:r>
      </w:ins>
      <w:bookmarkEnd w:id="5670"/>
      <w:bookmarkEnd w:id="5671"/>
      <w:bookmarkEnd w:id="5672"/>
      <w:bookmarkEnd w:id="5673"/>
    </w:p>
    <w:p w14:paraId="63444882" w14:textId="77777777" w:rsidR="004924A4" w:rsidRPr="007F739A" w:rsidRDefault="00761E25" w:rsidP="004924A4">
      <w:pPr>
        <w:rPr>
          <w:ins w:id="5680" w:author="Alina Frey" w:date="2017-11-13T11:11:00Z"/>
          <w:color w:val="auto"/>
          <w:rPrChange w:id="5681" w:author="Alina Frey" w:date="2017-11-20T10:06:00Z">
            <w:rPr>
              <w:ins w:id="5682" w:author="Alina Frey" w:date="2017-11-13T11:11:00Z"/>
            </w:rPr>
          </w:rPrChange>
        </w:rPr>
      </w:pPr>
      <w:ins w:id="5683" w:author="Alina Frey" w:date="2017-11-13T11:08:00Z">
        <w:r w:rsidRPr="007F739A">
          <w:rPr>
            <w:color w:val="auto"/>
            <w:rPrChange w:id="5684" w:author="Alina Frey" w:date="2017-11-20T10:06:00Z">
              <w:rPr/>
            </w:rPrChange>
          </w:rPr>
          <w:t xml:space="preserve">The user has two possibilities to choose from: </w:t>
        </w:r>
        <w:r w:rsidR="004A3572" w:rsidRPr="007F739A">
          <w:rPr>
            <w:color w:val="auto"/>
            <w:rPrChange w:id="5685" w:author="Alina Frey" w:date="2017-11-20T10:06:00Z">
              <w:rPr/>
            </w:rPrChange>
          </w:rPr>
          <w:t>P</w:t>
        </w:r>
        <w:r w:rsidRPr="007F739A">
          <w:rPr>
            <w:color w:val="auto"/>
            <w:rPrChange w:id="5686" w:author="Alina Frey" w:date="2017-11-20T10:06:00Z">
              <w:rPr/>
            </w:rPrChange>
          </w:rPr>
          <w:t xml:space="preserve">regnant or </w:t>
        </w:r>
        <w:r w:rsidR="004A3572" w:rsidRPr="007F739A">
          <w:rPr>
            <w:color w:val="auto"/>
            <w:rPrChange w:id="5687" w:author="Alina Frey" w:date="2017-11-20T10:06:00Z">
              <w:rPr/>
            </w:rPrChange>
          </w:rPr>
          <w:t>N</w:t>
        </w:r>
        <w:r w:rsidRPr="007F739A">
          <w:rPr>
            <w:color w:val="auto"/>
            <w:rPrChange w:id="5688" w:author="Alina Frey" w:date="2017-11-20T10:06:00Z">
              <w:rPr/>
            </w:rPrChange>
          </w:rPr>
          <w:t xml:space="preserve">ot </w:t>
        </w:r>
      </w:ins>
      <w:ins w:id="5689" w:author="Alina Frey" w:date="2017-11-13T11:09:00Z">
        <w:r w:rsidR="004A3572" w:rsidRPr="007F739A">
          <w:rPr>
            <w:color w:val="auto"/>
            <w:rPrChange w:id="5690" w:author="Alina Frey" w:date="2017-11-20T10:06:00Z">
              <w:rPr/>
            </w:rPrChange>
          </w:rPr>
          <w:t>P</w:t>
        </w:r>
      </w:ins>
      <w:ins w:id="5691" w:author="Alina Frey" w:date="2017-11-13T11:08:00Z">
        <w:r w:rsidRPr="007F739A">
          <w:rPr>
            <w:color w:val="auto"/>
            <w:rPrChange w:id="5692" w:author="Alina Frey" w:date="2017-11-20T10:06:00Z">
              <w:rPr/>
            </w:rPrChange>
          </w:rPr>
          <w:t>regnant.</w:t>
        </w:r>
      </w:ins>
    </w:p>
    <w:p w14:paraId="33EA860F" w14:textId="75A55895" w:rsidR="004924A4" w:rsidRPr="007F739A" w:rsidRDefault="00CD4508">
      <w:pPr>
        <w:keepNext/>
        <w:spacing w:after="44"/>
        <w:rPr>
          <w:ins w:id="5693" w:author="Alina Frey" w:date="2017-11-13T11:11:00Z"/>
          <w:color w:val="auto"/>
          <w:rPrChange w:id="5694" w:author="Alina Frey" w:date="2017-11-20T10:06:00Z">
            <w:rPr>
              <w:ins w:id="5695" w:author="Alina Frey" w:date="2017-11-13T11:11:00Z"/>
            </w:rPr>
          </w:rPrChange>
        </w:rPr>
        <w:pPrChange w:id="5696" w:author="Alina Frey" w:date="2017-11-13T14:18:00Z">
          <w:pPr/>
        </w:pPrChange>
      </w:pPr>
      <w:ins w:id="5697" w:author="Alina Frey" w:date="2017-11-13T11:10:00Z">
        <w:r w:rsidRPr="007F739A">
          <w:rPr>
            <w:noProof/>
            <w:color w:val="auto"/>
            <w:rPrChange w:id="5698" w:author="Alina Frey" w:date="2017-11-20T10:06:00Z">
              <w:rPr>
                <w:noProof/>
              </w:rPr>
            </w:rPrChange>
          </w:rPr>
          <w:drawing>
            <wp:inline distT="0" distB="0" distL="0" distR="0" wp14:anchorId="613C3D99" wp14:editId="02570F45">
              <wp:extent cx="3673503" cy="2118413"/>
              <wp:effectExtent l="0" t="0" r="3175" b="0"/>
              <wp:docPr id="29677" name="Picture 29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679945" cy="2122128"/>
                      </a:xfrm>
                      <a:prstGeom prst="rect">
                        <a:avLst/>
                      </a:prstGeom>
                    </pic:spPr>
                  </pic:pic>
                </a:graphicData>
              </a:graphic>
            </wp:inline>
          </w:drawing>
        </w:r>
      </w:ins>
    </w:p>
    <w:p w14:paraId="095AF0B3" w14:textId="6CCAA608" w:rsidR="00CD4508" w:rsidRPr="00CF2303" w:rsidRDefault="004924A4">
      <w:pPr>
        <w:pStyle w:val="Caption"/>
        <w:rPr>
          <w:ins w:id="5699" w:author="Alina Frey" w:date="2017-11-13T11:08:00Z"/>
          <w:rFonts w:eastAsia="Times New Roman" w:cs="Times New Roman"/>
        </w:rPr>
        <w:pPrChange w:id="5700" w:author="Alina Frey" w:date="2017-11-13T11:11:00Z">
          <w:pPr/>
        </w:pPrChange>
      </w:pPr>
      <w:bookmarkStart w:id="5701" w:name="_Toc498937425"/>
      <w:bookmarkStart w:id="5702" w:name="_Toc498942273"/>
      <w:bookmarkStart w:id="5703" w:name="_Toc498938940"/>
      <w:bookmarkStart w:id="5704" w:name="_Toc499024511"/>
      <w:ins w:id="5705" w:author="Alina Frey" w:date="2017-11-13T11:11:00Z">
        <w:r w:rsidRPr="00CF2303">
          <w:t xml:space="preserve">Figure </w:t>
        </w:r>
        <w:r w:rsidRPr="00CF2303">
          <w:fldChar w:fldCharType="begin"/>
        </w:r>
        <w:r w:rsidRPr="00CF2303">
          <w:instrText xml:space="preserve"> SEQ Figure \* ARABIC </w:instrText>
        </w:r>
      </w:ins>
      <w:r w:rsidRPr="00CF2303">
        <w:fldChar w:fldCharType="separate"/>
      </w:r>
      <w:ins w:id="5706" w:author="Alina Frey [2]" w:date="2017-11-21T10:58:00Z">
        <w:r w:rsidR="003B7B8C">
          <w:rPr>
            <w:noProof/>
          </w:rPr>
          <w:t>47</w:t>
        </w:r>
      </w:ins>
      <w:ins w:id="5707" w:author="Alina Frey" w:date="2017-11-13T11:11:00Z">
        <w:r w:rsidRPr="00CF2303">
          <w:fldChar w:fldCharType="end"/>
        </w:r>
        <w:r w:rsidRPr="00CF2303">
          <w:t>: Patient Details</w:t>
        </w:r>
      </w:ins>
      <w:ins w:id="5708" w:author="Alina Frey" w:date="2017-11-21T10:37:00Z">
        <w:r w:rsidR="006B1325">
          <w:t xml:space="preserve"> – </w:t>
        </w:r>
      </w:ins>
      <w:ins w:id="5709" w:author="Alina Frey" w:date="2017-11-13T11:11:00Z">
        <w:r w:rsidRPr="00CF2303">
          <w:t>Update Pregnancy Status</w:t>
        </w:r>
      </w:ins>
      <w:bookmarkEnd w:id="5701"/>
      <w:bookmarkEnd w:id="5702"/>
      <w:bookmarkEnd w:id="5703"/>
      <w:bookmarkEnd w:id="5704"/>
    </w:p>
    <w:p w14:paraId="1EFA69EE" w14:textId="028479AD" w:rsidR="007D2C55" w:rsidRPr="007F739A" w:rsidRDefault="007D2C55" w:rsidP="007D2C55">
      <w:pPr>
        <w:rPr>
          <w:ins w:id="5710" w:author="Alina Frey" w:date="2017-11-13T11:12:00Z"/>
          <w:rFonts w:eastAsia="Times New Roman" w:cs="Times New Roman"/>
          <w:color w:val="auto"/>
          <w:rPrChange w:id="5711" w:author="Alina Frey" w:date="2017-11-20T10:06:00Z">
            <w:rPr>
              <w:ins w:id="5712" w:author="Alina Frey" w:date="2017-11-13T11:12:00Z"/>
              <w:rFonts w:eastAsia="Times New Roman" w:cs="Times New Roman"/>
            </w:rPr>
          </w:rPrChange>
        </w:rPr>
      </w:pPr>
      <w:moveToRangeStart w:id="5713" w:author="Alina Frey" w:date="2017-11-13T10:55:00Z" w:name="move498333879"/>
      <w:moveTo w:id="5714" w:author="Alina Frey" w:date="2017-11-13T10:55:00Z">
        <w:r w:rsidRPr="007F739A">
          <w:rPr>
            <w:rFonts w:eastAsia="Times New Roman" w:cs="Times New Roman"/>
            <w:color w:val="auto"/>
            <w:rPrChange w:id="5715" w:author="Alina Frey" w:date="2017-11-20T10:06:00Z">
              <w:rPr>
                <w:rFonts w:eastAsia="Times New Roman" w:cs="Times New Roman"/>
              </w:rPr>
            </w:rPrChange>
          </w:rPr>
          <w:lastRenderedPageBreak/>
          <w:t xml:space="preserve">Click </w:t>
        </w:r>
        <w:r w:rsidRPr="007F739A">
          <w:rPr>
            <w:rFonts w:eastAsia="Times New Roman" w:cs="Times New Roman"/>
            <w:b/>
            <w:color w:val="auto"/>
            <w:rPrChange w:id="5716" w:author="Alina Frey" w:date="2017-11-20T10:06:00Z">
              <w:rPr>
                <w:rFonts w:eastAsia="Times New Roman" w:cs="Times New Roman"/>
                <w:b/>
              </w:rPr>
            </w:rPrChange>
          </w:rPr>
          <w:t>Save</w:t>
        </w:r>
        <w:r w:rsidRPr="007F739A">
          <w:rPr>
            <w:rFonts w:eastAsia="Times New Roman" w:cs="Times New Roman"/>
            <w:color w:val="auto"/>
            <w:rPrChange w:id="5717" w:author="Alina Frey" w:date="2017-11-20T10:06:00Z">
              <w:rPr>
                <w:rFonts w:eastAsia="Times New Roman" w:cs="Times New Roman"/>
              </w:rPr>
            </w:rPrChange>
          </w:rPr>
          <w:t xml:space="preserve"> to store or </w:t>
        </w:r>
        <w:r w:rsidRPr="007F739A">
          <w:rPr>
            <w:rFonts w:eastAsia="Times New Roman" w:cs="Times New Roman"/>
            <w:b/>
            <w:color w:val="auto"/>
            <w:rPrChange w:id="5718" w:author="Alina Frey" w:date="2017-11-20T10:06:00Z">
              <w:rPr>
                <w:rFonts w:eastAsia="Times New Roman" w:cs="Times New Roman"/>
                <w:b/>
              </w:rPr>
            </w:rPrChange>
          </w:rPr>
          <w:t>Cancel</w:t>
        </w:r>
        <w:r w:rsidRPr="007F739A">
          <w:rPr>
            <w:rFonts w:eastAsia="Times New Roman" w:cs="Times New Roman"/>
            <w:color w:val="auto"/>
            <w:rPrChange w:id="5719" w:author="Alina Frey" w:date="2017-11-20T10:06:00Z">
              <w:rPr>
                <w:rFonts w:eastAsia="Times New Roman" w:cs="Times New Roman"/>
              </w:rPr>
            </w:rPrChange>
          </w:rPr>
          <w:t xml:space="preserve"> to exit without saving.</w:t>
        </w:r>
      </w:moveTo>
      <w:moveToRangeEnd w:id="5713"/>
    </w:p>
    <w:p w14:paraId="2F3CA0CA" w14:textId="7997103C" w:rsidR="00723D47" w:rsidRPr="007F739A" w:rsidRDefault="00723D47" w:rsidP="007D2C55">
      <w:pPr>
        <w:rPr>
          <w:ins w:id="5720" w:author="Alina Frey" w:date="2017-11-13T11:21:00Z"/>
          <w:rFonts w:cstheme="minorHAnsi"/>
          <w:color w:val="auto"/>
          <w:szCs w:val="24"/>
          <w:rPrChange w:id="5721" w:author="Alina Frey" w:date="2017-11-20T10:06:00Z">
            <w:rPr>
              <w:ins w:id="5722" w:author="Alina Frey" w:date="2017-11-13T11:21:00Z"/>
              <w:rFonts w:cstheme="minorHAnsi"/>
              <w:szCs w:val="24"/>
            </w:rPr>
          </w:rPrChange>
        </w:rPr>
      </w:pPr>
      <w:ins w:id="5723" w:author="Alina Frey" w:date="2017-11-13T11:12:00Z">
        <w:r w:rsidRPr="007F739A">
          <w:rPr>
            <w:rFonts w:cstheme="minorHAnsi"/>
            <w:color w:val="auto"/>
            <w:szCs w:val="24"/>
            <w:rPrChange w:id="5724" w:author="Alina Frey" w:date="2017-11-20T10:06:00Z">
              <w:rPr>
                <w:rFonts w:cstheme="minorHAnsi"/>
                <w:szCs w:val="24"/>
              </w:rPr>
            </w:rPrChange>
          </w:rPr>
          <w:t xml:space="preserve">If choosing Pregnant, assuming that the patient was not pregnant before, the user will be redirected back to the Patient Summary screen, showing the new </w:t>
        </w:r>
      </w:ins>
      <w:ins w:id="5725" w:author="Alina Frey" w:date="2017-11-13T11:13:00Z">
        <w:r w:rsidRPr="007F739A">
          <w:rPr>
            <w:rFonts w:cstheme="minorHAnsi"/>
            <w:color w:val="auto"/>
            <w:szCs w:val="24"/>
            <w:rPrChange w:id="5726" w:author="Alina Frey" w:date="2017-11-20T10:06:00Z">
              <w:rPr>
                <w:rFonts w:cstheme="minorHAnsi"/>
                <w:szCs w:val="24"/>
              </w:rPr>
            </w:rPrChange>
          </w:rPr>
          <w:t>Preg</w:t>
        </w:r>
        <w:r w:rsidR="00F1310C" w:rsidRPr="007F739A">
          <w:rPr>
            <w:rFonts w:cstheme="minorHAnsi"/>
            <w:color w:val="auto"/>
            <w:szCs w:val="24"/>
            <w:rPrChange w:id="5727" w:author="Alina Frey" w:date="2017-11-20T10:06:00Z">
              <w:rPr>
                <w:rFonts w:cstheme="minorHAnsi"/>
                <w:szCs w:val="24"/>
              </w:rPr>
            </w:rPrChange>
          </w:rPr>
          <w:t xml:space="preserve">nancy Status </w:t>
        </w:r>
      </w:ins>
      <w:ins w:id="5728" w:author="Alina Frey" w:date="2017-11-13T11:12:00Z">
        <w:r w:rsidRPr="007F739A">
          <w:rPr>
            <w:rFonts w:cstheme="minorHAnsi"/>
            <w:color w:val="auto"/>
            <w:szCs w:val="24"/>
            <w:rPrChange w:id="5729" w:author="Alina Frey" w:date="2017-11-20T10:06:00Z">
              <w:rPr>
                <w:rFonts w:cstheme="minorHAnsi"/>
                <w:szCs w:val="24"/>
              </w:rPr>
            </w:rPrChange>
          </w:rPr>
          <w:t xml:space="preserve">in the Patient Details panel. Also, as a side note, a Current Pregnancy </w:t>
        </w:r>
      </w:ins>
      <w:ins w:id="5730" w:author="Alina Frey" w:date="2017-11-13T11:13:00Z">
        <w:r w:rsidR="005D05CB" w:rsidRPr="007F739A">
          <w:rPr>
            <w:rFonts w:cstheme="minorHAnsi"/>
            <w:color w:val="auto"/>
            <w:szCs w:val="24"/>
            <w:rPrChange w:id="5731" w:author="Alina Frey" w:date="2017-11-20T10:06:00Z">
              <w:rPr>
                <w:rFonts w:cstheme="minorHAnsi"/>
                <w:szCs w:val="24"/>
              </w:rPr>
            </w:rPrChange>
          </w:rPr>
          <w:t xml:space="preserve">table </w:t>
        </w:r>
      </w:ins>
      <w:ins w:id="5732" w:author="Alina Frey" w:date="2017-11-13T11:12:00Z">
        <w:r w:rsidRPr="007F739A">
          <w:rPr>
            <w:rFonts w:cstheme="minorHAnsi"/>
            <w:color w:val="auto"/>
            <w:szCs w:val="24"/>
            <w:rPrChange w:id="5733" w:author="Alina Frey" w:date="2017-11-20T10:06:00Z">
              <w:rPr>
                <w:rFonts w:cstheme="minorHAnsi"/>
                <w:szCs w:val="24"/>
              </w:rPr>
            </w:rPrChange>
          </w:rPr>
          <w:t>will be added to the Pregnancies screen, with the details on top of the table of Past Pregnancies, as shown in section</w:t>
        </w:r>
      </w:ins>
      <w:ins w:id="5734" w:author="Alina Frey" w:date="2017-11-13T11:20:00Z">
        <w:r w:rsidR="006B3113" w:rsidRPr="007F739A">
          <w:rPr>
            <w:rFonts w:cstheme="minorHAnsi"/>
            <w:color w:val="auto"/>
            <w:szCs w:val="24"/>
            <w:rPrChange w:id="5735" w:author="Alina Frey" w:date="2017-11-20T10:06:00Z">
              <w:rPr>
                <w:rFonts w:cstheme="minorHAnsi"/>
                <w:szCs w:val="24"/>
              </w:rPr>
            </w:rPrChange>
          </w:rPr>
          <w:t xml:space="preserve"> </w:t>
        </w:r>
        <w:r w:rsidR="006B3113" w:rsidRPr="009E5B97">
          <w:rPr>
            <w:rFonts w:cstheme="minorHAnsi"/>
            <w:color w:val="0070C0"/>
            <w:szCs w:val="24"/>
            <w:u w:val="single" w:color="0070C0"/>
            <w:rPrChange w:id="5736" w:author="Alina Frey" w:date="2017-11-20T10:06:00Z">
              <w:rPr>
                <w:rFonts w:cstheme="minorHAnsi"/>
                <w:szCs w:val="24"/>
              </w:rPr>
            </w:rPrChange>
          </w:rPr>
          <w:fldChar w:fldCharType="begin"/>
        </w:r>
        <w:r w:rsidR="006B3113" w:rsidRPr="009E5B97">
          <w:rPr>
            <w:rFonts w:cstheme="minorHAnsi"/>
            <w:color w:val="0070C0"/>
            <w:szCs w:val="24"/>
            <w:u w:val="single" w:color="0070C0"/>
            <w:rPrChange w:id="5737" w:author="Alina Frey" w:date="2017-11-20T10:06:00Z">
              <w:rPr>
                <w:rFonts w:cstheme="minorHAnsi"/>
                <w:szCs w:val="24"/>
              </w:rPr>
            </w:rPrChange>
          </w:rPr>
          <w:instrText xml:space="preserve"> REF _Ref498335359 \h </w:instrText>
        </w:r>
      </w:ins>
      <w:r w:rsidR="000E5A15" w:rsidRPr="009E5B97">
        <w:rPr>
          <w:rFonts w:cstheme="minorHAnsi"/>
          <w:color w:val="0070C0"/>
          <w:szCs w:val="24"/>
          <w:u w:val="single" w:color="0070C0"/>
        </w:rPr>
        <w:instrText xml:space="preserve"> \* MERGEFORMAT </w:instrText>
      </w:r>
      <w:r w:rsidR="006B3113" w:rsidRPr="009E5B97">
        <w:rPr>
          <w:rFonts w:cstheme="minorHAnsi"/>
          <w:color w:val="0070C0"/>
          <w:szCs w:val="24"/>
          <w:u w:val="single" w:color="0070C0"/>
          <w:rPrChange w:id="5738" w:author="Alina Frey" w:date="2017-11-20T10:06:00Z">
            <w:rPr>
              <w:rFonts w:cstheme="minorHAnsi"/>
              <w:color w:val="0070C0"/>
              <w:szCs w:val="24"/>
              <w:u w:val="single" w:color="0070C0"/>
            </w:rPr>
          </w:rPrChange>
        </w:rPr>
      </w:r>
      <w:r w:rsidR="006B3113" w:rsidRPr="009E5B97">
        <w:rPr>
          <w:rFonts w:cstheme="minorHAnsi"/>
          <w:color w:val="0070C0"/>
          <w:szCs w:val="24"/>
          <w:u w:val="single" w:color="0070C0"/>
          <w:rPrChange w:id="5739" w:author="Alina Frey" w:date="2017-11-20T10:06:00Z">
            <w:rPr>
              <w:rFonts w:cstheme="minorHAnsi"/>
              <w:szCs w:val="24"/>
            </w:rPr>
          </w:rPrChange>
        </w:rPr>
        <w:fldChar w:fldCharType="separate"/>
      </w:r>
      <w:ins w:id="5740" w:author="Alina Frey [2]" w:date="2017-11-21T10:58:00Z">
        <w:r w:rsidR="003B7B8C" w:rsidRPr="003B7B8C">
          <w:rPr>
            <w:color w:val="0070C0"/>
            <w:u w:val="single" w:color="0070C0"/>
            <w:rPrChange w:id="5741" w:author="Alina Frey [2]" w:date="2017-11-21T10:58:00Z">
              <w:rPr/>
            </w:rPrChange>
          </w:rPr>
          <w:t>Pregnancies</w:t>
        </w:r>
      </w:ins>
      <w:ins w:id="5742" w:author="Alina Frey" w:date="2017-11-13T11:20:00Z">
        <w:r w:rsidR="006B3113" w:rsidRPr="009E5B97">
          <w:rPr>
            <w:rFonts w:cstheme="minorHAnsi"/>
            <w:color w:val="0070C0"/>
            <w:szCs w:val="24"/>
            <w:u w:val="single" w:color="0070C0"/>
            <w:rPrChange w:id="5743" w:author="Alina Frey" w:date="2017-11-20T10:06:00Z">
              <w:rPr>
                <w:rFonts w:cstheme="minorHAnsi"/>
                <w:szCs w:val="24"/>
              </w:rPr>
            </w:rPrChange>
          </w:rPr>
          <w:fldChar w:fldCharType="end"/>
        </w:r>
      </w:ins>
      <w:ins w:id="5744" w:author="Alina Frey" w:date="2017-11-13T11:14:00Z">
        <w:r w:rsidR="00651ABD" w:rsidRPr="007F739A">
          <w:rPr>
            <w:rFonts w:cstheme="minorHAnsi"/>
            <w:color w:val="auto"/>
            <w:szCs w:val="24"/>
            <w:rPrChange w:id="5745" w:author="Alina Frey" w:date="2017-11-20T10:06:00Z">
              <w:rPr>
                <w:rFonts w:cstheme="minorHAnsi"/>
                <w:szCs w:val="24"/>
              </w:rPr>
            </w:rPrChange>
          </w:rPr>
          <w:t>.</w:t>
        </w:r>
      </w:ins>
    </w:p>
    <w:p w14:paraId="7CB872BA" w14:textId="62DE9F76" w:rsidR="00D41C21" w:rsidRPr="00CF2303" w:rsidRDefault="00D41C21">
      <w:pPr>
        <w:rPr>
          <w:ins w:id="5746" w:author="Alina Frey" w:date="2017-11-13T11:21:00Z"/>
          <w:rFonts w:eastAsiaTheme="minorHAnsi"/>
        </w:rPr>
        <w:pPrChange w:id="5747" w:author="Alina Frey" w:date="2017-11-13T11:22:00Z">
          <w:pPr>
            <w:pStyle w:val="Alina-NormalText"/>
            <w:numPr>
              <w:numId w:val="47"/>
            </w:numPr>
            <w:spacing w:after="0"/>
            <w:ind w:left="720" w:hanging="360"/>
          </w:pPr>
        </w:pPrChange>
      </w:pPr>
      <w:ins w:id="5748" w:author="Alina Frey" w:date="2017-11-13T11:21:00Z">
        <w:r w:rsidRPr="007F739A">
          <w:rPr>
            <w:color w:val="auto"/>
            <w:rPrChange w:id="5749" w:author="Alina Frey" w:date="2017-11-20T10:06:00Z">
              <w:rPr/>
            </w:rPrChange>
          </w:rPr>
          <w:t xml:space="preserve">If </w:t>
        </w:r>
      </w:ins>
      <w:ins w:id="5750" w:author="Alina Frey" w:date="2017-11-13T11:24:00Z">
        <w:r w:rsidR="00072724" w:rsidRPr="007F739A">
          <w:rPr>
            <w:color w:val="auto"/>
            <w:rPrChange w:id="5751" w:author="Alina Frey" w:date="2017-11-20T10:06:00Z">
              <w:rPr/>
            </w:rPrChange>
          </w:rPr>
          <w:t xml:space="preserve">the </w:t>
        </w:r>
        <w:r w:rsidR="00E96E4B" w:rsidRPr="007F739A">
          <w:rPr>
            <w:color w:val="auto"/>
            <w:rPrChange w:id="5752" w:author="Alina Frey" w:date="2017-11-20T10:06:00Z">
              <w:rPr/>
            </w:rPrChange>
          </w:rPr>
          <w:t xml:space="preserve">Pregnancy Status was previously set to Pregnant, and the user updates </w:t>
        </w:r>
      </w:ins>
      <w:ins w:id="5753" w:author="Alina Frey" w:date="2017-11-13T11:25:00Z">
        <w:r w:rsidR="00E96E4B" w:rsidRPr="007F739A">
          <w:rPr>
            <w:color w:val="auto"/>
            <w:rPrChange w:id="5754" w:author="Alina Frey" w:date="2017-11-20T10:06:00Z">
              <w:rPr/>
            </w:rPrChange>
          </w:rPr>
          <w:t>it to N</w:t>
        </w:r>
      </w:ins>
      <w:ins w:id="5755" w:author="Alina Frey" w:date="2017-11-13T11:21:00Z">
        <w:r w:rsidRPr="007F739A">
          <w:rPr>
            <w:color w:val="auto"/>
            <w:rPrChange w:id="5756" w:author="Alina Frey" w:date="2017-11-20T10:06:00Z">
              <w:rPr/>
            </w:rPrChange>
          </w:rPr>
          <w:t xml:space="preserve">ot Pregnant, a new field is added to the </w:t>
        </w:r>
      </w:ins>
      <w:ins w:id="5757" w:author="Alina Frey" w:date="2017-11-13T11:25:00Z">
        <w:r w:rsidR="00E96E4B" w:rsidRPr="007F739A">
          <w:rPr>
            <w:color w:val="auto"/>
            <w:rPrChange w:id="5758" w:author="Alina Frey" w:date="2017-11-20T10:06:00Z">
              <w:rPr/>
            </w:rPrChange>
          </w:rPr>
          <w:t>dialog</w:t>
        </w:r>
      </w:ins>
      <w:ins w:id="5759" w:author="Alina Frey" w:date="2017-11-13T11:21:00Z">
        <w:r w:rsidRPr="007F739A">
          <w:rPr>
            <w:color w:val="auto"/>
            <w:rPrChange w:id="5760" w:author="Alina Frey" w:date="2017-11-20T10:06:00Z">
              <w:rPr/>
            </w:rPrChange>
          </w:rPr>
          <w:t>, Outcome/Delivery Date:</w:t>
        </w:r>
        <w:r w:rsidRPr="007F739A">
          <w:rPr>
            <w:noProof/>
            <w:color w:val="auto"/>
            <w:rPrChange w:id="5761" w:author="Alina Frey" w:date="2017-11-20T10:06:00Z">
              <w:rPr>
                <w:noProof/>
              </w:rPr>
            </w:rPrChange>
          </w:rPr>
          <w:t xml:space="preserve"> </w:t>
        </w:r>
      </w:ins>
    </w:p>
    <w:p w14:paraId="55B0D2AD" w14:textId="77777777" w:rsidR="00BD28C7" w:rsidRPr="007F739A" w:rsidRDefault="00C13645">
      <w:pPr>
        <w:keepNext/>
        <w:spacing w:after="44"/>
        <w:rPr>
          <w:ins w:id="5762" w:author="Alina Frey" w:date="2017-11-13T11:27:00Z"/>
          <w:color w:val="auto"/>
          <w:rPrChange w:id="5763" w:author="Alina Frey" w:date="2017-11-20T10:06:00Z">
            <w:rPr>
              <w:ins w:id="5764" w:author="Alina Frey" w:date="2017-11-13T11:27:00Z"/>
            </w:rPr>
          </w:rPrChange>
        </w:rPr>
        <w:pPrChange w:id="5765" w:author="Alina Frey" w:date="2017-11-13T14:18:00Z">
          <w:pPr/>
        </w:pPrChange>
      </w:pPr>
      <w:ins w:id="5766" w:author="Alina Frey" w:date="2017-11-13T11:26:00Z">
        <w:r w:rsidRPr="007F739A">
          <w:rPr>
            <w:noProof/>
            <w:color w:val="auto"/>
            <w:rPrChange w:id="5767" w:author="Alina Frey" w:date="2017-11-20T10:06:00Z">
              <w:rPr>
                <w:noProof/>
              </w:rPr>
            </w:rPrChange>
          </w:rPr>
          <w:drawing>
            <wp:inline distT="0" distB="0" distL="0" distR="0" wp14:anchorId="2AFE69C1" wp14:editId="4BA691B3">
              <wp:extent cx="3662219" cy="2210463"/>
              <wp:effectExtent l="0" t="0" r="0" b="0"/>
              <wp:docPr id="29681" name="Picture 29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664866" cy="2212061"/>
                      </a:xfrm>
                      <a:prstGeom prst="rect">
                        <a:avLst/>
                      </a:prstGeom>
                    </pic:spPr>
                  </pic:pic>
                </a:graphicData>
              </a:graphic>
            </wp:inline>
          </w:drawing>
        </w:r>
      </w:ins>
    </w:p>
    <w:p w14:paraId="4B164DAB" w14:textId="4AE021CB" w:rsidR="00D41C21" w:rsidRPr="00CF2303" w:rsidRDefault="00BD28C7">
      <w:pPr>
        <w:pStyle w:val="Caption"/>
        <w:rPr>
          <w:ins w:id="5768" w:author="Alina Frey" w:date="2017-11-13T11:21:00Z"/>
        </w:rPr>
        <w:pPrChange w:id="5769" w:author="Alina Frey" w:date="2017-11-13T11:27:00Z">
          <w:pPr>
            <w:pStyle w:val="Alina-NormalText"/>
            <w:spacing w:after="0"/>
            <w:ind w:left="720"/>
          </w:pPr>
        </w:pPrChange>
      </w:pPr>
      <w:bookmarkStart w:id="5770" w:name="_Toc498937426"/>
      <w:bookmarkStart w:id="5771" w:name="_Toc498942274"/>
      <w:bookmarkStart w:id="5772" w:name="_Toc498938941"/>
      <w:bookmarkStart w:id="5773" w:name="_Toc499024512"/>
      <w:ins w:id="5774" w:author="Alina Frey" w:date="2017-11-13T11:27:00Z">
        <w:r w:rsidRPr="00CF2303">
          <w:t xml:space="preserve">Figure </w:t>
        </w:r>
        <w:r w:rsidRPr="00CF2303">
          <w:fldChar w:fldCharType="begin"/>
        </w:r>
        <w:r w:rsidRPr="00CF2303">
          <w:instrText xml:space="preserve"> SEQ Figure \* ARABIC </w:instrText>
        </w:r>
      </w:ins>
      <w:r w:rsidRPr="00CF2303">
        <w:fldChar w:fldCharType="separate"/>
      </w:r>
      <w:ins w:id="5775" w:author="Alina Frey [2]" w:date="2017-11-21T10:58:00Z">
        <w:r w:rsidR="003B7B8C">
          <w:rPr>
            <w:noProof/>
          </w:rPr>
          <w:t>48</w:t>
        </w:r>
      </w:ins>
      <w:ins w:id="5776" w:author="Alina Frey" w:date="2017-11-13T11:27:00Z">
        <w:r w:rsidRPr="00CF2303">
          <w:fldChar w:fldCharType="end"/>
        </w:r>
        <w:r w:rsidRPr="00CF2303">
          <w:t>: Patient Details</w:t>
        </w:r>
      </w:ins>
      <w:ins w:id="5777" w:author="Alina Frey" w:date="2017-11-21T10:37:00Z">
        <w:r w:rsidR="006B1325">
          <w:t xml:space="preserve"> – </w:t>
        </w:r>
      </w:ins>
      <w:ins w:id="5778" w:author="Alina Frey" w:date="2017-11-13T11:27:00Z">
        <w:r w:rsidRPr="00CF2303">
          <w:t>Pregnancy Status updated to Pregnant</w:t>
        </w:r>
      </w:ins>
      <w:bookmarkEnd w:id="5770"/>
      <w:bookmarkEnd w:id="5771"/>
      <w:bookmarkEnd w:id="5772"/>
      <w:bookmarkEnd w:id="5773"/>
    </w:p>
    <w:p w14:paraId="0DD60986" w14:textId="77777777" w:rsidR="00D41C21" w:rsidRPr="00CF2303" w:rsidRDefault="00D41C21">
      <w:pPr>
        <w:rPr>
          <w:ins w:id="5779" w:author="Alina Frey" w:date="2017-11-13T11:21:00Z"/>
        </w:rPr>
        <w:pPrChange w:id="5780" w:author="Alina Frey" w:date="2017-11-13T11:22:00Z">
          <w:pPr>
            <w:pStyle w:val="Alina-NormalText"/>
            <w:numPr>
              <w:numId w:val="47"/>
            </w:numPr>
            <w:spacing w:after="0"/>
            <w:ind w:left="720" w:hanging="360"/>
          </w:pPr>
        </w:pPrChange>
      </w:pPr>
      <w:ins w:id="5781" w:author="Alina Frey" w:date="2017-11-13T11:21:00Z">
        <w:r w:rsidRPr="007F739A">
          <w:rPr>
            <w:color w:val="auto"/>
            <w:rPrChange w:id="5782" w:author="Alina Frey" w:date="2017-11-20T10:06:00Z">
              <w:rPr/>
            </w:rPrChange>
          </w:rPr>
          <w:t>Add date then click Save button. This will prompt the user to add details about the pregnancy in the Pregnancy Outcome Details screen:</w:t>
        </w:r>
      </w:ins>
    </w:p>
    <w:p w14:paraId="374E202F" w14:textId="77777777" w:rsidR="007E7F3B" w:rsidRPr="007F739A" w:rsidRDefault="005B246B">
      <w:pPr>
        <w:keepNext/>
        <w:spacing w:after="44"/>
        <w:rPr>
          <w:ins w:id="5783" w:author="Alina Frey" w:date="2017-11-13T11:28:00Z"/>
          <w:color w:val="auto"/>
          <w:rPrChange w:id="5784" w:author="Alina Frey" w:date="2017-11-20T10:06:00Z">
            <w:rPr>
              <w:ins w:id="5785" w:author="Alina Frey" w:date="2017-11-13T11:28:00Z"/>
            </w:rPr>
          </w:rPrChange>
        </w:rPr>
        <w:pPrChange w:id="5786" w:author="Alina Frey" w:date="2017-11-13T14:18:00Z">
          <w:pPr/>
        </w:pPrChange>
      </w:pPr>
      <w:ins w:id="5787" w:author="Alina Frey" w:date="2017-11-13T11:28:00Z">
        <w:r w:rsidRPr="007F739A">
          <w:rPr>
            <w:noProof/>
            <w:color w:val="auto"/>
            <w:rPrChange w:id="5788" w:author="Alina Frey" w:date="2017-11-20T10:06:00Z">
              <w:rPr>
                <w:noProof/>
              </w:rPr>
            </w:rPrChange>
          </w:rPr>
          <w:drawing>
            <wp:inline distT="0" distB="0" distL="0" distR="0" wp14:anchorId="64E09C5B" wp14:editId="7B038E7B">
              <wp:extent cx="3657600" cy="1739951"/>
              <wp:effectExtent l="0" t="0" r="0" b="0"/>
              <wp:docPr id="29682" name="Picture 29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670234" cy="1745961"/>
                      </a:xfrm>
                      <a:prstGeom prst="rect">
                        <a:avLst/>
                      </a:prstGeom>
                    </pic:spPr>
                  </pic:pic>
                </a:graphicData>
              </a:graphic>
            </wp:inline>
          </w:drawing>
        </w:r>
      </w:ins>
    </w:p>
    <w:p w14:paraId="673810E6" w14:textId="3D3DFD13" w:rsidR="00D41C21" w:rsidRPr="00CF2303" w:rsidRDefault="007E7F3B">
      <w:pPr>
        <w:pStyle w:val="Caption"/>
        <w:rPr>
          <w:ins w:id="5789" w:author="Alina Frey" w:date="2017-11-13T11:21:00Z"/>
        </w:rPr>
        <w:pPrChange w:id="5790" w:author="Alina Frey" w:date="2017-11-13T11:28:00Z">
          <w:pPr>
            <w:pStyle w:val="Alina-NormalText"/>
            <w:spacing w:after="0"/>
            <w:ind w:left="720"/>
          </w:pPr>
        </w:pPrChange>
      </w:pPr>
      <w:bookmarkStart w:id="5791" w:name="_Toc498937427"/>
      <w:bookmarkStart w:id="5792" w:name="_Toc498942275"/>
      <w:bookmarkStart w:id="5793" w:name="_Toc498938942"/>
      <w:bookmarkStart w:id="5794" w:name="_Toc499024513"/>
      <w:ins w:id="5795" w:author="Alina Frey" w:date="2017-11-13T11:28:00Z">
        <w:r w:rsidRPr="00CF2303">
          <w:t xml:space="preserve">Figure </w:t>
        </w:r>
        <w:r w:rsidRPr="00CF2303">
          <w:fldChar w:fldCharType="begin"/>
        </w:r>
        <w:r w:rsidRPr="00CF2303">
          <w:instrText xml:space="preserve"> SEQ Figure \* ARABIC </w:instrText>
        </w:r>
      </w:ins>
      <w:r w:rsidRPr="00CF2303">
        <w:fldChar w:fldCharType="separate"/>
      </w:r>
      <w:ins w:id="5796" w:author="Alina Frey [2]" w:date="2017-11-21T10:58:00Z">
        <w:r w:rsidR="003B7B8C">
          <w:rPr>
            <w:noProof/>
          </w:rPr>
          <w:t>49</w:t>
        </w:r>
      </w:ins>
      <w:ins w:id="5797" w:author="Alina Frey" w:date="2017-11-13T11:28:00Z">
        <w:r w:rsidRPr="00CF2303">
          <w:fldChar w:fldCharType="end"/>
        </w:r>
        <w:r w:rsidRPr="00CF2303">
          <w:t>: Pregnancy Outcome Details</w:t>
        </w:r>
      </w:ins>
      <w:bookmarkEnd w:id="5791"/>
      <w:bookmarkEnd w:id="5792"/>
      <w:bookmarkEnd w:id="5793"/>
      <w:bookmarkEnd w:id="5794"/>
    </w:p>
    <w:p w14:paraId="652617D0" w14:textId="77777777" w:rsidR="00D41C21" w:rsidRPr="00CF2303" w:rsidRDefault="00D41C21">
      <w:pPr>
        <w:rPr>
          <w:ins w:id="5798" w:author="Alina Frey" w:date="2017-11-13T11:21:00Z"/>
        </w:rPr>
        <w:pPrChange w:id="5799" w:author="Alina Frey" w:date="2017-11-13T11:22:00Z">
          <w:pPr>
            <w:pStyle w:val="Alina-NormalText"/>
            <w:numPr>
              <w:numId w:val="47"/>
            </w:numPr>
            <w:spacing w:after="0"/>
            <w:ind w:left="720" w:hanging="360"/>
          </w:pPr>
        </w:pPrChange>
      </w:pPr>
      <w:ins w:id="5800" w:author="Alina Frey" w:date="2017-11-13T11:21:00Z">
        <w:r w:rsidRPr="007F739A">
          <w:rPr>
            <w:color w:val="auto"/>
            <w:rPrChange w:id="5801" w:author="Alina Frey" w:date="2017-11-20T10:06:00Z">
              <w:rPr/>
            </w:rPrChange>
          </w:rPr>
          <w:t>The user has many outcome options to choose from in the drop-down list:</w:t>
        </w:r>
      </w:ins>
    </w:p>
    <w:p w14:paraId="0FAF7000" w14:textId="77777777" w:rsidR="00312475" w:rsidRPr="007F739A" w:rsidRDefault="00B82FC0">
      <w:pPr>
        <w:keepNext/>
        <w:spacing w:after="44"/>
        <w:rPr>
          <w:ins w:id="5802" w:author="Alina Frey" w:date="2017-11-13T14:19:00Z"/>
          <w:color w:val="auto"/>
          <w:rPrChange w:id="5803" w:author="Alina Frey" w:date="2017-11-20T10:06:00Z">
            <w:rPr>
              <w:ins w:id="5804" w:author="Alina Frey" w:date="2017-11-13T14:19:00Z"/>
            </w:rPr>
          </w:rPrChange>
        </w:rPr>
        <w:pPrChange w:id="5805" w:author="Alina Frey" w:date="2017-11-13T14:19:00Z">
          <w:pPr/>
        </w:pPrChange>
      </w:pPr>
      <w:ins w:id="5806" w:author="Alina Frey" w:date="2017-11-13T11:29:00Z">
        <w:r w:rsidRPr="007F739A">
          <w:rPr>
            <w:noProof/>
            <w:color w:val="auto"/>
            <w:rPrChange w:id="5807" w:author="Alina Frey" w:date="2017-11-20T10:06:00Z">
              <w:rPr>
                <w:noProof/>
              </w:rPr>
            </w:rPrChange>
          </w:rPr>
          <w:lastRenderedPageBreak/>
          <w:drawing>
            <wp:inline distT="0" distB="0" distL="0" distR="0" wp14:anchorId="10A98593" wp14:editId="485D3A66">
              <wp:extent cx="3657600" cy="2501827"/>
              <wp:effectExtent l="0" t="0" r="0" b="0"/>
              <wp:docPr id="29683" name="Picture 29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663800" cy="2506068"/>
                      </a:xfrm>
                      <a:prstGeom prst="rect">
                        <a:avLst/>
                      </a:prstGeom>
                    </pic:spPr>
                  </pic:pic>
                </a:graphicData>
              </a:graphic>
            </wp:inline>
          </w:drawing>
        </w:r>
      </w:ins>
    </w:p>
    <w:p w14:paraId="016C6799" w14:textId="7CBA82CE" w:rsidR="00D41C21" w:rsidRPr="00CF2303" w:rsidRDefault="00312475">
      <w:pPr>
        <w:pStyle w:val="Caption"/>
        <w:rPr>
          <w:ins w:id="5808" w:author="Alina Frey" w:date="2017-11-13T11:21:00Z"/>
        </w:rPr>
        <w:pPrChange w:id="5809" w:author="Alina Frey" w:date="2017-11-13T14:19:00Z">
          <w:pPr>
            <w:pStyle w:val="Alina-NormalText"/>
            <w:spacing w:after="0"/>
            <w:ind w:left="720"/>
          </w:pPr>
        </w:pPrChange>
      </w:pPr>
      <w:bookmarkStart w:id="5810" w:name="_Toc498937428"/>
      <w:bookmarkStart w:id="5811" w:name="_Toc498942276"/>
      <w:bookmarkStart w:id="5812" w:name="_Toc498938943"/>
      <w:bookmarkStart w:id="5813" w:name="_Toc499024514"/>
      <w:ins w:id="5814" w:author="Alina Frey" w:date="2017-11-13T14:19:00Z">
        <w:r w:rsidRPr="00CF2303">
          <w:t xml:space="preserve">Figure </w:t>
        </w:r>
        <w:r w:rsidRPr="00CF2303">
          <w:fldChar w:fldCharType="begin"/>
        </w:r>
        <w:r w:rsidRPr="00CF2303">
          <w:instrText xml:space="preserve"> SEQ Figure \* ARABIC </w:instrText>
        </w:r>
      </w:ins>
      <w:r w:rsidRPr="00CF2303">
        <w:fldChar w:fldCharType="separate"/>
      </w:r>
      <w:ins w:id="5815" w:author="Alina Frey [2]" w:date="2017-11-21T10:58:00Z">
        <w:r w:rsidR="003B7B8C">
          <w:rPr>
            <w:noProof/>
          </w:rPr>
          <w:t>50</w:t>
        </w:r>
      </w:ins>
      <w:ins w:id="5816" w:author="Alina Frey" w:date="2017-11-13T14:19:00Z">
        <w:r w:rsidRPr="00CF2303">
          <w:fldChar w:fldCharType="end"/>
        </w:r>
        <w:r w:rsidRPr="00CF2303">
          <w:t>: Type of Pregnancy Outcome</w:t>
        </w:r>
      </w:ins>
      <w:bookmarkEnd w:id="5810"/>
      <w:bookmarkEnd w:id="5811"/>
      <w:bookmarkEnd w:id="5812"/>
      <w:bookmarkEnd w:id="5813"/>
    </w:p>
    <w:p w14:paraId="4158FE40" w14:textId="39670BE3" w:rsidR="00D41C21" w:rsidRPr="00CF2303" w:rsidRDefault="00D41C21">
      <w:pPr>
        <w:rPr>
          <w:ins w:id="5817" w:author="Alina Frey" w:date="2017-11-13T11:21:00Z"/>
        </w:rPr>
        <w:pPrChange w:id="5818" w:author="Alina Frey" w:date="2017-11-13T11:22:00Z">
          <w:pPr>
            <w:pStyle w:val="Alina-NormalText"/>
            <w:numPr>
              <w:numId w:val="47"/>
            </w:numPr>
            <w:spacing w:after="0"/>
            <w:ind w:left="720" w:hanging="360"/>
          </w:pPr>
        </w:pPrChange>
      </w:pPr>
      <w:ins w:id="5819" w:author="Alina Frey" w:date="2017-11-13T11:21:00Z">
        <w:r w:rsidRPr="007F739A">
          <w:rPr>
            <w:color w:val="auto"/>
            <w:rPrChange w:id="5820" w:author="Alina Frey" w:date="2017-11-20T10:06:00Z">
              <w:rPr/>
            </w:rPrChange>
          </w:rPr>
          <w:t xml:space="preserve">Each option redirects the user to a </w:t>
        </w:r>
      </w:ins>
      <w:ins w:id="5821" w:author="Alina Frey" w:date="2017-11-17T14:36:00Z">
        <w:r w:rsidR="00F24D97" w:rsidRPr="007F739A">
          <w:rPr>
            <w:color w:val="auto"/>
            <w:rPrChange w:id="5822" w:author="Alina Frey" w:date="2017-11-20T10:06:00Z">
              <w:rPr/>
            </w:rPrChange>
          </w:rPr>
          <w:t>corresponding</w:t>
        </w:r>
      </w:ins>
      <w:ins w:id="5823" w:author="Alina Frey" w:date="2017-11-13T11:21:00Z">
        <w:r w:rsidRPr="007F739A">
          <w:rPr>
            <w:color w:val="auto"/>
            <w:rPrChange w:id="5824" w:author="Alina Frey" w:date="2017-11-20T10:06:00Z">
              <w:rPr/>
            </w:rPrChange>
          </w:rPr>
          <w:t xml:space="preserve"> Pregnancy Outcome Details screen, which contains relevant information </w:t>
        </w:r>
      </w:ins>
      <w:ins w:id="5825" w:author="Alina Frey" w:date="2017-11-17T14:36:00Z">
        <w:r w:rsidR="00F24D97" w:rsidRPr="007F739A">
          <w:rPr>
            <w:color w:val="auto"/>
            <w:rPrChange w:id="5826" w:author="Alina Frey" w:date="2017-11-20T10:06:00Z">
              <w:rPr/>
            </w:rPrChange>
          </w:rPr>
          <w:t>corresponding</w:t>
        </w:r>
      </w:ins>
      <w:ins w:id="5827" w:author="Alina Frey" w:date="2017-11-13T11:21:00Z">
        <w:r w:rsidRPr="007F739A">
          <w:rPr>
            <w:color w:val="auto"/>
            <w:rPrChange w:id="5828" w:author="Alina Frey" w:date="2017-11-20T10:06:00Z">
              <w:rPr/>
            </w:rPrChange>
          </w:rPr>
          <w:t xml:space="preserve"> to the selected type of outcome. Each of them will be described in section</w:t>
        </w:r>
      </w:ins>
      <w:ins w:id="5829" w:author="Alina Frey" w:date="2017-11-13T11:29:00Z">
        <w:r w:rsidR="00B82FC0" w:rsidRPr="007F739A">
          <w:rPr>
            <w:color w:val="auto"/>
            <w:rPrChange w:id="5830" w:author="Alina Frey" w:date="2017-11-20T10:06:00Z">
              <w:rPr/>
            </w:rPrChange>
          </w:rPr>
          <w:t xml:space="preserve"> </w:t>
        </w:r>
        <w:r w:rsidR="00B82FC0" w:rsidRPr="00CF2303">
          <w:rPr>
            <w:color w:val="0070C0"/>
            <w:u w:val="single" w:color="0070C0"/>
          </w:rPr>
          <w:fldChar w:fldCharType="begin"/>
        </w:r>
        <w:r w:rsidR="00B82FC0" w:rsidRPr="009E5B97">
          <w:rPr>
            <w:color w:val="0070C0"/>
            <w:u w:val="single" w:color="0070C0"/>
          </w:rPr>
          <w:instrText xml:space="preserve"> REF _Ref498335909 \h </w:instrText>
        </w:r>
      </w:ins>
      <w:r w:rsidR="000E5A15" w:rsidRPr="009E5B97">
        <w:rPr>
          <w:color w:val="0070C0"/>
          <w:u w:val="single" w:color="0070C0"/>
        </w:rPr>
        <w:instrText xml:space="preserve"> \* MERGEFORMAT </w:instrText>
      </w:r>
      <w:r w:rsidR="00B82FC0" w:rsidRPr="00CF2303">
        <w:rPr>
          <w:color w:val="0070C0"/>
          <w:u w:val="single" w:color="0070C0"/>
        </w:rPr>
      </w:r>
      <w:r w:rsidR="00B82FC0" w:rsidRPr="00CF2303">
        <w:rPr>
          <w:color w:val="0070C0"/>
          <w:u w:val="single" w:color="0070C0"/>
        </w:rPr>
        <w:fldChar w:fldCharType="separate"/>
      </w:r>
      <w:ins w:id="5831" w:author="Alina Frey [2]" w:date="2017-11-21T10:58:00Z">
        <w:r w:rsidR="003B7B8C" w:rsidRPr="003B7B8C">
          <w:rPr>
            <w:color w:val="0070C0"/>
            <w:u w:val="single" w:color="0070C0"/>
            <w:rPrChange w:id="5832" w:author="Alina Frey [2]" w:date="2017-11-21T10:58:00Z">
              <w:rPr/>
            </w:rPrChange>
          </w:rPr>
          <w:t>Pregnancies</w:t>
        </w:r>
      </w:ins>
      <w:ins w:id="5833" w:author="Alina Frey" w:date="2017-11-13T11:29:00Z">
        <w:r w:rsidR="00B82FC0" w:rsidRPr="00CF2303">
          <w:rPr>
            <w:color w:val="0070C0"/>
            <w:u w:val="single" w:color="0070C0"/>
          </w:rPr>
          <w:fldChar w:fldCharType="end"/>
        </w:r>
      </w:ins>
      <w:ins w:id="5834" w:author="Alina Frey" w:date="2017-11-13T11:21:00Z">
        <w:r w:rsidRPr="007F739A">
          <w:rPr>
            <w:color w:val="auto"/>
            <w:rPrChange w:id="5835" w:author="Alina Frey" w:date="2017-11-20T10:06:00Z">
              <w:rPr/>
            </w:rPrChange>
          </w:rPr>
          <w:t>.</w:t>
        </w:r>
      </w:ins>
    </w:p>
    <w:p w14:paraId="0E1EB48B" w14:textId="76FD942F" w:rsidR="00D41C21" w:rsidRPr="00CF2303" w:rsidRDefault="00D41C21">
      <w:pPr>
        <w:rPr>
          <w:ins w:id="5836" w:author="Alina Frey" w:date="2017-11-13T11:21:00Z"/>
        </w:rPr>
        <w:pPrChange w:id="5837" w:author="Alina Frey" w:date="2017-11-13T11:22:00Z">
          <w:pPr>
            <w:pStyle w:val="Alina-NormalText"/>
            <w:numPr>
              <w:numId w:val="47"/>
            </w:numPr>
            <w:spacing w:after="0"/>
            <w:ind w:left="720" w:hanging="360"/>
          </w:pPr>
        </w:pPrChange>
      </w:pPr>
      <w:ins w:id="5838" w:author="Alina Frey" w:date="2017-11-13T11:21:00Z">
        <w:r w:rsidRPr="007F739A">
          <w:rPr>
            <w:color w:val="auto"/>
            <w:rPrChange w:id="5839" w:author="Alina Frey" w:date="2017-11-20T10:06:00Z">
              <w:rPr/>
            </w:rPrChange>
          </w:rPr>
          <w:t>As a side note, if the patient was Pregnant before, and was marked as Not Pregnant, after saving the data on the Pregnancy Outcome Details</w:t>
        </w:r>
      </w:ins>
      <w:ins w:id="5840" w:author="Alina Frey" w:date="2017-11-13T13:48:00Z">
        <w:r w:rsidR="007E56A2" w:rsidRPr="007F739A">
          <w:rPr>
            <w:color w:val="auto"/>
            <w:rPrChange w:id="5841" w:author="Alina Frey" w:date="2017-11-20T10:06:00Z">
              <w:rPr/>
            </w:rPrChange>
          </w:rPr>
          <w:t xml:space="preserve"> screen</w:t>
        </w:r>
      </w:ins>
      <w:ins w:id="5842" w:author="Alina Frey" w:date="2017-11-13T11:21:00Z">
        <w:r w:rsidRPr="007F739A">
          <w:rPr>
            <w:color w:val="auto"/>
            <w:rPrChange w:id="5843" w:author="Alina Frey" w:date="2017-11-20T10:06:00Z">
              <w:rPr/>
            </w:rPrChange>
          </w:rPr>
          <w:t xml:space="preserve">, </w:t>
        </w:r>
      </w:ins>
      <w:ins w:id="5844" w:author="Alina Frey" w:date="2017-11-13T13:48:00Z">
        <w:r w:rsidR="007E56A2" w:rsidRPr="007F739A">
          <w:rPr>
            <w:color w:val="auto"/>
            <w:rPrChange w:id="5845" w:author="Alina Frey" w:date="2017-11-20T10:06:00Z">
              <w:rPr/>
            </w:rPrChange>
          </w:rPr>
          <w:t xml:space="preserve">it </w:t>
        </w:r>
      </w:ins>
      <w:ins w:id="5846" w:author="Alina Frey" w:date="2017-11-13T11:21:00Z">
        <w:r w:rsidRPr="007F739A">
          <w:rPr>
            <w:color w:val="auto"/>
            <w:rPrChange w:id="5847" w:author="Alina Frey" w:date="2017-11-20T10:06:00Z">
              <w:rPr/>
            </w:rPrChange>
          </w:rPr>
          <w:t>moves Current Pregnancy to the table of Past pregnancies.</w:t>
        </w:r>
      </w:ins>
    </w:p>
    <w:p w14:paraId="0C044FB5" w14:textId="3CE2C297" w:rsidR="00D41C21" w:rsidRPr="007F739A" w:rsidDel="00250927" w:rsidRDefault="00D41C21">
      <w:pPr>
        <w:rPr>
          <w:del w:id="5848" w:author="Alina Frey" w:date="2017-11-13T11:45:00Z"/>
          <w:color w:val="auto"/>
          <w:rPrChange w:id="5849" w:author="Alina Frey" w:date="2017-11-20T10:06:00Z">
            <w:rPr>
              <w:del w:id="5850" w:author="Alina Frey" w:date="2017-11-13T11:45:00Z"/>
            </w:rPr>
          </w:rPrChange>
        </w:rPr>
        <w:pPrChange w:id="5851" w:author="Alina Frey" w:date="2017-11-13T10:55:00Z">
          <w:pPr>
            <w:spacing w:after="44"/>
          </w:pPr>
        </w:pPrChange>
      </w:pPr>
    </w:p>
    <w:p w14:paraId="31876E8D" w14:textId="372499FA" w:rsidR="006C0619" w:rsidRPr="007F739A" w:rsidDel="000E7D55" w:rsidRDefault="005F159C">
      <w:pPr>
        <w:spacing w:after="29" w:line="265" w:lineRule="auto"/>
        <w:ind w:left="-5" w:hanging="10"/>
        <w:rPr>
          <w:del w:id="5852" w:author="Alina Frey" w:date="2017-11-08T16:26:00Z"/>
          <w:color w:val="auto"/>
          <w:rPrChange w:id="5853" w:author="Alina Frey" w:date="2017-11-20T10:06:00Z">
            <w:rPr>
              <w:del w:id="5854" w:author="Alina Frey" w:date="2017-11-08T16:26:00Z"/>
            </w:rPr>
          </w:rPrChange>
        </w:rPr>
      </w:pPr>
      <w:del w:id="5855" w:author="Alina Frey" w:date="2017-11-08T16:26:00Z">
        <w:r w:rsidRPr="007F739A" w:rsidDel="000E7D55">
          <w:rPr>
            <w:rFonts w:eastAsia="Times New Roman" w:cs="Times New Roman"/>
            <w:b/>
            <w:color w:val="auto"/>
            <w:sz w:val="20"/>
            <w:rPrChange w:id="5856" w:author="Alina Frey" w:date="2017-11-20T10:06:00Z">
              <w:rPr>
                <w:rFonts w:eastAsia="Times New Roman" w:cs="Times New Roman"/>
                <w:b/>
                <w:sz w:val="20"/>
              </w:rPr>
            </w:rPrChange>
          </w:rPr>
          <w:delText>Figure 38: Pregnancy Status</w:delText>
        </w:r>
      </w:del>
    </w:p>
    <w:p w14:paraId="31876E8E" w14:textId="5006191A" w:rsidR="006C0619" w:rsidRPr="007F739A" w:rsidRDefault="005F159C">
      <w:pPr>
        <w:pStyle w:val="Heading4"/>
        <w:rPr>
          <w:color w:val="auto"/>
          <w:rPrChange w:id="5857" w:author="Alina Frey" w:date="2017-11-20T10:06:00Z">
            <w:rPr/>
          </w:rPrChange>
        </w:rPr>
        <w:pPrChange w:id="5858" w:author="Alina Frey" w:date="2017-11-13T11:04:00Z">
          <w:pPr>
            <w:pStyle w:val="Heading5"/>
            <w:ind w:left="-5"/>
          </w:pPr>
        </w:pPrChange>
      </w:pPr>
      <w:r w:rsidRPr="007F739A">
        <w:rPr>
          <w:color w:val="auto"/>
          <w:rPrChange w:id="5859" w:author="Alina Frey" w:date="2017-11-20T10:06:00Z">
            <w:rPr>
              <w:b/>
              <w:i/>
            </w:rPr>
          </w:rPrChange>
        </w:rPr>
        <w:t>Lactati</w:t>
      </w:r>
      <w:ins w:id="5860" w:author="Alina Frey" w:date="2017-11-13T11:21:00Z">
        <w:r w:rsidR="009D4222" w:rsidRPr="007F739A">
          <w:rPr>
            <w:color w:val="auto"/>
            <w:rPrChange w:id="5861" w:author="Alina Frey" w:date="2017-11-20T10:06:00Z">
              <w:rPr>
                <w:b/>
                <w:i/>
              </w:rPr>
            </w:rPrChange>
          </w:rPr>
          <w:t>on</w:t>
        </w:r>
      </w:ins>
      <w:del w:id="5862" w:author="Alina Frey" w:date="2017-11-13T11:21:00Z">
        <w:r w:rsidRPr="007F739A" w:rsidDel="009D4222">
          <w:rPr>
            <w:color w:val="auto"/>
            <w:rPrChange w:id="5863" w:author="Alina Frey" w:date="2017-11-20T10:06:00Z">
              <w:rPr>
                <w:b/>
                <w:i/>
              </w:rPr>
            </w:rPrChange>
          </w:rPr>
          <w:delText>ng</w:delText>
        </w:r>
      </w:del>
      <w:r w:rsidRPr="007F739A">
        <w:rPr>
          <w:color w:val="auto"/>
          <w:rPrChange w:id="5864" w:author="Alina Frey" w:date="2017-11-20T10:06:00Z">
            <w:rPr>
              <w:b/>
              <w:i/>
            </w:rPr>
          </w:rPrChange>
        </w:rPr>
        <w:t xml:space="preserve"> Status</w:t>
      </w:r>
    </w:p>
    <w:p w14:paraId="30BF73DF" w14:textId="400176A3" w:rsidR="009A3D5B" w:rsidRPr="007F739A" w:rsidRDefault="005F159C" w:rsidP="009A3D5B">
      <w:pPr>
        <w:spacing w:after="19" w:line="252" w:lineRule="auto"/>
        <w:ind w:left="-5" w:hanging="10"/>
        <w:rPr>
          <w:ins w:id="5865" w:author="Alina Frey" w:date="2017-11-13T13:56:00Z"/>
          <w:rFonts w:eastAsia="Times New Roman" w:cs="Times New Roman"/>
          <w:b/>
          <w:color w:val="auto"/>
          <w:rPrChange w:id="5866" w:author="Alina Frey" w:date="2017-11-20T10:06:00Z">
            <w:rPr>
              <w:ins w:id="5867" w:author="Alina Frey" w:date="2017-11-13T13:56:00Z"/>
              <w:rFonts w:eastAsia="Times New Roman" w:cs="Times New Roman"/>
              <w:b/>
            </w:rPr>
          </w:rPrChange>
        </w:rPr>
      </w:pPr>
      <w:r w:rsidRPr="007F739A">
        <w:rPr>
          <w:rFonts w:eastAsia="Times New Roman" w:cs="Times New Roman"/>
          <w:color w:val="auto"/>
          <w:rPrChange w:id="5868" w:author="Alina Frey" w:date="2017-11-20T10:06:00Z">
            <w:rPr>
              <w:rFonts w:eastAsia="Times New Roman" w:cs="Times New Roman"/>
            </w:rPr>
          </w:rPrChange>
        </w:rPr>
        <w:t>To edit or update the patient</w:t>
      </w:r>
      <w:del w:id="5869" w:author="Alina Frey" w:date="2017-11-16T16:57:00Z">
        <w:r w:rsidRPr="007F739A" w:rsidDel="00FE25D6">
          <w:rPr>
            <w:rFonts w:eastAsia="Times New Roman" w:cs="Times New Roman"/>
            <w:color w:val="auto"/>
            <w:rPrChange w:id="5870" w:author="Alina Frey" w:date="2017-11-20T10:06:00Z">
              <w:rPr>
                <w:rFonts w:eastAsia="Times New Roman" w:cs="Times New Roman"/>
              </w:rPr>
            </w:rPrChange>
          </w:rPr>
          <w:delText>'</w:delText>
        </w:r>
      </w:del>
      <w:ins w:id="5871" w:author="Alina Frey" w:date="2017-11-16T16:57:00Z">
        <w:r w:rsidR="00FE25D6" w:rsidRPr="007F739A">
          <w:rPr>
            <w:rFonts w:eastAsia="Times New Roman" w:cs="Times New Roman"/>
            <w:color w:val="auto"/>
            <w:rPrChange w:id="5872" w:author="Alina Frey" w:date="2017-11-20T10:06:00Z">
              <w:rPr>
                <w:rFonts w:eastAsia="Times New Roman" w:cs="Times New Roman"/>
              </w:rPr>
            </w:rPrChange>
          </w:rPr>
          <w:t>’</w:t>
        </w:r>
      </w:ins>
      <w:r w:rsidRPr="007F739A">
        <w:rPr>
          <w:rFonts w:eastAsia="Times New Roman" w:cs="Times New Roman"/>
          <w:color w:val="auto"/>
          <w:rPrChange w:id="5873" w:author="Alina Frey" w:date="2017-11-20T10:06:00Z">
            <w:rPr>
              <w:rFonts w:eastAsia="Times New Roman" w:cs="Times New Roman"/>
            </w:rPr>
          </w:rPrChange>
        </w:rPr>
        <w:t xml:space="preserve">s lactating status, </w:t>
      </w:r>
      <w:del w:id="5874" w:author="Alina Frey" w:date="2017-11-13T13:50:00Z">
        <w:r w:rsidRPr="007F739A" w:rsidDel="00B45D6F">
          <w:rPr>
            <w:rFonts w:eastAsia="Times New Roman" w:cs="Times New Roman"/>
            <w:color w:val="auto"/>
            <w:rPrChange w:id="5875" w:author="Alina Frey" w:date="2017-11-20T10:06:00Z">
              <w:rPr>
                <w:rFonts w:eastAsia="Times New Roman" w:cs="Times New Roman"/>
              </w:rPr>
            </w:rPrChange>
          </w:rPr>
          <w:delText xml:space="preserve">select </w:delText>
        </w:r>
      </w:del>
      <w:ins w:id="5876" w:author="Alina Frey" w:date="2017-11-13T13:50:00Z">
        <w:r w:rsidR="00B45D6F" w:rsidRPr="007F739A">
          <w:rPr>
            <w:rFonts w:eastAsia="Times New Roman" w:cs="Times New Roman"/>
            <w:color w:val="auto"/>
            <w:rPrChange w:id="5877" w:author="Alina Frey" w:date="2017-11-20T10:06:00Z">
              <w:rPr>
                <w:rFonts w:eastAsia="Times New Roman" w:cs="Times New Roman"/>
              </w:rPr>
            </w:rPrChange>
          </w:rPr>
          <w:t xml:space="preserve">click on the </w:t>
        </w:r>
        <w:r w:rsidR="00AB10B1" w:rsidRPr="007F739A">
          <w:rPr>
            <w:rFonts w:eastAsia="Times New Roman" w:cs="Times New Roman"/>
            <w:b/>
            <w:color w:val="auto"/>
            <w:rPrChange w:id="5878" w:author="Alina Frey" w:date="2017-11-20T10:06:00Z">
              <w:rPr>
                <w:rFonts w:eastAsia="Times New Roman" w:cs="Times New Roman"/>
              </w:rPr>
            </w:rPrChange>
          </w:rPr>
          <w:t>Lactating</w:t>
        </w:r>
        <w:r w:rsidR="00AB10B1" w:rsidRPr="007F739A">
          <w:rPr>
            <w:rFonts w:eastAsia="Times New Roman" w:cs="Times New Roman"/>
            <w:color w:val="auto"/>
            <w:rPrChange w:id="5879" w:author="Alina Frey" w:date="2017-11-20T10:06:00Z">
              <w:rPr>
                <w:rFonts w:eastAsia="Times New Roman" w:cs="Times New Roman"/>
              </w:rPr>
            </w:rPrChange>
          </w:rPr>
          <w:t xml:space="preserve"> </w:t>
        </w:r>
      </w:ins>
      <w:ins w:id="5880" w:author="Alina Frey" w:date="2017-11-13T13:51:00Z">
        <w:r w:rsidR="00AB10B1" w:rsidRPr="007F739A">
          <w:rPr>
            <w:rFonts w:eastAsia="Times New Roman" w:cs="Times New Roman"/>
            <w:color w:val="auto"/>
            <w:rPrChange w:id="5881" w:author="Alina Frey" w:date="2017-11-20T10:06:00Z">
              <w:rPr>
                <w:rFonts w:eastAsia="Times New Roman" w:cs="Times New Roman"/>
              </w:rPr>
            </w:rPrChange>
          </w:rPr>
          <w:t xml:space="preserve">link in the Patient Details </w:t>
        </w:r>
      </w:ins>
      <w:ins w:id="5882" w:author="Alina Frey" w:date="2017-11-13T13:53:00Z">
        <w:r w:rsidR="00F70FAB" w:rsidRPr="007F739A">
          <w:rPr>
            <w:rFonts w:eastAsia="Times New Roman" w:cs="Times New Roman"/>
            <w:color w:val="auto"/>
            <w:rPrChange w:id="5883" w:author="Alina Frey" w:date="2017-11-20T10:06:00Z">
              <w:rPr>
                <w:rFonts w:eastAsia="Times New Roman" w:cs="Times New Roman"/>
              </w:rPr>
            </w:rPrChange>
          </w:rPr>
          <w:t>panel or</w:t>
        </w:r>
      </w:ins>
      <w:ins w:id="5884" w:author="Alina Frey" w:date="2017-11-13T13:51:00Z">
        <w:r w:rsidR="00EF0990" w:rsidRPr="007F739A">
          <w:rPr>
            <w:rFonts w:eastAsia="Times New Roman" w:cs="Times New Roman"/>
            <w:color w:val="auto"/>
            <w:rPrChange w:id="5885" w:author="Alina Frey" w:date="2017-11-20T10:06:00Z">
              <w:rPr>
                <w:rFonts w:eastAsia="Times New Roman" w:cs="Times New Roman"/>
              </w:rPr>
            </w:rPrChange>
          </w:rPr>
          <w:t xml:space="preserve"> </w:t>
        </w:r>
      </w:ins>
      <w:ins w:id="5886" w:author="Alina Frey" w:date="2017-11-13T13:52:00Z">
        <w:r w:rsidR="00EF0990" w:rsidRPr="007F739A">
          <w:rPr>
            <w:rFonts w:eastAsia="Times New Roman" w:cs="Times New Roman"/>
            <w:color w:val="auto"/>
            <w:rPrChange w:id="5887" w:author="Alina Frey" w:date="2017-11-20T10:06:00Z">
              <w:rPr>
                <w:rFonts w:eastAsia="Times New Roman" w:cs="Times New Roman"/>
              </w:rPr>
            </w:rPrChange>
          </w:rPr>
          <w:t xml:space="preserve">select </w:t>
        </w:r>
        <w:r w:rsidR="00F70FAB" w:rsidRPr="007F739A">
          <w:rPr>
            <w:rFonts w:eastAsia="Times New Roman" w:cs="Times New Roman"/>
            <w:b/>
            <w:color w:val="auto"/>
            <w:rPrChange w:id="5888" w:author="Alina Frey" w:date="2017-11-20T10:06:00Z">
              <w:rPr>
                <w:rFonts w:eastAsia="Times New Roman" w:cs="Times New Roman"/>
                <w:b/>
              </w:rPr>
            </w:rPrChange>
          </w:rPr>
          <w:t>Update Lactation</w:t>
        </w:r>
        <w:r w:rsidR="00F70FAB" w:rsidRPr="007F739A">
          <w:rPr>
            <w:rFonts w:eastAsia="Times New Roman" w:cs="Times New Roman"/>
            <w:color w:val="auto"/>
            <w:rPrChange w:id="5889" w:author="Alina Frey" w:date="2017-11-20T10:06:00Z">
              <w:rPr>
                <w:rFonts w:eastAsia="Times New Roman" w:cs="Times New Roman"/>
              </w:rPr>
            </w:rPrChange>
          </w:rPr>
          <w:t xml:space="preserve"> </w:t>
        </w:r>
      </w:ins>
      <w:ins w:id="5890" w:author="Alina Frey" w:date="2017-11-13T13:53:00Z">
        <w:r w:rsidR="00F70FAB" w:rsidRPr="007F739A">
          <w:rPr>
            <w:rFonts w:eastAsia="Times New Roman" w:cs="Times New Roman"/>
            <w:color w:val="auto"/>
            <w:rPrChange w:id="5891" w:author="Alina Frey" w:date="2017-11-20T10:06:00Z">
              <w:rPr>
                <w:rFonts w:eastAsia="Times New Roman" w:cs="Times New Roman"/>
              </w:rPr>
            </w:rPrChange>
          </w:rPr>
          <w:t xml:space="preserve">from the drop-down Action list. This redirects the user to the </w:t>
        </w:r>
        <w:r w:rsidR="00F70FAB" w:rsidRPr="007F739A">
          <w:rPr>
            <w:rFonts w:eastAsia="Times New Roman" w:cs="Times New Roman"/>
            <w:b/>
            <w:color w:val="auto"/>
            <w:rPrChange w:id="5892" w:author="Alina Frey" w:date="2017-11-20T10:06:00Z">
              <w:rPr>
                <w:rFonts w:eastAsia="Times New Roman" w:cs="Times New Roman"/>
                <w:b/>
              </w:rPr>
            </w:rPrChange>
          </w:rPr>
          <w:t>Lactation Status</w:t>
        </w:r>
        <w:r w:rsidR="00F70FAB" w:rsidRPr="007F739A">
          <w:rPr>
            <w:rFonts w:eastAsia="Times New Roman" w:cs="Times New Roman"/>
            <w:color w:val="auto"/>
            <w:rPrChange w:id="5893" w:author="Alina Frey" w:date="2017-11-20T10:06:00Z">
              <w:rPr>
                <w:rFonts w:eastAsia="Times New Roman" w:cs="Times New Roman"/>
              </w:rPr>
            </w:rPrChange>
          </w:rPr>
          <w:t xml:space="preserve"> dialog.</w:t>
        </w:r>
      </w:ins>
    </w:p>
    <w:p w14:paraId="31876E8F" w14:textId="3AC19D61" w:rsidR="006C0619" w:rsidRPr="007F739A" w:rsidDel="009A3D5B" w:rsidRDefault="005F159C">
      <w:pPr>
        <w:spacing w:after="19" w:line="252" w:lineRule="auto"/>
        <w:ind w:left="-5" w:hanging="10"/>
        <w:rPr>
          <w:del w:id="5894" w:author="Alina Frey" w:date="2017-11-13T13:56:00Z"/>
          <w:color w:val="auto"/>
          <w:rPrChange w:id="5895" w:author="Alina Frey" w:date="2017-11-20T10:06:00Z">
            <w:rPr>
              <w:del w:id="5896" w:author="Alina Frey" w:date="2017-11-13T13:56:00Z"/>
            </w:rPr>
          </w:rPrChange>
        </w:rPr>
      </w:pPr>
      <w:del w:id="5897" w:author="Alina Frey" w:date="2017-11-13T13:50:00Z">
        <w:r w:rsidRPr="007F739A" w:rsidDel="00B45D6F">
          <w:rPr>
            <w:rFonts w:eastAsia="Times New Roman" w:cs="Times New Roman"/>
            <w:color w:val="auto"/>
            <w:rPrChange w:id="5898" w:author="Alina Frey" w:date="2017-11-20T10:06:00Z">
              <w:rPr>
                <w:rFonts w:eastAsia="Times New Roman" w:cs="Times New Roman"/>
              </w:rPr>
            </w:rPrChange>
          </w:rPr>
          <w:delText xml:space="preserve">that field and at the </w:delText>
        </w:r>
      </w:del>
      <w:del w:id="5899" w:author="Alina Frey" w:date="2017-11-13T13:56:00Z">
        <w:r w:rsidRPr="007F739A" w:rsidDel="009A3D5B">
          <w:rPr>
            <w:rFonts w:eastAsia="Times New Roman" w:cs="Times New Roman"/>
            <w:b/>
            <w:color w:val="auto"/>
            <w:rPrChange w:id="5900" w:author="Alina Frey" w:date="2017-11-20T10:06:00Z">
              <w:rPr>
                <w:rFonts w:eastAsia="Times New Roman" w:cs="Times New Roman"/>
                <w:b/>
              </w:rPr>
            </w:rPrChange>
          </w:rPr>
          <w:delText>Lactation Status</w:delText>
        </w:r>
        <w:r w:rsidRPr="007F739A" w:rsidDel="009A3D5B">
          <w:rPr>
            <w:rFonts w:eastAsia="Times New Roman" w:cs="Times New Roman"/>
            <w:color w:val="auto"/>
            <w:rPrChange w:id="5901" w:author="Alina Frey" w:date="2017-11-20T10:06:00Z">
              <w:rPr>
                <w:rFonts w:eastAsia="Times New Roman" w:cs="Times New Roman"/>
              </w:rPr>
            </w:rPrChange>
          </w:rPr>
          <w:delText xml:space="preserve"> window, select from the drop-down list (Lactating or Not Lactating). Click </w:delText>
        </w:r>
        <w:r w:rsidRPr="007F739A" w:rsidDel="009A3D5B">
          <w:rPr>
            <w:rFonts w:eastAsia="Times New Roman" w:cs="Times New Roman"/>
            <w:b/>
            <w:color w:val="auto"/>
            <w:rPrChange w:id="5902" w:author="Alina Frey" w:date="2017-11-20T10:06:00Z">
              <w:rPr>
                <w:rFonts w:eastAsia="Times New Roman" w:cs="Times New Roman"/>
                <w:b/>
              </w:rPr>
            </w:rPrChange>
          </w:rPr>
          <w:delText>Save</w:delText>
        </w:r>
        <w:r w:rsidRPr="007F739A" w:rsidDel="009A3D5B">
          <w:rPr>
            <w:rFonts w:eastAsia="Times New Roman" w:cs="Times New Roman"/>
            <w:color w:val="auto"/>
            <w:rPrChange w:id="5903" w:author="Alina Frey" w:date="2017-11-20T10:06:00Z">
              <w:rPr>
                <w:rFonts w:eastAsia="Times New Roman" w:cs="Times New Roman"/>
              </w:rPr>
            </w:rPrChange>
          </w:rPr>
          <w:delText xml:space="preserve"> to store or </w:delText>
        </w:r>
        <w:r w:rsidRPr="007F739A" w:rsidDel="009A3D5B">
          <w:rPr>
            <w:rFonts w:eastAsia="Times New Roman" w:cs="Times New Roman"/>
            <w:b/>
            <w:color w:val="auto"/>
            <w:rPrChange w:id="5904" w:author="Alina Frey" w:date="2017-11-20T10:06:00Z">
              <w:rPr>
                <w:rFonts w:eastAsia="Times New Roman" w:cs="Times New Roman"/>
                <w:b/>
              </w:rPr>
            </w:rPrChange>
          </w:rPr>
          <w:delText>Cancel</w:delText>
        </w:r>
        <w:r w:rsidRPr="007F739A" w:rsidDel="009A3D5B">
          <w:rPr>
            <w:rFonts w:eastAsia="Times New Roman" w:cs="Times New Roman"/>
            <w:color w:val="auto"/>
            <w:rPrChange w:id="5905" w:author="Alina Frey" w:date="2017-11-20T10:06:00Z">
              <w:rPr>
                <w:rFonts w:eastAsia="Times New Roman" w:cs="Times New Roman"/>
              </w:rPr>
            </w:rPrChange>
          </w:rPr>
          <w:delText xml:space="preserve"> to exit without saving.</w:delText>
        </w:r>
      </w:del>
    </w:p>
    <w:p w14:paraId="133268A7" w14:textId="0BBBD008" w:rsidR="005A473C" w:rsidRPr="007F739A" w:rsidRDefault="005F159C">
      <w:pPr>
        <w:keepNext/>
        <w:spacing w:after="44"/>
        <w:rPr>
          <w:ins w:id="5906" w:author="Alina Frey" w:date="2017-11-08T16:27:00Z"/>
          <w:color w:val="auto"/>
          <w:rPrChange w:id="5907" w:author="Alina Frey" w:date="2017-11-20T10:06:00Z">
            <w:rPr>
              <w:ins w:id="5908" w:author="Alina Frey" w:date="2017-11-08T16:27:00Z"/>
            </w:rPr>
          </w:rPrChange>
        </w:rPr>
        <w:pPrChange w:id="5909" w:author="Alina Frey" w:date="2017-11-13T14:19:00Z">
          <w:pPr>
            <w:spacing w:after="58"/>
          </w:pPr>
        </w:pPrChange>
      </w:pPr>
      <w:del w:id="5910" w:author="Alina Frey" w:date="2017-11-13T14:06:00Z">
        <w:r w:rsidRPr="007F739A" w:rsidDel="00BC5D56">
          <w:rPr>
            <w:noProof/>
            <w:color w:val="auto"/>
            <w:rPrChange w:id="5911" w:author="Alina Frey" w:date="2017-11-20T10:06:00Z">
              <w:rPr>
                <w:noProof/>
              </w:rPr>
            </w:rPrChange>
          </w:rPr>
          <w:drawing>
            <wp:inline distT="0" distB="0" distL="0" distR="0" wp14:anchorId="318770BA" wp14:editId="59A9E78A">
              <wp:extent cx="5439156" cy="2114550"/>
              <wp:effectExtent l="0" t="0" r="0" b="0"/>
              <wp:docPr id="886" name="Picture 886"/>
              <wp:cNvGraphicFramePr/>
              <a:graphic xmlns:a="http://schemas.openxmlformats.org/drawingml/2006/main">
                <a:graphicData uri="http://schemas.openxmlformats.org/drawingml/2006/picture">
                  <pic:pic xmlns:pic="http://schemas.openxmlformats.org/drawingml/2006/picture">
                    <pic:nvPicPr>
                      <pic:cNvPr id="886" name="Picture 886"/>
                      <pic:cNvPicPr/>
                    </pic:nvPicPr>
                    <pic:blipFill>
                      <a:blip r:embed="rId111"/>
                      <a:stretch>
                        <a:fillRect/>
                      </a:stretch>
                    </pic:blipFill>
                    <pic:spPr>
                      <a:xfrm>
                        <a:off x="0" y="0"/>
                        <a:ext cx="5439156" cy="2114550"/>
                      </a:xfrm>
                      <a:prstGeom prst="rect">
                        <a:avLst/>
                      </a:prstGeom>
                    </pic:spPr>
                  </pic:pic>
                </a:graphicData>
              </a:graphic>
            </wp:inline>
          </w:drawing>
        </w:r>
      </w:del>
      <w:ins w:id="5912" w:author="Alina Frey" w:date="2017-11-13T14:08:00Z">
        <w:r w:rsidR="00E459BE" w:rsidRPr="007F739A">
          <w:rPr>
            <w:noProof/>
            <w:color w:val="auto"/>
            <w:rPrChange w:id="5913" w:author="Alina Frey" w:date="2017-11-20T10:06:00Z">
              <w:rPr>
                <w:noProof/>
              </w:rPr>
            </w:rPrChange>
          </w:rPr>
          <w:drawing>
            <wp:inline distT="0" distB="0" distL="0" distR="0" wp14:anchorId="6C3E5A0D" wp14:editId="2FA56CB8">
              <wp:extent cx="3641670" cy="1341358"/>
              <wp:effectExtent l="0" t="0" r="0" b="0"/>
              <wp:docPr id="29686" name="Picture 29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651676" cy="1345044"/>
                      </a:xfrm>
                      <a:prstGeom prst="rect">
                        <a:avLst/>
                      </a:prstGeom>
                    </pic:spPr>
                  </pic:pic>
                </a:graphicData>
              </a:graphic>
            </wp:inline>
          </w:drawing>
        </w:r>
      </w:ins>
    </w:p>
    <w:p w14:paraId="31876E90" w14:textId="23502831" w:rsidR="006C0619" w:rsidRPr="00CF2303" w:rsidDel="004A7C91" w:rsidRDefault="005A473C">
      <w:pPr>
        <w:pStyle w:val="Caption"/>
        <w:rPr>
          <w:del w:id="5914" w:author="Alina Frey" w:date="2017-11-13T13:55:00Z"/>
        </w:rPr>
        <w:pPrChange w:id="5915" w:author="Alina Frey" w:date="2017-11-10T14:16:00Z">
          <w:pPr>
            <w:spacing w:after="58"/>
          </w:pPr>
        </w:pPrChange>
      </w:pPr>
      <w:bookmarkStart w:id="5916" w:name="_Toc498937429"/>
      <w:bookmarkStart w:id="5917" w:name="_Toc498942277"/>
      <w:bookmarkStart w:id="5918" w:name="_Toc498938944"/>
      <w:bookmarkStart w:id="5919" w:name="_Toc499024515"/>
      <w:ins w:id="5920" w:author="Alina Frey" w:date="2017-11-08T16:27:00Z">
        <w:r w:rsidRPr="00CF2303">
          <w:t xml:space="preserve">Figure </w:t>
        </w:r>
        <w:r w:rsidRPr="005C4028">
          <w:rPr>
            <w:b w:val="0"/>
            <w:iCs w:val="0"/>
          </w:rPr>
          <w:fldChar w:fldCharType="begin"/>
        </w:r>
        <w:r w:rsidRPr="00CF2303">
          <w:instrText xml:space="preserve"> SEQ Figure \* ARABIC </w:instrText>
        </w:r>
      </w:ins>
      <w:r w:rsidRPr="005C4028">
        <w:rPr>
          <w:b w:val="0"/>
          <w:iCs w:val="0"/>
        </w:rPr>
        <w:fldChar w:fldCharType="separate"/>
      </w:r>
      <w:ins w:id="5921" w:author="Alina Frey [2]" w:date="2017-11-21T10:58:00Z">
        <w:r w:rsidR="003B7B8C">
          <w:rPr>
            <w:noProof/>
          </w:rPr>
          <w:t>51</w:t>
        </w:r>
      </w:ins>
      <w:ins w:id="5922" w:author="Alina Frey" w:date="2017-11-08T16:27:00Z">
        <w:r w:rsidRPr="005C4028">
          <w:rPr>
            <w:b w:val="0"/>
            <w:iCs w:val="0"/>
          </w:rPr>
          <w:fldChar w:fldCharType="end"/>
        </w:r>
        <w:r w:rsidRPr="00CF2303">
          <w:t xml:space="preserve">: </w:t>
        </w:r>
      </w:ins>
      <w:ins w:id="5923" w:author="Alina Frey" w:date="2017-11-13T13:57:00Z">
        <w:r w:rsidR="009A3D5B" w:rsidRPr="00CF2303">
          <w:t>Patient Details</w:t>
        </w:r>
      </w:ins>
      <w:ins w:id="5924" w:author="Alina Frey" w:date="2017-11-21T10:37:00Z">
        <w:r w:rsidR="006B1325">
          <w:t xml:space="preserve"> – </w:t>
        </w:r>
      </w:ins>
      <w:ins w:id="5925" w:author="Alina Frey" w:date="2017-11-13T14:09:00Z">
        <w:r w:rsidR="00E459BE" w:rsidRPr="00CF2303">
          <w:t>L</w:t>
        </w:r>
      </w:ins>
      <w:ins w:id="5926" w:author="Alina Frey" w:date="2017-11-08T16:27:00Z">
        <w:r w:rsidRPr="00CF2303">
          <w:t>actation Status</w:t>
        </w:r>
      </w:ins>
      <w:bookmarkEnd w:id="5916"/>
      <w:bookmarkEnd w:id="5917"/>
      <w:bookmarkEnd w:id="5918"/>
      <w:bookmarkEnd w:id="5919"/>
    </w:p>
    <w:p w14:paraId="520E2908" w14:textId="77777777" w:rsidR="004A7C91" w:rsidRPr="00CF2303" w:rsidRDefault="004A7C91">
      <w:pPr>
        <w:pStyle w:val="Caption"/>
        <w:rPr>
          <w:ins w:id="5927" w:author="Alina Frey" w:date="2017-11-13T13:55:00Z"/>
        </w:rPr>
        <w:pPrChange w:id="5928" w:author="Alina Frey" w:date="2017-11-13T13:55:00Z">
          <w:pPr>
            <w:pStyle w:val="Heading4"/>
            <w:ind w:left="0" w:firstLine="0"/>
          </w:pPr>
        </w:pPrChange>
      </w:pPr>
    </w:p>
    <w:p w14:paraId="373EFC8F" w14:textId="77777777" w:rsidR="00661FC4" w:rsidRPr="007F739A" w:rsidRDefault="00661FC4" w:rsidP="00661FC4">
      <w:pPr>
        <w:rPr>
          <w:ins w:id="5929" w:author="Alina Frey" w:date="2017-11-13T14:08:00Z"/>
          <w:color w:val="auto"/>
          <w:rPrChange w:id="5930" w:author="Alina Frey" w:date="2017-11-20T10:06:00Z">
            <w:rPr>
              <w:ins w:id="5931" w:author="Alina Frey" w:date="2017-11-13T14:08:00Z"/>
            </w:rPr>
          </w:rPrChange>
        </w:rPr>
      </w:pPr>
      <w:ins w:id="5932" w:author="Alina Frey" w:date="2017-11-13T14:08:00Z">
        <w:r w:rsidRPr="007F739A">
          <w:rPr>
            <w:color w:val="auto"/>
            <w:rPrChange w:id="5933" w:author="Alina Frey" w:date="2017-11-20T10:06:00Z">
              <w:rPr/>
            </w:rPrChange>
          </w:rPr>
          <w:t>The user has two possibilities to choose from: Pregnant or Not Pregnant.</w:t>
        </w:r>
      </w:ins>
    </w:p>
    <w:p w14:paraId="066BDD02" w14:textId="1ED6506A" w:rsidR="00661FC4" w:rsidRPr="007F739A" w:rsidRDefault="00646335">
      <w:pPr>
        <w:keepNext/>
        <w:spacing w:after="44"/>
        <w:rPr>
          <w:ins w:id="5934" w:author="Alina Frey" w:date="2017-11-13T14:08:00Z"/>
          <w:color w:val="auto"/>
          <w:rPrChange w:id="5935" w:author="Alina Frey" w:date="2017-11-20T10:06:00Z">
            <w:rPr>
              <w:ins w:id="5936" w:author="Alina Frey" w:date="2017-11-13T14:08:00Z"/>
            </w:rPr>
          </w:rPrChange>
        </w:rPr>
        <w:pPrChange w:id="5937" w:author="Alina Frey" w:date="2017-11-13T14:19:00Z">
          <w:pPr/>
        </w:pPrChange>
      </w:pPr>
      <w:ins w:id="5938" w:author="Alina Frey" w:date="2017-11-13T14:09:00Z">
        <w:r w:rsidRPr="007F739A">
          <w:rPr>
            <w:noProof/>
            <w:color w:val="auto"/>
            <w:rPrChange w:id="5939" w:author="Alina Frey" w:date="2017-11-20T10:06:00Z">
              <w:rPr>
                <w:noProof/>
              </w:rPr>
            </w:rPrChange>
          </w:rPr>
          <w:lastRenderedPageBreak/>
          <w:drawing>
            <wp:inline distT="0" distB="0" distL="0" distR="0" wp14:anchorId="1ED7C561" wp14:editId="3091434C">
              <wp:extent cx="3672895" cy="1591189"/>
              <wp:effectExtent l="0" t="0" r="3810" b="9525"/>
              <wp:docPr id="29687" name="Picture 29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681136" cy="1594759"/>
                      </a:xfrm>
                      <a:prstGeom prst="rect">
                        <a:avLst/>
                      </a:prstGeom>
                    </pic:spPr>
                  </pic:pic>
                </a:graphicData>
              </a:graphic>
            </wp:inline>
          </w:drawing>
        </w:r>
      </w:ins>
    </w:p>
    <w:p w14:paraId="730A4E25" w14:textId="47FD221E" w:rsidR="00661FC4" w:rsidRPr="007F739A" w:rsidRDefault="00661FC4" w:rsidP="00661FC4">
      <w:pPr>
        <w:pStyle w:val="Caption"/>
        <w:rPr>
          <w:ins w:id="5940" w:author="Alina Frey" w:date="2017-11-13T14:08:00Z"/>
          <w:rFonts w:eastAsia="Times New Roman" w:cs="Times New Roman"/>
        </w:rPr>
      </w:pPr>
      <w:bookmarkStart w:id="5941" w:name="_Toc498937430"/>
      <w:bookmarkStart w:id="5942" w:name="_Toc498942278"/>
      <w:bookmarkStart w:id="5943" w:name="_Toc498938945"/>
      <w:bookmarkStart w:id="5944" w:name="_Toc499024516"/>
      <w:ins w:id="5945" w:author="Alina Frey" w:date="2017-11-13T14:08:00Z">
        <w:r w:rsidRPr="007F739A">
          <w:t xml:space="preserve">Figure </w:t>
        </w:r>
        <w:r w:rsidRPr="00CF2303">
          <w:fldChar w:fldCharType="begin"/>
        </w:r>
        <w:r w:rsidRPr="007F739A">
          <w:instrText xml:space="preserve"> SEQ Figure \* ARABIC </w:instrText>
        </w:r>
        <w:r w:rsidRPr="00CF2303">
          <w:fldChar w:fldCharType="separate"/>
        </w:r>
      </w:ins>
      <w:ins w:id="5946" w:author="Alina Frey [2]" w:date="2017-11-21T10:58:00Z">
        <w:r w:rsidR="003B7B8C">
          <w:rPr>
            <w:noProof/>
          </w:rPr>
          <w:t>52</w:t>
        </w:r>
      </w:ins>
      <w:ins w:id="5947" w:author="Alina Frey" w:date="2017-11-13T14:08:00Z">
        <w:r w:rsidRPr="00CF2303">
          <w:fldChar w:fldCharType="end"/>
        </w:r>
        <w:r w:rsidRPr="007F739A">
          <w:t>: Patient Details</w:t>
        </w:r>
      </w:ins>
      <w:ins w:id="5948" w:author="Alina Frey" w:date="2017-11-21T10:37:00Z">
        <w:r w:rsidR="006B1325">
          <w:t xml:space="preserve"> – </w:t>
        </w:r>
      </w:ins>
      <w:ins w:id="5949" w:author="Alina Frey" w:date="2017-11-13T14:08:00Z">
        <w:r w:rsidRPr="007F739A">
          <w:t xml:space="preserve">Update </w:t>
        </w:r>
      </w:ins>
      <w:ins w:id="5950" w:author="Alina Frey" w:date="2017-11-13T14:09:00Z">
        <w:r w:rsidR="00646335" w:rsidRPr="007F739A">
          <w:t>Lactation</w:t>
        </w:r>
      </w:ins>
      <w:ins w:id="5951" w:author="Alina Frey" w:date="2017-11-13T14:08:00Z">
        <w:r w:rsidRPr="007F739A">
          <w:t xml:space="preserve"> Status</w:t>
        </w:r>
        <w:bookmarkEnd w:id="5941"/>
        <w:bookmarkEnd w:id="5942"/>
        <w:bookmarkEnd w:id="5943"/>
        <w:bookmarkEnd w:id="5944"/>
      </w:ins>
    </w:p>
    <w:p w14:paraId="6D64D906" w14:textId="41BAA7AC" w:rsidR="00661FC4" w:rsidRPr="007F739A" w:rsidRDefault="00661FC4" w:rsidP="00661FC4">
      <w:pPr>
        <w:rPr>
          <w:ins w:id="5952" w:author="Alina Frey" w:date="2017-11-13T14:08:00Z"/>
          <w:rFonts w:eastAsia="Times New Roman" w:cs="Times New Roman"/>
          <w:color w:val="auto"/>
          <w:rPrChange w:id="5953" w:author="Alina Frey" w:date="2017-11-20T10:06:00Z">
            <w:rPr>
              <w:ins w:id="5954" w:author="Alina Frey" w:date="2017-11-13T14:08:00Z"/>
              <w:rFonts w:eastAsia="Times New Roman" w:cs="Times New Roman"/>
            </w:rPr>
          </w:rPrChange>
        </w:rPr>
      </w:pPr>
      <w:ins w:id="5955" w:author="Alina Frey" w:date="2017-11-13T14:08:00Z">
        <w:r w:rsidRPr="007F739A">
          <w:rPr>
            <w:rFonts w:eastAsia="Times New Roman" w:cs="Times New Roman"/>
            <w:color w:val="auto"/>
            <w:rPrChange w:id="5956" w:author="Alina Frey" w:date="2017-11-20T10:06:00Z">
              <w:rPr>
                <w:rFonts w:eastAsia="Times New Roman" w:cs="Times New Roman"/>
              </w:rPr>
            </w:rPrChange>
          </w:rPr>
          <w:t xml:space="preserve">Click </w:t>
        </w:r>
        <w:r w:rsidRPr="007F739A">
          <w:rPr>
            <w:rFonts w:eastAsia="Times New Roman" w:cs="Times New Roman"/>
            <w:b/>
            <w:color w:val="auto"/>
            <w:rPrChange w:id="5957" w:author="Alina Frey" w:date="2017-11-20T10:06:00Z">
              <w:rPr>
                <w:rFonts w:eastAsia="Times New Roman" w:cs="Times New Roman"/>
                <w:b/>
              </w:rPr>
            </w:rPrChange>
          </w:rPr>
          <w:t>Save</w:t>
        </w:r>
        <w:r w:rsidRPr="007F739A">
          <w:rPr>
            <w:rFonts w:eastAsia="Times New Roman" w:cs="Times New Roman"/>
            <w:color w:val="auto"/>
            <w:rPrChange w:id="5958" w:author="Alina Frey" w:date="2017-11-20T10:06:00Z">
              <w:rPr>
                <w:rFonts w:eastAsia="Times New Roman" w:cs="Times New Roman"/>
              </w:rPr>
            </w:rPrChange>
          </w:rPr>
          <w:t xml:space="preserve"> to store or </w:t>
        </w:r>
        <w:r w:rsidRPr="007F739A">
          <w:rPr>
            <w:rFonts w:eastAsia="Times New Roman" w:cs="Times New Roman"/>
            <w:b/>
            <w:color w:val="auto"/>
            <w:rPrChange w:id="5959" w:author="Alina Frey" w:date="2017-11-20T10:06:00Z">
              <w:rPr>
                <w:rFonts w:eastAsia="Times New Roman" w:cs="Times New Roman"/>
                <w:b/>
              </w:rPr>
            </w:rPrChange>
          </w:rPr>
          <w:t>Cancel</w:t>
        </w:r>
        <w:r w:rsidRPr="007F739A">
          <w:rPr>
            <w:rFonts w:eastAsia="Times New Roman" w:cs="Times New Roman"/>
            <w:color w:val="auto"/>
            <w:rPrChange w:id="5960" w:author="Alina Frey" w:date="2017-11-20T10:06:00Z">
              <w:rPr>
                <w:rFonts w:eastAsia="Times New Roman" w:cs="Times New Roman"/>
              </w:rPr>
            </w:rPrChange>
          </w:rPr>
          <w:t xml:space="preserve"> to exit without saving.</w:t>
        </w:r>
      </w:ins>
      <w:ins w:id="5961" w:author="Alina Frey" w:date="2017-11-13T14:10:00Z">
        <w:r w:rsidR="007D3D06" w:rsidRPr="007F739A">
          <w:rPr>
            <w:rFonts w:eastAsia="Times New Roman" w:cs="Times New Roman"/>
            <w:color w:val="auto"/>
            <w:rPrChange w:id="5962" w:author="Alina Frey" w:date="2017-11-20T10:06:00Z">
              <w:rPr>
                <w:rFonts w:eastAsia="Times New Roman" w:cs="Times New Roman"/>
              </w:rPr>
            </w:rPrChange>
          </w:rPr>
          <w:t xml:space="preserve"> </w:t>
        </w:r>
        <w:r w:rsidR="007D3D06" w:rsidRPr="007F739A">
          <w:rPr>
            <w:rFonts w:cstheme="minorHAnsi"/>
            <w:color w:val="auto"/>
            <w:szCs w:val="24"/>
            <w:rPrChange w:id="5963" w:author="Alina Frey" w:date="2017-11-20T10:06:00Z">
              <w:rPr>
                <w:rFonts w:cstheme="minorHAnsi"/>
                <w:szCs w:val="24"/>
              </w:rPr>
            </w:rPrChange>
          </w:rPr>
          <w:t xml:space="preserve">After Saving, the user is redirected back to the Patient Summary screen, showing the new </w:t>
        </w:r>
        <w:r w:rsidR="00C6371C" w:rsidRPr="007F739A">
          <w:rPr>
            <w:rFonts w:cstheme="minorHAnsi"/>
            <w:color w:val="auto"/>
            <w:szCs w:val="24"/>
            <w:rPrChange w:id="5964" w:author="Alina Frey" w:date="2017-11-20T10:06:00Z">
              <w:rPr>
                <w:rFonts w:cstheme="minorHAnsi"/>
                <w:szCs w:val="24"/>
              </w:rPr>
            </w:rPrChange>
          </w:rPr>
          <w:t>status</w:t>
        </w:r>
        <w:r w:rsidR="007D3D06" w:rsidRPr="007F739A">
          <w:rPr>
            <w:rFonts w:cstheme="minorHAnsi"/>
            <w:color w:val="auto"/>
            <w:szCs w:val="24"/>
            <w:rPrChange w:id="5965" w:author="Alina Frey" w:date="2017-11-20T10:06:00Z">
              <w:rPr>
                <w:rFonts w:cstheme="minorHAnsi"/>
                <w:szCs w:val="24"/>
              </w:rPr>
            </w:rPrChange>
          </w:rPr>
          <w:t xml:space="preserve"> under the Lactating field.</w:t>
        </w:r>
      </w:ins>
    </w:p>
    <w:p w14:paraId="31876E91" w14:textId="5A1599B3" w:rsidR="006C0619" w:rsidRPr="007F739A" w:rsidDel="005A473C" w:rsidRDefault="005F159C">
      <w:pPr>
        <w:spacing w:after="432" w:line="265" w:lineRule="auto"/>
        <w:ind w:left="-5" w:hanging="10"/>
        <w:rPr>
          <w:del w:id="5966" w:author="Alina Frey" w:date="2017-11-08T16:27:00Z"/>
          <w:color w:val="auto"/>
          <w:rPrChange w:id="5967" w:author="Alina Frey" w:date="2017-11-20T10:06:00Z">
            <w:rPr>
              <w:del w:id="5968" w:author="Alina Frey" w:date="2017-11-08T16:27:00Z"/>
            </w:rPr>
          </w:rPrChange>
        </w:rPr>
      </w:pPr>
      <w:del w:id="5969" w:author="Alina Frey" w:date="2017-11-08T16:27:00Z">
        <w:r w:rsidRPr="007F739A" w:rsidDel="005A473C">
          <w:rPr>
            <w:rFonts w:eastAsia="Times New Roman" w:cs="Times New Roman"/>
            <w:b/>
            <w:color w:val="auto"/>
            <w:sz w:val="20"/>
            <w:rPrChange w:id="5970" w:author="Alina Frey" w:date="2017-11-20T10:06:00Z">
              <w:rPr>
                <w:rFonts w:eastAsia="Times New Roman" w:cs="Times New Roman"/>
                <w:b/>
                <w:sz w:val="20"/>
              </w:rPr>
            </w:rPrChange>
          </w:rPr>
          <w:delText>Figure 39: Lactation Status</w:delText>
        </w:r>
      </w:del>
    </w:p>
    <w:p w14:paraId="31876E92" w14:textId="77777777" w:rsidR="006C0619" w:rsidRPr="007F739A" w:rsidRDefault="005F159C">
      <w:pPr>
        <w:pStyle w:val="Heading4"/>
        <w:rPr>
          <w:color w:val="auto"/>
          <w:rPrChange w:id="5971" w:author="Alina Frey" w:date="2017-11-20T10:06:00Z">
            <w:rPr/>
          </w:rPrChange>
        </w:rPr>
        <w:pPrChange w:id="5972" w:author="Alina Frey" w:date="2017-11-13T11:04:00Z">
          <w:pPr>
            <w:pStyle w:val="Heading5"/>
            <w:ind w:left="-5"/>
          </w:pPr>
        </w:pPrChange>
      </w:pPr>
      <w:r w:rsidRPr="007F739A">
        <w:rPr>
          <w:color w:val="auto"/>
          <w:rPrChange w:id="5973" w:author="Alina Frey" w:date="2017-11-20T10:06:00Z">
            <w:rPr>
              <w:b/>
              <w:i/>
            </w:rPr>
          </w:rPrChange>
        </w:rPr>
        <w:t>Text4Baby Enrollment</w:t>
      </w:r>
    </w:p>
    <w:p w14:paraId="75D79F55" w14:textId="21F6ADB8" w:rsidR="00A25AEE" w:rsidRPr="007F739A" w:rsidRDefault="00A25AEE">
      <w:pPr>
        <w:rPr>
          <w:ins w:id="5974" w:author="Alina Frey" w:date="2017-11-13T14:14:00Z"/>
          <w:rFonts w:eastAsiaTheme="minorHAnsi" w:cstheme="minorHAnsi"/>
          <w:color w:val="auto"/>
          <w:szCs w:val="24"/>
          <w:rPrChange w:id="5975" w:author="Alina Frey" w:date="2017-11-20T10:06:00Z">
            <w:rPr>
              <w:ins w:id="5976" w:author="Alina Frey" w:date="2017-11-13T14:14:00Z"/>
              <w:rFonts w:eastAsia="Times New Roman" w:cs="Times New Roman"/>
              <w:b/>
            </w:rPr>
          </w:rPrChange>
        </w:rPr>
        <w:pPrChange w:id="5977" w:author="Alina Frey" w:date="2017-11-13T14:21:00Z">
          <w:pPr>
            <w:spacing w:after="19" w:line="252" w:lineRule="auto"/>
            <w:ind w:left="-5" w:hanging="10"/>
          </w:pPr>
        </w:pPrChange>
      </w:pPr>
      <w:ins w:id="5978" w:author="Alina Frey" w:date="2017-11-13T14:14:00Z">
        <w:r w:rsidRPr="007F739A">
          <w:rPr>
            <w:color w:val="auto"/>
            <w:rPrChange w:id="5979" w:author="Alina Frey" w:date="2017-11-20T10:06:00Z">
              <w:rPr/>
            </w:rPrChange>
          </w:rPr>
          <w:t>To edit or update the patient</w:t>
        </w:r>
      </w:ins>
      <w:ins w:id="5980" w:author="Alina Frey" w:date="2017-11-16T16:57:00Z">
        <w:r w:rsidR="00FE25D6" w:rsidRPr="007F739A">
          <w:rPr>
            <w:color w:val="auto"/>
            <w:rPrChange w:id="5981" w:author="Alina Frey" w:date="2017-11-20T10:06:00Z">
              <w:rPr/>
            </w:rPrChange>
          </w:rPr>
          <w:t>’</w:t>
        </w:r>
      </w:ins>
      <w:ins w:id="5982" w:author="Alina Frey" w:date="2017-11-13T14:14:00Z">
        <w:r w:rsidRPr="007F739A">
          <w:rPr>
            <w:color w:val="auto"/>
            <w:rPrChange w:id="5983" w:author="Alina Frey" w:date="2017-11-20T10:06:00Z">
              <w:rPr/>
            </w:rPrChange>
          </w:rPr>
          <w:t xml:space="preserve">s </w:t>
        </w:r>
      </w:ins>
      <w:ins w:id="5984" w:author="Alina Frey" w:date="2017-11-13T14:15:00Z">
        <w:r w:rsidR="00FC14A3" w:rsidRPr="007F739A">
          <w:rPr>
            <w:color w:val="auto"/>
            <w:rPrChange w:id="5985" w:author="Alina Frey" w:date="2017-11-20T10:06:00Z">
              <w:rPr/>
            </w:rPrChange>
          </w:rPr>
          <w:t>Text4Baby Enrollment status</w:t>
        </w:r>
      </w:ins>
      <w:ins w:id="5986" w:author="Alina Frey" w:date="2017-11-13T14:14:00Z">
        <w:r w:rsidRPr="007F739A">
          <w:rPr>
            <w:color w:val="auto"/>
            <w:rPrChange w:id="5987" w:author="Alina Frey" w:date="2017-11-20T10:06:00Z">
              <w:rPr/>
            </w:rPrChange>
          </w:rPr>
          <w:t xml:space="preserve">, click on the </w:t>
        </w:r>
      </w:ins>
      <w:ins w:id="5988" w:author="Alina Frey" w:date="2017-11-13T14:15:00Z">
        <w:r w:rsidR="00FC14A3" w:rsidRPr="007F739A">
          <w:rPr>
            <w:b/>
            <w:color w:val="auto"/>
            <w:rPrChange w:id="5989" w:author="Alina Frey" w:date="2017-11-20T10:06:00Z">
              <w:rPr>
                <w:rFonts w:eastAsia="Times New Roman" w:cs="Times New Roman"/>
              </w:rPr>
            </w:rPrChange>
          </w:rPr>
          <w:t>Text4Baby Enrollment</w:t>
        </w:r>
        <w:r w:rsidR="00FC14A3" w:rsidRPr="007F739A">
          <w:rPr>
            <w:color w:val="auto"/>
            <w:rPrChange w:id="5990" w:author="Alina Frey" w:date="2017-11-20T10:06:00Z">
              <w:rPr/>
            </w:rPrChange>
          </w:rPr>
          <w:t xml:space="preserve"> </w:t>
        </w:r>
      </w:ins>
      <w:ins w:id="5991" w:author="Alina Frey" w:date="2017-11-13T14:14:00Z">
        <w:r w:rsidRPr="007F739A">
          <w:rPr>
            <w:color w:val="auto"/>
            <w:rPrChange w:id="5992" w:author="Alina Frey" w:date="2017-11-20T10:06:00Z">
              <w:rPr/>
            </w:rPrChange>
          </w:rPr>
          <w:t xml:space="preserve">link in the Patient Details panel. This redirects the user to the </w:t>
        </w:r>
      </w:ins>
      <w:ins w:id="5993" w:author="Alina Frey" w:date="2017-11-13T14:16:00Z">
        <w:r w:rsidR="00C7720D" w:rsidRPr="007F739A">
          <w:rPr>
            <w:b/>
            <w:color w:val="auto"/>
            <w:rPrChange w:id="5994" w:author="Alina Frey" w:date="2017-11-20T10:06:00Z">
              <w:rPr>
                <w:b/>
              </w:rPr>
            </w:rPrChange>
          </w:rPr>
          <w:t>text4baby</w:t>
        </w:r>
      </w:ins>
      <w:ins w:id="5995" w:author="Alina Frey" w:date="2017-11-13T14:14:00Z">
        <w:r w:rsidRPr="007F739A">
          <w:rPr>
            <w:color w:val="auto"/>
            <w:rPrChange w:id="5996" w:author="Alina Frey" w:date="2017-11-20T10:06:00Z">
              <w:rPr/>
            </w:rPrChange>
          </w:rPr>
          <w:t xml:space="preserve"> </w:t>
        </w:r>
      </w:ins>
      <w:ins w:id="5997" w:author="Alina Frey" w:date="2017-11-13T14:16:00Z">
        <w:r w:rsidR="00C7720D" w:rsidRPr="007F739A">
          <w:rPr>
            <w:color w:val="auto"/>
            <w:rPrChange w:id="5998" w:author="Alina Frey" w:date="2017-11-20T10:06:00Z">
              <w:rPr/>
            </w:rPrChange>
          </w:rPr>
          <w:t>screen</w:t>
        </w:r>
      </w:ins>
      <w:ins w:id="5999" w:author="Alina Frey" w:date="2017-11-13T14:21:00Z">
        <w:r w:rsidR="00DA7DA8" w:rsidRPr="007F739A">
          <w:rPr>
            <w:color w:val="auto"/>
            <w:rPrChange w:id="6000" w:author="Alina Frey" w:date="2017-11-20T10:06:00Z">
              <w:rPr/>
            </w:rPrChange>
          </w:rPr>
          <w:t xml:space="preserve">, </w:t>
        </w:r>
        <w:r w:rsidR="00DA7DA8" w:rsidRPr="007F739A">
          <w:rPr>
            <w:rFonts w:cstheme="minorHAnsi"/>
            <w:color w:val="auto"/>
            <w:szCs w:val="24"/>
            <w:rPrChange w:id="6001" w:author="Alina Frey" w:date="2017-11-20T10:06:00Z">
              <w:rPr>
                <w:rFonts w:cstheme="minorHAnsi"/>
                <w:szCs w:val="24"/>
              </w:rPr>
            </w:rPrChange>
          </w:rPr>
          <w:t xml:space="preserve">which gives the option to enroll or go back to the Patient Summary screen. Enrolling the patient in </w:t>
        </w:r>
        <w:r w:rsidR="00DA7DA8" w:rsidRPr="007F739A">
          <w:rPr>
            <w:rFonts w:cstheme="minorHAnsi"/>
            <w:b/>
            <w:color w:val="auto"/>
            <w:szCs w:val="24"/>
            <w:rPrChange w:id="6002" w:author="Alina Frey" w:date="2017-11-20T10:06:00Z">
              <w:rPr>
                <w:rFonts w:cstheme="minorHAnsi"/>
                <w:b/>
                <w:szCs w:val="24"/>
              </w:rPr>
            </w:rPrChange>
          </w:rPr>
          <w:t>text4baby</w:t>
        </w:r>
        <w:r w:rsidR="00DA7DA8" w:rsidRPr="007F739A">
          <w:rPr>
            <w:rFonts w:cstheme="minorHAnsi"/>
            <w:color w:val="auto"/>
            <w:szCs w:val="24"/>
            <w:rPrChange w:id="6003" w:author="Alina Frey" w:date="2017-11-20T10:06:00Z">
              <w:rPr>
                <w:rFonts w:cstheme="minorHAnsi"/>
                <w:szCs w:val="24"/>
              </w:rPr>
            </w:rPrChange>
          </w:rPr>
          <w:t xml:space="preserve"> is presented </w:t>
        </w:r>
      </w:ins>
      <w:ins w:id="6004" w:author="Alina Frey" w:date="2017-11-17T13:11:00Z">
        <w:r w:rsidR="00D26867" w:rsidRPr="007F739A">
          <w:rPr>
            <w:rFonts w:cstheme="minorHAnsi"/>
            <w:color w:val="auto"/>
            <w:szCs w:val="24"/>
            <w:rPrChange w:id="6005" w:author="Alina Frey" w:date="2017-11-20T10:06:00Z">
              <w:rPr>
                <w:rFonts w:cstheme="minorHAnsi"/>
                <w:szCs w:val="24"/>
              </w:rPr>
            </w:rPrChange>
          </w:rPr>
          <w:t>in detail</w:t>
        </w:r>
        <w:r w:rsidR="00166781" w:rsidRPr="007F739A">
          <w:rPr>
            <w:rFonts w:cstheme="minorHAnsi"/>
            <w:color w:val="auto"/>
            <w:szCs w:val="24"/>
            <w:rPrChange w:id="6006" w:author="Alina Frey" w:date="2017-11-20T10:06:00Z">
              <w:rPr>
                <w:rFonts w:cstheme="minorHAnsi"/>
                <w:szCs w:val="24"/>
              </w:rPr>
            </w:rPrChange>
          </w:rPr>
          <w:t xml:space="preserve"> </w:t>
        </w:r>
      </w:ins>
      <w:ins w:id="6007" w:author="Alina Frey" w:date="2017-11-13T14:21:00Z">
        <w:r w:rsidR="00DA7DA8" w:rsidRPr="007F739A">
          <w:rPr>
            <w:rFonts w:cstheme="minorHAnsi"/>
            <w:color w:val="auto"/>
            <w:szCs w:val="24"/>
            <w:rPrChange w:id="6008" w:author="Alina Frey" w:date="2017-11-20T10:06:00Z">
              <w:rPr>
                <w:rFonts w:cstheme="minorHAnsi"/>
                <w:szCs w:val="24"/>
              </w:rPr>
            </w:rPrChange>
          </w:rPr>
          <w:t>in section</w:t>
        </w:r>
        <w:r w:rsidR="001876D8" w:rsidRPr="007F739A">
          <w:rPr>
            <w:rFonts w:cstheme="minorHAnsi"/>
            <w:color w:val="auto"/>
            <w:szCs w:val="24"/>
            <w:rPrChange w:id="6009" w:author="Alina Frey" w:date="2017-11-20T10:06:00Z">
              <w:rPr>
                <w:rFonts w:cstheme="minorHAnsi"/>
                <w:szCs w:val="24"/>
              </w:rPr>
            </w:rPrChange>
          </w:rPr>
          <w:t xml:space="preserve"> </w:t>
        </w:r>
      </w:ins>
      <w:ins w:id="6010" w:author="Alina Frey" w:date="2017-11-13T14:22:00Z">
        <w:r w:rsidR="001876D8" w:rsidRPr="00CF2303">
          <w:rPr>
            <w:rFonts w:cstheme="minorHAnsi"/>
            <w:color w:val="0070C0"/>
            <w:szCs w:val="24"/>
            <w:u w:val="single" w:color="0070C0"/>
          </w:rPr>
          <w:fldChar w:fldCharType="begin"/>
        </w:r>
        <w:r w:rsidR="001876D8" w:rsidRPr="009E5B97">
          <w:rPr>
            <w:rFonts w:cstheme="minorHAnsi"/>
            <w:color w:val="0070C0"/>
            <w:szCs w:val="24"/>
            <w:u w:val="single" w:color="0070C0"/>
          </w:rPr>
          <w:instrText xml:space="preserve"> REF _Ref498346253 \h </w:instrText>
        </w:r>
      </w:ins>
      <w:r w:rsidR="000E5A15" w:rsidRPr="009E5B97">
        <w:rPr>
          <w:rFonts w:cstheme="minorHAnsi"/>
          <w:color w:val="0070C0"/>
          <w:szCs w:val="24"/>
          <w:u w:val="single" w:color="0070C0"/>
        </w:rPr>
        <w:instrText xml:space="preserve"> \* MERGEFORMAT </w:instrText>
      </w:r>
      <w:r w:rsidR="001876D8" w:rsidRPr="00CF2303">
        <w:rPr>
          <w:rFonts w:cstheme="minorHAnsi"/>
          <w:color w:val="0070C0"/>
          <w:szCs w:val="24"/>
          <w:u w:val="single" w:color="0070C0"/>
        </w:rPr>
      </w:r>
      <w:r w:rsidR="001876D8" w:rsidRPr="00CF2303">
        <w:rPr>
          <w:rFonts w:cstheme="minorHAnsi"/>
          <w:color w:val="0070C0"/>
          <w:szCs w:val="24"/>
          <w:u w:val="single" w:color="0070C0"/>
        </w:rPr>
        <w:fldChar w:fldCharType="separate"/>
      </w:r>
      <w:ins w:id="6011" w:author="Alina Frey [2]" w:date="2017-11-21T10:58:00Z">
        <w:r w:rsidR="003B7B8C" w:rsidRPr="003B7B8C">
          <w:rPr>
            <w:color w:val="0070C0"/>
            <w:u w:val="single" w:color="0070C0"/>
            <w:rPrChange w:id="6012" w:author="Alina Frey [2]" w:date="2017-11-21T10:58:00Z">
              <w:rPr/>
            </w:rPrChange>
          </w:rPr>
          <w:t>Text4Baby Enrollment</w:t>
        </w:r>
      </w:ins>
      <w:ins w:id="6013" w:author="Alina Frey" w:date="2017-11-13T14:22:00Z">
        <w:r w:rsidR="001876D8" w:rsidRPr="00CF2303">
          <w:rPr>
            <w:rFonts w:cstheme="minorHAnsi"/>
            <w:color w:val="0070C0"/>
            <w:szCs w:val="24"/>
            <w:u w:val="single" w:color="0070C0"/>
          </w:rPr>
          <w:fldChar w:fldCharType="end"/>
        </w:r>
      </w:ins>
      <w:ins w:id="6014" w:author="Alina Frey" w:date="2017-11-13T14:21:00Z">
        <w:r w:rsidR="00DA7DA8" w:rsidRPr="007F739A">
          <w:rPr>
            <w:rFonts w:cstheme="minorHAnsi"/>
            <w:color w:val="auto"/>
            <w:szCs w:val="24"/>
            <w:rPrChange w:id="6015" w:author="Alina Frey" w:date="2017-11-20T10:06:00Z">
              <w:rPr>
                <w:rFonts w:cstheme="minorHAnsi"/>
                <w:szCs w:val="24"/>
              </w:rPr>
            </w:rPrChange>
          </w:rPr>
          <w:t>.</w:t>
        </w:r>
      </w:ins>
    </w:p>
    <w:p w14:paraId="6C087F1B" w14:textId="19EC2972" w:rsidR="00A25AEE" w:rsidRPr="007F739A" w:rsidRDefault="00DA7DA8">
      <w:pPr>
        <w:keepNext/>
        <w:spacing w:after="44"/>
        <w:rPr>
          <w:ins w:id="6016" w:author="Alina Frey" w:date="2017-11-13T14:14:00Z"/>
          <w:color w:val="auto"/>
          <w:rPrChange w:id="6017" w:author="Alina Frey" w:date="2017-11-20T10:06:00Z">
            <w:rPr>
              <w:ins w:id="6018" w:author="Alina Frey" w:date="2017-11-13T14:14:00Z"/>
            </w:rPr>
          </w:rPrChange>
        </w:rPr>
        <w:pPrChange w:id="6019" w:author="Alina Frey" w:date="2017-11-13T14:19:00Z">
          <w:pPr>
            <w:spacing w:after="19" w:line="252" w:lineRule="auto"/>
            <w:ind w:left="-5" w:hanging="10"/>
          </w:pPr>
        </w:pPrChange>
      </w:pPr>
      <w:ins w:id="6020" w:author="Alina Frey" w:date="2017-11-13T14:20:00Z">
        <w:r w:rsidRPr="007F739A">
          <w:rPr>
            <w:noProof/>
            <w:color w:val="auto"/>
            <w:rPrChange w:id="6021" w:author="Alina Frey" w:date="2017-11-20T10:06:00Z">
              <w:rPr>
                <w:noProof/>
              </w:rPr>
            </w:rPrChange>
          </w:rPr>
          <w:drawing>
            <wp:inline distT="0" distB="0" distL="0" distR="0" wp14:anchorId="13FEC75E" wp14:editId="30332988">
              <wp:extent cx="3667125" cy="1905000"/>
              <wp:effectExtent l="0" t="0" r="9525" b="0"/>
              <wp:docPr id="29692" name="Picture 29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667125" cy="1905000"/>
                      </a:xfrm>
                      <a:prstGeom prst="rect">
                        <a:avLst/>
                      </a:prstGeom>
                    </pic:spPr>
                  </pic:pic>
                </a:graphicData>
              </a:graphic>
            </wp:inline>
          </w:drawing>
        </w:r>
      </w:ins>
    </w:p>
    <w:p w14:paraId="1D011922" w14:textId="13F07C89" w:rsidR="00A25AEE" w:rsidRPr="007F739A" w:rsidRDefault="00A25AEE" w:rsidP="00A25AEE">
      <w:pPr>
        <w:pStyle w:val="Caption"/>
        <w:rPr>
          <w:ins w:id="6022" w:author="Alina Frey" w:date="2017-11-13T14:14:00Z"/>
        </w:rPr>
      </w:pPr>
      <w:bookmarkStart w:id="6023" w:name="_Toc498937431"/>
      <w:bookmarkStart w:id="6024" w:name="_Toc498942279"/>
      <w:bookmarkStart w:id="6025" w:name="_Toc498938946"/>
      <w:bookmarkStart w:id="6026" w:name="_Toc499024517"/>
      <w:ins w:id="6027" w:author="Alina Frey" w:date="2017-11-13T14:14:00Z">
        <w:r w:rsidRPr="007F739A">
          <w:t xml:space="preserve">Figure </w:t>
        </w:r>
        <w:r w:rsidRPr="00CF2303">
          <w:fldChar w:fldCharType="begin"/>
        </w:r>
        <w:r w:rsidRPr="007F739A">
          <w:instrText xml:space="preserve"> SEQ Figure \* ARABIC </w:instrText>
        </w:r>
        <w:r w:rsidRPr="00CF2303">
          <w:fldChar w:fldCharType="separate"/>
        </w:r>
      </w:ins>
      <w:ins w:id="6028" w:author="Alina Frey [2]" w:date="2017-11-21T10:58:00Z">
        <w:r w:rsidR="003B7B8C">
          <w:rPr>
            <w:noProof/>
          </w:rPr>
          <w:t>53</w:t>
        </w:r>
      </w:ins>
      <w:ins w:id="6029" w:author="Alina Frey" w:date="2017-11-13T14:14:00Z">
        <w:r w:rsidRPr="00CF2303">
          <w:fldChar w:fldCharType="end"/>
        </w:r>
        <w:r w:rsidRPr="007F739A">
          <w:t xml:space="preserve">: Patient Details </w:t>
        </w:r>
      </w:ins>
      <w:ins w:id="6030" w:author="Alina Frey" w:date="2017-11-13T14:16:00Z">
        <w:r w:rsidR="00C7720D" w:rsidRPr="007F739A">
          <w:t>–</w:t>
        </w:r>
      </w:ins>
      <w:ins w:id="6031" w:author="Alina Frey" w:date="2017-11-13T14:14:00Z">
        <w:r w:rsidRPr="007F739A">
          <w:t xml:space="preserve"> </w:t>
        </w:r>
      </w:ins>
      <w:ins w:id="6032" w:author="Alina Frey" w:date="2017-11-13T14:16:00Z">
        <w:r w:rsidR="00C7720D" w:rsidRPr="007F739A">
          <w:t>text4baby</w:t>
        </w:r>
      </w:ins>
      <w:ins w:id="6033" w:author="Alina Frey" w:date="2017-11-13T14:14:00Z">
        <w:r w:rsidRPr="007F739A">
          <w:t xml:space="preserve"> Status</w:t>
        </w:r>
        <w:bookmarkEnd w:id="6023"/>
        <w:bookmarkEnd w:id="6024"/>
        <w:bookmarkEnd w:id="6025"/>
        <w:bookmarkEnd w:id="6026"/>
      </w:ins>
    </w:p>
    <w:p w14:paraId="31876E93" w14:textId="7E37E3E1" w:rsidR="006C0619" w:rsidRPr="007F739A" w:rsidDel="002C5B8B" w:rsidRDefault="005F159C" w:rsidP="00FA615B">
      <w:pPr>
        <w:spacing w:after="19" w:line="252" w:lineRule="auto"/>
        <w:ind w:left="-5" w:hanging="10"/>
        <w:rPr>
          <w:del w:id="6034" w:author="Alina Frey" w:date="2017-11-13T14:23:00Z"/>
          <w:color w:val="auto"/>
          <w:rPrChange w:id="6035" w:author="Alina Frey" w:date="2017-11-20T10:06:00Z">
            <w:rPr>
              <w:del w:id="6036" w:author="Alina Frey" w:date="2017-11-13T14:23:00Z"/>
            </w:rPr>
          </w:rPrChange>
        </w:rPr>
      </w:pPr>
      <w:del w:id="6037" w:author="Alina Frey" w:date="2017-11-13T14:23:00Z">
        <w:r w:rsidRPr="007F739A" w:rsidDel="002C5B8B">
          <w:rPr>
            <w:rFonts w:eastAsia="Times New Roman" w:cs="Times New Roman"/>
            <w:color w:val="auto"/>
            <w:rPrChange w:id="6038" w:author="Alina Frey" w:date="2017-11-20T10:06:00Z">
              <w:rPr>
                <w:rFonts w:eastAsia="Times New Roman" w:cs="Times New Roman"/>
              </w:rPr>
            </w:rPrChange>
          </w:rPr>
          <w:delText xml:space="preserve">To edit or update the patient's Text4Baby Enrollment status, select that field and at the </w:delText>
        </w:r>
        <w:r w:rsidRPr="007F739A" w:rsidDel="002C5B8B">
          <w:rPr>
            <w:rFonts w:eastAsia="Times New Roman" w:cs="Times New Roman"/>
            <w:b/>
            <w:color w:val="auto"/>
            <w:rPrChange w:id="6039" w:author="Alina Frey" w:date="2017-11-20T10:06:00Z">
              <w:rPr>
                <w:rFonts w:eastAsia="Times New Roman" w:cs="Times New Roman"/>
                <w:b/>
              </w:rPr>
            </w:rPrChange>
          </w:rPr>
          <w:delText>Text4Baby Enrollment</w:delText>
        </w:r>
        <w:r w:rsidRPr="007F739A" w:rsidDel="002C5B8B">
          <w:rPr>
            <w:rFonts w:eastAsia="Times New Roman" w:cs="Times New Roman"/>
            <w:color w:val="auto"/>
            <w:rPrChange w:id="6040" w:author="Alina Frey" w:date="2017-11-20T10:06:00Z">
              <w:rPr>
                <w:rFonts w:eastAsia="Times New Roman" w:cs="Times New Roman"/>
              </w:rPr>
            </w:rPrChange>
          </w:rPr>
          <w:delText xml:space="preserve"> window, click either </w:delText>
        </w:r>
        <w:r w:rsidRPr="007F739A" w:rsidDel="002C5B8B">
          <w:rPr>
            <w:rFonts w:eastAsia="Times New Roman" w:cs="Times New Roman"/>
            <w:b/>
            <w:color w:val="auto"/>
            <w:rPrChange w:id="6041" w:author="Alina Frey" w:date="2017-11-20T10:06:00Z">
              <w:rPr>
                <w:rFonts w:eastAsia="Times New Roman" w:cs="Times New Roman"/>
                <w:b/>
              </w:rPr>
            </w:rPrChange>
          </w:rPr>
          <w:delText>Not Interested</w:delText>
        </w:r>
        <w:r w:rsidRPr="007F739A" w:rsidDel="002C5B8B">
          <w:rPr>
            <w:rFonts w:eastAsia="Times New Roman" w:cs="Times New Roman"/>
            <w:color w:val="auto"/>
            <w:rPrChange w:id="6042" w:author="Alina Frey" w:date="2017-11-20T10:06:00Z">
              <w:rPr>
                <w:rFonts w:eastAsia="Times New Roman" w:cs="Times New Roman"/>
              </w:rPr>
            </w:rPrChange>
          </w:rPr>
          <w:delText xml:space="preserve"> or </w:delText>
        </w:r>
        <w:r w:rsidRPr="007F739A" w:rsidDel="002C5B8B">
          <w:rPr>
            <w:rFonts w:eastAsia="Times New Roman" w:cs="Times New Roman"/>
            <w:b/>
            <w:color w:val="auto"/>
            <w:rPrChange w:id="6043" w:author="Alina Frey" w:date="2017-11-20T10:06:00Z">
              <w:rPr>
                <w:rFonts w:eastAsia="Times New Roman" w:cs="Times New Roman"/>
                <w:b/>
              </w:rPr>
            </w:rPrChange>
          </w:rPr>
          <w:delText>Enroll Now</w:delText>
        </w:r>
        <w:r w:rsidRPr="007F739A" w:rsidDel="002C5B8B">
          <w:rPr>
            <w:rFonts w:eastAsia="Times New Roman" w:cs="Times New Roman"/>
            <w:color w:val="auto"/>
            <w:rPrChange w:id="6044" w:author="Alina Frey" w:date="2017-11-20T10:06:00Z">
              <w:rPr>
                <w:rFonts w:eastAsia="Times New Roman" w:cs="Times New Roman"/>
              </w:rPr>
            </w:rPrChange>
          </w:rPr>
          <w:delText xml:space="preserve">. Click </w:delText>
        </w:r>
        <w:r w:rsidRPr="007F739A" w:rsidDel="002C5B8B">
          <w:rPr>
            <w:rFonts w:eastAsia="Times New Roman" w:cs="Times New Roman"/>
            <w:b/>
            <w:color w:val="auto"/>
            <w:rPrChange w:id="6045" w:author="Alina Frey" w:date="2017-11-20T10:06:00Z">
              <w:rPr>
                <w:rFonts w:eastAsia="Times New Roman" w:cs="Times New Roman"/>
                <w:b/>
              </w:rPr>
            </w:rPrChange>
          </w:rPr>
          <w:delText>Patient Summary</w:delText>
        </w:r>
        <w:r w:rsidRPr="007F739A" w:rsidDel="002C5B8B">
          <w:rPr>
            <w:rFonts w:eastAsia="Times New Roman" w:cs="Times New Roman"/>
            <w:color w:val="auto"/>
            <w:rPrChange w:id="6046" w:author="Alina Frey" w:date="2017-11-20T10:06:00Z">
              <w:rPr>
                <w:rFonts w:eastAsia="Times New Roman" w:cs="Times New Roman"/>
              </w:rPr>
            </w:rPrChange>
          </w:rPr>
          <w:delText xml:space="preserve"> to go back to the Patient Summary page.</w:delText>
        </w:r>
      </w:del>
    </w:p>
    <w:p w14:paraId="31876E94" w14:textId="22CA185B" w:rsidR="006C0619" w:rsidRPr="00CF2303" w:rsidDel="002C5B8B" w:rsidRDefault="005F159C">
      <w:pPr>
        <w:pStyle w:val="Caption"/>
        <w:rPr>
          <w:del w:id="6047" w:author="Alina Frey" w:date="2017-11-13T14:23:00Z"/>
        </w:rPr>
        <w:pPrChange w:id="6048" w:author="Alina Frey" w:date="2017-11-13T14:17:00Z">
          <w:pPr>
            <w:spacing w:after="211"/>
          </w:pPr>
        </w:pPrChange>
      </w:pPr>
      <w:del w:id="6049" w:author="Alina Frey" w:date="2017-11-13T14:17:00Z">
        <w:r w:rsidRPr="005625E8" w:rsidDel="006E5CA2">
          <w:rPr>
            <w:b w:val="0"/>
            <w:iCs w:val="0"/>
            <w:noProof/>
          </w:rPr>
          <w:drawing>
            <wp:inline distT="0" distB="0" distL="0" distR="0" wp14:anchorId="318770BC" wp14:editId="4DCC5F30">
              <wp:extent cx="4372356" cy="1828800"/>
              <wp:effectExtent l="0" t="0" r="0" b="0"/>
              <wp:docPr id="889" name="Picture 889"/>
              <wp:cNvGraphicFramePr/>
              <a:graphic xmlns:a="http://schemas.openxmlformats.org/drawingml/2006/main">
                <a:graphicData uri="http://schemas.openxmlformats.org/drawingml/2006/picture">
                  <pic:pic xmlns:pic="http://schemas.openxmlformats.org/drawingml/2006/picture">
                    <pic:nvPicPr>
                      <pic:cNvPr id="889" name="Picture 889"/>
                      <pic:cNvPicPr/>
                    </pic:nvPicPr>
                    <pic:blipFill>
                      <a:blip r:embed="rId115"/>
                      <a:stretch>
                        <a:fillRect/>
                      </a:stretch>
                    </pic:blipFill>
                    <pic:spPr>
                      <a:xfrm>
                        <a:off x="0" y="0"/>
                        <a:ext cx="4372356" cy="1828800"/>
                      </a:xfrm>
                      <a:prstGeom prst="rect">
                        <a:avLst/>
                      </a:prstGeom>
                    </pic:spPr>
                  </pic:pic>
                </a:graphicData>
              </a:graphic>
            </wp:inline>
          </w:drawing>
        </w:r>
      </w:del>
    </w:p>
    <w:p w14:paraId="31876E95" w14:textId="35F0B4E7" w:rsidR="006C0619" w:rsidRPr="007F739A" w:rsidDel="005C69FE" w:rsidRDefault="005F159C">
      <w:pPr>
        <w:spacing w:after="29" w:line="265" w:lineRule="auto"/>
        <w:ind w:left="-5" w:hanging="10"/>
        <w:rPr>
          <w:del w:id="6050" w:author="Alina Frey" w:date="2017-11-08T16:27:00Z"/>
          <w:color w:val="auto"/>
          <w:rPrChange w:id="6051" w:author="Alina Frey" w:date="2017-11-20T10:06:00Z">
            <w:rPr>
              <w:del w:id="6052" w:author="Alina Frey" w:date="2017-11-08T16:27:00Z"/>
            </w:rPr>
          </w:rPrChange>
        </w:rPr>
      </w:pPr>
      <w:del w:id="6053" w:author="Alina Frey" w:date="2017-11-08T16:27:00Z">
        <w:r w:rsidRPr="007F739A" w:rsidDel="005C69FE">
          <w:rPr>
            <w:rFonts w:eastAsia="Times New Roman" w:cs="Times New Roman"/>
            <w:b/>
            <w:color w:val="auto"/>
            <w:sz w:val="20"/>
            <w:rPrChange w:id="6054" w:author="Alina Frey" w:date="2017-11-20T10:06:00Z">
              <w:rPr>
                <w:rFonts w:eastAsia="Times New Roman" w:cs="Times New Roman"/>
                <w:b/>
                <w:sz w:val="20"/>
              </w:rPr>
            </w:rPrChange>
          </w:rPr>
          <w:delText>Figure 40: Text4Baby Enrollment</w:delText>
        </w:r>
      </w:del>
    </w:p>
    <w:p w14:paraId="31876E96" w14:textId="0BC4366B" w:rsidR="006C0619" w:rsidRPr="007F739A" w:rsidDel="002C5B8B" w:rsidRDefault="005F159C" w:rsidP="00FA615B">
      <w:pPr>
        <w:spacing w:after="19" w:line="252" w:lineRule="auto"/>
        <w:ind w:left="-5" w:hanging="10"/>
        <w:rPr>
          <w:del w:id="6055" w:author="Alina Frey" w:date="2017-11-13T14:23:00Z"/>
          <w:color w:val="auto"/>
          <w:rPrChange w:id="6056" w:author="Alina Frey" w:date="2017-11-20T10:06:00Z">
            <w:rPr>
              <w:del w:id="6057" w:author="Alina Frey" w:date="2017-11-13T14:23:00Z"/>
            </w:rPr>
          </w:rPrChange>
        </w:rPr>
      </w:pPr>
      <w:del w:id="6058" w:author="Alina Frey" w:date="2017-11-13T14:23:00Z">
        <w:r w:rsidRPr="007F739A" w:rsidDel="002C5B8B">
          <w:rPr>
            <w:rFonts w:eastAsia="Times New Roman" w:cs="Times New Roman"/>
            <w:color w:val="auto"/>
            <w:rPrChange w:id="6059" w:author="Alina Frey" w:date="2017-11-20T10:06:00Z">
              <w:rPr>
                <w:rFonts w:eastAsia="Times New Roman" w:cs="Times New Roman"/>
              </w:rPr>
            </w:rPrChange>
          </w:rPr>
          <w:delText xml:space="preserve">Clicking </w:delText>
        </w:r>
        <w:r w:rsidRPr="007F739A" w:rsidDel="002C5B8B">
          <w:rPr>
            <w:rFonts w:eastAsia="Times New Roman" w:cs="Times New Roman"/>
            <w:b/>
            <w:color w:val="auto"/>
            <w:rPrChange w:id="6060" w:author="Alina Frey" w:date="2017-11-20T10:06:00Z">
              <w:rPr>
                <w:rFonts w:eastAsia="Times New Roman" w:cs="Times New Roman"/>
                <w:b/>
              </w:rPr>
            </w:rPrChange>
          </w:rPr>
          <w:delText>Enroll Now</w:delText>
        </w:r>
        <w:r w:rsidRPr="007F739A" w:rsidDel="002C5B8B">
          <w:rPr>
            <w:rFonts w:eastAsia="Times New Roman" w:cs="Times New Roman"/>
            <w:color w:val="auto"/>
            <w:rPrChange w:id="6061" w:author="Alina Frey" w:date="2017-11-20T10:06:00Z">
              <w:rPr>
                <w:rFonts w:eastAsia="Times New Roman" w:cs="Times New Roman"/>
              </w:rPr>
            </w:rPrChange>
          </w:rPr>
          <w:delText xml:space="preserve"> will result in the display of the enrollment form. Depending on the selection for </w:delText>
        </w:r>
      </w:del>
    </w:p>
    <w:p w14:paraId="31876E97" w14:textId="299ED4FE" w:rsidR="006C0619" w:rsidRPr="007F739A" w:rsidDel="002C5B8B" w:rsidRDefault="005F159C">
      <w:pPr>
        <w:spacing w:after="54" w:line="246" w:lineRule="auto"/>
        <w:ind w:left="-5" w:right="-10" w:hanging="10"/>
        <w:rPr>
          <w:del w:id="6062" w:author="Alina Frey" w:date="2017-11-13T14:23:00Z"/>
          <w:color w:val="auto"/>
          <w:rPrChange w:id="6063" w:author="Alina Frey" w:date="2017-11-20T10:06:00Z">
            <w:rPr>
              <w:del w:id="6064" w:author="Alina Frey" w:date="2017-11-13T14:23:00Z"/>
            </w:rPr>
          </w:rPrChange>
        </w:rPr>
        <w:pPrChange w:id="6065" w:author="Alina Frey" w:date="2017-11-10T14:16:00Z">
          <w:pPr>
            <w:spacing w:after="54" w:line="246" w:lineRule="auto"/>
            <w:ind w:left="-5" w:right="-10" w:hanging="10"/>
            <w:jc w:val="both"/>
          </w:pPr>
        </w:pPrChange>
      </w:pPr>
      <w:del w:id="6066" w:author="Alina Frey" w:date="2017-11-13T14:23:00Z">
        <w:r w:rsidRPr="007F739A" w:rsidDel="002C5B8B">
          <w:rPr>
            <w:rFonts w:eastAsia="Times New Roman" w:cs="Times New Roman"/>
            <w:b/>
            <w:color w:val="auto"/>
            <w:rPrChange w:id="6067" w:author="Alina Frey" w:date="2017-11-20T10:06:00Z">
              <w:rPr>
                <w:rFonts w:eastAsia="Times New Roman" w:cs="Times New Roman"/>
                <w:b/>
              </w:rPr>
            </w:rPrChange>
          </w:rPr>
          <w:delText>Participant Type</w:delText>
        </w:r>
        <w:r w:rsidRPr="007F739A" w:rsidDel="002C5B8B">
          <w:rPr>
            <w:rFonts w:eastAsia="Times New Roman" w:cs="Times New Roman"/>
            <w:color w:val="auto"/>
            <w:rPrChange w:id="6068" w:author="Alina Frey" w:date="2017-11-20T10:06:00Z">
              <w:rPr>
                <w:rFonts w:eastAsia="Times New Roman" w:cs="Times New Roman"/>
              </w:rPr>
            </w:rPrChange>
          </w:rPr>
          <w:delText xml:space="preserve">, different fields will be unavailable. For instance, selecting </w:delText>
        </w:r>
        <w:r w:rsidRPr="007F739A" w:rsidDel="002C5B8B">
          <w:rPr>
            <w:rFonts w:eastAsia="Times New Roman" w:cs="Times New Roman"/>
            <w:b/>
            <w:color w:val="auto"/>
            <w:rPrChange w:id="6069" w:author="Alina Frey" w:date="2017-11-20T10:06:00Z">
              <w:rPr>
                <w:rFonts w:eastAsia="Times New Roman" w:cs="Times New Roman"/>
                <w:b/>
              </w:rPr>
            </w:rPrChange>
          </w:rPr>
          <w:delText>Pregnant</w:delText>
        </w:r>
        <w:r w:rsidRPr="007F739A" w:rsidDel="002C5B8B">
          <w:rPr>
            <w:rFonts w:eastAsia="Times New Roman" w:cs="Times New Roman"/>
            <w:color w:val="auto"/>
            <w:rPrChange w:id="6070" w:author="Alina Frey" w:date="2017-11-20T10:06:00Z">
              <w:rPr>
                <w:rFonts w:eastAsia="Times New Roman" w:cs="Times New Roman"/>
              </w:rPr>
            </w:rPrChange>
          </w:rPr>
          <w:delText xml:space="preserve"> (for Participant Type) will result in the field </w:delText>
        </w:r>
        <w:r w:rsidRPr="007F739A" w:rsidDel="002C5B8B">
          <w:rPr>
            <w:rFonts w:eastAsia="Times New Roman" w:cs="Times New Roman"/>
            <w:b/>
            <w:color w:val="auto"/>
            <w:rPrChange w:id="6071" w:author="Alina Frey" w:date="2017-11-20T10:06:00Z">
              <w:rPr>
                <w:rFonts w:eastAsia="Times New Roman" w:cs="Times New Roman"/>
                <w:b/>
              </w:rPr>
            </w:rPrChange>
          </w:rPr>
          <w:delText>Baby Date of Birth</w:delText>
        </w:r>
        <w:r w:rsidRPr="007F739A" w:rsidDel="002C5B8B">
          <w:rPr>
            <w:rFonts w:eastAsia="Times New Roman" w:cs="Times New Roman"/>
            <w:color w:val="auto"/>
            <w:rPrChange w:id="6072" w:author="Alina Frey" w:date="2017-11-20T10:06:00Z">
              <w:rPr>
                <w:rFonts w:eastAsia="Times New Roman" w:cs="Times New Roman"/>
              </w:rPr>
            </w:rPrChange>
          </w:rPr>
          <w:delText xml:space="preserve"> being set to N/A. By selecting </w:delText>
        </w:r>
        <w:r w:rsidRPr="007F739A" w:rsidDel="002C5B8B">
          <w:rPr>
            <w:rFonts w:eastAsia="Times New Roman" w:cs="Times New Roman"/>
            <w:b/>
            <w:color w:val="auto"/>
            <w:rPrChange w:id="6073" w:author="Alina Frey" w:date="2017-11-20T10:06:00Z">
              <w:rPr>
                <w:rFonts w:eastAsia="Times New Roman" w:cs="Times New Roman"/>
                <w:b/>
              </w:rPr>
            </w:rPrChange>
          </w:rPr>
          <w:delText>New Mom</w:delText>
        </w:r>
        <w:r w:rsidRPr="007F739A" w:rsidDel="002C5B8B">
          <w:rPr>
            <w:rFonts w:eastAsia="Times New Roman" w:cs="Times New Roman"/>
            <w:color w:val="auto"/>
            <w:rPrChange w:id="6074" w:author="Alina Frey" w:date="2017-11-20T10:06:00Z">
              <w:rPr>
                <w:rFonts w:eastAsia="Times New Roman" w:cs="Times New Roman"/>
              </w:rPr>
            </w:rPrChange>
          </w:rPr>
          <w:delText>, the fields</w:delText>
        </w:r>
        <w:r w:rsidRPr="007F739A" w:rsidDel="002C5B8B">
          <w:rPr>
            <w:rFonts w:eastAsia="Times New Roman" w:cs="Times New Roman"/>
            <w:b/>
            <w:color w:val="auto"/>
            <w:rPrChange w:id="6075" w:author="Alina Frey" w:date="2017-11-20T10:06:00Z">
              <w:rPr>
                <w:rFonts w:eastAsia="Times New Roman" w:cs="Times New Roman"/>
                <w:b/>
              </w:rPr>
            </w:rPrChange>
          </w:rPr>
          <w:delText xml:space="preserve"> Due Date Is Known</w:delText>
        </w:r>
        <w:r w:rsidRPr="007F739A" w:rsidDel="002C5B8B">
          <w:rPr>
            <w:rFonts w:eastAsia="Times New Roman" w:cs="Times New Roman"/>
            <w:color w:val="auto"/>
            <w:rPrChange w:id="6076" w:author="Alina Frey" w:date="2017-11-20T10:06:00Z">
              <w:rPr>
                <w:rFonts w:eastAsia="Times New Roman" w:cs="Times New Roman"/>
              </w:rPr>
            </w:rPrChange>
          </w:rPr>
          <w:delText xml:space="preserve">, </w:delText>
        </w:r>
        <w:r w:rsidRPr="007F739A" w:rsidDel="002C5B8B">
          <w:rPr>
            <w:rFonts w:eastAsia="Times New Roman" w:cs="Times New Roman"/>
            <w:b/>
            <w:color w:val="auto"/>
            <w:rPrChange w:id="6077" w:author="Alina Frey" w:date="2017-11-20T10:06:00Z">
              <w:rPr>
                <w:rFonts w:eastAsia="Times New Roman" w:cs="Times New Roman"/>
                <w:b/>
              </w:rPr>
            </w:rPrChange>
          </w:rPr>
          <w:delText>Estimated Due Date</w:delText>
        </w:r>
        <w:r w:rsidRPr="007F739A" w:rsidDel="002C5B8B">
          <w:rPr>
            <w:rFonts w:eastAsia="Times New Roman" w:cs="Times New Roman"/>
            <w:color w:val="auto"/>
            <w:rPrChange w:id="6078" w:author="Alina Frey" w:date="2017-11-20T10:06:00Z">
              <w:rPr>
                <w:rFonts w:eastAsia="Times New Roman" w:cs="Times New Roman"/>
              </w:rPr>
            </w:rPrChange>
          </w:rPr>
          <w:delText xml:space="preserve">, and </w:delText>
        </w:r>
        <w:r w:rsidRPr="007F739A" w:rsidDel="002C5B8B">
          <w:rPr>
            <w:rFonts w:eastAsia="Times New Roman" w:cs="Times New Roman"/>
            <w:b/>
            <w:color w:val="auto"/>
            <w:rPrChange w:id="6079" w:author="Alina Frey" w:date="2017-11-20T10:06:00Z">
              <w:rPr>
                <w:rFonts w:eastAsia="Times New Roman" w:cs="Times New Roman"/>
                <w:b/>
              </w:rPr>
            </w:rPrChange>
          </w:rPr>
          <w:delText>Last Menstrual Perio</w:delText>
        </w:r>
        <w:r w:rsidRPr="007F739A" w:rsidDel="002C5B8B">
          <w:rPr>
            <w:rFonts w:eastAsia="Times New Roman" w:cs="Times New Roman"/>
            <w:color w:val="auto"/>
            <w:rPrChange w:id="6080" w:author="Alina Frey" w:date="2017-11-20T10:06:00Z">
              <w:rPr>
                <w:rFonts w:eastAsia="Times New Roman" w:cs="Times New Roman"/>
              </w:rPr>
            </w:rPrChange>
          </w:rPr>
          <w:delText xml:space="preserve">d will be set to </w:delText>
        </w:r>
        <w:r w:rsidRPr="007F739A" w:rsidDel="002C5B8B">
          <w:rPr>
            <w:rFonts w:eastAsia="Times New Roman" w:cs="Times New Roman"/>
            <w:b/>
            <w:color w:val="auto"/>
            <w:rPrChange w:id="6081" w:author="Alina Frey" w:date="2017-11-20T10:06:00Z">
              <w:rPr>
                <w:rFonts w:eastAsia="Times New Roman" w:cs="Times New Roman"/>
                <w:b/>
              </w:rPr>
            </w:rPrChange>
          </w:rPr>
          <w:delText>N/A</w:delText>
        </w:r>
        <w:r w:rsidRPr="007F739A" w:rsidDel="002C5B8B">
          <w:rPr>
            <w:rFonts w:eastAsia="Times New Roman" w:cs="Times New Roman"/>
            <w:color w:val="auto"/>
            <w:rPrChange w:id="6082" w:author="Alina Frey" w:date="2017-11-20T10:06:00Z">
              <w:rPr>
                <w:rFonts w:eastAsia="Times New Roman" w:cs="Times New Roman"/>
              </w:rPr>
            </w:rPrChange>
          </w:rPr>
          <w:delText>.</w:delText>
        </w:r>
      </w:del>
    </w:p>
    <w:p w14:paraId="31876E98" w14:textId="16CB02FC" w:rsidR="006C0619" w:rsidRPr="00CF2303" w:rsidDel="002C5B8B" w:rsidRDefault="005F159C">
      <w:pPr>
        <w:pStyle w:val="Caption"/>
        <w:rPr>
          <w:del w:id="6083" w:author="Alina Frey" w:date="2017-11-13T14:23:00Z"/>
        </w:rPr>
        <w:pPrChange w:id="6084" w:author="Alina Frey" w:date="2017-11-10T14:16:00Z">
          <w:pPr>
            <w:spacing w:after="67"/>
            <w:ind w:left="5"/>
          </w:pPr>
        </w:pPrChange>
      </w:pPr>
      <w:del w:id="6085" w:author="Alina Frey" w:date="2017-11-13T14:23:00Z">
        <w:r w:rsidRPr="005625E8" w:rsidDel="002C5B8B">
          <w:rPr>
            <w:b w:val="0"/>
            <w:iCs w:val="0"/>
            <w:noProof/>
          </w:rPr>
          <w:drawing>
            <wp:inline distT="0" distB="0" distL="0" distR="0" wp14:anchorId="318770BE" wp14:editId="318770BF">
              <wp:extent cx="4905756" cy="3752850"/>
              <wp:effectExtent l="0" t="0" r="0" b="0"/>
              <wp:docPr id="925" name="Picture 925"/>
              <wp:cNvGraphicFramePr/>
              <a:graphic xmlns:a="http://schemas.openxmlformats.org/drawingml/2006/main">
                <a:graphicData uri="http://schemas.openxmlformats.org/drawingml/2006/picture">
                  <pic:pic xmlns:pic="http://schemas.openxmlformats.org/drawingml/2006/picture">
                    <pic:nvPicPr>
                      <pic:cNvPr id="925" name="Picture 925"/>
                      <pic:cNvPicPr/>
                    </pic:nvPicPr>
                    <pic:blipFill>
                      <a:blip r:embed="rId116"/>
                      <a:stretch>
                        <a:fillRect/>
                      </a:stretch>
                    </pic:blipFill>
                    <pic:spPr>
                      <a:xfrm>
                        <a:off x="0" y="0"/>
                        <a:ext cx="4905756" cy="3752850"/>
                      </a:xfrm>
                      <a:prstGeom prst="rect">
                        <a:avLst/>
                      </a:prstGeom>
                    </pic:spPr>
                  </pic:pic>
                </a:graphicData>
              </a:graphic>
            </wp:inline>
          </w:drawing>
        </w:r>
      </w:del>
    </w:p>
    <w:p w14:paraId="31876E99" w14:textId="6561F976" w:rsidR="006C0619" w:rsidRPr="007F739A" w:rsidDel="00996E70" w:rsidRDefault="005F159C">
      <w:pPr>
        <w:spacing w:after="260" w:line="265" w:lineRule="auto"/>
        <w:ind w:left="-5" w:hanging="10"/>
        <w:rPr>
          <w:del w:id="6086" w:author="Alina Frey" w:date="2017-11-08T16:27:00Z"/>
          <w:color w:val="auto"/>
          <w:rPrChange w:id="6087" w:author="Alina Frey" w:date="2017-11-20T10:06:00Z">
            <w:rPr>
              <w:del w:id="6088" w:author="Alina Frey" w:date="2017-11-08T16:27:00Z"/>
            </w:rPr>
          </w:rPrChange>
        </w:rPr>
      </w:pPr>
      <w:del w:id="6089" w:author="Alina Frey" w:date="2017-11-08T16:27:00Z">
        <w:r w:rsidRPr="007F739A" w:rsidDel="00996E70">
          <w:rPr>
            <w:rFonts w:eastAsia="Times New Roman" w:cs="Times New Roman"/>
            <w:b/>
            <w:color w:val="auto"/>
            <w:sz w:val="20"/>
            <w:rPrChange w:id="6090" w:author="Alina Frey" w:date="2017-11-20T10:06:00Z">
              <w:rPr>
                <w:rFonts w:eastAsia="Times New Roman" w:cs="Times New Roman"/>
                <w:b/>
                <w:sz w:val="20"/>
              </w:rPr>
            </w:rPrChange>
          </w:rPr>
          <w:delText>Figure 41: Text4Baby Enrollment Form</w:delText>
        </w:r>
      </w:del>
    </w:p>
    <w:p w14:paraId="31876E9A" w14:textId="3B046813" w:rsidR="006C0619" w:rsidRPr="007F739A" w:rsidDel="002C5B8B" w:rsidRDefault="005F159C" w:rsidP="00FA615B">
      <w:pPr>
        <w:spacing w:after="19" w:line="252" w:lineRule="auto"/>
        <w:ind w:left="-5" w:hanging="10"/>
        <w:rPr>
          <w:del w:id="6091" w:author="Alina Frey" w:date="2017-11-13T14:23:00Z"/>
          <w:color w:val="auto"/>
          <w:rPrChange w:id="6092" w:author="Alina Frey" w:date="2017-11-20T10:06:00Z">
            <w:rPr>
              <w:del w:id="6093" w:author="Alina Frey" w:date="2017-11-13T14:23:00Z"/>
            </w:rPr>
          </w:rPrChange>
        </w:rPr>
      </w:pPr>
      <w:del w:id="6094" w:author="Alina Frey" w:date="2017-11-13T14:23:00Z">
        <w:r w:rsidRPr="007F739A" w:rsidDel="002C5B8B">
          <w:rPr>
            <w:rFonts w:eastAsia="Times New Roman" w:cs="Times New Roman"/>
            <w:color w:val="auto"/>
            <w:rPrChange w:id="6095" w:author="Alina Frey" w:date="2017-11-20T10:06:00Z">
              <w:rPr>
                <w:rFonts w:eastAsia="Times New Roman" w:cs="Times New Roman"/>
              </w:rPr>
            </w:rPrChange>
          </w:rPr>
          <w:delText xml:space="preserve">After specifying the requested information, clicking </w:delText>
        </w:r>
        <w:r w:rsidRPr="007F739A" w:rsidDel="002C5B8B">
          <w:rPr>
            <w:rFonts w:eastAsia="Times New Roman" w:cs="Times New Roman"/>
            <w:b/>
            <w:color w:val="auto"/>
            <w:rPrChange w:id="6096" w:author="Alina Frey" w:date="2017-11-20T10:06:00Z">
              <w:rPr>
                <w:rFonts w:eastAsia="Times New Roman" w:cs="Times New Roman"/>
                <w:b/>
              </w:rPr>
            </w:rPrChange>
          </w:rPr>
          <w:delText xml:space="preserve">Enroll </w:delText>
        </w:r>
        <w:r w:rsidRPr="007F739A" w:rsidDel="002C5B8B">
          <w:rPr>
            <w:rFonts w:eastAsia="Times New Roman" w:cs="Times New Roman"/>
            <w:color w:val="auto"/>
            <w:rPrChange w:id="6097" w:author="Alina Frey" w:date="2017-11-20T10:06:00Z">
              <w:rPr>
                <w:rFonts w:eastAsia="Times New Roman" w:cs="Times New Roman"/>
              </w:rPr>
            </w:rPrChange>
          </w:rPr>
          <w:delText>will submit the request for registration, for the text4baby service. If registration was successful, then the following window will display.</w:delText>
        </w:r>
      </w:del>
    </w:p>
    <w:p w14:paraId="31876E9B" w14:textId="6A3C5841" w:rsidR="006C0619" w:rsidRPr="00CF2303" w:rsidDel="002C5B8B" w:rsidRDefault="005F159C">
      <w:pPr>
        <w:pStyle w:val="Caption"/>
        <w:rPr>
          <w:del w:id="6098" w:author="Alina Frey" w:date="2017-11-13T14:23:00Z"/>
        </w:rPr>
        <w:pPrChange w:id="6099" w:author="Alina Frey" w:date="2017-11-10T14:16:00Z">
          <w:pPr>
            <w:spacing w:after="39"/>
            <w:ind w:left="12"/>
          </w:pPr>
        </w:pPrChange>
      </w:pPr>
      <w:del w:id="6100" w:author="Alina Frey" w:date="2017-11-13T14:23:00Z">
        <w:r w:rsidRPr="005625E8" w:rsidDel="002C5B8B">
          <w:rPr>
            <w:b w:val="0"/>
            <w:iCs w:val="0"/>
            <w:noProof/>
          </w:rPr>
          <w:drawing>
            <wp:inline distT="0" distB="0" distL="0" distR="0" wp14:anchorId="318770C0" wp14:editId="318770C1">
              <wp:extent cx="4467606" cy="2495550"/>
              <wp:effectExtent l="0" t="0" r="0" b="0"/>
              <wp:docPr id="928" name="Picture 928"/>
              <wp:cNvGraphicFramePr/>
              <a:graphic xmlns:a="http://schemas.openxmlformats.org/drawingml/2006/main">
                <a:graphicData uri="http://schemas.openxmlformats.org/drawingml/2006/picture">
                  <pic:pic xmlns:pic="http://schemas.openxmlformats.org/drawingml/2006/picture">
                    <pic:nvPicPr>
                      <pic:cNvPr id="928" name="Picture 928"/>
                      <pic:cNvPicPr/>
                    </pic:nvPicPr>
                    <pic:blipFill>
                      <a:blip r:embed="rId117"/>
                      <a:stretch>
                        <a:fillRect/>
                      </a:stretch>
                    </pic:blipFill>
                    <pic:spPr>
                      <a:xfrm>
                        <a:off x="0" y="0"/>
                        <a:ext cx="4467606" cy="2495550"/>
                      </a:xfrm>
                      <a:prstGeom prst="rect">
                        <a:avLst/>
                      </a:prstGeom>
                    </pic:spPr>
                  </pic:pic>
                </a:graphicData>
              </a:graphic>
            </wp:inline>
          </w:drawing>
        </w:r>
      </w:del>
    </w:p>
    <w:p w14:paraId="31876E9C" w14:textId="6D30361B" w:rsidR="006C0619" w:rsidRPr="007F739A" w:rsidDel="00E24DBE" w:rsidRDefault="005F159C">
      <w:pPr>
        <w:spacing w:after="29" w:line="265" w:lineRule="auto"/>
        <w:ind w:left="-5" w:hanging="10"/>
        <w:rPr>
          <w:del w:id="6101" w:author="Alina Frey" w:date="2017-11-08T16:27:00Z"/>
          <w:color w:val="auto"/>
          <w:rPrChange w:id="6102" w:author="Alina Frey" w:date="2017-11-20T10:06:00Z">
            <w:rPr>
              <w:del w:id="6103" w:author="Alina Frey" w:date="2017-11-08T16:27:00Z"/>
            </w:rPr>
          </w:rPrChange>
        </w:rPr>
      </w:pPr>
      <w:del w:id="6104" w:author="Alina Frey" w:date="2017-11-08T16:27:00Z">
        <w:r w:rsidRPr="007F739A" w:rsidDel="00E24DBE">
          <w:rPr>
            <w:rFonts w:eastAsia="Times New Roman" w:cs="Times New Roman"/>
            <w:b/>
            <w:color w:val="auto"/>
            <w:sz w:val="20"/>
            <w:rPrChange w:id="6105" w:author="Alina Frey" w:date="2017-11-20T10:06:00Z">
              <w:rPr>
                <w:rFonts w:eastAsia="Times New Roman" w:cs="Times New Roman"/>
                <w:b/>
                <w:sz w:val="20"/>
              </w:rPr>
            </w:rPrChange>
          </w:rPr>
          <w:delText>Figure 42: Successfully Registered with Text4Baby</w:delText>
        </w:r>
      </w:del>
    </w:p>
    <w:p w14:paraId="31876E9D" w14:textId="77777777" w:rsidR="006C0619" w:rsidRPr="007F739A" w:rsidRDefault="005F159C" w:rsidP="00FA615B">
      <w:pPr>
        <w:pStyle w:val="Heading3"/>
        <w:ind w:left="-5"/>
        <w:rPr>
          <w:color w:val="auto"/>
          <w:rPrChange w:id="6106" w:author="Alina Frey" w:date="2017-11-20T10:06:00Z">
            <w:rPr/>
          </w:rPrChange>
        </w:rPr>
      </w:pPr>
      <w:bookmarkStart w:id="6107" w:name="_Toc497914071"/>
      <w:bookmarkStart w:id="6108" w:name="_Ref498335116"/>
      <w:bookmarkStart w:id="6109" w:name="_Ref498519855"/>
      <w:bookmarkStart w:id="6110" w:name="_Ref498520921"/>
      <w:bookmarkStart w:id="6111" w:name="_Ref498525513"/>
      <w:bookmarkStart w:id="6112" w:name="_Toc498937638"/>
      <w:bookmarkStart w:id="6113" w:name="_Toc498942486"/>
      <w:bookmarkStart w:id="6114" w:name="_Toc498939153"/>
      <w:bookmarkStart w:id="6115" w:name="_Toc499024421"/>
      <w:r w:rsidRPr="007F739A">
        <w:rPr>
          <w:color w:val="auto"/>
          <w:rPrChange w:id="6116" w:author="Alina Frey" w:date="2017-11-20T10:06:00Z">
            <w:rPr/>
          </w:rPrChange>
        </w:rPr>
        <w:t>Current Pregnancy</w:t>
      </w:r>
      <w:bookmarkEnd w:id="6107"/>
      <w:bookmarkEnd w:id="6108"/>
      <w:bookmarkEnd w:id="6109"/>
      <w:bookmarkEnd w:id="6110"/>
      <w:bookmarkEnd w:id="6111"/>
      <w:bookmarkEnd w:id="6112"/>
      <w:bookmarkEnd w:id="6113"/>
      <w:bookmarkEnd w:id="6114"/>
      <w:bookmarkEnd w:id="6115"/>
    </w:p>
    <w:p w14:paraId="5934167E" w14:textId="4E9396D5" w:rsidR="005C289B" w:rsidRPr="007F739A" w:rsidRDefault="006F4765" w:rsidP="0064181A">
      <w:pPr>
        <w:rPr>
          <w:ins w:id="6117" w:author="Alina Frey" w:date="2017-11-13T14:51:00Z"/>
          <w:color w:val="auto"/>
          <w:rPrChange w:id="6118" w:author="Alina Frey" w:date="2017-11-20T10:06:00Z">
            <w:rPr>
              <w:ins w:id="6119" w:author="Alina Frey" w:date="2017-11-13T14:51:00Z"/>
            </w:rPr>
          </w:rPrChange>
        </w:rPr>
      </w:pPr>
      <w:ins w:id="6120" w:author="Alina Frey" w:date="2017-11-13T14:29:00Z">
        <w:r w:rsidRPr="007F739A">
          <w:rPr>
            <w:color w:val="auto"/>
            <w:rPrChange w:id="6121" w:author="Alina Frey" w:date="2017-11-20T10:06:00Z">
              <w:rPr/>
            </w:rPrChange>
          </w:rPr>
          <w:t xml:space="preserve">As part of the </w:t>
        </w:r>
        <w:r w:rsidRPr="007F739A">
          <w:rPr>
            <w:rFonts w:eastAsia="Times New Roman" w:cs="Times New Roman"/>
            <w:color w:val="auto"/>
            <w:rPrChange w:id="6122" w:author="Alina Frey" w:date="2017-11-20T10:06:00Z">
              <w:rPr>
                <w:rFonts w:eastAsia="Times New Roman" w:cs="Times New Roman"/>
              </w:rPr>
            </w:rPrChange>
          </w:rPr>
          <w:t>Patient Summary screen, the Current Pregnancy</w:t>
        </w:r>
      </w:ins>
      <w:ins w:id="6123" w:author="Alina Frey" w:date="2017-11-13T14:28:00Z">
        <w:r w:rsidR="00DC519C" w:rsidRPr="007F739A">
          <w:rPr>
            <w:color w:val="auto"/>
            <w:rPrChange w:id="6124" w:author="Alina Frey" w:date="2017-11-20T10:06:00Z">
              <w:rPr/>
            </w:rPrChange>
          </w:rPr>
          <w:t xml:space="preserve"> panel is visible only when the current Pregnancy Status in the Patient Details panel is set to Pregnant.</w:t>
        </w:r>
        <w:r w:rsidR="0064181A" w:rsidRPr="007F739A">
          <w:rPr>
            <w:color w:val="auto"/>
            <w:rPrChange w:id="6125" w:author="Alina Frey" w:date="2017-11-20T10:06:00Z">
              <w:rPr/>
            </w:rPrChange>
          </w:rPr>
          <w:t xml:space="preserve"> </w:t>
        </w:r>
      </w:ins>
    </w:p>
    <w:p w14:paraId="12AA2176" w14:textId="19061A4C" w:rsidR="005C289B" w:rsidRPr="00CF2303" w:rsidRDefault="005C289B">
      <w:pPr>
        <w:rPr>
          <w:ins w:id="6126" w:author="Alina Frey" w:date="2017-11-13T14:51:00Z"/>
        </w:rPr>
        <w:pPrChange w:id="6127" w:author="Alina Frey" w:date="2017-11-13T14:51:00Z">
          <w:pPr>
            <w:pStyle w:val="ListParagraph"/>
            <w:numPr>
              <w:numId w:val="48"/>
            </w:numPr>
            <w:spacing w:before="0" w:line="256" w:lineRule="auto"/>
            <w:ind w:hanging="360"/>
          </w:pPr>
        </w:pPrChange>
      </w:pPr>
      <w:ins w:id="6128" w:author="Alina Frey" w:date="2017-11-13T14:51:00Z">
        <w:r w:rsidRPr="007F739A">
          <w:rPr>
            <w:color w:val="auto"/>
            <w:rPrChange w:id="6129" w:author="Alina Frey" w:date="2017-11-20T10:06:00Z">
              <w:rPr/>
            </w:rPrChange>
          </w:rPr>
          <w:t>This panel shows the main details related to a patient</w:t>
        </w:r>
      </w:ins>
      <w:ins w:id="6130" w:author="Alina Frey" w:date="2017-11-16T16:57:00Z">
        <w:r w:rsidR="00FE25D6" w:rsidRPr="007F739A">
          <w:rPr>
            <w:color w:val="auto"/>
            <w:rPrChange w:id="6131" w:author="Alina Frey" w:date="2017-11-20T10:06:00Z">
              <w:rPr/>
            </w:rPrChange>
          </w:rPr>
          <w:t>’</w:t>
        </w:r>
      </w:ins>
      <w:ins w:id="6132" w:author="Alina Frey" w:date="2017-11-13T14:51:00Z">
        <w:r w:rsidRPr="007F739A">
          <w:rPr>
            <w:color w:val="auto"/>
            <w:rPrChange w:id="6133" w:author="Alina Frey" w:date="2017-11-20T10:06:00Z">
              <w:rPr/>
            </w:rPrChange>
          </w:rPr>
          <w:t>s pregnancy, such as:</w:t>
        </w:r>
      </w:ins>
    </w:p>
    <w:p w14:paraId="23D255E7" w14:textId="77777777" w:rsidR="005C289B" w:rsidRPr="007F739A" w:rsidRDefault="005C289B">
      <w:pPr>
        <w:pStyle w:val="ListParagraph"/>
        <w:numPr>
          <w:ilvl w:val="0"/>
          <w:numId w:val="48"/>
        </w:numPr>
        <w:spacing w:before="0" w:line="256" w:lineRule="auto"/>
        <w:rPr>
          <w:ins w:id="6134" w:author="Alina Frey" w:date="2017-11-13T14:51:00Z"/>
          <w:rFonts w:cstheme="minorHAnsi"/>
          <w:szCs w:val="24"/>
        </w:rPr>
        <w:pPrChange w:id="6135" w:author="Alina Frey" w:date="2017-11-13T14:51:00Z">
          <w:pPr>
            <w:pStyle w:val="ListParagraph"/>
            <w:numPr>
              <w:ilvl w:val="1"/>
              <w:numId w:val="48"/>
            </w:numPr>
            <w:spacing w:before="0" w:line="256" w:lineRule="auto"/>
            <w:ind w:left="1440" w:hanging="360"/>
          </w:pPr>
        </w:pPrChange>
      </w:pPr>
      <w:ins w:id="6136" w:author="Alina Frey" w:date="2017-11-13T14:51:00Z">
        <w:r w:rsidRPr="007F739A">
          <w:rPr>
            <w:rFonts w:cstheme="minorHAnsi"/>
            <w:szCs w:val="24"/>
          </w:rPr>
          <w:t>High Risk (yes or no)</w:t>
        </w:r>
      </w:ins>
    </w:p>
    <w:p w14:paraId="573654EF" w14:textId="3295949E" w:rsidR="005C289B" w:rsidRPr="007F739A" w:rsidRDefault="005C289B">
      <w:pPr>
        <w:pStyle w:val="ListParagraph"/>
        <w:numPr>
          <w:ilvl w:val="0"/>
          <w:numId w:val="48"/>
        </w:numPr>
        <w:spacing w:before="0" w:line="256" w:lineRule="auto"/>
        <w:rPr>
          <w:ins w:id="6137" w:author="Alina Frey" w:date="2017-11-13T14:51:00Z"/>
          <w:rFonts w:cstheme="minorHAnsi"/>
          <w:szCs w:val="24"/>
        </w:rPr>
        <w:pPrChange w:id="6138" w:author="Alina Frey" w:date="2017-11-13T14:51:00Z">
          <w:pPr>
            <w:pStyle w:val="ListParagraph"/>
            <w:numPr>
              <w:ilvl w:val="1"/>
              <w:numId w:val="48"/>
            </w:numPr>
            <w:spacing w:before="0" w:line="256" w:lineRule="auto"/>
            <w:ind w:left="1440" w:hanging="360"/>
          </w:pPr>
        </w:pPrChange>
      </w:pPr>
      <w:ins w:id="6139" w:author="Alina Frey" w:date="2017-11-13T14:51:00Z">
        <w:r w:rsidRPr="007F739A">
          <w:rPr>
            <w:rFonts w:cstheme="minorHAnsi"/>
            <w:szCs w:val="24"/>
          </w:rPr>
          <w:t>Estimated Delivery Date</w:t>
        </w:r>
      </w:ins>
      <w:ins w:id="6140" w:author="Alina Frey" w:date="2017-11-13T14:53:00Z">
        <w:r w:rsidR="0055739C" w:rsidRPr="007F739A">
          <w:rPr>
            <w:rFonts w:cstheme="minorHAnsi"/>
            <w:szCs w:val="24"/>
          </w:rPr>
          <w:t xml:space="preserve"> (EDD)</w:t>
        </w:r>
      </w:ins>
    </w:p>
    <w:p w14:paraId="5A6542BE" w14:textId="0F80B9AC" w:rsidR="005C289B" w:rsidRPr="007F739A" w:rsidRDefault="005C289B">
      <w:pPr>
        <w:pStyle w:val="ListParagraph"/>
        <w:numPr>
          <w:ilvl w:val="0"/>
          <w:numId w:val="48"/>
        </w:numPr>
        <w:spacing w:before="0" w:line="256" w:lineRule="auto"/>
        <w:rPr>
          <w:ins w:id="6141" w:author="Alina Frey" w:date="2017-11-13T14:51:00Z"/>
          <w:rFonts w:cstheme="minorHAnsi"/>
          <w:szCs w:val="24"/>
        </w:rPr>
        <w:pPrChange w:id="6142" w:author="Alina Frey" w:date="2017-11-13T14:51:00Z">
          <w:pPr>
            <w:pStyle w:val="ListParagraph"/>
            <w:numPr>
              <w:ilvl w:val="1"/>
              <w:numId w:val="48"/>
            </w:numPr>
            <w:spacing w:before="0" w:line="256" w:lineRule="auto"/>
            <w:ind w:left="1440" w:hanging="360"/>
          </w:pPr>
        </w:pPrChange>
      </w:pPr>
      <w:ins w:id="6143" w:author="Alina Frey" w:date="2017-11-13T14:51:00Z">
        <w:r w:rsidRPr="007F739A">
          <w:rPr>
            <w:rFonts w:cstheme="minorHAnsi"/>
            <w:szCs w:val="24"/>
          </w:rPr>
          <w:t>EDD Basis (</w:t>
        </w:r>
      </w:ins>
      <w:ins w:id="6144" w:author="Alina Frey" w:date="2017-11-13T14:53:00Z">
        <w:r w:rsidR="0055739C" w:rsidRPr="007F739A">
          <w:rPr>
            <w:rFonts w:cstheme="minorHAnsi"/>
            <w:szCs w:val="24"/>
          </w:rPr>
          <w:t>the name of the</w:t>
        </w:r>
      </w:ins>
      <w:ins w:id="6145" w:author="Alina Frey" w:date="2017-11-13T14:51:00Z">
        <w:r w:rsidRPr="007F739A">
          <w:rPr>
            <w:rFonts w:cstheme="minorHAnsi"/>
            <w:szCs w:val="24"/>
          </w:rPr>
          <w:t xml:space="preserve"> field </w:t>
        </w:r>
      </w:ins>
      <w:ins w:id="6146" w:author="Alina Frey" w:date="2017-11-13T14:53:00Z">
        <w:r w:rsidR="0055739C" w:rsidRPr="007F739A">
          <w:rPr>
            <w:rFonts w:cstheme="minorHAnsi"/>
            <w:szCs w:val="24"/>
          </w:rPr>
          <w:t xml:space="preserve">that </w:t>
        </w:r>
      </w:ins>
      <w:ins w:id="6147" w:author="Alina Frey" w:date="2017-11-13T14:51:00Z">
        <w:r w:rsidRPr="007F739A">
          <w:rPr>
            <w:rFonts w:cstheme="minorHAnsi"/>
            <w:szCs w:val="24"/>
          </w:rPr>
          <w:t xml:space="preserve">the </w:t>
        </w:r>
      </w:ins>
      <w:ins w:id="6148" w:author="Alina Frey" w:date="2017-11-13T14:53:00Z">
        <w:r w:rsidR="0055739C" w:rsidRPr="007F739A">
          <w:rPr>
            <w:rFonts w:cstheme="minorHAnsi"/>
            <w:szCs w:val="24"/>
          </w:rPr>
          <w:t xml:space="preserve">EDD </w:t>
        </w:r>
      </w:ins>
      <w:ins w:id="6149" w:author="Alina Frey" w:date="2017-11-13T14:51:00Z">
        <w:r w:rsidRPr="007F739A">
          <w:rPr>
            <w:rFonts w:cstheme="minorHAnsi"/>
            <w:szCs w:val="24"/>
          </w:rPr>
          <w:t>computation was based on)</w:t>
        </w:r>
      </w:ins>
    </w:p>
    <w:p w14:paraId="79BE5EC4" w14:textId="77777777" w:rsidR="005C289B" w:rsidRPr="007F739A" w:rsidRDefault="005C289B">
      <w:pPr>
        <w:pStyle w:val="ListParagraph"/>
        <w:numPr>
          <w:ilvl w:val="0"/>
          <w:numId w:val="48"/>
        </w:numPr>
        <w:spacing w:before="0" w:line="256" w:lineRule="auto"/>
        <w:rPr>
          <w:ins w:id="6150" w:author="Alina Frey" w:date="2017-11-13T14:51:00Z"/>
          <w:rFonts w:cstheme="minorHAnsi"/>
          <w:szCs w:val="24"/>
        </w:rPr>
        <w:pPrChange w:id="6151" w:author="Alina Frey" w:date="2017-11-13T14:51:00Z">
          <w:pPr>
            <w:pStyle w:val="ListParagraph"/>
            <w:numPr>
              <w:ilvl w:val="1"/>
              <w:numId w:val="48"/>
            </w:numPr>
            <w:spacing w:before="0" w:line="256" w:lineRule="auto"/>
            <w:ind w:left="1440" w:hanging="360"/>
          </w:pPr>
        </w:pPrChange>
      </w:pPr>
      <w:ins w:id="6152" w:author="Alina Frey" w:date="2017-11-13T14:51:00Z">
        <w:r w:rsidRPr="007F739A">
          <w:rPr>
            <w:rFonts w:cstheme="minorHAnsi"/>
            <w:szCs w:val="24"/>
          </w:rPr>
          <w:t>EDD is final (yes or no)</w:t>
        </w:r>
      </w:ins>
    </w:p>
    <w:p w14:paraId="17468D0D" w14:textId="77777777" w:rsidR="005C289B" w:rsidRPr="007F739A" w:rsidRDefault="005C289B">
      <w:pPr>
        <w:pStyle w:val="ListParagraph"/>
        <w:numPr>
          <w:ilvl w:val="0"/>
          <w:numId w:val="48"/>
        </w:numPr>
        <w:spacing w:before="0" w:line="256" w:lineRule="auto"/>
        <w:rPr>
          <w:ins w:id="6153" w:author="Alina Frey" w:date="2017-11-13T14:51:00Z"/>
          <w:rFonts w:cstheme="minorHAnsi"/>
          <w:szCs w:val="24"/>
        </w:rPr>
        <w:pPrChange w:id="6154" w:author="Alina Frey" w:date="2017-11-13T14:51:00Z">
          <w:pPr>
            <w:pStyle w:val="ListParagraph"/>
            <w:numPr>
              <w:ilvl w:val="1"/>
              <w:numId w:val="48"/>
            </w:numPr>
            <w:spacing w:before="0" w:line="256" w:lineRule="auto"/>
            <w:ind w:left="1440" w:hanging="360"/>
          </w:pPr>
        </w:pPrChange>
      </w:pPr>
      <w:ins w:id="6155" w:author="Alina Frey" w:date="2017-11-13T14:51:00Z">
        <w:r w:rsidRPr="007F739A">
          <w:rPr>
            <w:rFonts w:cstheme="minorHAnsi"/>
            <w:szCs w:val="24"/>
          </w:rPr>
          <w:t>Gestational Age</w:t>
        </w:r>
      </w:ins>
    </w:p>
    <w:p w14:paraId="089DEB57" w14:textId="77777777" w:rsidR="005C289B" w:rsidRPr="007F739A" w:rsidRDefault="005C289B">
      <w:pPr>
        <w:pStyle w:val="ListParagraph"/>
        <w:numPr>
          <w:ilvl w:val="0"/>
          <w:numId w:val="48"/>
        </w:numPr>
        <w:spacing w:before="0" w:line="256" w:lineRule="auto"/>
        <w:rPr>
          <w:ins w:id="6156" w:author="Alina Frey" w:date="2017-11-13T14:51:00Z"/>
          <w:rFonts w:cstheme="minorHAnsi"/>
          <w:szCs w:val="24"/>
        </w:rPr>
        <w:pPrChange w:id="6157" w:author="Alina Frey" w:date="2017-11-13T14:51:00Z">
          <w:pPr>
            <w:pStyle w:val="ListParagraph"/>
            <w:numPr>
              <w:ilvl w:val="1"/>
              <w:numId w:val="48"/>
            </w:numPr>
            <w:spacing w:before="0" w:line="256" w:lineRule="auto"/>
            <w:ind w:left="1440" w:hanging="360"/>
          </w:pPr>
        </w:pPrChange>
      </w:pPr>
      <w:ins w:id="6158" w:author="Alina Frey" w:date="2017-11-13T14:51:00Z">
        <w:r w:rsidRPr="007F739A">
          <w:rPr>
            <w:rFonts w:cstheme="minorHAnsi"/>
            <w:szCs w:val="24"/>
          </w:rPr>
          <w:lastRenderedPageBreak/>
          <w:t>Trimester</w:t>
        </w:r>
      </w:ins>
    </w:p>
    <w:p w14:paraId="2D5A2440" w14:textId="77777777" w:rsidR="005C289B" w:rsidRPr="007F739A" w:rsidRDefault="005C289B">
      <w:pPr>
        <w:pStyle w:val="ListParagraph"/>
        <w:numPr>
          <w:ilvl w:val="0"/>
          <w:numId w:val="48"/>
        </w:numPr>
        <w:spacing w:before="0" w:line="256" w:lineRule="auto"/>
        <w:rPr>
          <w:ins w:id="6159" w:author="Alina Frey" w:date="2017-11-13T14:51:00Z"/>
          <w:rFonts w:cstheme="minorHAnsi"/>
          <w:szCs w:val="24"/>
        </w:rPr>
        <w:pPrChange w:id="6160" w:author="Alina Frey" w:date="2017-11-13T14:51:00Z">
          <w:pPr>
            <w:pStyle w:val="ListParagraph"/>
            <w:numPr>
              <w:ilvl w:val="1"/>
              <w:numId w:val="48"/>
            </w:numPr>
            <w:spacing w:before="0" w:line="256" w:lineRule="auto"/>
            <w:ind w:left="1440" w:hanging="360"/>
          </w:pPr>
        </w:pPrChange>
      </w:pPr>
      <w:ins w:id="6161" w:author="Alina Frey" w:date="2017-11-13T14:51:00Z">
        <w:r w:rsidRPr="007F739A">
          <w:rPr>
            <w:rFonts w:cstheme="minorHAnsi"/>
            <w:szCs w:val="24"/>
          </w:rPr>
          <w:t>Prenatal Care Provider</w:t>
        </w:r>
      </w:ins>
    </w:p>
    <w:p w14:paraId="762D7534" w14:textId="77777777" w:rsidR="005C289B" w:rsidRPr="007F739A" w:rsidRDefault="005C289B">
      <w:pPr>
        <w:pStyle w:val="ListParagraph"/>
        <w:numPr>
          <w:ilvl w:val="0"/>
          <w:numId w:val="48"/>
        </w:numPr>
        <w:spacing w:before="0" w:line="256" w:lineRule="auto"/>
        <w:rPr>
          <w:ins w:id="6162" w:author="Alina Frey" w:date="2017-11-13T14:51:00Z"/>
          <w:rFonts w:cstheme="minorHAnsi"/>
          <w:szCs w:val="24"/>
        </w:rPr>
        <w:pPrChange w:id="6163" w:author="Alina Frey" w:date="2017-11-13T14:51:00Z">
          <w:pPr>
            <w:pStyle w:val="ListParagraph"/>
            <w:numPr>
              <w:ilvl w:val="1"/>
              <w:numId w:val="48"/>
            </w:numPr>
            <w:spacing w:before="0" w:line="256" w:lineRule="auto"/>
            <w:ind w:left="1440" w:hanging="360"/>
          </w:pPr>
        </w:pPrChange>
      </w:pPr>
      <w:ins w:id="6164" w:author="Alina Frey" w:date="2017-11-13T14:51:00Z">
        <w:r w:rsidRPr="007F739A">
          <w:rPr>
            <w:rFonts w:cstheme="minorHAnsi"/>
            <w:szCs w:val="24"/>
          </w:rPr>
          <w:t>Planned Delivery Location</w:t>
        </w:r>
      </w:ins>
    </w:p>
    <w:p w14:paraId="48F63072" w14:textId="77777777" w:rsidR="005C289B" w:rsidRPr="007F739A" w:rsidRDefault="005C289B">
      <w:pPr>
        <w:pStyle w:val="ListParagraph"/>
        <w:numPr>
          <w:ilvl w:val="0"/>
          <w:numId w:val="48"/>
        </w:numPr>
        <w:spacing w:before="0" w:line="256" w:lineRule="auto"/>
        <w:rPr>
          <w:ins w:id="6165" w:author="Alina Frey" w:date="2017-11-13T14:51:00Z"/>
          <w:rFonts w:cstheme="minorHAnsi"/>
          <w:szCs w:val="24"/>
        </w:rPr>
        <w:pPrChange w:id="6166" w:author="Alina Frey" w:date="2017-11-13T14:51:00Z">
          <w:pPr>
            <w:pStyle w:val="ListParagraph"/>
            <w:numPr>
              <w:ilvl w:val="1"/>
              <w:numId w:val="48"/>
            </w:numPr>
            <w:spacing w:before="0" w:line="256" w:lineRule="auto"/>
            <w:ind w:left="1440" w:hanging="360"/>
          </w:pPr>
        </w:pPrChange>
      </w:pPr>
      <w:ins w:id="6167" w:author="Alina Frey" w:date="2017-11-13T14:51:00Z">
        <w:r w:rsidRPr="007F739A">
          <w:rPr>
            <w:rFonts w:cstheme="minorHAnsi"/>
            <w:szCs w:val="24"/>
          </w:rPr>
          <w:t>Father of the Baby</w:t>
        </w:r>
      </w:ins>
    </w:p>
    <w:p w14:paraId="27AD5643" w14:textId="77777777" w:rsidR="005C289B" w:rsidRPr="007F739A" w:rsidRDefault="005C289B">
      <w:pPr>
        <w:pStyle w:val="ListParagraph"/>
        <w:numPr>
          <w:ilvl w:val="0"/>
          <w:numId w:val="48"/>
        </w:numPr>
        <w:spacing w:before="0" w:line="256" w:lineRule="auto"/>
        <w:rPr>
          <w:ins w:id="6168" w:author="Alina Frey" w:date="2017-11-13T14:51:00Z"/>
          <w:rFonts w:cstheme="minorHAnsi"/>
          <w:szCs w:val="24"/>
        </w:rPr>
        <w:pPrChange w:id="6169" w:author="Alina Frey" w:date="2017-11-13T14:51:00Z">
          <w:pPr>
            <w:pStyle w:val="ListParagraph"/>
            <w:numPr>
              <w:ilvl w:val="1"/>
              <w:numId w:val="48"/>
            </w:numPr>
            <w:spacing w:before="0" w:line="256" w:lineRule="auto"/>
            <w:ind w:left="1440" w:hanging="360"/>
          </w:pPr>
        </w:pPrChange>
      </w:pPr>
      <w:ins w:id="6170" w:author="Alina Frey" w:date="2017-11-13T14:51:00Z">
        <w:r w:rsidRPr="007F739A">
          <w:rPr>
            <w:rFonts w:cstheme="minorHAnsi"/>
            <w:szCs w:val="24"/>
          </w:rPr>
          <w:t>Last Menstrual Period</w:t>
        </w:r>
      </w:ins>
    </w:p>
    <w:p w14:paraId="0F0E5355" w14:textId="3FD321CE" w:rsidR="005C289B" w:rsidRPr="00CF2303" w:rsidRDefault="005C289B">
      <w:pPr>
        <w:pStyle w:val="ListParagraph"/>
        <w:numPr>
          <w:ilvl w:val="0"/>
          <w:numId w:val="48"/>
        </w:numPr>
        <w:spacing w:before="0" w:line="256" w:lineRule="auto"/>
        <w:rPr>
          <w:ins w:id="6171" w:author="Alina Frey" w:date="2017-11-13T14:51:00Z"/>
        </w:rPr>
        <w:pPrChange w:id="6172" w:author="Alina Frey" w:date="2017-11-13T14:52:00Z">
          <w:pPr/>
        </w:pPrChange>
      </w:pPr>
      <w:ins w:id="6173" w:author="Alina Frey" w:date="2017-11-13T14:51:00Z">
        <w:r w:rsidRPr="00CF2303">
          <w:rPr>
            <w:rFonts w:cstheme="minorHAnsi"/>
            <w:szCs w:val="24"/>
          </w:rPr>
          <w:t>Multiple Pregnancies</w:t>
        </w:r>
      </w:ins>
    </w:p>
    <w:p w14:paraId="2D9205F5" w14:textId="77777777" w:rsidR="00DC7625" w:rsidRPr="007F739A" w:rsidRDefault="005F159C" w:rsidP="0055739C">
      <w:pPr>
        <w:rPr>
          <w:ins w:id="6174" w:author="Alina Frey" w:date="2017-11-13T14:54:00Z"/>
          <w:rFonts w:eastAsia="Times New Roman" w:cs="Times New Roman"/>
          <w:color w:val="auto"/>
          <w:rPrChange w:id="6175" w:author="Alina Frey" w:date="2017-11-20T10:06:00Z">
            <w:rPr>
              <w:ins w:id="6176" w:author="Alina Frey" w:date="2017-11-13T14:54:00Z"/>
              <w:rFonts w:eastAsia="Times New Roman" w:cs="Times New Roman"/>
            </w:rPr>
          </w:rPrChange>
        </w:rPr>
      </w:pPr>
      <w:del w:id="6177" w:author="Alina Frey" w:date="2017-11-13T14:30:00Z">
        <w:r w:rsidRPr="007F739A" w:rsidDel="00675CA8">
          <w:rPr>
            <w:rFonts w:eastAsia="Times New Roman" w:cs="Times New Roman"/>
            <w:color w:val="auto"/>
            <w:rPrChange w:id="6178" w:author="Alina Frey" w:date="2017-11-20T10:06:00Z">
              <w:rPr>
                <w:rFonts w:eastAsia="Times New Roman" w:cs="Times New Roman"/>
              </w:rPr>
            </w:rPrChange>
          </w:rPr>
          <w:delText xml:space="preserve">Within the Current Pregnancy </w:delText>
        </w:r>
      </w:del>
      <w:del w:id="6179" w:author="Alina Frey" w:date="2017-11-13T14:28:00Z">
        <w:r w:rsidRPr="007F739A" w:rsidDel="0064181A">
          <w:rPr>
            <w:rFonts w:eastAsia="Times New Roman" w:cs="Times New Roman"/>
            <w:color w:val="auto"/>
            <w:rPrChange w:id="6180" w:author="Alina Frey" w:date="2017-11-20T10:06:00Z">
              <w:rPr>
                <w:rFonts w:eastAsia="Times New Roman" w:cs="Times New Roman"/>
              </w:rPr>
            </w:rPrChange>
          </w:rPr>
          <w:delText xml:space="preserve">section </w:delText>
        </w:r>
      </w:del>
      <w:del w:id="6181" w:author="Alina Frey" w:date="2017-11-13T14:30:00Z">
        <w:r w:rsidRPr="007F739A" w:rsidDel="00675CA8">
          <w:rPr>
            <w:rFonts w:eastAsia="Times New Roman" w:cs="Times New Roman"/>
            <w:color w:val="auto"/>
            <w:rPrChange w:id="6182" w:author="Alina Frey" w:date="2017-11-20T10:06:00Z">
              <w:rPr>
                <w:rFonts w:eastAsia="Times New Roman" w:cs="Times New Roman"/>
              </w:rPr>
            </w:rPrChange>
          </w:rPr>
          <w:delText>of the Patient Summary page, t</w:delText>
        </w:r>
      </w:del>
      <w:del w:id="6183" w:author="Alina Frey" w:date="2017-11-13T14:53:00Z">
        <w:r w:rsidRPr="007F739A" w:rsidDel="0055739C">
          <w:rPr>
            <w:rFonts w:eastAsia="Times New Roman" w:cs="Times New Roman"/>
            <w:color w:val="auto"/>
            <w:rPrChange w:id="6184" w:author="Alina Frey" w:date="2017-11-20T10:06:00Z">
              <w:rPr>
                <w:rFonts w:eastAsia="Times New Roman" w:cs="Times New Roman"/>
              </w:rPr>
            </w:rPrChange>
          </w:rPr>
          <w:delText xml:space="preserve">he user can enter or edit information by selecting the </w:delText>
        </w:r>
      </w:del>
      <w:del w:id="6185" w:author="Alina Frey" w:date="2017-11-13T14:47:00Z">
        <w:r w:rsidRPr="007F739A" w:rsidDel="00564EAE">
          <w:rPr>
            <w:rFonts w:eastAsia="Times New Roman" w:cs="Times New Roman"/>
            <w:color w:val="auto"/>
            <w:rPrChange w:id="6186" w:author="Alina Frey" w:date="2017-11-20T10:06:00Z">
              <w:rPr>
                <w:rFonts w:eastAsia="Times New Roman" w:cs="Times New Roman"/>
              </w:rPr>
            </w:rPrChange>
          </w:rPr>
          <w:delText xml:space="preserve">desired </w:delText>
        </w:r>
      </w:del>
      <w:del w:id="6187" w:author="Alina Frey" w:date="2017-11-13T14:53:00Z">
        <w:r w:rsidRPr="007F739A" w:rsidDel="0055739C">
          <w:rPr>
            <w:rFonts w:eastAsia="Times New Roman" w:cs="Times New Roman"/>
            <w:color w:val="auto"/>
            <w:rPrChange w:id="6188" w:author="Alina Frey" w:date="2017-11-20T10:06:00Z">
              <w:rPr>
                <w:rFonts w:eastAsia="Times New Roman" w:cs="Times New Roman"/>
              </w:rPr>
            </w:rPrChange>
          </w:rPr>
          <w:delText xml:space="preserve">field. </w:delText>
        </w:r>
      </w:del>
      <w:r w:rsidRPr="007F739A">
        <w:rPr>
          <w:rFonts w:eastAsia="Times New Roman" w:cs="Times New Roman"/>
          <w:color w:val="auto"/>
          <w:rPrChange w:id="6189" w:author="Alina Frey" w:date="2017-11-20T10:06:00Z">
            <w:rPr>
              <w:rFonts w:eastAsia="Times New Roman" w:cs="Times New Roman"/>
            </w:rPr>
          </w:rPrChange>
        </w:rPr>
        <w:t>High Risk, EDD Basis, EDD Is Final, Gestational Age, Trimester, Last Menstrual Period and Multiple Pregnancy fields are view-only.</w:t>
      </w:r>
    </w:p>
    <w:p w14:paraId="31876E9E" w14:textId="355589BE" w:rsidR="006C0619" w:rsidRPr="007F739A" w:rsidDel="0055739C" w:rsidRDefault="005F159C">
      <w:pPr>
        <w:rPr>
          <w:del w:id="6190" w:author="Alina Frey" w:date="2017-11-13T14:53:00Z"/>
          <w:color w:val="auto"/>
          <w:rPrChange w:id="6191" w:author="Alina Frey" w:date="2017-11-20T10:06:00Z">
            <w:rPr>
              <w:del w:id="6192" w:author="Alina Frey" w:date="2017-11-13T14:53:00Z"/>
            </w:rPr>
          </w:rPrChange>
        </w:rPr>
        <w:pPrChange w:id="6193" w:author="Alina Frey" w:date="2017-11-13T14:28:00Z">
          <w:pPr>
            <w:spacing w:after="19" w:line="252" w:lineRule="auto"/>
            <w:ind w:left="-5" w:hanging="10"/>
          </w:pPr>
        </w:pPrChange>
      </w:pPr>
      <w:del w:id="6194" w:author="Alina Frey" w:date="2017-11-13T14:54:00Z">
        <w:r w:rsidRPr="007F739A" w:rsidDel="00DC7625">
          <w:rPr>
            <w:rFonts w:eastAsia="Times New Roman" w:cs="Times New Roman"/>
            <w:color w:val="auto"/>
            <w:rPrChange w:id="6195" w:author="Alina Frey" w:date="2017-11-20T10:06:00Z">
              <w:rPr>
                <w:rFonts w:eastAsia="Times New Roman" w:cs="Times New Roman"/>
              </w:rPr>
            </w:rPrChange>
          </w:rPr>
          <w:delText xml:space="preserve"> </w:delText>
        </w:r>
      </w:del>
      <w:del w:id="6196" w:author="Alina Frey" w:date="2017-11-13T14:53:00Z">
        <w:r w:rsidRPr="007F739A" w:rsidDel="0055739C">
          <w:rPr>
            <w:rFonts w:eastAsia="Times New Roman" w:cs="Times New Roman"/>
            <w:color w:val="auto"/>
            <w:rPrChange w:id="6197" w:author="Alina Frey" w:date="2017-11-20T10:06:00Z">
              <w:rPr>
                <w:rFonts w:eastAsia="Times New Roman" w:cs="Times New Roman"/>
              </w:rPr>
            </w:rPrChange>
          </w:rPr>
          <w:delText xml:space="preserve">The Action drop-down allows the user to update the pregnancy status, pregnancy details and update the EDD. </w:delText>
        </w:r>
      </w:del>
    </w:p>
    <w:p w14:paraId="22BE5C99" w14:textId="7E308234" w:rsidR="00260EAA" w:rsidRPr="007F739A" w:rsidRDefault="005F159C">
      <w:pPr>
        <w:keepNext/>
        <w:spacing w:after="44"/>
        <w:rPr>
          <w:ins w:id="6198" w:author="Alina Frey" w:date="2017-11-08T16:28:00Z"/>
          <w:color w:val="auto"/>
          <w:rPrChange w:id="6199" w:author="Alina Frey" w:date="2017-11-20T10:06:00Z">
            <w:rPr>
              <w:ins w:id="6200" w:author="Alina Frey" w:date="2017-11-08T16:28:00Z"/>
            </w:rPr>
          </w:rPrChange>
        </w:rPr>
        <w:pPrChange w:id="6201" w:author="Alina Frey" w:date="2017-11-13T14:58:00Z">
          <w:pPr>
            <w:spacing w:after="57"/>
          </w:pPr>
        </w:pPrChange>
      </w:pPr>
      <w:del w:id="6202" w:author="Alina Frey" w:date="2017-11-13T14:58:00Z">
        <w:r w:rsidRPr="007F739A" w:rsidDel="002E68CD">
          <w:rPr>
            <w:noProof/>
            <w:color w:val="auto"/>
            <w:rPrChange w:id="6203" w:author="Alina Frey" w:date="2017-11-20T10:06:00Z">
              <w:rPr>
                <w:noProof/>
              </w:rPr>
            </w:rPrChange>
          </w:rPr>
          <w:drawing>
            <wp:inline distT="0" distB="0" distL="0" distR="0" wp14:anchorId="318770C2" wp14:editId="3EE048BA">
              <wp:extent cx="3991356" cy="4162806"/>
              <wp:effectExtent l="0" t="0" r="0" b="0"/>
              <wp:docPr id="943" name="Picture 943"/>
              <wp:cNvGraphicFramePr/>
              <a:graphic xmlns:a="http://schemas.openxmlformats.org/drawingml/2006/main">
                <a:graphicData uri="http://schemas.openxmlformats.org/drawingml/2006/picture">
                  <pic:pic xmlns:pic="http://schemas.openxmlformats.org/drawingml/2006/picture">
                    <pic:nvPicPr>
                      <pic:cNvPr id="943" name="Picture 943"/>
                      <pic:cNvPicPr/>
                    </pic:nvPicPr>
                    <pic:blipFill>
                      <a:blip r:embed="rId118"/>
                      <a:stretch>
                        <a:fillRect/>
                      </a:stretch>
                    </pic:blipFill>
                    <pic:spPr>
                      <a:xfrm>
                        <a:off x="0" y="0"/>
                        <a:ext cx="3991356" cy="4162806"/>
                      </a:xfrm>
                      <a:prstGeom prst="rect">
                        <a:avLst/>
                      </a:prstGeom>
                    </pic:spPr>
                  </pic:pic>
                </a:graphicData>
              </a:graphic>
            </wp:inline>
          </w:drawing>
        </w:r>
      </w:del>
      <w:ins w:id="6204" w:author="Alina Frey" w:date="2017-11-13T15:01:00Z">
        <w:r w:rsidR="002469AB" w:rsidRPr="007F739A">
          <w:rPr>
            <w:noProof/>
            <w:color w:val="auto"/>
            <w:rPrChange w:id="6205" w:author="Alina Frey" w:date="2017-11-20T10:06:00Z">
              <w:rPr>
                <w:noProof/>
              </w:rPr>
            </w:rPrChange>
          </w:rPr>
          <w:drawing>
            <wp:inline distT="0" distB="0" distL="0" distR="0" wp14:anchorId="0FFDFB46" wp14:editId="4FA85165">
              <wp:extent cx="5943600" cy="3337560"/>
              <wp:effectExtent l="0" t="0" r="0" b="0"/>
              <wp:docPr id="29761" name="Picture 29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3337560"/>
                      </a:xfrm>
                      <a:prstGeom prst="rect">
                        <a:avLst/>
                      </a:prstGeom>
                    </pic:spPr>
                  </pic:pic>
                </a:graphicData>
              </a:graphic>
            </wp:inline>
          </w:drawing>
        </w:r>
      </w:ins>
    </w:p>
    <w:p w14:paraId="31876E9F" w14:textId="54BA6FDE" w:rsidR="006C0619" w:rsidRPr="00CF2303" w:rsidRDefault="00260EAA">
      <w:pPr>
        <w:pStyle w:val="Caption"/>
        <w:pPrChange w:id="6206" w:author="Alina Frey" w:date="2017-11-10T14:16:00Z">
          <w:pPr>
            <w:spacing w:after="57"/>
          </w:pPr>
        </w:pPrChange>
      </w:pPr>
      <w:bookmarkStart w:id="6207" w:name="_Toc498937432"/>
      <w:bookmarkStart w:id="6208" w:name="_Toc498942280"/>
      <w:bookmarkStart w:id="6209" w:name="_Toc498938947"/>
      <w:bookmarkStart w:id="6210" w:name="_Toc499024518"/>
      <w:ins w:id="6211" w:author="Alina Frey" w:date="2017-11-08T16:28:00Z">
        <w:r w:rsidRPr="00CF2303">
          <w:t xml:space="preserve">Figure </w:t>
        </w:r>
        <w:r w:rsidRPr="00CF2303">
          <w:fldChar w:fldCharType="begin"/>
        </w:r>
        <w:r w:rsidRPr="00CF2303">
          <w:instrText xml:space="preserve"> SEQ Figure \* ARABIC </w:instrText>
        </w:r>
      </w:ins>
      <w:r w:rsidRPr="00CF2303">
        <w:fldChar w:fldCharType="separate"/>
      </w:r>
      <w:ins w:id="6212" w:author="Alina Frey [2]" w:date="2017-11-21T10:58:00Z">
        <w:r w:rsidR="003B7B8C">
          <w:rPr>
            <w:noProof/>
          </w:rPr>
          <w:t>54</w:t>
        </w:r>
      </w:ins>
      <w:ins w:id="6213" w:author="Alina Frey" w:date="2017-11-08T16:28:00Z">
        <w:r w:rsidRPr="00CF2303">
          <w:fldChar w:fldCharType="end"/>
        </w:r>
        <w:r w:rsidRPr="00CF2303">
          <w:t>: Current Pregnancy Section</w:t>
        </w:r>
      </w:ins>
      <w:bookmarkEnd w:id="6207"/>
      <w:bookmarkEnd w:id="6208"/>
      <w:bookmarkEnd w:id="6209"/>
      <w:bookmarkEnd w:id="6210"/>
    </w:p>
    <w:p w14:paraId="7B1E9422" w14:textId="77777777" w:rsidR="00802567" w:rsidRPr="00CF2303" w:rsidRDefault="00802567">
      <w:pPr>
        <w:rPr>
          <w:ins w:id="6214" w:author="Alina Frey" w:date="2017-11-13T14:59:00Z"/>
        </w:rPr>
        <w:pPrChange w:id="6215" w:author="Alina Frey" w:date="2017-11-13T14:59:00Z">
          <w:pPr>
            <w:pStyle w:val="ListParagraph"/>
            <w:numPr>
              <w:numId w:val="48"/>
            </w:numPr>
            <w:spacing w:before="0" w:line="256" w:lineRule="auto"/>
            <w:ind w:hanging="360"/>
          </w:pPr>
        </w:pPrChange>
      </w:pPr>
      <w:ins w:id="6216" w:author="Alina Frey" w:date="2017-11-13T14:59:00Z">
        <w:r w:rsidRPr="007F739A">
          <w:rPr>
            <w:color w:val="auto"/>
            <w:rPrChange w:id="6217" w:author="Alina Frey" w:date="2017-11-20T10:06:00Z">
              <w:rPr/>
            </w:rPrChange>
          </w:rPr>
          <w:t>To update information on this panel, the user has two options:</w:t>
        </w:r>
      </w:ins>
    </w:p>
    <w:p w14:paraId="24D7FBAC" w14:textId="701E9833" w:rsidR="00802567" w:rsidRPr="007F739A" w:rsidRDefault="00802567" w:rsidP="00802567">
      <w:pPr>
        <w:pStyle w:val="ListParagraph"/>
        <w:numPr>
          <w:ilvl w:val="0"/>
          <w:numId w:val="49"/>
        </w:numPr>
        <w:spacing w:before="0" w:line="256" w:lineRule="auto"/>
        <w:rPr>
          <w:ins w:id="6218" w:author="Alina Frey" w:date="2017-11-13T14:59:00Z"/>
          <w:rFonts w:cstheme="minorHAnsi"/>
          <w:szCs w:val="24"/>
        </w:rPr>
      </w:pPr>
      <w:ins w:id="6219" w:author="Alina Frey" w:date="2017-11-13T14:59:00Z">
        <w:r w:rsidRPr="007F739A">
          <w:rPr>
            <w:rFonts w:cstheme="minorHAnsi"/>
            <w:szCs w:val="24"/>
          </w:rPr>
          <w:t xml:space="preserve">Click on the links of the editable fields, </w:t>
        </w:r>
      </w:ins>
      <w:ins w:id="6220" w:author="Alina Frey" w:date="2017-11-13T16:40:00Z">
        <w:r w:rsidR="00C30EB4" w:rsidRPr="007F739A">
          <w:rPr>
            <w:rFonts w:cstheme="minorHAnsi"/>
            <w:szCs w:val="24"/>
          </w:rPr>
          <w:t>to update</w:t>
        </w:r>
      </w:ins>
      <w:ins w:id="6221" w:author="Alina Frey" w:date="2017-11-13T14:59:00Z">
        <w:r w:rsidRPr="007F739A">
          <w:rPr>
            <w:rFonts w:cstheme="minorHAnsi"/>
            <w:szCs w:val="24"/>
          </w:rPr>
          <w:t xml:space="preserve"> one field </w:t>
        </w:r>
      </w:ins>
      <w:ins w:id="6222" w:author="Alina Frey" w:date="2017-11-13T16:40:00Z">
        <w:r w:rsidR="00231D00" w:rsidRPr="007F739A">
          <w:rPr>
            <w:rFonts w:cstheme="minorHAnsi"/>
            <w:szCs w:val="24"/>
          </w:rPr>
          <w:t>at a time</w:t>
        </w:r>
      </w:ins>
      <w:ins w:id="6223" w:author="Alina Frey" w:date="2017-11-13T14:59:00Z">
        <w:r w:rsidRPr="007F739A">
          <w:rPr>
            <w:rFonts w:cstheme="minorHAnsi"/>
            <w:szCs w:val="24"/>
          </w:rPr>
          <w:t>:</w:t>
        </w:r>
      </w:ins>
    </w:p>
    <w:p w14:paraId="477D2882" w14:textId="38440747" w:rsidR="00802567" w:rsidRPr="007F739A" w:rsidRDefault="00802567">
      <w:pPr>
        <w:pStyle w:val="ListParagraph"/>
        <w:numPr>
          <w:ilvl w:val="1"/>
          <w:numId w:val="49"/>
        </w:numPr>
        <w:spacing w:before="0" w:line="256" w:lineRule="auto"/>
        <w:rPr>
          <w:ins w:id="6224" w:author="Alina Frey" w:date="2017-11-13T14:59:00Z"/>
          <w:rFonts w:cstheme="minorHAnsi"/>
          <w:szCs w:val="24"/>
        </w:rPr>
        <w:pPrChange w:id="6225" w:author="Alina Frey" w:date="2017-11-13T14:59:00Z">
          <w:pPr>
            <w:pStyle w:val="ListParagraph"/>
            <w:numPr>
              <w:ilvl w:val="2"/>
              <w:numId w:val="49"/>
            </w:numPr>
            <w:spacing w:before="0" w:line="256" w:lineRule="auto"/>
            <w:ind w:left="2160" w:hanging="180"/>
          </w:pPr>
        </w:pPrChange>
      </w:pPr>
      <w:ins w:id="6226" w:author="Alina Frey" w:date="2017-11-13T14:59:00Z">
        <w:r w:rsidRPr="007F739A">
          <w:rPr>
            <w:rFonts w:cstheme="minorHAnsi"/>
            <w:szCs w:val="24"/>
          </w:rPr>
          <w:t>Estimated Delivery Date</w:t>
        </w:r>
      </w:ins>
    </w:p>
    <w:p w14:paraId="2787EBFA" w14:textId="77777777" w:rsidR="00802567" w:rsidRPr="007F739A" w:rsidRDefault="00802567">
      <w:pPr>
        <w:pStyle w:val="ListParagraph"/>
        <w:numPr>
          <w:ilvl w:val="1"/>
          <w:numId w:val="49"/>
        </w:numPr>
        <w:spacing w:before="0" w:line="256" w:lineRule="auto"/>
        <w:rPr>
          <w:ins w:id="6227" w:author="Alina Frey" w:date="2017-11-13T14:59:00Z"/>
          <w:rFonts w:cstheme="minorHAnsi"/>
          <w:szCs w:val="24"/>
        </w:rPr>
        <w:pPrChange w:id="6228" w:author="Alina Frey" w:date="2017-11-13T14:59:00Z">
          <w:pPr>
            <w:pStyle w:val="ListParagraph"/>
            <w:numPr>
              <w:ilvl w:val="2"/>
              <w:numId w:val="49"/>
            </w:numPr>
            <w:spacing w:before="0" w:line="256" w:lineRule="auto"/>
            <w:ind w:left="2160" w:hanging="180"/>
          </w:pPr>
        </w:pPrChange>
      </w:pPr>
      <w:ins w:id="6229" w:author="Alina Frey" w:date="2017-11-13T14:59:00Z">
        <w:r w:rsidRPr="007F739A">
          <w:rPr>
            <w:rFonts w:cstheme="minorHAnsi"/>
            <w:szCs w:val="24"/>
          </w:rPr>
          <w:t>Parental Care Provider</w:t>
        </w:r>
      </w:ins>
    </w:p>
    <w:p w14:paraId="2474AD1D" w14:textId="77777777" w:rsidR="00802567" w:rsidRPr="007F739A" w:rsidRDefault="00802567">
      <w:pPr>
        <w:pStyle w:val="ListParagraph"/>
        <w:numPr>
          <w:ilvl w:val="1"/>
          <w:numId w:val="49"/>
        </w:numPr>
        <w:spacing w:before="0" w:line="256" w:lineRule="auto"/>
        <w:rPr>
          <w:ins w:id="6230" w:author="Alina Frey" w:date="2017-11-13T14:59:00Z"/>
          <w:rFonts w:cstheme="minorHAnsi"/>
          <w:szCs w:val="24"/>
        </w:rPr>
        <w:pPrChange w:id="6231" w:author="Alina Frey" w:date="2017-11-13T14:59:00Z">
          <w:pPr>
            <w:pStyle w:val="ListParagraph"/>
            <w:numPr>
              <w:ilvl w:val="2"/>
              <w:numId w:val="49"/>
            </w:numPr>
            <w:spacing w:before="0" w:line="256" w:lineRule="auto"/>
            <w:ind w:left="2160" w:hanging="180"/>
          </w:pPr>
        </w:pPrChange>
      </w:pPr>
      <w:ins w:id="6232" w:author="Alina Frey" w:date="2017-11-13T14:59:00Z">
        <w:r w:rsidRPr="007F739A">
          <w:rPr>
            <w:rFonts w:cstheme="minorHAnsi"/>
            <w:szCs w:val="24"/>
          </w:rPr>
          <w:t>Planned Delivery Location</w:t>
        </w:r>
      </w:ins>
    </w:p>
    <w:p w14:paraId="2B21FC77" w14:textId="77777777" w:rsidR="00802567" w:rsidRPr="007F739A" w:rsidRDefault="00802567">
      <w:pPr>
        <w:pStyle w:val="ListParagraph"/>
        <w:numPr>
          <w:ilvl w:val="1"/>
          <w:numId w:val="49"/>
        </w:numPr>
        <w:spacing w:before="0" w:line="256" w:lineRule="auto"/>
        <w:rPr>
          <w:ins w:id="6233" w:author="Alina Frey" w:date="2017-11-13T14:59:00Z"/>
          <w:rFonts w:cstheme="minorHAnsi"/>
          <w:szCs w:val="24"/>
        </w:rPr>
        <w:pPrChange w:id="6234" w:author="Alina Frey" w:date="2017-11-13T14:59:00Z">
          <w:pPr>
            <w:pStyle w:val="ListParagraph"/>
            <w:numPr>
              <w:ilvl w:val="2"/>
              <w:numId w:val="49"/>
            </w:numPr>
            <w:spacing w:before="0" w:line="256" w:lineRule="auto"/>
            <w:ind w:left="2160" w:hanging="180"/>
          </w:pPr>
        </w:pPrChange>
      </w:pPr>
      <w:ins w:id="6235" w:author="Alina Frey" w:date="2017-11-13T14:59:00Z">
        <w:r w:rsidRPr="007F739A">
          <w:rPr>
            <w:rFonts w:cstheme="minorHAnsi"/>
            <w:szCs w:val="24"/>
          </w:rPr>
          <w:t>Father of Baby</w:t>
        </w:r>
      </w:ins>
    </w:p>
    <w:p w14:paraId="51DF2D48" w14:textId="77777777" w:rsidR="00802567" w:rsidRPr="007F739A" w:rsidRDefault="00802567">
      <w:pPr>
        <w:pStyle w:val="ListParagraph"/>
        <w:numPr>
          <w:ilvl w:val="0"/>
          <w:numId w:val="49"/>
        </w:numPr>
        <w:spacing w:before="0" w:line="256" w:lineRule="auto"/>
        <w:rPr>
          <w:ins w:id="6236" w:author="Alina Frey" w:date="2017-11-13T14:59:00Z"/>
          <w:rFonts w:cstheme="minorHAnsi"/>
          <w:szCs w:val="24"/>
        </w:rPr>
        <w:pPrChange w:id="6237" w:author="Alina Frey" w:date="2017-11-13T14:59:00Z">
          <w:pPr>
            <w:pStyle w:val="ListParagraph"/>
            <w:numPr>
              <w:ilvl w:val="1"/>
              <w:numId w:val="49"/>
            </w:numPr>
            <w:spacing w:before="0" w:line="256" w:lineRule="auto"/>
            <w:ind w:left="1440" w:hanging="360"/>
          </w:pPr>
        </w:pPrChange>
      </w:pPr>
      <w:ins w:id="6238" w:author="Alina Frey" w:date="2017-11-13T14:59:00Z">
        <w:r w:rsidRPr="007F739A">
          <w:rPr>
            <w:rFonts w:cstheme="minorHAnsi"/>
            <w:szCs w:val="24"/>
          </w:rPr>
          <w:t>Click on the Action button on the top right corner of the panel, and select one of the available options:</w:t>
        </w:r>
      </w:ins>
    </w:p>
    <w:p w14:paraId="79D90B01" w14:textId="77777777" w:rsidR="00802567" w:rsidRPr="007F739A" w:rsidRDefault="00802567">
      <w:pPr>
        <w:pStyle w:val="ListParagraph"/>
        <w:numPr>
          <w:ilvl w:val="1"/>
          <w:numId w:val="49"/>
        </w:numPr>
        <w:spacing w:before="0" w:line="256" w:lineRule="auto"/>
        <w:rPr>
          <w:ins w:id="6239" w:author="Alina Frey" w:date="2017-11-13T14:59:00Z"/>
          <w:rFonts w:cstheme="minorHAnsi"/>
          <w:szCs w:val="24"/>
        </w:rPr>
        <w:pPrChange w:id="6240" w:author="Alina Frey" w:date="2017-11-13T14:59:00Z">
          <w:pPr>
            <w:pStyle w:val="ListParagraph"/>
            <w:numPr>
              <w:ilvl w:val="2"/>
              <w:numId w:val="49"/>
            </w:numPr>
            <w:spacing w:before="0" w:line="256" w:lineRule="auto"/>
            <w:ind w:left="2160" w:hanging="180"/>
          </w:pPr>
        </w:pPrChange>
      </w:pPr>
      <w:ins w:id="6241" w:author="Alina Frey" w:date="2017-11-13T14:59:00Z">
        <w:r w:rsidRPr="007F739A">
          <w:rPr>
            <w:rFonts w:cstheme="minorHAnsi"/>
            <w:szCs w:val="24"/>
          </w:rPr>
          <w:t>Update Pregnancy Status</w:t>
        </w:r>
      </w:ins>
    </w:p>
    <w:p w14:paraId="79356E2F" w14:textId="02AA8561" w:rsidR="00802567" w:rsidRPr="007F739A" w:rsidRDefault="00802567" w:rsidP="00802567">
      <w:pPr>
        <w:pStyle w:val="ListParagraph"/>
        <w:numPr>
          <w:ilvl w:val="1"/>
          <w:numId w:val="49"/>
        </w:numPr>
        <w:spacing w:before="0" w:line="256" w:lineRule="auto"/>
        <w:rPr>
          <w:ins w:id="6242" w:author="Alina Frey" w:date="2017-11-13T14:59:00Z"/>
        </w:rPr>
      </w:pPr>
      <w:ins w:id="6243" w:author="Alina Frey" w:date="2017-11-13T14:59:00Z">
        <w:r w:rsidRPr="007F739A">
          <w:rPr>
            <w:rFonts w:cstheme="minorHAnsi"/>
            <w:szCs w:val="24"/>
          </w:rPr>
          <w:t>Edit Details – if multiple</w:t>
        </w:r>
      </w:ins>
    </w:p>
    <w:p w14:paraId="45D8F5D9" w14:textId="36D794DA" w:rsidR="00F73BA2" w:rsidRPr="007F739A" w:rsidRDefault="002E45D9">
      <w:pPr>
        <w:pStyle w:val="ListParagraph"/>
        <w:numPr>
          <w:ilvl w:val="1"/>
          <w:numId w:val="49"/>
        </w:numPr>
        <w:spacing w:before="0" w:line="256" w:lineRule="auto"/>
        <w:rPr>
          <w:ins w:id="6244" w:author="Alina Frey" w:date="2017-11-13T15:02:00Z"/>
          <w:rFonts w:cstheme="minorHAnsi"/>
          <w:szCs w:val="24"/>
        </w:rPr>
        <w:pPrChange w:id="6245" w:author="Alina Frey" w:date="2017-11-13T15:02:00Z">
          <w:pPr>
            <w:pStyle w:val="ListParagraph"/>
            <w:numPr>
              <w:numId w:val="49"/>
            </w:numPr>
            <w:ind w:hanging="360"/>
          </w:pPr>
        </w:pPrChange>
      </w:pPr>
      <w:ins w:id="6246" w:author="Alina Frey" w:date="2017-11-13T14:59:00Z">
        <w:r w:rsidRPr="007F739A">
          <w:rPr>
            <w:rFonts w:cstheme="minorHAnsi"/>
            <w:szCs w:val="24"/>
          </w:rPr>
          <w:t>Update EDD</w:t>
        </w:r>
      </w:ins>
    </w:p>
    <w:p w14:paraId="20B56B25" w14:textId="4D55F40E" w:rsidR="00F73BA2" w:rsidRPr="00CF2303" w:rsidRDefault="00F73BA2">
      <w:pPr>
        <w:rPr>
          <w:ins w:id="6247" w:author="Alina Frey" w:date="2017-11-13T15:02:00Z"/>
          <w:rFonts w:cstheme="minorHAnsi"/>
          <w:szCs w:val="24"/>
        </w:rPr>
        <w:pPrChange w:id="6248" w:author="Alina Frey" w:date="2017-11-13T15:02:00Z">
          <w:pPr>
            <w:pStyle w:val="ListParagraph"/>
            <w:numPr>
              <w:numId w:val="49"/>
            </w:numPr>
            <w:ind w:hanging="360"/>
          </w:pPr>
        </w:pPrChange>
      </w:pPr>
      <w:ins w:id="6249" w:author="Alina Frey" w:date="2017-11-13T15:02:00Z">
        <w:r w:rsidRPr="007F739A">
          <w:rPr>
            <w:rFonts w:cstheme="minorHAnsi"/>
            <w:color w:val="auto"/>
            <w:szCs w:val="24"/>
            <w:rPrChange w:id="6250" w:author="Alina Frey" w:date="2017-11-20T10:06:00Z">
              <w:rPr>
                <w:rFonts w:cstheme="minorHAnsi"/>
                <w:szCs w:val="24"/>
              </w:rPr>
            </w:rPrChange>
          </w:rPr>
          <w:t>The following sections are present</w:t>
        </w:r>
      </w:ins>
      <w:ins w:id="6251" w:author="Alina Frey" w:date="2017-11-13T15:03:00Z">
        <w:r w:rsidRPr="007F739A">
          <w:rPr>
            <w:rFonts w:cstheme="minorHAnsi"/>
            <w:color w:val="auto"/>
            <w:szCs w:val="24"/>
            <w:rPrChange w:id="6252" w:author="Alina Frey" w:date="2017-11-20T10:06:00Z">
              <w:rPr>
                <w:rFonts w:cstheme="minorHAnsi"/>
                <w:szCs w:val="24"/>
              </w:rPr>
            </w:rPrChange>
          </w:rPr>
          <w:t>ing</w:t>
        </w:r>
      </w:ins>
      <w:ins w:id="6253" w:author="Alina Frey" w:date="2017-11-13T15:02:00Z">
        <w:r w:rsidRPr="007F739A">
          <w:rPr>
            <w:rFonts w:cstheme="minorHAnsi"/>
            <w:color w:val="auto"/>
            <w:szCs w:val="24"/>
            <w:rPrChange w:id="6254" w:author="Alina Frey" w:date="2017-11-20T10:06:00Z">
              <w:rPr>
                <w:rFonts w:cstheme="minorHAnsi"/>
                <w:szCs w:val="24"/>
              </w:rPr>
            </w:rPrChange>
          </w:rPr>
          <w:t xml:space="preserve"> each of the updating options mentioned above.</w:t>
        </w:r>
      </w:ins>
    </w:p>
    <w:p w14:paraId="31876EA0" w14:textId="1D6CFD12" w:rsidR="006C0619" w:rsidRPr="007F739A" w:rsidDel="00B239C5" w:rsidRDefault="005F159C">
      <w:pPr>
        <w:pStyle w:val="Heading4"/>
        <w:rPr>
          <w:del w:id="6255" w:author="Alina Frey" w:date="2017-11-08T16:30:00Z"/>
          <w:color w:val="auto"/>
          <w:rPrChange w:id="6256" w:author="Alina Frey" w:date="2017-11-20T10:06:00Z">
            <w:rPr>
              <w:del w:id="6257" w:author="Alina Frey" w:date="2017-11-08T16:30:00Z"/>
            </w:rPr>
          </w:rPrChange>
        </w:rPr>
        <w:pPrChange w:id="6258" w:author="Alina Frey" w:date="2017-11-13T15:04:00Z">
          <w:pPr>
            <w:spacing w:after="432" w:line="265" w:lineRule="auto"/>
            <w:ind w:left="-5" w:hanging="10"/>
          </w:pPr>
        </w:pPrChange>
      </w:pPr>
      <w:del w:id="6259" w:author="Alina Frey" w:date="2017-11-08T16:30:00Z">
        <w:r w:rsidRPr="007F739A" w:rsidDel="00B239C5">
          <w:rPr>
            <w:color w:val="auto"/>
            <w:rPrChange w:id="6260" w:author="Alina Frey" w:date="2017-11-20T10:06:00Z">
              <w:rPr/>
            </w:rPrChange>
          </w:rPr>
          <w:lastRenderedPageBreak/>
          <w:delText>Figure 43: Current Pregnancy Section</w:delText>
        </w:r>
      </w:del>
    </w:p>
    <w:p w14:paraId="7CDD06D4" w14:textId="1CB41CCB" w:rsidR="000A1077" w:rsidRPr="007F739A" w:rsidRDefault="000A1077">
      <w:pPr>
        <w:pStyle w:val="Heading4"/>
        <w:rPr>
          <w:ins w:id="6261" w:author="Alina Frey" w:date="2017-11-13T15:03:00Z"/>
          <w:color w:val="auto"/>
          <w:rPrChange w:id="6262" w:author="Alina Frey" w:date="2017-11-20T10:06:00Z">
            <w:rPr>
              <w:ins w:id="6263" w:author="Alina Frey" w:date="2017-11-13T15:03:00Z"/>
            </w:rPr>
          </w:rPrChange>
        </w:rPr>
        <w:pPrChange w:id="6264" w:author="Alina Frey" w:date="2017-11-13T15:04:00Z">
          <w:pPr>
            <w:spacing w:after="19" w:line="252" w:lineRule="auto"/>
            <w:ind w:left="-5" w:hanging="10"/>
          </w:pPr>
        </w:pPrChange>
      </w:pPr>
      <w:bookmarkStart w:id="6265" w:name="_Ref498417097"/>
      <w:ins w:id="6266" w:author="Alina Frey" w:date="2017-11-13T15:03:00Z">
        <w:r w:rsidRPr="007F739A">
          <w:rPr>
            <w:rFonts w:cstheme="minorHAnsi"/>
            <w:color w:val="auto"/>
            <w:sz w:val="24"/>
            <w:szCs w:val="24"/>
            <w:rPrChange w:id="6267" w:author="Alina Frey" w:date="2017-11-20T10:06:00Z">
              <w:rPr>
                <w:rFonts w:cstheme="minorHAnsi"/>
                <w:b/>
                <w:i/>
                <w:szCs w:val="24"/>
              </w:rPr>
            </w:rPrChange>
          </w:rPr>
          <w:t>Estimated Delivery Date (EDD)</w:t>
        </w:r>
        <w:bookmarkEnd w:id="6265"/>
        <w:r w:rsidRPr="007F739A" w:rsidDel="000A1077">
          <w:rPr>
            <w:color w:val="auto"/>
            <w:rPrChange w:id="6268" w:author="Alina Frey" w:date="2017-11-20T10:06:00Z">
              <w:rPr>
                <w:b/>
                <w:i/>
              </w:rPr>
            </w:rPrChange>
          </w:rPr>
          <w:t xml:space="preserve"> </w:t>
        </w:r>
      </w:ins>
    </w:p>
    <w:p w14:paraId="31876EA1" w14:textId="48F1BC99" w:rsidR="006C0619" w:rsidRPr="007F739A" w:rsidDel="000A1077" w:rsidRDefault="005F159C">
      <w:pPr>
        <w:pStyle w:val="Heading4"/>
        <w:rPr>
          <w:del w:id="6269" w:author="Alina Frey" w:date="2017-11-13T15:03:00Z"/>
          <w:color w:val="auto"/>
          <w:rPrChange w:id="6270" w:author="Alina Frey" w:date="2017-11-20T10:06:00Z">
            <w:rPr>
              <w:del w:id="6271" w:author="Alina Frey" w:date="2017-11-13T15:03:00Z"/>
            </w:rPr>
          </w:rPrChange>
        </w:rPr>
        <w:pPrChange w:id="6272" w:author="Alina Frey" w:date="2017-11-13T11:04:00Z">
          <w:pPr>
            <w:pStyle w:val="Heading5"/>
            <w:ind w:left="-5"/>
          </w:pPr>
        </w:pPrChange>
      </w:pPr>
      <w:del w:id="6273" w:author="Alina Frey" w:date="2017-11-13T15:03:00Z">
        <w:r w:rsidRPr="007F739A" w:rsidDel="000A1077">
          <w:rPr>
            <w:color w:val="auto"/>
            <w:rPrChange w:id="6274" w:author="Alina Frey" w:date="2017-11-20T10:06:00Z">
              <w:rPr/>
            </w:rPrChange>
          </w:rPr>
          <w:delText>EDD Observation History</w:delText>
        </w:r>
      </w:del>
    </w:p>
    <w:p w14:paraId="31876EA2" w14:textId="021AA60B" w:rsidR="006C0619" w:rsidRPr="007F739A" w:rsidDel="00242000" w:rsidRDefault="005F159C" w:rsidP="00FA615B">
      <w:pPr>
        <w:spacing w:after="19" w:line="252" w:lineRule="auto"/>
        <w:ind w:left="-5" w:hanging="10"/>
        <w:rPr>
          <w:del w:id="6275" w:author="Alina Frey" w:date="2017-11-13T15:08:00Z"/>
          <w:color w:val="auto"/>
          <w:rPrChange w:id="6276" w:author="Alina Frey" w:date="2017-11-20T10:06:00Z">
            <w:rPr>
              <w:del w:id="6277" w:author="Alina Frey" w:date="2017-11-13T15:08:00Z"/>
            </w:rPr>
          </w:rPrChange>
        </w:rPr>
      </w:pPr>
      <w:del w:id="6278" w:author="Alina Frey" w:date="2017-11-13T15:08:00Z">
        <w:r w:rsidRPr="007F739A" w:rsidDel="00242000">
          <w:rPr>
            <w:rFonts w:eastAsia="Times New Roman" w:cs="Times New Roman"/>
            <w:color w:val="auto"/>
            <w:rPrChange w:id="6279" w:author="Alina Frey" w:date="2017-11-20T10:06:00Z">
              <w:rPr>
                <w:rFonts w:eastAsia="Times New Roman" w:cs="Times New Roman"/>
              </w:rPr>
            </w:rPrChange>
          </w:rPr>
          <w:delText xml:space="preserve">The Estimated Delivery Date (EDD) History displays any entries made when calculating the EDD. </w:delText>
        </w:r>
      </w:del>
    </w:p>
    <w:p w14:paraId="7F1C831A" w14:textId="3FF88283" w:rsidR="00C11AC9" w:rsidRPr="00CF2303" w:rsidRDefault="005F159C">
      <w:pPr>
        <w:spacing w:after="19" w:line="252" w:lineRule="auto"/>
        <w:ind w:left="-5" w:hanging="10"/>
        <w:rPr>
          <w:ins w:id="6280" w:author="Alina Frey" w:date="2017-11-13T15:06:00Z"/>
          <w:rFonts w:cstheme="minorHAnsi"/>
          <w:szCs w:val="24"/>
        </w:rPr>
        <w:pPrChange w:id="6281" w:author="Alina Frey" w:date="2017-11-13T15:08:00Z">
          <w:pPr>
            <w:pStyle w:val="ListParagraph"/>
            <w:numPr>
              <w:numId w:val="50"/>
            </w:numPr>
            <w:spacing w:before="0" w:line="256" w:lineRule="auto"/>
            <w:ind w:hanging="360"/>
          </w:pPr>
        </w:pPrChange>
      </w:pPr>
      <w:del w:id="6282" w:author="Alina Frey" w:date="2017-11-13T15:08:00Z">
        <w:r w:rsidRPr="007F739A" w:rsidDel="00242000">
          <w:rPr>
            <w:noProof/>
            <w:color w:val="auto"/>
            <w:rPrChange w:id="6283" w:author="Alina Frey" w:date="2017-11-20T10:06:00Z">
              <w:rPr>
                <w:noProof/>
              </w:rPr>
            </w:rPrChange>
          </w:rPr>
          <w:drawing>
            <wp:inline distT="0" distB="0" distL="0" distR="0" wp14:anchorId="318770C4" wp14:editId="4CAE3CF6">
              <wp:extent cx="5924550" cy="1219200"/>
              <wp:effectExtent l="0" t="0" r="0" b="0"/>
              <wp:docPr id="946" name="Picture 946"/>
              <wp:cNvGraphicFramePr/>
              <a:graphic xmlns:a="http://schemas.openxmlformats.org/drawingml/2006/main">
                <a:graphicData uri="http://schemas.openxmlformats.org/drawingml/2006/picture">
                  <pic:pic xmlns:pic="http://schemas.openxmlformats.org/drawingml/2006/picture">
                    <pic:nvPicPr>
                      <pic:cNvPr id="946" name="Picture 946"/>
                      <pic:cNvPicPr/>
                    </pic:nvPicPr>
                    <pic:blipFill>
                      <a:blip r:embed="rId120"/>
                      <a:stretch>
                        <a:fillRect/>
                      </a:stretch>
                    </pic:blipFill>
                    <pic:spPr>
                      <a:xfrm>
                        <a:off x="0" y="0"/>
                        <a:ext cx="5924550" cy="1219200"/>
                      </a:xfrm>
                      <a:prstGeom prst="rect">
                        <a:avLst/>
                      </a:prstGeom>
                    </pic:spPr>
                  </pic:pic>
                </a:graphicData>
              </a:graphic>
            </wp:inline>
          </w:drawing>
        </w:r>
      </w:del>
      <w:ins w:id="6284" w:author="Alina Frey" w:date="2017-11-13T15:06:00Z">
        <w:r w:rsidR="0000407C" w:rsidRPr="007F739A">
          <w:rPr>
            <w:rFonts w:cstheme="minorHAnsi"/>
            <w:color w:val="auto"/>
            <w:szCs w:val="24"/>
            <w:rPrChange w:id="6285" w:author="Alina Frey" w:date="2017-11-20T10:06:00Z">
              <w:rPr>
                <w:rFonts w:cstheme="minorHAnsi"/>
                <w:szCs w:val="24"/>
              </w:rPr>
            </w:rPrChange>
          </w:rPr>
          <w:t xml:space="preserve">To update </w:t>
        </w:r>
      </w:ins>
      <w:ins w:id="6286" w:author="Alina Frey" w:date="2017-11-13T15:44:00Z">
        <w:r w:rsidR="00B9439F" w:rsidRPr="007F739A">
          <w:rPr>
            <w:rFonts w:cstheme="minorHAnsi"/>
            <w:color w:val="auto"/>
            <w:szCs w:val="24"/>
            <w:rPrChange w:id="6287" w:author="Alina Frey" w:date="2017-11-20T10:06:00Z">
              <w:rPr>
                <w:rFonts w:cstheme="minorHAnsi"/>
                <w:szCs w:val="24"/>
              </w:rPr>
            </w:rPrChange>
          </w:rPr>
          <w:t xml:space="preserve">the </w:t>
        </w:r>
      </w:ins>
      <w:ins w:id="6288" w:author="Alina Frey" w:date="2017-11-13T15:06:00Z">
        <w:r w:rsidR="0000407C" w:rsidRPr="007F739A">
          <w:rPr>
            <w:rFonts w:eastAsia="Times New Roman" w:cs="Times New Roman"/>
            <w:color w:val="auto"/>
          </w:rPr>
          <w:t>Estimated Delivery Date (EDD), c</w:t>
        </w:r>
        <w:r w:rsidR="00C11AC9" w:rsidRPr="007F739A">
          <w:rPr>
            <w:rFonts w:cstheme="minorHAnsi"/>
            <w:color w:val="auto"/>
            <w:szCs w:val="24"/>
            <w:rPrChange w:id="6289" w:author="Alina Frey" w:date="2017-11-20T10:06:00Z">
              <w:rPr>
                <w:rFonts w:cstheme="minorHAnsi"/>
                <w:szCs w:val="24"/>
              </w:rPr>
            </w:rPrChange>
          </w:rPr>
          <w:t xml:space="preserve">lick on the link next to </w:t>
        </w:r>
      </w:ins>
      <w:ins w:id="6290" w:author="Alina Frey" w:date="2017-11-13T15:43:00Z">
        <w:r w:rsidR="00B9439F" w:rsidRPr="007F739A">
          <w:rPr>
            <w:rFonts w:cstheme="minorHAnsi"/>
            <w:color w:val="auto"/>
            <w:szCs w:val="24"/>
            <w:rPrChange w:id="6291" w:author="Alina Frey" w:date="2017-11-20T10:06:00Z">
              <w:rPr>
                <w:rFonts w:cstheme="minorHAnsi"/>
                <w:szCs w:val="24"/>
              </w:rPr>
            </w:rPrChange>
          </w:rPr>
          <w:t xml:space="preserve">the </w:t>
        </w:r>
      </w:ins>
      <w:ins w:id="6292" w:author="Alina Frey" w:date="2017-11-17T14:36:00Z">
        <w:r w:rsidR="00F24D97" w:rsidRPr="007F739A">
          <w:rPr>
            <w:rFonts w:cstheme="minorHAnsi"/>
            <w:color w:val="auto"/>
            <w:szCs w:val="24"/>
            <w:rPrChange w:id="6293" w:author="Alina Frey" w:date="2017-11-20T10:06:00Z">
              <w:rPr>
                <w:rFonts w:cstheme="minorHAnsi"/>
                <w:szCs w:val="24"/>
              </w:rPr>
            </w:rPrChange>
          </w:rPr>
          <w:t>corresponding</w:t>
        </w:r>
      </w:ins>
      <w:ins w:id="6294" w:author="Alina Frey" w:date="2017-11-13T15:44:00Z">
        <w:r w:rsidR="00B9439F" w:rsidRPr="007F739A">
          <w:rPr>
            <w:rFonts w:cstheme="minorHAnsi"/>
            <w:color w:val="auto"/>
            <w:szCs w:val="24"/>
            <w:rPrChange w:id="6295" w:author="Alina Frey" w:date="2017-11-20T10:06:00Z">
              <w:rPr>
                <w:rFonts w:cstheme="minorHAnsi"/>
                <w:szCs w:val="24"/>
              </w:rPr>
            </w:rPrChange>
          </w:rPr>
          <w:t xml:space="preserve"> field</w:t>
        </w:r>
      </w:ins>
      <w:ins w:id="6296" w:author="Alina Frey" w:date="2017-11-13T15:08:00Z">
        <w:r w:rsidR="00065227" w:rsidRPr="007F739A">
          <w:rPr>
            <w:rFonts w:eastAsiaTheme="minorHAnsi" w:cstheme="minorHAnsi"/>
            <w:color w:val="auto"/>
            <w:szCs w:val="24"/>
          </w:rPr>
          <w:t xml:space="preserve">. </w:t>
        </w:r>
        <w:r w:rsidR="00065227" w:rsidRPr="007F739A">
          <w:rPr>
            <w:rFonts w:cstheme="minorHAnsi"/>
            <w:color w:val="auto"/>
            <w:szCs w:val="24"/>
            <w:rPrChange w:id="6297" w:author="Alina Frey" w:date="2017-11-20T10:06:00Z">
              <w:rPr>
                <w:rFonts w:cstheme="minorHAnsi"/>
                <w:szCs w:val="24"/>
              </w:rPr>
            </w:rPrChange>
          </w:rPr>
          <w:t>This</w:t>
        </w:r>
      </w:ins>
      <w:ins w:id="6298" w:author="Alina Frey" w:date="2017-11-13T15:06:00Z">
        <w:r w:rsidR="00C11AC9" w:rsidRPr="007F739A">
          <w:rPr>
            <w:rFonts w:cstheme="minorHAnsi"/>
            <w:color w:val="auto"/>
            <w:szCs w:val="24"/>
            <w:rPrChange w:id="6299" w:author="Alina Frey" w:date="2017-11-20T10:06:00Z">
              <w:rPr>
                <w:rFonts w:cstheme="minorHAnsi"/>
                <w:szCs w:val="24"/>
              </w:rPr>
            </w:rPrChange>
          </w:rPr>
          <w:t xml:space="preserve"> redirects the user to the EDD Observation History screen:</w:t>
        </w:r>
      </w:ins>
    </w:p>
    <w:p w14:paraId="419D5437" w14:textId="77777777" w:rsidR="00242000" w:rsidRPr="007F739A" w:rsidRDefault="002563B0">
      <w:pPr>
        <w:keepNext/>
        <w:spacing w:after="44"/>
        <w:rPr>
          <w:ins w:id="6300" w:author="Alina Frey" w:date="2017-11-13T15:07:00Z"/>
          <w:color w:val="auto"/>
          <w:rPrChange w:id="6301" w:author="Alina Frey" w:date="2017-11-20T10:06:00Z">
            <w:rPr>
              <w:ins w:id="6302" w:author="Alina Frey" w:date="2017-11-13T15:07:00Z"/>
            </w:rPr>
          </w:rPrChange>
        </w:rPr>
        <w:pPrChange w:id="6303" w:author="Alina Frey" w:date="2017-11-13T15:08:00Z">
          <w:pPr/>
        </w:pPrChange>
      </w:pPr>
      <w:ins w:id="6304" w:author="Alina Frey" w:date="2017-11-13T15:07:00Z">
        <w:r w:rsidRPr="007F739A">
          <w:rPr>
            <w:noProof/>
            <w:color w:val="auto"/>
            <w:rPrChange w:id="6305" w:author="Alina Frey" w:date="2017-11-20T10:06:00Z">
              <w:rPr>
                <w:noProof/>
              </w:rPr>
            </w:rPrChange>
          </w:rPr>
          <w:drawing>
            <wp:inline distT="0" distB="0" distL="0" distR="0" wp14:anchorId="27B1765D" wp14:editId="3D3884F8">
              <wp:extent cx="5943600" cy="1259840"/>
              <wp:effectExtent l="0" t="0" r="0" b="0"/>
              <wp:docPr id="29767" name="Picture 29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1259840"/>
                      </a:xfrm>
                      <a:prstGeom prst="rect">
                        <a:avLst/>
                      </a:prstGeom>
                    </pic:spPr>
                  </pic:pic>
                </a:graphicData>
              </a:graphic>
            </wp:inline>
          </w:drawing>
        </w:r>
      </w:ins>
    </w:p>
    <w:p w14:paraId="03DE6C18" w14:textId="2F2AAC0F" w:rsidR="00C11AC9" w:rsidRPr="00CF2303" w:rsidRDefault="00242000">
      <w:pPr>
        <w:pStyle w:val="Caption"/>
        <w:rPr>
          <w:ins w:id="6306" w:author="Alina Frey" w:date="2017-11-13T15:06:00Z"/>
          <w:rFonts w:cstheme="minorHAnsi"/>
          <w:szCs w:val="24"/>
        </w:rPr>
        <w:pPrChange w:id="6307" w:author="Alina Frey" w:date="2017-11-13T15:07:00Z">
          <w:pPr/>
        </w:pPrChange>
      </w:pPr>
      <w:bookmarkStart w:id="6308" w:name="_Toc498937433"/>
      <w:bookmarkStart w:id="6309" w:name="_Toc498942281"/>
      <w:bookmarkStart w:id="6310" w:name="_Toc498938948"/>
      <w:bookmarkStart w:id="6311" w:name="_Toc499024519"/>
      <w:ins w:id="6312" w:author="Alina Frey" w:date="2017-11-13T15:07:00Z">
        <w:r w:rsidRPr="00CF2303">
          <w:t xml:space="preserve">Figure </w:t>
        </w:r>
        <w:r w:rsidRPr="00CF2303">
          <w:fldChar w:fldCharType="begin"/>
        </w:r>
        <w:r w:rsidRPr="00CF2303">
          <w:instrText xml:space="preserve"> SEQ Figure \* ARABIC </w:instrText>
        </w:r>
      </w:ins>
      <w:r w:rsidRPr="00CF2303">
        <w:fldChar w:fldCharType="separate"/>
      </w:r>
      <w:ins w:id="6313" w:author="Alina Frey [2]" w:date="2017-11-21T10:58:00Z">
        <w:r w:rsidR="003B7B8C">
          <w:rPr>
            <w:noProof/>
          </w:rPr>
          <w:t>55</w:t>
        </w:r>
      </w:ins>
      <w:ins w:id="6314" w:author="Alina Frey" w:date="2017-11-13T15:07:00Z">
        <w:r w:rsidRPr="00CF2303">
          <w:fldChar w:fldCharType="end"/>
        </w:r>
        <w:r w:rsidRPr="00CF2303">
          <w:t>: EDD Observation History</w:t>
        </w:r>
      </w:ins>
      <w:bookmarkEnd w:id="6308"/>
      <w:bookmarkEnd w:id="6309"/>
      <w:bookmarkEnd w:id="6310"/>
      <w:bookmarkEnd w:id="6311"/>
    </w:p>
    <w:p w14:paraId="06E57AB6" w14:textId="6A9B5958" w:rsidR="00C11AC9" w:rsidRPr="00CF2303" w:rsidRDefault="00065227">
      <w:pPr>
        <w:spacing w:before="0" w:line="256" w:lineRule="auto"/>
        <w:rPr>
          <w:ins w:id="6315" w:author="Alina Frey" w:date="2017-11-13T15:06:00Z"/>
          <w:rFonts w:cstheme="minorHAnsi"/>
          <w:szCs w:val="24"/>
        </w:rPr>
        <w:pPrChange w:id="6316" w:author="Alina Frey" w:date="2017-11-13T15:10:00Z">
          <w:pPr>
            <w:pStyle w:val="ListParagraph"/>
            <w:numPr>
              <w:numId w:val="50"/>
            </w:numPr>
            <w:spacing w:before="0" w:line="256" w:lineRule="auto"/>
            <w:ind w:hanging="360"/>
          </w:pPr>
        </w:pPrChange>
      </w:pPr>
      <w:ins w:id="6317" w:author="Alina Frey" w:date="2017-11-13T15:08:00Z">
        <w:r w:rsidRPr="007F739A">
          <w:rPr>
            <w:rFonts w:cstheme="minorHAnsi"/>
            <w:color w:val="auto"/>
            <w:szCs w:val="24"/>
            <w:rPrChange w:id="6318" w:author="Alina Frey" w:date="2017-11-20T10:06:00Z">
              <w:rPr>
                <w:rFonts w:eastAsia="Times New Roman" w:cs="Times New Roman"/>
              </w:rPr>
            </w:rPrChange>
          </w:rPr>
          <w:t xml:space="preserve">The Estimated Delivery Date (EDD) History displays any entries made when calculating the EDD. </w:t>
        </w:r>
      </w:ins>
      <w:ins w:id="6319" w:author="Alina Frey" w:date="2017-11-13T15:06:00Z">
        <w:r w:rsidR="00C11AC9" w:rsidRPr="007F739A">
          <w:rPr>
            <w:rFonts w:cstheme="minorHAnsi"/>
            <w:color w:val="auto"/>
            <w:szCs w:val="24"/>
            <w:rPrChange w:id="6320" w:author="Alina Frey" w:date="2017-11-20T10:06:00Z">
              <w:rPr>
                <w:rFonts w:cstheme="minorHAnsi"/>
                <w:szCs w:val="24"/>
              </w:rPr>
            </w:rPrChange>
          </w:rPr>
          <w:t xml:space="preserve">The screen includes a table that shows </w:t>
        </w:r>
      </w:ins>
      <w:ins w:id="6321" w:author="Alina Frey" w:date="2017-11-13T15:10:00Z">
        <w:r w:rsidR="00EC5E37" w:rsidRPr="007F739A">
          <w:rPr>
            <w:rFonts w:cstheme="minorHAnsi"/>
            <w:color w:val="auto"/>
            <w:szCs w:val="24"/>
            <w:rPrChange w:id="6322" w:author="Alina Frey" w:date="2017-11-20T10:06:00Z">
              <w:rPr>
                <w:rFonts w:cstheme="minorHAnsi"/>
                <w:szCs w:val="24"/>
              </w:rPr>
            </w:rPrChange>
          </w:rPr>
          <w:t>the name of the field that the EDD computation was based on</w:t>
        </w:r>
      </w:ins>
      <w:ins w:id="6323" w:author="Alina Frey" w:date="2017-11-13T15:06:00Z">
        <w:r w:rsidR="00C11AC9" w:rsidRPr="007F739A">
          <w:rPr>
            <w:rFonts w:cstheme="minorHAnsi"/>
            <w:color w:val="auto"/>
            <w:szCs w:val="24"/>
            <w:rPrChange w:id="6324" w:author="Alina Frey" w:date="2017-11-20T10:06:00Z">
              <w:rPr>
                <w:rFonts w:cstheme="minorHAnsi"/>
                <w:szCs w:val="24"/>
              </w:rPr>
            </w:rPrChange>
          </w:rPr>
          <w:t>:</w:t>
        </w:r>
      </w:ins>
    </w:p>
    <w:p w14:paraId="2CA14F1E" w14:textId="77777777" w:rsidR="00C11AC9" w:rsidRPr="007F739A" w:rsidRDefault="00C11AC9">
      <w:pPr>
        <w:pStyle w:val="ListParagraph"/>
        <w:numPr>
          <w:ilvl w:val="0"/>
          <w:numId w:val="51"/>
        </w:numPr>
        <w:spacing w:before="0" w:line="256" w:lineRule="auto"/>
        <w:rPr>
          <w:ins w:id="6325" w:author="Alina Frey" w:date="2017-11-13T15:06:00Z"/>
          <w:rFonts w:cstheme="minorHAnsi"/>
          <w:szCs w:val="24"/>
        </w:rPr>
        <w:pPrChange w:id="6326" w:author="Alina Frey" w:date="2017-11-13T15:09:00Z">
          <w:pPr>
            <w:pStyle w:val="ListParagraph"/>
            <w:numPr>
              <w:ilvl w:val="2"/>
              <w:numId w:val="49"/>
            </w:numPr>
            <w:spacing w:before="0" w:line="256" w:lineRule="auto"/>
            <w:ind w:left="2160" w:hanging="180"/>
          </w:pPr>
        </w:pPrChange>
      </w:pPr>
      <w:ins w:id="6327" w:author="Alina Frey" w:date="2017-11-13T15:06:00Z">
        <w:r w:rsidRPr="007F739A">
          <w:rPr>
            <w:rFonts w:cstheme="minorHAnsi"/>
            <w:szCs w:val="24"/>
          </w:rPr>
          <w:t xml:space="preserve">The Last Menstrual Period or </w:t>
        </w:r>
      </w:ins>
    </w:p>
    <w:p w14:paraId="4364F1D0" w14:textId="77777777" w:rsidR="00C11AC9" w:rsidRPr="007F739A" w:rsidRDefault="00C11AC9">
      <w:pPr>
        <w:pStyle w:val="ListParagraph"/>
        <w:numPr>
          <w:ilvl w:val="0"/>
          <w:numId w:val="51"/>
        </w:numPr>
        <w:spacing w:before="0" w:line="256" w:lineRule="auto"/>
        <w:rPr>
          <w:ins w:id="6328" w:author="Alina Frey" w:date="2017-11-13T15:06:00Z"/>
          <w:rFonts w:cstheme="minorHAnsi"/>
          <w:szCs w:val="24"/>
        </w:rPr>
        <w:pPrChange w:id="6329" w:author="Alina Frey" w:date="2017-11-13T15:11:00Z">
          <w:pPr>
            <w:pStyle w:val="ListParagraph"/>
            <w:numPr>
              <w:ilvl w:val="2"/>
              <w:numId w:val="49"/>
            </w:numPr>
            <w:spacing w:before="0" w:line="256" w:lineRule="auto"/>
            <w:ind w:left="2160" w:hanging="180"/>
          </w:pPr>
        </w:pPrChange>
      </w:pPr>
      <w:ins w:id="6330" w:author="Alina Frey" w:date="2017-11-13T15:06:00Z">
        <w:r w:rsidRPr="007F739A">
          <w:rPr>
            <w:rFonts w:cstheme="minorHAnsi"/>
            <w:szCs w:val="24"/>
          </w:rPr>
          <w:t>The Estimated Conception Date</w:t>
        </w:r>
      </w:ins>
    </w:p>
    <w:p w14:paraId="129D9015" w14:textId="7A607651" w:rsidR="00C11AC9" w:rsidRPr="00CF2303" w:rsidRDefault="00C11AC9">
      <w:pPr>
        <w:spacing w:before="0" w:line="256" w:lineRule="auto"/>
        <w:rPr>
          <w:ins w:id="6331" w:author="Alina Frey" w:date="2017-11-13T15:06:00Z"/>
          <w:rFonts w:cstheme="minorHAnsi"/>
          <w:szCs w:val="24"/>
        </w:rPr>
        <w:pPrChange w:id="6332" w:author="Alina Frey" w:date="2017-11-13T15:11:00Z">
          <w:pPr>
            <w:pStyle w:val="ListParagraph"/>
            <w:numPr>
              <w:numId w:val="50"/>
            </w:numPr>
            <w:spacing w:before="0" w:line="256" w:lineRule="auto"/>
            <w:ind w:hanging="360"/>
          </w:pPr>
        </w:pPrChange>
      </w:pPr>
      <w:ins w:id="6333" w:author="Alina Frey" w:date="2017-11-13T15:06:00Z">
        <w:r w:rsidRPr="007F739A">
          <w:rPr>
            <w:rFonts w:cstheme="minorHAnsi"/>
            <w:color w:val="auto"/>
            <w:szCs w:val="24"/>
            <w:rPrChange w:id="6334" w:author="Alina Frey" w:date="2017-11-20T10:06:00Z">
              <w:rPr>
                <w:rFonts w:cstheme="minorHAnsi"/>
                <w:szCs w:val="24"/>
              </w:rPr>
            </w:rPrChange>
          </w:rPr>
          <w:t xml:space="preserve">The screen gives the option to either go back to the Patient Summary screen, by selecting the </w:t>
        </w:r>
      </w:ins>
      <w:ins w:id="6335" w:author="Alina Frey" w:date="2017-11-17T14:36:00Z">
        <w:r w:rsidR="00F24D97" w:rsidRPr="007F739A">
          <w:rPr>
            <w:rFonts w:cstheme="minorHAnsi"/>
            <w:color w:val="auto"/>
            <w:szCs w:val="24"/>
            <w:rPrChange w:id="6336" w:author="Alina Frey" w:date="2017-11-20T10:06:00Z">
              <w:rPr>
                <w:rFonts w:cstheme="minorHAnsi"/>
                <w:szCs w:val="24"/>
              </w:rPr>
            </w:rPrChange>
          </w:rPr>
          <w:t>corresponding</w:t>
        </w:r>
      </w:ins>
      <w:ins w:id="6337" w:author="Alina Frey" w:date="2017-11-13T15:06:00Z">
        <w:r w:rsidRPr="007F739A">
          <w:rPr>
            <w:rFonts w:cstheme="minorHAnsi"/>
            <w:color w:val="auto"/>
            <w:szCs w:val="24"/>
            <w:rPrChange w:id="6338" w:author="Alina Frey" w:date="2017-11-20T10:06:00Z">
              <w:rPr>
                <w:rFonts w:cstheme="minorHAnsi"/>
                <w:szCs w:val="24"/>
              </w:rPr>
            </w:rPrChange>
          </w:rPr>
          <w:t xml:space="preserve"> button, or, if the dates need to be changed, to re-compute the EDD, by selecting the EDD Calculator button.</w:t>
        </w:r>
      </w:ins>
    </w:p>
    <w:p w14:paraId="41AD2F19" w14:textId="77777777" w:rsidR="00C11AC9" w:rsidRPr="00CF2303" w:rsidRDefault="00C11AC9">
      <w:pPr>
        <w:spacing w:before="0" w:line="256" w:lineRule="auto"/>
        <w:rPr>
          <w:ins w:id="6339" w:author="Alina Frey" w:date="2017-11-13T15:06:00Z"/>
          <w:rFonts w:cstheme="minorHAnsi"/>
          <w:szCs w:val="24"/>
        </w:rPr>
        <w:pPrChange w:id="6340" w:author="Alina Frey" w:date="2017-11-13T15:11:00Z">
          <w:pPr>
            <w:pStyle w:val="ListParagraph"/>
            <w:numPr>
              <w:numId w:val="50"/>
            </w:numPr>
            <w:spacing w:before="0" w:line="256" w:lineRule="auto"/>
            <w:ind w:hanging="360"/>
          </w:pPr>
        </w:pPrChange>
      </w:pPr>
      <w:ins w:id="6341" w:author="Alina Frey" w:date="2017-11-13T15:06:00Z">
        <w:r w:rsidRPr="007F739A">
          <w:rPr>
            <w:rFonts w:cstheme="minorHAnsi"/>
            <w:color w:val="auto"/>
            <w:szCs w:val="24"/>
            <w:rPrChange w:id="6342" w:author="Alina Frey" w:date="2017-11-20T10:06:00Z">
              <w:rPr>
                <w:rFonts w:cstheme="minorHAnsi"/>
                <w:szCs w:val="24"/>
              </w:rPr>
            </w:rPrChange>
          </w:rPr>
          <w:t>When selecting the EDD Calculator button, the user is prompted to the EDD Calculator screen, with blank fields:</w:t>
        </w:r>
      </w:ins>
    </w:p>
    <w:p w14:paraId="6D938EB9" w14:textId="77777777" w:rsidR="00193095" w:rsidRPr="007F739A" w:rsidRDefault="00383A5B">
      <w:pPr>
        <w:keepNext/>
        <w:spacing w:after="44"/>
        <w:rPr>
          <w:ins w:id="6343" w:author="Alina Frey" w:date="2017-11-13T15:18:00Z"/>
          <w:color w:val="auto"/>
          <w:rPrChange w:id="6344" w:author="Alina Frey" w:date="2017-11-20T10:06:00Z">
            <w:rPr>
              <w:ins w:id="6345" w:author="Alina Frey" w:date="2017-11-13T15:18:00Z"/>
            </w:rPr>
          </w:rPrChange>
        </w:rPr>
        <w:pPrChange w:id="6346" w:author="Alina Frey" w:date="2017-11-13T15:19:00Z">
          <w:pPr/>
        </w:pPrChange>
      </w:pPr>
      <w:ins w:id="6347" w:author="Alina Frey" w:date="2017-11-13T15:12:00Z">
        <w:r w:rsidRPr="007F739A">
          <w:rPr>
            <w:noProof/>
            <w:color w:val="auto"/>
            <w:rPrChange w:id="6348" w:author="Alina Frey" w:date="2017-11-20T10:06:00Z">
              <w:rPr>
                <w:noProof/>
              </w:rPr>
            </w:rPrChange>
          </w:rPr>
          <w:lastRenderedPageBreak/>
          <w:drawing>
            <wp:inline distT="0" distB="0" distL="0" distR="0" wp14:anchorId="0E5A1175" wp14:editId="212C2033">
              <wp:extent cx="5943600" cy="3646170"/>
              <wp:effectExtent l="0" t="0" r="0" b="0"/>
              <wp:docPr id="29768" name="Picture 29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3646170"/>
                      </a:xfrm>
                      <a:prstGeom prst="rect">
                        <a:avLst/>
                      </a:prstGeom>
                    </pic:spPr>
                  </pic:pic>
                </a:graphicData>
              </a:graphic>
            </wp:inline>
          </w:drawing>
        </w:r>
      </w:ins>
    </w:p>
    <w:p w14:paraId="2BF4B823" w14:textId="7F8220A3" w:rsidR="00C11AC9" w:rsidRPr="00CF2303" w:rsidRDefault="00193095">
      <w:pPr>
        <w:pStyle w:val="Caption"/>
        <w:rPr>
          <w:ins w:id="6349" w:author="Alina Frey" w:date="2017-11-13T15:06:00Z"/>
          <w:rFonts w:cstheme="minorHAnsi"/>
          <w:szCs w:val="24"/>
        </w:rPr>
        <w:pPrChange w:id="6350" w:author="Alina Frey" w:date="2017-11-13T15:18:00Z">
          <w:pPr/>
        </w:pPrChange>
      </w:pPr>
      <w:bookmarkStart w:id="6351" w:name="_Toc498937434"/>
      <w:bookmarkStart w:id="6352" w:name="_Toc498942282"/>
      <w:bookmarkStart w:id="6353" w:name="_Toc498938949"/>
      <w:bookmarkStart w:id="6354" w:name="_Toc499024520"/>
      <w:ins w:id="6355" w:author="Alina Frey" w:date="2017-11-13T15:18:00Z">
        <w:r w:rsidRPr="00CF2303">
          <w:t xml:space="preserve">Figure </w:t>
        </w:r>
        <w:r w:rsidRPr="00CF2303">
          <w:fldChar w:fldCharType="begin"/>
        </w:r>
        <w:r w:rsidRPr="00CF2303">
          <w:instrText xml:space="preserve"> SEQ Figure \* ARABIC </w:instrText>
        </w:r>
      </w:ins>
      <w:r w:rsidRPr="00CF2303">
        <w:fldChar w:fldCharType="separate"/>
      </w:r>
      <w:ins w:id="6356" w:author="Alina Frey [2]" w:date="2017-11-21T10:58:00Z">
        <w:r w:rsidR="003B7B8C">
          <w:rPr>
            <w:noProof/>
          </w:rPr>
          <w:t>56</w:t>
        </w:r>
      </w:ins>
      <w:ins w:id="6357" w:author="Alina Frey" w:date="2017-11-13T15:18:00Z">
        <w:r w:rsidRPr="00CF2303">
          <w:fldChar w:fldCharType="end"/>
        </w:r>
        <w:r w:rsidRPr="00CF2303">
          <w:t>: EDD Calculator</w:t>
        </w:r>
      </w:ins>
      <w:bookmarkEnd w:id="6351"/>
      <w:bookmarkEnd w:id="6352"/>
      <w:bookmarkEnd w:id="6353"/>
      <w:bookmarkEnd w:id="6354"/>
    </w:p>
    <w:p w14:paraId="33CD1125" w14:textId="02823359" w:rsidR="0057066D" w:rsidRPr="00CF2303" w:rsidRDefault="0057066D">
      <w:pPr>
        <w:spacing w:before="0" w:line="256" w:lineRule="auto"/>
        <w:rPr>
          <w:ins w:id="6358" w:author="Alina Frey" w:date="2017-11-13T15:12:00Z"/>
          <w:rFonts w:cstheme="minorHAnsi"/>
          <w:szCs w:val="24"/>
        </w:rPr>
        <w:pPrChange w:id="6359" w:author="Alina Frey" w:date="2017-11-13T15:13:00Z">
          <w:pPr>
            <w:pStyle w:val="ListParagraph"/>
            <w:numPr>
              <w:numId w:val="50"/>
            </w:numPr>
            <w:spacing w:before="0" w:line="256" w:lineRule="auto"/>
            <w:ind w:left="1080" w:hanging="360"/>
          </w:pPr>
        </w:pPrChange>
      </w:pPr>
      <w:ins w:id="6360" w:author="Alina Frey" w:date="2017-11-13T15:12:00Z">
        <w:r w:rsidRPr="007F739A">
          <w:rPr>
            <w:rFonts w:cstheme="minorHAnsi"/>
            <w:color w:val="auto"/>
            <w:szCs w:val="24"/>
            <w:rPrChange w:id="6361" w:author="Alina Frey" w:date="2017-11-20T10:06:00Z">
              <w:rPr>
                <w:rFonts w:cstheme="minorHAnsi"/>
                <w:szCs w:val="24"/>
              </w:rPr>
            </w:rPrChange>
          </w:rPr>
          <w:t>T</w:t>
        </w:r>
      </w:ins>
      <w:ins w:id="6362" w:author="Alina Frey" w:date="2017-11-13T15:13:00Z">
        <w:r w:rsidRPr="007F739A">
          <w:rPr>
            <w:rFonts w:cstheme="minorHAnsi"/>
            <w:color w:val="auto"/>
            <w:szCs w:val="24"/>
            <w:rPrChange w:id="6363" w:author="Alina Frey" w:date="2017-11-20T10:06:00Z">
              <w:rPr>
                <w:rFonts w:cstheme="minorHAnsi"/>
                <w:szCs w:val="24"/>
              </w:rPr>
            </w:rPrChange>
          </w:rPr>
          <w:t>o update the EDD:</w:t>
        </w:r>
      </w:ins>
    </w:p>
    <w:p w14:paraId="6648D953" w14:textId="573F55D8" w:rsidR="00C11AC9" w:rsidRPr="007F739A" w:rsidRDefault="00C11AC9">
      <w:pPr>
        <w:pStyle w:val="ListParagraph"/>
        <w:numPr>
          <w:ilvl w:val="0"/>
          <w:numId w:val="52"/>
        </w:numPr>
        <w:spacing w:before="0" w:line="256" w:lineRule="auto"/>
        <w:rPr>
          <w:ins w:id="6364" w:author="Alina Frey" w:date="2017-11-13T15:06:00Z"/>
          <w:rFonts w:cstheme="minorHAnsi"/>
          <w:szCs w:val="24"/>
        </w:rPr>
        <w:pPrChange w:id="6365" w:author="Alina Frey" w:date="2017-11-13T15:13:00Z">
          <w:pPr>
            <w:pStyle w:val="ListParagraph"/>
            <w:numPr>
              <w:numId w:val="50"/>
            </w:numPr>
            <w:spacing w:before="0" w:line="256" w:lineRule="auto"/>
            <w:ind w:hanging="360"/>
          </w:pPr>
        </w:pPrChange>
      </w:pPr>
      <w:ins w:id="6366" w:author="Alina Frey" w:date="2017-11-13T15:06:00Z">
        <w:r w:rsidRPr="007F739A">
          <w:rPr>
            <w:rFonts w:cstheme="minorHAnsi"/>
            <w:szCs w:val="24"/>
          </w:rPr>
          <w:t xml:space="preserve">Enter new values for the desired fields. </w:t>
        </w:r>
      </w:ins>
    </w:p>
    <w:p w14:paraId="13C6315A" w14:textId="77777777" w:rsidR="00C11AC9" w:rsidRPr="007F739A" w:rsidRDefault="00C11AC9">
      <w:pPr>
        <w:pStyle w:val="ListParagraph"/>
        <w:numPr>
          <w:ilvl w:val="0"/>
          <w:numId w:val="52"/>
        </w:numPr>
        <w:spacing w:before="0" w:line="256" w:lineRule="auto"/>
        <w:rPr>
          <w:ins w:id="6367" w:author="Alina Frey" w:date="2017-11-13T15:06:00Z"/>
          <w:rFonts w:cstheme="minorHAnsi"/>
          <w:szCs w:val="24"/>
        </w:rPr>
        <w:pPrChange w:id="6368" w:author="Alina Frey" w:date="2017-11-13T15:13:00Z">
          <w:pPr>
            <w:pStyle w:val="ListParagraph"/>
            <w:numPr>
              <w:numId w:val="50"/>
            </w:numPr>
            <w:spacing w:before="0" w:line="256" w:lineRule="auto"/>
            <w:ind w:hanging="360"/>
          </w:pPr>
        </w:pPrChange>
      </w:pPr>
      <w:ins w:id="6369" w:author="Alina Frey" w:date="2017-11-13T15:06:00Z">
        <w:r w:rsidRPr="007F739A">
          <w:rPr>
            <w:rFonts w:cstheme="minorHAnsi"/>
            <w:szCs w:val="24"/>
          </w:rPr>
          <w:t>EDD values are computed automatically for all the fields, except for the last filed, Unknown. The EDD depends on the Entered Date or the Gestational Age.</w:t>
        </w:r>
      </w:ins>
    </w:p>
    <w:p w14:paraId="35600843" w14:textId="04229CF3" w:rsidR="00C11AC9" w:rsidRPr="007F739A" w:rsidRDefault="00C11AC9" w:rsidP="0057066D">
      <w:pPr>
        <w:pStyle w:val="ListParagraph"/>
        <w:numPr>
          <w:ilvl w:val="0"/>
          <w:numId w:val="52"/>
        </w:numPr>
        <w:spacing w:before="0" w:line="256" w:lineRule="auto"/>
        <w:rPr>
          <w:ins w:id="6370" w:author="Alina Frey" w:date="2017-11-13T15:17:00Z"/>
          <w:rFonts w:cstheme="minorHAnsi"/>
          <w:szCs w:val="24"/>
        </w:rPr>
      </w:pPr>
      <w:ins w:id="6371" w:author="Alina Frey" w:date="2017-11-13T15:06:00Z">
        <w:r w:rsidRPr="007F739A">
          <w:rPr>
            <w:rFonts w:cstheme="minorHAnsi"/>
            <w:szCs w:val="24"/>
          </w:rPr>
          <w:t xml:space="preserve">In the Final EDD column, select the radio button </w:t>
        </w:r>
      </w:ins>
      <w:ins w:id="6372" w:author="Alina Frey" w:date="2017-11-17T14:36:00Z">
        <w:r w:rsidR="00F24D97" w:rsidRPr="007F739A">
          <w:rPr>
            <w:rFonts w:cstheme="minorHAnsi"/>
            <w:szCs w:val="24"/>
          </w:rPr>
          <w:t>corresponding</w:t>
        </w:r>
      </w:ins>
      <w:ins w:id="6373" w:author="Alina Frey" w:date="2017-11-13T15:06:00Z">
        <w:r w:rsidRPr="007F739A">
          <w:rPr>
            <w:rFonts w:cstheme="minorHAnsi"/>
            <w:szCs w:val="24"/>
          </w:rPr>
          <w:t xml:space="preserve"> to the field that is the desired to be the final EDD.</w:t>
        </w:r>
      </w:ins>
    </w:p>
    <w:p w14:paraId="4029BF84" w14:textId="77777777" w:rsidR="00C11AC9" w:rsidRPr="007F739A" w:rsidRDefault="00C11AC9">
      <w:pPr>
        <w:pStyle w:val="ListParagraph"/>
        <w:numPr>
          <w:ilvl w:val="0"/>
          <w:numId w:val="52"/>
        </w:numPr>
        <w:spacing w:before="0" w:line="256" w:lineRule="auto"/>
        <w:rPr>
          <w:ins w:id="6374" w:author="Alina Frey" w:date="2017-11-13T15:06:00Z"/>
          <w:rFonts w:cstheme="minorHAnsi"/>
          <w:szCs w:val="24"/>
        </w:rPr>
        <w:pPrChange w:id="6375" w:author="Alina Frey" w:date="2017-11-13T15:13:00Z">
          <w:pPr>
            <w:pStyle w:val="ListParagraph"/>
            <w:numPr>
              <w:numId w:val="50"/>
            </w:numPr>
            <w:spacing w:before="0" w:line="256" w:lineRule="auto"/>
            <w:ind w:hanging="360"/>
          </w:pPr>
        </w:pPrChange>
      </w:pPr>
      <w:ins w:id="6376" w:author="Alina Frey" w:date="2017-11-13T15:06:00Z">
        <w:r w:rsidRPr="007F739A">
          <w:rPr>
            <w:rFonts w:cstheme="minorHAnsi"/>
            <w:szCs w:val="24"/>
          </w:rPr>
          <w:t>If a value for Embryo Transfer field is entered, then the Final EDD is going to be by default the one associated with this field, and no other radio buttons could be selected.</w:t>
        </w:r>
      </w:ins>
    </w:p>
    <w:p w14:paraId="1CA5083E" w14:textId="77777777" w:rsidR="00C11AC9" w:rsidRPr="007F739A" w:rsidRDefault="00C11AC9">
      <w:pPr>
        <w:pStyle w:val="ListParagraph"/>
        <w:numPr>
          <w:ilvl w:val="0"/>
          <w:numId w:val="52"/>
        </w:numPr>
        <w:spacing w:before="0" w:line="256" w:lineRule="auto"/>
        <w:rPr>
          <w:ins w:id="6377" w:author="Alina Frey" w:date="2017-11-13T15:06:00Z"/>
          <w:rFonts w:cstheme="minorHAnsi"/>
          <w:szCs w:val="24"/>
        </w:rPr>
        <w:pPrChange w:id="6378" w:author="Alina Frey" w:date="2017-11-13T15:13:00Z">
          <w:pPr>
            <w:pStyle w:val="ListParagraph"/>
            <w:numPr>
              <w:numId w:val="50"/>
            </w:numPr>
            <w:spacing w:before="0" w:line="256" w:lineRule="auto"/>
            <w:ind w:hanging="360"/>
          </w:pPr>
        </w:pPrChange>
      </w:pPr>
      <w:ins w:id="6379" w:author="Alina Frey" w:date="2017-11-13T15:06:00Z">
        <w:r w:rsidRPr="007F739A">
          <w:rPr>
            <w:rFonts w:cstheme="minorHAnsi"/>
            <w:szCs w:val="24"/>
          </w:rPr>
          <w:t xml:space="preserve">Click Save. </w:t>
        </w:r>
      </w:ins>
    </w:p>
    <w:p w14:paraId="2896D410" w14:textId="16F86F37" w:rsidR="001474C6" w:rsidRPr="007F739A" w:rsidRDefault="00741AB0">
      <w:pPr>
        <w:keepNext/>
        <w:spacing w:after="44"/>
        <w:rPr>
          <w:ins w:id="6380" w:author="Alina Frey" w:date="2017-11-13T15:19:00Z"/>
          <w:color w:val="auto"/>
          <w:rPrChange w:id="6381" w:author="Alina Frey" w:date="2017-11-20T10:06:00Z">
            <w:rPr>
              <w:ins w:id="6382" w:author="Alina Frey" w:date="2017-11-13T15:19:00Z"/>
            </w:rPr>
          </w:rPrChange>
        </w:rPr>
        <w:pPrChange w:id="6383" w:author="Alina Frey" w:date="2017-11-13T15:19:00Z">
          <w:pPr/>
        </w:pPrChange>
      </w:pPr>
      <w:ins w:id="6384" w:author="Alina Frey" w:date="2017-11-13T15:28:00Z">
        <w:r w:rsidRPr="007F739A">
          <w:rPr>
            <w:noProof/>
            <w:color w:val="auto"/>
            <w:rPrChange w:id="6385" w:author="Alina Frey" w:date="2017-11-20T10:06:00Z">
              <w:rPr>
                <w:noProof/>
              </w:rPr>
            </w:rPrChange>
          </w:rPr>
          <w:lastRenderedPageBreak/>
          <w:drawing>
            <wp:inline distT="0" distB="0" distL="0" distR="0" wp14:anchorId="53CF5C22" wp14:editId="60C01DD1">
              <wp:extent cx="5943600" cy="3623310"/>
              <wp:effectExtent l="0" t="0" r="0" b="0"/>
              <wp:docPr id="29771" name="Picture 29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3623310"/>
                      </a:xfrm>
                      <a:prstGeom prst="rect">
                        <a:avLst/>
                      </a:prstGeom>
                    </pic:spPr>
                  </pic:pic>
                </a:graphicData>
              </a:graphic>
            </wp:inline>
          </w:drawing>
        </w:r>
      </w:ins>
    </w:p>
    <w:p w14:paraId="0239EB79" w14:textId="21EEFF65" w:rsidR="00C11AC9" w:rsidRPr="00CF2303" w:rsidRDefault="001474C6">
      <w:pPr>
        <w:pStyle w:val="Caption"/>
        <w:rPr>
          <w:ins w:id="6386" w:author="Alina Frey" w:date="2017-11-13T15:06:00Z"/>
          <w:rFonts w:cstheme="minorHAnsi"/>
          <w:szCs w:val="24"/>
        </w:rPr>
        <w:pPrChange w:id="6387" w:author="Alina Frey" w:date="2017-11-13T15:19:00Z">
          <w:pPr/>
        </w:pPrChange>
      </w:pPr>
      <w:bookmarkStart w:id="6388" w:name="_Toc498937435"/>
      <w:bookmarkStart w:id="6389" w:name="_Toc498942283"/>
      <w:bookmarkStart w:id="6390" w:name="_Toc498938950"/>
      <w:bookmarkStart w:id="6391" w:name="_Toc499024521"/>
      <w:ins w:id="6392" w:author="Alina Frey" w:date="2017-11-13T15:19:00Z">
        <w:r w:rsidRPr="00CF2303">
          <w:t xml:space="preserve">Figure </w:t>
        </w:r>
        <w:r w:rsidRPr="00CF2303">
          <w:fldChar w:fldCharType="begin"/>
        </w:r>
        <w:r w:rsidRPr="00CF2303">
          <w:instrText xml:space="preserve"> SEQ Figure \* ARABIC </w:instrText>
        </w:r>
      </w:ins>
      <w:r w:rsidRPr="00CF2303">
        <w:fldChar w:fldCharType="separate"/>
      </w:r>
      <w:ins w:id="6393" w:author="Alina Frey [2]" w:date="2017-11-21T10:58:00Z">
        <w:r w:rsidR="003B7B8C">
          <w:rPr>
            <w:noProof/>
          </w:rPr>
          <w:t>57</w:t>
        </w:r>
      </w:ins>
      <w:ins w:id="6394" w:author="Alina Frey" w:date="2017-11-13T15:19:00Z">
        <w:r w:rsidRPr="00CF2303">
          <w:fldChar w:fldCharType="end"/>
        </w:r>
        <w:r w:rsidRPr="00CF2303">
          <w:t>: EDD Calculator</w:t>
        </w:r>
      </w:ins>
      <w:ins w:id="6395" w:author="Alina Frey" w:date="2017-11-21T10:37:00Z">
        <w:r w:rsidR="006B1325">
          <w:t xml:space="preserve"> – </w:t>
        </w:r>
      </w:ins>
      <w:ins w:id="6396" w:author="Alina Frey" w:date="2017-11-13T15:19:00Z">
        <w:r w:rsidRPr="00CF2303">
          <w:t>Updating EDD</w:t>
        </w:r>
      </w:ins>
      <w:bookmarkEnd w:id="6388"/>
      <w:bookmarkEnd w:id="6389"/>
      <w:bookmarkEnd w:id="6390"/>
      <w:bookmarkEnd w:id="6391"/>
    </w:p>
    <w:p w14:paraId="38FA643E" w14:textId="77777777" w:rsidR="00DF698B" w:rsidRPr="007F739A" w:rsidRDefault="00C11AC9" w:rsidP="00DF698B">
      <w:pPr>
        <w:rPr>
          <w:ins w:id="6397" w:author="Alina Frey" w:date="2017-11-13T15:39:00Z"/>
          <w:color w:val="auto"/>
          <w:rPrChange w:id="6398" w:author="Alina Frey" w:date="2017-11-20T10:06:00Z">
            <w:rPr>
              <w:ins w:id="6399" w:author="Alina Frey" w:date="2017-11-13T15:39:00Z"/>
            </w:rPr>
          </w:rPrChange>
        </w:rPr>
      </w:pPr>
      <w:ins w:id="6400" w:author="Alina Frey" w:date="2017-11-13T15:06:00Z">
        <w:r w:rsidRPr="007F739A">
          <w:rPr>
            <w:color w:val="auto"/>
            <w:rPrChange w:id="6401" w:author="Alina Frey" w:date="2017-11-20T10:06:00Z">
              <w:rPr/>
            </w:rPrChange>
          </w:rPr>
          <w:t>The user is prompted back to the Patient Summary Screen</w:t>
        </w:r>
      </w:ins>
      <w:ins w:id="6402" w:author="Alina Frey" w:date="2017-11-13T15:38:00Z">
        <w:r w:rsidR="00837904" w:rsidRPr="007F739A">
          <w:rPr>
            <w:color w:val="auto"/>
            <w:rPrChange w:id="6403" w:author="Alina Frey" w:date="2017-11-20T10:06:00Z">
              <w:rPr/>
            </w:rPrChange>
          </w:rPr>
          <w:t xml:space="preserve">. If </w:t>
        </w:r>
        <w:r w:rsidR="00B8266F" w:rsidRPr="007F739A">
          <w:rPr>
            <w:color w:val="auto"/>
            <w:rPrChange w:id="6404" w:author="Alina Frey" w:date="2017-11-20T10:06:00Z">
              <w:rPr/>
            </w:rPrChange>
          </w:rPr>
          <w:t xml:space="preserve">EDD was </w:t>
        </w:r>
        <w:r w:rsidR="00837904" w:rsidRPr="007F739A">
          <w:rPr>
            <w:color w:val="auto"/>
            <w:rPrChange w:id="6405" w:author="Alina Frey" w:date="2017-11-20T10:06:00Z">
              <w:rPr/>
            </w:rPrChange>
          </w:rPr>
          <w:t xml:space="preserve">saved successfully, </w:t>
        </w:r>
        <w:r w:rsidR="00B8266F" w:rsidRPr="007F739A">
          <w:rPr>
            <w:color w:val="auto"/>
            <w:rPrChange w:id="6406" w:author="Alina Frey" w:date="2017-11-20T10:06:00Z">
              <w:rPr/>
            </w:rPrChange>
          </w:rPr>
          <w:t xml:space="preserve">a message will be displayed at the top of the screen, </w:t>
        </w:r>
      </w:ins>
      <w:ins w:id="6407" w:author="Alina Frey" w:date="2017-11-13T15:06:00Z">
        <w:r w:rsidRPr="007F739A">
          <w:rPr>
            <w:color w:val="auto"/>
            <w:rPrChange w:id="6408" w:author="Alina Frey" w:date="2017-11-20T10:06:00Z">
              <w:rPr/>
            </w:rPrChange>
          </w:rPr>
          <w:t xml:space="preserve">and the new chosen EDD is displayed in the Current Pregnancy </w:t>
        </w:r>
      </w:ins>
      <w:ins w:id="6409" w:author="Alina Frey" w:date="2017-11-13T15:39:00Z">
        <w:r w:rsidR="00B8266F" w:rsidRPr="007F739A">
          <w:rPr>
            <w:color w:val="auto"/>
            <w:rPrChange w:id="6410" w:author="Alina Frey" w:date="2017-11-20T10:06:00Z">
              <w:rPr/>
            </w:rPrChange>
          </w:rPr>
          <w:t>panel</w:t>
        </w:r>
      </w:ins>
      <w:ins w:id="6411" w:author="Alina Frey" w:date="2017-11-13T15:06:00Z">
        <w:r w:rsidRPr="007F739A">
          <w:rPr>
            <w:color w:val="auto"/>
            <w:rPrChange w:id="6412" w:author="Alina Frey" w:date="2017-11-20T10:06:00Z">
              <w:rPr/>
            </w:rPrChange>
          </w:rPr>
          <w:t>.</w:t>
        </w:r>
      </w:ins>
    </w:p>
    <w:p w14:paraId="2CCA488E" w14:textId="6B445EEC" w:rsidR="00DF698B" w:rsidRPr="007F739A" w:rsidRDefault="00DF698B">
      <w:pPr>
        <w:keepNext/>
        <w:spacing w:after="44"/>
        <w:rPr>
          <w:ins w:id="6413" w:author="Alina Frey" w:date="2017-11-13T15:39:00Z"/>
          <w:color w:val="auto"/>
          <w:rPrChange w:id="6414" w:author="Alina Frey" w:date="2017-11-20T10:06:00Z">
            <w:rPr>
              <w:ins w:id="6415" w:author="Alina Frey" w:date="2017-11-13T15:39:00Z"/>
            </w:rPr>
          </w:rPrChange>
        </w:rPr>
        <w:pPrChange w:id="6416" w:author="Alina Frey" w:date="2017-11-13T15:39:00Z">
          <w:pPr>
            <w:keepNext/>
            <w:spacing w:after="39"/>
          </w:pPr>
        </w:pPrChange>
      </w:pPr>
      <w:ins w:id="6417" w:author="Alina Frey" w:date="2017-11-13T15:39:00Z">
        <w:r w:rsidRPr="007F739A">
          <w:rPr>
            <w:noProof/>
            <w:color w:val="auto"/>
            <w:rPrChange w:id="6418" w:author="Alina Frey" w:date="2017-11-20T10:06:00Z">
              <w:rPr>
                <w:noProof/>
              </w:rPr>
            </w:rPrChange>
          </w:rPr>
          <w:drawing>
            <wp:inline distT="0" distB="0" distL="0" distR="0" wp14:anchorId="3E922CBB" wp14:editId="08CAD9E7">
              <wp:extent cx="3200400" cy="428625"/>
              <wp:effectExtent l="0" t="0" r="0" b="9525"/>
              <wp:docPr id="29775" name="Picture 29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200400" cy="428625"/>
                      </a:xfrm>
                      <a:prstGeom prst="rect">
                        <a:avLst/>
                      </a:prstGeom>
                    </pic:spPr>
                  </pic:pic>
                </a:graphicData>
              </a:graphic>
            </wp:inline>
          </w:drawing>
        </w:r>
      </w:ins>
    </w:p>
    <w:p w14:paraId="674E369E" w14:textId="3E20D45C" w:rsidR="00DF698B" w:rsidRPr="007F739A" w:rsidRDefault="00DF698B" w:rsidP="00DF698B">
      <w:pPr>
        <w:pStyle w:val="Caption"/>
        <w:rPr>
          <w:ins w:id="6419" w:author="Alina Frey" w:date="2017-11-13T15:39:00Z"/>
        </w:rPr>
      </w:pPr>
      <w:bookmarkStart w:id="6420" w:name="_Toc498937436"/>
      <w:bookmarkStart w:id="6421" w:name="_Toc498942284"/>
      <w:bookmarkStart w:id="6422" w:name="_Toc498938951"/>
      <w:bookmarkStart w:id="6423" w:name="_Toc499024522"/>
      <w:ins w:id="6424" w:author="Alina Frey" w:date="2017-11-13T15:39:00Z">
        <w:r w:rsidRPr="007F739A">
          <w:t xml:space="preserve">Figure </w:t>
        </w:r>
        <w:r w:rsidRPr="00CF2303">
          <w:fldChar w:fldCharType="begin"/>
        </w:r>
        <w:r w:rsidRPr="007F739A">
          <w:instrText xml:space="preserve"> SEQ Figure \* ARABIC </w:instrText>
        </w:r>
        <w:r w:rsidRPr="00CF2303">
          <w:fldChar w:fldCharType="separate"/>
        </w:r>
      </w:ins>
      <w:ins w:id="6425" w:author="Alina Frey [2]" w:date="2017-11-21T10:58:00Z">
        <w:r w:rsidR="003B7B8C">
          <w:rPr>
            <w:noProof/>
          </w:rPr>
          <w:t>58</w:t>
        </w:r>
      </w:ins>
      <w:ins w:id="6426" w:author="Alina Frey" w:date="2017-11-13T15:39:00Z">
        <w:r w:rsidRPr="00CF2303">
          <w:fldChar w:fldCharType="end"/>
        </w:r>
        <w:r w:rsidRPr="007F739A">
          <w:t>: Updated EDD</w:t>
        </w:r>
      </w:ins>
      <w:ins w:id="6427" w:author="Alina Frey" w:date="2017-11-21T10:38:00Z">
        <w:r w:rsidR="006B1325">
          <w:t xml:space="preserve"> – </w:t>
        </w:r>
      </w:ins>
      <w:ins w:id="6428" w:author="Alina Frey" w:date="2017-11-13T15:39:00Z">
        <w:r w:rsidRPr="007F739A">
          <w:t>Confirmation Notice</w:t>
        </w:r>
        <w:bookmarkEnd w:id="6420"/>
        <w:bookmarkEnd w:id="6421"/>
        <w:bookmarkEnd w:id="6422"/>
        <w:bookmarkEnd w:id="6423"/>
      </w:ins>
    </w:p>
    <w:p w14:paraId="0D51BC12" w14:textId="77777777" w:rsidR="00DF698B" w:rsidRPr="007F739A" w:rsidRDefault="00DF698B" w:rsidP="001474C6">
      <w:pPr>
        <w:rPr>
          <w:ins w:id="6429" w:author="Alina Frey" w:date="2017-11-13T15:24:00Z"/>
          <w:color w:val="auto"/>
          <w:rPrChange w:id="6430" w:author="Alina Frey" w:date="2017-11-20T10:06:00Z">
            <w:rPr>
              <w:ins w:id="6431" w:author="Alina Frey" w:date="2017-11-13T15:24:00Z"/>
            </w:rPr>
          </w:rPrChange>
        </w:rPr>
      </w:pPr>
    </w:p>
    <w:p w14:paraId="5B5A0421" w14:textId="5782D2B8" w:rsidR="00C45372" w:rsidRPr="007F739A" w:rsidRDefault="006F4957">
      <w:pPr>
        <w:keepNext/>
        <w:spacing w:after="44"/>
        <w:rPr>
          <w:ins w:id="6432" w:author="Alina Frey" w:date="2017-11-13T15:23:00Z"/>
          <w:color w:val="auto"/>
          <w:rPrChange w:id="6433" w:author="Alina Frey" w:date="2017-11-20T10:06:00Z">
            <w:rPr>
              <w:ins w:id="6434" w:author="Alina Frey" w:date="2017-11-13T15:23:00Z"/>
            </w:rPr>
          </w:rPrChange>
        </w:rPr>
        <w:pPrChange w:id="6435" w:author="Alina Frey" w:date="2017-11-13T15:29:00Z">
          <w:pPr/>
        </w:pPrChange>
      </w:pPr>
      <w:ins w:id="6436" w:author="Alina Frey" w:date="2017-11-20T14:45:00Z">
        <w:r>
          <w:rPr>
            <w:noProof/>
          </w:rPr>
          <w:lastRenderedPageBreak/>
          <mc:AlternateContent>
            <mc:Choice Requires="wps">
              <w:drawing>
                <wp:anchor distT="0" distB="0" distL="114300" distR="114300" simplePos="0" relativeHeight="251611136" behindDoc="0" locked="0" layoutInCell="1" allowOverlap="1" wp14:anchorId="245305D4" wp14:editId="7C902974">
                  <wp:simplePos x="0" y="0"/>
                  <wp:positionH relativeFrom="column">
                    <wp:posOffset>2527300</wp:posOffset>
                  </wp:positionH>
                  <wp:positionV relativeFrom="paragraph">
                    <wp:posOffset>532765</wp:posOffset>
                  </wp:positionV>
                  <wp:extent cx="346075" cy="0"/>
                  <wp:effectExtent l="0" t="95250" r="0" b="95250"/>
                  <wp:wrapNone/>
                  <wp:docPr id="198" name="Straight Arrow Connector 198"/>
                  <wp:cNvGraphicFramePr/>
                  <a:graphic xmlns:a="http://schemas.openxmlformats.org/drawingml/2006/main">
                    <a:graphicData uri="http://schemas.microsoft.com/office/word/2010/wordprocessingShape">
                      <wps:wsp>
                        <wps:cNvCnPr/>
                        <wps:spPr>
                          <a:xfrm flipH="1">
                            <a:off x="0" y="0"/>
                            <a:ext cx="346075" cy="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F65F94B" id="Straight Arrow Connector 198" o:spid="_x0000_s1026" type="#_x0000_t32" style="position:absolute;margin-left:199pt;margin-top:41.95pt;width:27.25pt;height:0;flip:x;z-index:2516111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" strokecolor="red" strokeweight="2.25pt">
                  <v:stroke endarrow="block" joinstyle="miter"/>
                </v:shape>
              </w:pict>
            </mc:Fallback>
          </mc:AlternateContent>
        </w:r>
      </w:ins>
      <w:r w:rsidR="00F877F0" w:rsidRPr="007F739A">
        <w:rPr>
          <w:rStyle w:val="CommentReference"/>
          <w:color w:val="auto"/>
          <w:rPrChange w:id="6437" w:author="Alina Frey" w:date="2017-11-20T10:06:00Z">
            <w:rPr>
              <w:rStyle w:val="CommentReference"/>
            </w:rPr>
          </w:rPrChange>
        </w:rPr>
        <w:commentReference w:id="6438"/>
      </w:r>
      <w:ins w:id="6439" w:author="Alina Frey" w:date="2017-11-20T14:50:00Z">
        <w:r w:rsidR="001B46F3">
          <w:rPr>
            <w:noProof/>
          </w:rPr>
          <w:drawing>
            <wp:inline distT="0" distB="0" distL="0" distR="0" wp14:anchorId="50DAC0DF" wp14:editId="7043204A">
              <wp:extent cx="3632200" cy="2813564"/>
              <wp:effectExtent l="0" t="0" r="6350" b="635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634834" cy="2815604"/>
                      </a:xfrm>
                      <a:prstGeom prst="rect">
                        <a:avLst/>
                      </a:prstGeom>
                    </pic:spPr>
                  </pic:pic>
                </a:graphicData>
              </a:graphic>
            </wp:inline>
          </w:drawing>
        </w:r>
      </w:ins>
    </w:p>
    <w:p w14:paraId="602C54E5" w14:textId="7FD1CB39" w:rsidR="00C11AC9" w:rsidRPr="00CF2303" w:rsidRDefault="00C45372">
      <w:pPr>
        <w:pStyle w:val="Caption"/>
        <w:rPr>
          <w:ins w:id="6440" w:author="Alina Frey" w:date="2017-11-13T15:06:00Z"/>
          <w:rFonts w:cstheme="minorHAnsi"/>
          <w:szCs w:val="24"/>
        </w:rPr>
        <w:pPrChange w:id="6441" w:author="Alina Frey" w:date="2017-11-13T15:24:00Z">
          <w:pPr/>
        </w:pPrChange>
      </w:pPr>
      <w:bookmarkStart w:id="6442" w:name="_Toc498937437"/>
      <w:bookmarkStart w:id="6443" w:name="_Toc498942285"/>
      <w:bookmarkStart w:id="6444" w:name="_Toc498938952"/>
      <w:bookmarkStart w:id="6445" w:name="_Toc499024523"/>
      <w:ins w:id="6446" w:author="Alina Frey" w:date="2017-11-13T15:23:00Z">
        <w:r w:rsidRPr="00CF2303">
          <w:t xml:space="preserve">Figure </w:t>
        </w:r>
        <w:r w:rsidRPr="00CF2303">
          <w:fldChar w:fldCharType="begin"/>
        </w:r>
        <w:r w:rsidRPr="00CF2303">
          <w:instrText xml:space="preserve"> SEQ Figure \* ARABIC </w:instrText>
        </w:r>
      </w:ins>
      <w:r w:rsidRPr="00CF2303">
        <w:fldChar w:fldCharType="separate"/>
      </w:r>
      <w:ins w:id="6447" w:author="Alina Frey [2]" w:date="2017-11-21T10:58:00Z">
        <w:r w:rsidR="003B7B8C">
          <w:rPr>
            <w:noProof/>
          </w:rPr>
          <w:t>59</w:t>
        </w:r>
      </w:ins>
      <w:ins w:id="6448" w:author="Alina Frey" w:date="2017-11-13T15:23:00Z">
        <w:r w:rsidRPr="00CF2303">
          <w:fldChar w:fldCharType="end"/>
        </w:r>
        <w:r w:rsidRPr="00CF2303">
          <w:t xml:space="preserve">: Current Pregnancy </w:t>
        </w:r>
      </w:ins>
      <w:ins w:id="6449" w:author="Alina Frey" w:date="2017-11-13T15:40:00Z">
        <w:r w:rsidR="00536F0E" w:rsidRPr="00CF2303">
          <w:t>panel</w:t>
        </w:r>
      </w:ins>
      <w:ins w:id="6450" w:author="Alina Frey" w:date="2017-11-21T10:38:00Z">
        <w:r w:rsidR="006B1325">
          <w:t xml:space="preserve"> – </w:t>
        </w:r>
      </w:ins>
      <w:ins w:id="6451" w:author="Alina Frey" w:date="2017-11-13T15:23:00Z">
        <w:r w:rsidRPr="00CF2303">
          <w:t>Updated EDD</w:t>
        </w:r>
      </w:ins>
      <w:bookmarkEnd w:id="6442"/>
      <w:bookmarkEnd w:id="6443"/>
      <w:bookmarkEnd w:id="6444"/>
      <w:bookmarkEnd w:id="6445"/>
    </w:p>
    <w:p w14:paraId="1FC1AF67" w14:textId="6EE60BD1" w:rsidR="00C11AC9" w:rsidRPr="00CF2303" w:rsidRDefault="00560404">
      <w:pPr>
        <w:spacing w:before="0" w:line="256" w:lineRule="auto"/>
        <w:rPr>
          <w:ins w:id="6452" w:author="Alina Frey" w:date="2017-11-13T15:06:00Z"/>
          <w:rFonts w:cstheme="minorHAnsi"/>
          <w:szCs w:val="24"/>
        </w:rPr>
        <w:pPrChange w:id="6453" w:author="Alina Frey" w:date="2017-11-13T15:26:00Z">
          <w:pPr>
            <w:pStyle w:val="ListParagraph"/>
            <w:numPr>
              <w:numId w:val="50"/>
            </w:numPr>
            <w:spacing w:before="0" w:line="256" w:lineRule="auto"/>
            <w:ind w:hanging="360"/>
          </w:pPr>
        </w:pPrChange>
      </w:pPr>
      <w:ins w:id="6454" w:author="Alina Frey" w:date="2017-11-13T15:26:00Z">
        <w:r w:rsidRPr="007F739A">
          <w:rPr>
            <w:rFonts w:cstheme="minorHAnsi"/>
            <w:color w:val="auto"/>
            <w:szCs w:val="24"/>
            <w:rPrChange w:id="6455" w:author="Alina Frey" w:date="2017-11-20T10:06:00Z">
              <w:rPr>
                <w:rFonts w:cstheme="minorHAnsi"/>
                <w:szCs w:val="24"/>
              </w:rPr>
            </w:rPrChange>
          </w:rPr>
          <w:t>T</w:t>
        </w:r>
      </w:ins>
      <w:ins w:id="6456" w:author="Alina Frey" w:date="2017-11-13T15:06:00Z">
        <w:r w:rsidR="00C11AC9" w:rsidRPr="007F739A">
          <w:rPr>
            <w:rFonts w:cstheme="minorHAnsi"/>
            <w:color w:val="auto"/>
            <w:szCs w:val="24"/>
            <w:rPrChange w:id="6457" w:author="Alina Frey" w:date="2017-11-20T10:06:00Z">
              <w:rPr>
                <w:rFonts w:cstheme="minorHAnsi"/>
                <w:szCs w:val="24"/>
              </w:rPr>
            </w:rPrChange>
          </w:rPr>
          <w:t>he user will be able see the new changes related to the selection of the EDD in the EDD Observation History (by clicking again on the EDD link):</w:t>
        </w:r>
      </w:ins>
    </w:p>
    <w:p w14:paraId="30018474" w14:textId="28E83BE3" w:rsidR="00210976" w:rsidRPr="007F739A" w:rsidRDefault="00531CC5">
      <w:pPr>
        <w:keepNext/>
        <w:spacing w:after="44"/>
        <w:rPr>
          <w:ins w:id="6458" w:author="Alina Frey" w:date="2017-11-13T15:30:00Z"/>
          <w:color w:val="auto"/>
          <w:rPrChange w:id="6459" w:author="Alina Frey" w:date="2017-11-20T10:06:00Z">
            <w:rPr>
              <w:ins w:id="6460" w:author="Alina Frey" w:date="2017-11-13T15:30:00Z"/>
            </w:rPr>
          </w:rPrChange>
        </w:rPr>
        <w:pPrChange w:id="6461" w:author="Alina Frey" w:date="2017-11-13T15:30:00Z">
          <w:pPr/>
        </w:pPrChange>
      </w:pPr>
      <w:ins w:id="6462" w:author="Alina Frey" w:date="2017-11-20T14:47:00Z">
        <w:r>
          <w:rPr>
            <w:noProof/>
          </w:rPr>
          <mc:AlternateContent>
            <mc:Choice Requires="wps">
              <w:drawing>
                <wp:anchor distT="0" distB="0" distL="114300" distR="114300" simplePos="0" relativeHeight="251613184" behindDoc="0" locked="0" layoutInCell="1" allowOverlap="1" wp14:anchorId="708E1B33" wp14:editId="1429815B">
                  <wp:simplePos x="0" y="0"/>
                  <wp:positionH relativeFrom="column">
                    <wp:posOffset>5689600</wp:posOffset>
                  </wp:positionH>
                  <wp:positionV relativeFrom="paragraph">
                    <wp:posOffset>913130</wp:posOffset>
                  </wp:positionV>
                  <wp:extent cx="114300" cy="190500"/>
                  <wp:effectExtent l="38100" t="38100" r="19050" b="19050"/>
                  <wp:wrapNone/>
                  <wp:docPr id="202" name="Straight Arrow Connector 202"/>
                  <wp:cNvGraphicFramePr/>
                  <a:graphic xmlns:a="http://schemas.openxmlformats.org/drawingml/2006/main">
                    <a:graphicData uri="http://schemas.microsoft.com/office/word/2010/wordprocessingShape">
                      <wps:wsp>
                        <wps:cNvCnPr/>
                        <wps:spPr>
                          <a:xfrm flipH="1" flipV="1">
                            <a:off x="0" y="0"/>
                            <a:ext cx="114300" cy="190500"/>
                          </a:xfrm>
                          <a:prstGeom prst="straightConnector1">
                            <a:avLst/>
                          </a:prstGeom>
                          <a:ln w="28575">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FDEDA2" id="Straight Arrow Connector 202" o:spid="_x0000_s1026" type="#_x0000_t32" style="position:absolute;margin-left:448pt;margin-top:71.9pt;width:9pt;height:15pt;flip:x y;z-index:251613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" strokecolor="red" strokeweight="2.25pt">
                  <v:stroke endarrow="block" joinstyle="miter"/>
                </v:shape>
              </w:pict>
            </mc:Fallback>
          </mc:AlternateContent>
        </w:r>
      </w:ins>
      <w:r w:rsidR="00096D30" w:rsidRPr="007F739A">
        <w:rPr>
          <w:rStyle w:val="CommentReference"/>
          <w:color w:val="auto"/>
          <w:rPrChange w:id="6463" w:author="Alina Frey" w:date="2017-11-20T10:06:00Z">
            <w:rPr>
              <w:rStyle w:val="CommentReference"/>
            </w:rPr>
          </w:rPrChange>
        </w:rPr>
        <w:commentReference w:id="6464"/>
      </w:r>
      <w:ins w:id="6465" w:author="Alina Frey" w:date="2017-11-20T14:49:00Z">
        <w:r w:rsidR="000B1935">
          <w:rPr>
            <w:noProof/>
          </w:rPr>
          <w:drawing>
            <wp:inline distT="0" distB="0" distL="0" distR="0" wp14:anchorId="704E2F7B" wp14:editId="240D0F86">
              <wp:extent cx="5943600" cy="2367915"/>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2367915"/>
                      </a:xfrm>
                      <a:prstGeom prst="rect">
                        <a:avLst/>
                      </a:prstGeom>
                    </pic:spPr>
                  </pic:pic>
                </a:graphicData>
              </a:graphic>
            </wp:inline>
          </w:drawing>
        </w:r>
      </w:ins>
    </w:p>
    <w:p w14:paraId="6472C8EC" w14:textId="66743874" w:rsidR="00C11AC9" w:rsidRPr="00CF2303" w:rsidRDefault="00210976">
      <w:pPr>
        <w:pStyle w:val="Caption"/>
        <w:rPr>
          <w:ins w:id="6466" w:author="Alina Frey" w:date="2017-11-13T15:06:00Z"/>
          <w:rFonts w:cstheme="minorHAnsi"/>
          <w:szCs w:val="24"/>
        </w:rPr>
        <w:pPrChange w:id="6467" w:author="Alina Frey" w:date="2017-11-13T15:30:00Z">
          <w:pPr/>
        </w:pPrChange>
      </w:pPr>
      <w:bookmarkStart w:id="6468" w:name="_Toc498937438"/>
      <w:bookmarkStart w:id="6469" w:name="_Toc498942286"/>
      <w:bookmarkStart w:id="6470" w:name="_Toc498938953"/>
      <w:bookmarkStart w:id="6471" w:name="_Toc499024524"/>
      <w:ins w:id="6472" w:author="Alina Frey" w:date="2017-11-13T15:30:00Z">
        <w:r w:rsidRPr="00CF2303">
          <w:t xml:space="preserve">Figure </w:t>
        </w:r>
        <w:r w:rsidRPr="00CF2303">
          <w:fldChar w:fldCharType="begin"/>
        </w:r>
        <w:r w:rsidRPr="00CF2303">
          <w:instrText xml:space="preserve"> SEQ Figure \* ARABIC </w:instrText>
        </w:r>
      </w:ins>
      <w:r w:rsidRPr="00CF2303">
        <w:fldChar w:fldCharType="separate"/>
      </w:r>
      <w:ins w:id="6473" w:author="Alina Frey [2]" w:date="2017-11-21T10:58:00Z">
        <w:r w:rsidR="003B7B8C">
          <w:rPr>
            <w:noProof/>
          </w:rPr>
          <w:t>60</w:t>
        </w:r>
      </w:ins>
      <w:ins w:id="6474" w:author="Alina Frey" w:date="2017-11-13T15:30:00Z">
        <w:r w:rsidRPr="00CF2303">
          <w:fldChar w:fldCharType="end"/>
        </w:r>
        <w:r w:rsidRPr="00CF2303">
          <w:t>: EDD Observation History Updated</w:t>
        </w:r>
      </w:ins>
      <w:bookmarkEnd w:id="6468"/>
      <w:bookmarkEnd w:id="6469"/>
      <w:bookmarkEnd w:id="6470"/>
      <w:bookmarkEnd w:id="6471"/>
    </w:p>
    <w:p w14:paraId="12FB39E2" w14:textId="5D75AAD0" w:rsidR="00C11AC9" w:rsidRPr="007F739A" w:rsidDel="00274AB3" w:rsidRDefault="00C11AC9">
      <w:pPr>
        <w:rPr>
          <w:del w:id="6475" w:author="Alina Frey" w:date="2017-11-13T15:40:00Z"/>
          <w:color w:val="auto"/>
          <w:rPrChange w:id="6476" w:author="Alina Frey" w:date="2017-11-20T10:06:00Z">
            <w:rPr>
              <w:del w:id="6477" w:author="Alina Frey" w:date="2017-11-13T15:40:00Z"/>
            </w:rPr>
          </w:rPrChange>
        </w:rPr>
        <w:pPrChange w:id="6478" w:author="Alina Frey" w:date="2017-11-13T15:05:00Z">
          <w:pPr>
            <w:spacing w:after="50"/>
          </w:pPr>
        </w:pPrChange>
      </w:pPr>
    </w:p>
    <w:p w14:paraId="31876EA4" w14:textId="7E2127C9" w:rsidR="006C0619" w:rsidRPr="007F739A" w:rsidDel="0059500F" w:rsidRDefault="005F159C">
      <w:pPr>
        <w:spacing w:after="29" w:line="265" w:lineRule="auto"/>
        <w:ind w:left="-5" w:hanging="10"/>
        <w:rPr>
          <w:del w:id="6479" w:author="Alina Frey" w:date="2017-11-08T16:31:00Z"/>
          <w:color w:val="auto"/>
          <w:rPrChange w:id="6480" w:author="Alina Frey" w:date="2017-11-20T10:06:00Z">
            <w:rPr>
              <w:del w:id="6481" w:author="Alina Frey" w:date="2017-11-08T16:31:00Z"/>
            </w:rPr>
          </w:rPrChange>
        </w:rPr>
      </w:pPr>
      <w:del w:id="6482" w:author="Alina Frey" w:date="2017-11-08T16:31:00Z">
        <w:r w:rsidRPr="007F739A" w:rsidDel="0059500F">
          <w:rPr>
            <w:rFonts w:eastAsia="Times New Roman" w:cs="Times New Roman"/>
            <w:b/>
            <w:color w:val="auto"/>
            <w:sz w:val="20"/>
            <w:rPrChange w:id="6483" w:author="Alina Frey" w:date="2017-11-20T10:06:00Z">
              <w:rPr>
                <w:rFonts w:eastAsia="Times New Roman" w:cs="Times New Roman"/>
                <w:b/>
                <w:sz w:val="20"/>
              </w:rPr>
            </w:rPrChange>
          </w:rPr>
          <w:delText xml:space="preserve">Figure 44: EDD Observation History </w:delText>
        </w:r>
      </w:del>
    </w:p>
    <w:p w14:paraId="31876EA5" w14:textId="1C8260A4" w:rsidR="006C0619" w:rsidRPr="007F739A" w:rsidDel="00274AB3" w:rsidRDefault="005F159C">
      <w:pPr>
        <w:pStyle w:val="Heading4"/>
        <w:rPr>
          <w:del w:id="6484" w:author="Alina Frey" w:date="2017-11-13T15:40:00Z"/>
          <w:color w:val="auto"/>
          <w:rPrChange w:id="6485" w:author="Alina Frey" w:date="2017-11-20T10:06:00Z">
            <w:rPr>
              <w:del w:id="6486" w:author="Alina Frey" w:date="2017-11-13T15:40:00Z"/>
            </w:rPr>
          </w:rPrChange>
        </w:rPr>
        <w:pPrChange w:id="6487" w:author="Alina Frey" w:date="2017-11-13T11:04:00Z">
          <w:pPr>
            <w:pStyle w:val="Heading5"/>
            <w:ind w:left="-5"/>
          </w:pPr>
        </w:pPrChange>
      </w:pPr>
      <w:del w:id="6488" w:author="Alina Frey" w:date="2017-11-13T15:40:00Z">
        <w:r w:rsidRPr="007F739A" w:rsidDel="00274AB3">
          <w:rPr>
            <w:color w:val="auto"/>
            <w:rPrChange w:id="6489" w:author="Alina Frey" w:date="2017-11-20T10:06:00Z">
              <w:rPr/>
            </w:rPrChange>
          </w:rPr>
          <w:delText>EDD Calculator</w:delText>
        </w:r>
      </w:del>
    </w:p>
    <w:p w14:paraId="31876EA6" w14:textId="4A69B046" w:rsidR="006C0619" w:rsidRPr="007F739A" w:rsidDel="00274AB3" w:rsidRDefault="005F159C" w:rsidP="00FA615B">
      <w:pPr>
        <w:spacing w:after="19" w:line="252" w:lineRule="auto"/>
        <w:ind w:left="-5" w:hanging="10"/>
        <w:rPr>
          <w:del w:id="6490" w:author="Alina Frey" w:date="2017-11-13T15:40:00Z"/>
          <w:color w:val="auto"/>
          <w:rPrChange w:id="6491" w:author="Alina Frey" w:date="2017-11-20T10:06:00Z">
            <w:rPr>
              <w:del w:id="6492" w:author="Alina Frey" w:date="2017-11-13T15:40:00Z"/>
            </w:rPr>
          </w:rPrChange>
        </w:rPr>
      </w:pPr>
      <w:del w:id="6493" w:author="Alina Frey" w:date="2017-11-13T15:40:00Z">
        <w:r w:rsidRPr="007F739A" w:rsidDel="00274AB3">
          <w:rPr>
            <w:rFonts w:eastAsia="Times New Roman" w:cs="Times New Roman"/>
            <w:color w:val="auto"/>
            <w:rPrChange w:id="6494" w:author="Alina Frey" w:date="2017-11-20T10:06:00Z">
              <w:rPr>
                <w:rFonts w:eastAsia="Times New Roman" w:cs="Times New Roman"/>
              </w:rPr>
            </w:rPrChange>
          </w:rPr>
          <w:delText xml:space="preserve">By selecting EDD Calculator, the Estimated Date of Delivery (EDD) window will display. To calculate EDD, make entries into the appropriate fields and a value populates in the Final EDD field (upper right corner). Click </w:delText>
        </w:r>
        <w:r w:rsidRPr="007F739A" w:rsidDel="00274AB3">
          <w:rPr>
            <w:rFonts w:eastAsia="Times New Roman" w:cs="Times New Roman"/>
            <w:b/>
            <w:color w:val="auto"/>
            <w:rPrChange w:id="6495" w:author="Alina Frey" w:date="2017-11-20T10:06:00Z">
              <w:rPr>
                <w:rFonts w:eastAsia="Times New Roman" w:cs="Times New Roman"/>
                <w:b/>
              </w:rPr>
            </w:rPrChange>
          </w:rPr>
          <w:delText>Save</w:delText>
        </w:r>
        <w:r w:rsidRPr="007F739A" w:rsidDel="00274AB3">
          <w:rPr>
            <w:rFonts w:eastAsia="Times New Roman" w:cs="Times New Roman"/>
            <w:color w:val="auto"/>
            <w:rPrChange w:id="6496" w:author="Alina Frey" w:date="2017-11-20T10:06:00Z">
              <w:rPr>
                <w:rFonts w:eastAsia="Times New Roman" w:cs="Times New Roman"/>
              </w:rPr>
            </w:rPrChange>
          </w:rPr>
          <w:delText xml:space="preserve"> to store the entries or </w:delText>
        </w:r>
        <w:r w:rsidRPr="007F739A" w:rsidDel="00274AB3">
          <w:rPr>
            <w:rFonts w:eastAsia="Times New Roman" w:cs="Times New Roman"/>
            <w:b/>
            <w:color w:val="auto"/>
            <w:rPrChange w:id="6497" w:author="Alina Frey" w:date="2017-11-20T10:06:00Z">
              <w:rPr>
                <w:rFonts w:eastAsia="Times New Roman" w:cs="Times New Roman"/>
                <w:b/>
              </w:rPr>
            </w:rPrChange>
          </w:rPr>
          <w:delText xml:space="preserve">Cancel </w:delText>
        </w:r>
        <w:r w:rsidRPr="007F739A" w:rsidDel="00274AB3">
          <w:rPr>
            <w:rFonts w:eastAsia="Times New Roman" w:cs="Times New Roman"/>
            <w:color w:val="auto"/>
            <w:rPrChange w:id="6498" w:author="Alina Frey" w:date="2017-11-20T10:06:00Z">
              <w:rPr>
                <w:rFonts w:eastAsia="Times New Roman" w:cs="Times New Roman"/>
              </w:rPr>
            </w:rPrChange>
          </w:rPr>
          <w:delText>to exit without saving. A confirmation that the EDD was saved is displayed. The EDD populates on the Patient Summary page.</w:delText>
        </w:r>
      </w:del>
    </w:p>
    <w:p w14:paraId="31876EA7" w14:textId="4E052BBE" w:rsidR="006C0619" w:rsidRPr="00CF2303" w:rsidDel="00274AB3" w:rsidRDefault="005F159C">
      <w:pPr>
        <w:pStyle w:val="Caption"/>
        <w:rPr>
          <w:del w:id="6499" w:author="Alina Frey" w:date="2017-11-13T15:40:00Z"/>
        </w:rPr>
        <w:pPrChange w:id="6500" w:author="Alina Frey" w:date="2017-11-10T14:16:00Z">
          <w:pPr>
            <w:spacing w:after="69"/>
            <w:ind w:right="-810"/>
          </w:pPr>
        </w:pPrChange>
      </w:pPr>
      <w:del w:id="6501" w:author="Alina Frey" w:date="2017-11-13T15:40:00Z">
        <w:r w:rsidRPr="005625E8" w:rsidDel="00274AB3">
          <w:rPr>
            <w:b w:val="0"/>
            <w:iCs w:val="0"/>
            <w:noProof/>
          </w:rPr>
          <w:drawing>
            <wp:inline distT="0" distB="0" distL="0" distR="0" wp14:anchorId="318770C6" wp14:editId="318770C7">
              <wp:extent cx="6457950" cy="3000756"/>
              <wp:effectExtent l="0" t="0" r="0" b="0"/>
              <wp:docPr id="966" name="Picture 966"/>
              <wp:cNvGraphicFramePr/>
              <a:graphic xmlns:a="http://schemas.openxmlformats.org/drawingml/2006/main">
                <a:graphicData uri="http://schemas.openxmlformats.org/drawingml/2006/picture">
                  <pic:pic xmlns:pic="http://schemas.openxmlformats.org/drawingml/2006/picture">
                    <pic:nvPicPr>
                      <pic:cNvPr id="966" name="Picture 966"/>
                      <pic:cNvPicPr/>
                    </pic:nvPicPr>
                    <pic:blipFill>
                      <a:blip r:embed="rId127"/>
                      <a:stretch>
                        <a:fillRect/>
                      </a:stretch>
                    </pic:blipFill>
                    <pic:spPr>
                      <a:xfrm>
                        <a:off x="0" y="0"/>
                        <a:ext cx="6457950" cy="3000756"/>
                      </a:xfrm>
                      <a:prstGeom prst="rect">
                        <a:avLst/>
                      </a:prstGeom>
                    </pic:spPr>
                  </pic:pic>
                </a:graphicData>
              </a:graphic>
            </wp:inline>
          </w:drawing>
        </w:r>
      </w:del>
    </w:p>
    <w:p w14:paraId="31876EA8" w14:textId="498CE7B0" w:rsidR="006C0619" w:rsidRPr="007F739A" w:rsidDel="00050B92" w:rsidRDefault="005F159C">
      <w:pPr>
        <w:spacing w:after="289" w:line="265" w:lineRule="auto"/>
        <w:ind w:left="-5" w:hanging="10"/>
        <w:rPr>
          <w:del w:id="6502" w:author="Alina Frey" w:date="2017-11-08T16:32:00Z"/>
          <w:color w:val="auto"/>
          <w:rPrChange w:id="6503" w:author="Alina Frey" w:date="2017-11-20T10:06:00Z">
            <w:rPr>
              <w:del w:id="6504" w:author="Alina Frey" w:date="2017-11-08T16:32:00Z"/>
            </w:rPr>
          </w:rPrChange>
        </w:rPr>
      </w:pPr>
      <w:del w:id="6505" w:author="Alina Frey" w:date="2017-11-08T16:32:00Z">
        <w:r w:rsidRPr="007F739A" w:rsidDel="00050B92">
          <w:rPr>
            <w:rFonts w:eastAsia="Times New Roman" w:cs="Times New Roman"/>
            <w:b/>
            <w:color w:val="auto"/>
            <w:sz w:val="20"/>
            <w:rPrChange w:id="6506" w:author="Alina Frey" w:date="2017-11-20T10:06:00Z">
              <w:rPr>
                <w:rFonts w:eastAsia="Times New Roman" w:cs="Times New Roman"/>
                <w:b/>
                <w:sz w:val="20"/>
              </w:rPr>
            </w:rPrChange>
          </w:rPr>
          <w:delText xml:space="preserve">Figure 45: EDD Calculator Tool </w:delText>
        </w:r>
      </w:del>
    </w:p>
    <w:p w14:paraId="31876EA9" w14:textId="493A5F9F" w:rsidR="006C0619" w:rsidRPr="00CF2303" w:rsidDel="00DF698B" w:rsidRDefault="005F159C">
      <w:pPr>
        <w:pStyle w:val="Caption"/>
        <w:rPr>
          <w:del w:id="6507" w:author="Alina Frey" w:date="2017-11-13T15:39:00Z"/>
        </w:rPr>
        <w:pPrChange w:id="6508" w:author="Alina Frey" w:date="2017-11-10T14:16:00Z">
          <w:pPr>
            <w:spacing w:after="39"/>
          </w:pPr>
        </w:pPrChange>
      </w:pPr>
      <w:del w:id="6509" w:author="Alina Frey" w:date="2017-11-13T15:37:00Z">
        <w:r w:rsidRPr="005625E8" w:rsidDel="00837904">
          <w:rPr>
            <w:b w:val="0"/>
            <w:iCs w:val="0"/>
            <w:noProof/>
          </w:rPr>
          <w:drawing>
            <wp:inline distT="0" distB="0" distL="0" distR="0" wp14:anchorId="318770C8" wp14:editId="064526B8">
              <wp:extent cx="4928616" cy="573024"/>
              <wp:effectExtent l="0" t="0" r="0" b="0"/>
              <wp:docPr id="33551" name="Picture 33551"/>
              <wp:cNvGraphicFramePr/>
              <a:graphic xmlns:a="http://schemas.openxmlformats.org/drawingml/2006/main">
                <a:graphicData uri="http://schemas.openxmlformats.org/drawingml/2006/picture">
                  <pic:pic xmlns:pic="http://schemas.openxmlformats.org/drawingml/2006/picture">
                    <pic:nvPicPr>
                      <pic:cNvPr id="33551" name="Picture 33551"/>
                      <pic:cNvPicPr/>
                    </pic:nvPicPr>
                    <pic:blipFill>
                      <a:blip r:embed="rId128"/>
                      <a:stretch>
                        <a:fillRect/>
                      </a:stretch>
                    </pic:blipFill>
                    <pic:spPr>
                      <a:xfrm>
                        <a:off x="0" y="0"/>
                        <a:ext cx="4928616" cy="573024"/>
                      </a:xfrm>
                      <a:prstGeom prst="rect">
                        <a:avLst/>
                      </a:prstGeom>
                    </pic:spPr>
                  </pic:pic>
                </a:graphicData>
              </a:graphic>
            </wp:inline>
          </w:drawing>
        </w:r>
      </w:del>
    </w:p>
    <w:p w14:paraId="31876EAA" w14:textId="1A67D90F" w:rsidR="006C0619" w:rsidRPr="007F739A" w:rsidDel="00AB5332" w:rsidRDefault="005F159C">
      <w:pPr>
        <w:spacing w:after="29" w:line="265" w:lineRule="auto"/>
        <w:ind w:left="-5" w:hanging="10"/>
        <w:rPr>
          <w:del w:id="6510" w:author="Alina Frey" w:date="2017-11-08T16:32:00Z"/>
          <w:color w:val="auto"/>
          <w:rPrChange w:id="6511" w:author="Alina Frey" w:date="2017-11-20T10:06:00Z">
            <w:rPr>
              <w:del w:id="6512" w:author="Alina Frey" w:date="2017-11-08T16:32:00Z"/>
            </w:rPr>
          </w:rPrChange>
        </w:rPr>
      </w:pPr>
      <w:del w:id="6513" w:author="Alina Frey" w:date="2017-11-08T16:32:00Z">
        <w:r w:rsidRPr="007F739A" w:rsidDel="00AB5332">
          <w:rPr>
            <w:rFonts w:eastAsia="Times New Roman" w:cs="Times New Roman"/>
            <w:b/>
            <w:color w:val="auto"/>
            <w:sz w:val="20"/>
            <w:rPrChange w:id="6514" w:author="Alina Frey" w:date="2017-11-20T10:06:00Z">
              <w:rPr>
                <w:rFonts w:eastAsia="Times New Roman" w:cs="Times New Roman"/>
                <w:b/>
                <w:sz w:val="20"/>
              </w:rPr>
            </w:rPrChange>
          </w:rPr>
          <w:delText>Figure 46: Confirmation Notice</w:delText>
        </w:r>
      </w:del>
    </w:p>
    <w:p w14:paraId="31876EAB" w14:textId="77777777" w:rsidR="006C0619" w:rsidRPr="007F739A" w:rsidRDefault="005F159C">
      <w:pPr>
        <w:pStyle w:val="Heading4"/>
        <w:rPr>
          <w:color w:val="auto"/>
          <w:rPrChange w:id="6515" w:author="Alina Frey" w:date="2017-11-20T10:06:00Z">
            <w:rPr/>
          </w:rPrChange>
        </w:rPr>
        <w:pPrChange w:id="6516" w:author="Alina Frey" w:date="2017-11-13T11:04:00Z">
          <w:pPr>
            <w:pStyle w:val="Heading5"/>
            <w:ind w:left="-5"/>
          </w:pPr>
        </w:pPrChange>
      </w:pPr>
      <w:r w:rsidRPr="007F739A">
        <w:rPr>
          <w:color w:val="auto"/>
          <w:rPrChange w:id="6517" w:author="Alina Frey" w:date="2017-11-20T10:06:00Z">
            <w:rPr>
              <w:b/>
              <w:i/>
            </w:rPr>
          </w:rPrChange>
        </w:rPr>
        <w:t>Prenatal Care Provider</w:t>
      </w:r>
    </w:p>
    <w:p w14:paraId="1F9575DA" w14:textId="7B8EB5F8" w:rsidR="00B9439F" w:rsidRPr="00CF2303" w:rsidRDefault="00B9439F">
      <w:pPr>
        <w:rPr>
          <w:ins w:id="6518" w:author="Alina Frey" w:date="2017-11-13T15:43:00Z"/>
        </w:rPr>
        <w:pPrChange w:id="6519" w:author="Alina Frey" w:date="2017-11-13T15:43:00Z">
          <w:pPr>
            <w:pStyle w:val="ListParagraph"/>
            <w:ind w:left="1440"/>
          </w:pPr>
        </w:pPrChange>
      </w:pPr>
      <w:ins w:id="6520" w:author="Alina Frey" w:date="2017-11-13T15:43:00Z">
        <w:r w:rsidRPr="007F739A">
          <w:rPr>
            <w:color w:val="auto"/>
            <w:rPrChange w:id="6521" w:author="Alina Frey" w:date="2017-11-20T10:06:00Z">
              <w:rPr/>
            </w:rPrChange>
          </w:rPr>
          <w:t>To update the Parental Care Provider</w:t>
        </w:r>
      </w:ins>
      <w:ins w:id="6522" w:author="Alina Frey" w:date="2017-11-13T15:44:00Z">
        <w:r w:rsidR="00FB3EB0" w:rsidRPr="007F739A">
          <w:rPr>
            <w:color w:val="auto"/>
            <w:rPrChange w:id="6523" w:author="Alina Frey" w:date="2017-11-20T10:06:00Z">
              <w:rPr/>
            </w:rPrChange>
          </w:rPr>
          <w:t xml:space="preserve">, </w:t>
        </w:r>
      </w:ins>
      <w:ins w:id="6524" w:author="Alina Frey" w:date="2017-11-13T15:45:00Z">
        <w:r w:rsidR="00FB3EB0" w:rsidRPr="007F739A">
          <w:rPr>
            <w:rFonts w:eastAsia="Times New Roman" w:cs="Times New Roman"/>
            <w:color w:val="auto"/>
          </w:rPr>
          <w:t>c</w:t>
        </w:r>
        <w:r w:rsidR="00FB3EB0" w:rsidRPr="007F739A">
          <w:rPr>
            <w:rFonts w:cstheme="minorHAnsi"/>
            <w:color w:val="auto"/>
            <w:szCs w:val="24"/>
            <w:rPrChange w:id="6525" w:author="Alina Frey" w:date="2017-11-20T10:06:00Z">
              <w:rPr>
                <w:rFonts w:cstheme="minorHAnsi"/>
                <w:szCs w:val="24"/>
              </w:rPr>
            </w:rPrChange>
          </w:rPr>
          <w:t xml:space="preserve">lick on the link next to the </w:t>
        </w:r>
      </w:ins>
      <w:ins w:id="6526" w:author="Alina Frey" w:date="2017-11-17T14:36:00Z">
        <w:r w:rsidR="00F24D97" w:rsidRPr="007F739A">
          <w:rPr>
            <w:rFonts w:cstheme="minorHAnsi"/>
            <w:color w:val="auto"/>
            <w:szCs w:val="24"/>
            <w:rPrChange w:id="6527" w:author="Alina Frey" w:date="2017-11-20T10:06:00Z">
              <w:rPr>
                <w:rFonts w:cstheme="minorHAnsi"/>
                <w:szCs w:val="24"/>
              </w:rPr>
            </w:rPrChange>
          </w:rPr>
          <w:t>corresponding</w:t>
        </w:r>
      </w:ins>
      <w:ins w:id="6528" w:author="Alina Frey" w:date="2017-11-13T15:45:00Z">
        <w:r w:rsidR="00FB3EB0" w:rsidRPr="007F739A">
          <w:rPr>
            <w:rFonts w:cstheme="minorHAnsi"/>
            <w:color w:val="auto"/>
            <w:szCs w:val="24"/>
            <w:rPrChange w:id="6529" w:author="Alina Frey" w:date="2017-11-20T10:06:00Z">
              <w:rPr>
                <w:rFonts w:cstheme="minorHAnsi"/>
                <w:szCs w:val="24"/>
              </w:rPr>
            </w:rPrChange>
          </w:rPr>
          <w:t xml:space="preserve"> field</w:t>
        </w:r>
        <w:r w:rsidR="00FB3EB0" w:rsidRPr="007F739A">
          <w:rPr>
            <w:rFonts w:eastAsiaTheme="minorHAnsi" w:cstheme="minorHAnsi"/>
            <w:color w:val="auto"/>
            <w:szCs w:val="24"/>
          </w:rPr>
          <w:t xml:space="preserve">. </w:t>
        </w:r>
        <w:r w:rsidR="00FB3EB0" w:rsidRPr="007F739A">
          <w:rPr>
            <w:rFonts w:cstheme="minorHAnsi"/>
            <w:color w:val="auto"/>
            <w:szCs w:val="24"/>
            <w:rPrChange w:id="6530" w:author="Alina Frey" w:date="2017-11-20T10:06:00Z">
              <w:rPr>
                <w:rFonts w:cstheme="minorHAnsi"/>
                <w:szCs w:val="24"/>
              </w:rPr>
            </w:rPrChange>
          </w:rPr>
          <w:t xml:space="preserve">This redirects the user to the </w:t>
        </w:r>
      </w:ins>
      <w:ins w:id="6531" w:author="Alina Frey" w:date="2017-11-13T15:43:00Z">
        <w:r w:rsidRPr="007F739A">
          <w:rPr>
            <w:color w:val="auto"/>
            <w:rPrChange w:id="6532" w:author="Alina Frey" w:date="2017-11-20T10:06:00Z">
              <w:rPr/>
            </w:rPrChange>
          </w:rPr>
          <w:t>Select Non-VA Care Provider (OB/GYN) screen, which shows all the available Providers (no Facilities).</w:t>
        </w:r>
      </w:ins>
      <w:ins w:id="6533" w:author="Alina Frey" w:date="2017-11-13T16:02:00Z">
        <w:r w:rsidR="001B5AAF" w:rsidRPr="007F739A">
          <w:rPr>
            <w:color w:val="auto"/>
            <w:rPrChange w:id="6534" w:author="Alina Frey" w:date="2017-11-20T10:06:00Z">
              <w:rPr/>
            </w:rPrChange>
          </w:rPr>
          <w:t xml:space="preserve"> The available Providers are extracted from the Non-VA Care Items table, in section </w:t>
        </w:r>
        <w:r w:rsidR="001B5AAF" w:rsidRPr="00CF2303">
          <w:rPr>
            <w:color w:val="0070C0"/>
            <w:u w:val="single" w:color="0070C0"/>
          </w:rPr>
          <w:fldChar w:fldCharType="begin"/>
        </w:r>
        <w:r w:rsidR="001B5AAF" w:rsidRPr="009E5B97">
          <w:rPr>
            <w:color w:val="0070C0"/>
            <w:u w:val="single" w:color="0070C0"/>
          </w:rPr>
          <w:instrText xml:space="preserve"> REF _Ref498351714 \h </w:instrText>
        </w:r>
      </w:ins>
      <w:r w:rsidR="000E5A15" w:rsidRPr="009E5B97">
        <w:rPr>
          <w:color w:val="0070C0"/>
          <w:u w:val="single" w:color="0070C0"/>
        </w:rPr>
        <w:instrText xml:space="preserve"> \* MERGEFORMAT </w:instrText>
      </w:r>
      <w:r w:rsidR="001B5AAF" w:rsidRPr="00CF2303">
        <w:rPr>
          <w:color w:val="0070C0"/>
          <w:u w:val="single" w:color="0070C0"/>
        </w:rPr>
      </w:r>
      <w:ins w:id="6535" w:author="Alina Frey" w:date="2017-11-13T16:02:00Z">
        <w:r w:rsidR="001B5AAF" w:rsidRPr="00CF2303">
          <w:rPr>
            <w:color w:val="0070C0"/>
            <w:u w:val="single" w:color="0070C0"/>
          </w:rPr>
          <w:fldChar w:fldCharType="separate"/>
        </w:r>
      </w:ins>
      <w:ins w:id="6536" w:author="Alina Frey [2]" w:date="2017-11-21T10:58:00Z">
        <w:r w:rsidR="003B7B8C" w:rsidRPr="003B7B8C">
          <w:rPr>
            <w:color w:val="0070C0"/>
            <w:u w:val="single" w:color="0070C0"/>
            <w:rPrChange w:id="6537" w:author="Alina Frey [2]" w:date="2017-11-21T10:58:00Z">
              <w:rPr/>
            </w:rPrChange>
          </w:rPr>
          <w:t>Non-VA Care</w:t>
        </w:r>
      </w:ins>
      <w:ins w:id="6538" w:author="Alina Frey" w:date="2017-11-13T16:02:00Z">
        <w:r w:rsidR="001B5AAF" w:rsidRPr="00CF2303">
          <w:rPr>
            <w:color w:val="0070C0"/>
            <w:u w:val="single" w:color="0070C0"/>
          </w:rPr>
          <w:fldChar w:fldCharType="end"/>
        </w:r>
        <w:r w:rsidR="001B5AAF" w:rsidRPr="007F739A">
          <w:rPr>
            <w:color w:val="auto"/>
            <w:rPrChange w:id="6539" w:author="Alina Frey" w:date="2017-11-20T10:06:00Z">
              <w:rPr/>
            </w:rPrChange>
          </w:rPr>
          <w:t>.</w:t>
        </w:r>
      </w:ins>
    </w:p>
    <w:p w14:paraId="219595B2" w14:textId="28C094C8" w:rsidR="001171AB" w:rsidRPr="007F739A" w:rsidRDefault="00AE27A4">
      <w:pPr>
        <w:keepNext/>
        <w:spacing w:after="44"/>
        <w:rPr>
          <w:ins w:id="6540" w:author="Alina Frey" w:date="2017-11-13T15:52:00Z"/>
          <w:color w:val="auto"/>
          <w:rPrChange w:id="6541" w:author="Alina Frey" w:date="2017-11-20T10:06:00Z">
            <w:rPr>
              <w:ins w:id="6542" w:author="Alina Frey" w:date="2017-11-13T15:52:00Z"/>
            </w:rPr>
          </w:rPrChange>
        </w:rPr>
        <w:pPrChange w:id="6543" w:author="Alina Frey" w:date="2017-11-13T15:52:00Z">
          <w:pPr/>
        </w:pPrChange>
      </w:pPr>
      <w:ins w:id="6544" w:author="Alina Frey" w:date="2017-11-20T14:55:00Z">
        <w:r>
          <w:rPr>
            <w:noProof/>
          </w:rPr>
          <w:lastRenderedPageBreak/>
          <w:drawing>
            <wp:inline distT="0" distB="0" distL="0" distR="0" wp14:anchorId="581E65C4" wp14:editId="76A44A46">
              <wp:extent cx="5943600" cy="1787525"/>
              <wp:effectExtent l="0" t="0" r="0" b="317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1787525"/>
                      </a:xfrm>
                      <a:prstGeom prst="rect">
                        <a:avLst/>
                      </a:prstGeom>
                    </pic:spPr>
                  </pic:pic>
                </a:graphicData>
              </a:graphic>
            </wp:inline>
          </w:drawing>
        </w:r>
      </w:ins>
    </w:p>
    <w:p w14:paraId="43D6F5DA" w14:textId="753E1C9E" w:rsidR="00B9439F" w:rsidRPr="00CF2303" w:rsidRDefault="001171AB">
      <w:pPr>
        <w:pStyle w:val="Caption"/>
        <w:rPr>
          <w:ins w:id="6545" w:author="Alina Frey" w:date="2017-11-13T15:43:00Z"/>
        </w:rPr>
        <w:pPrChange w:id="6546" w:author="Alina Frey" w:date="2017-11-13T15:52:00Z">
          <w:pPr>
            <w:pStyle w:val="ListParagraph"/>
            <w:ind w:left="0"/>
          </w:pPr>
        </w:pPrChange>
      </w:pPr>
      <w:bookmarkStart w:id="6547" w:name="_Toc498937439"/>
      <w:bookmarkStart w:id="6548" w:name="_Toc498942287"/>
      <w:bookmarkStart w:id="6549" w:name="_Toc498938954"/>
      <w:bookmarkStart w:id="6550" w:name="_Toc499024525"/>
      <w:ins w:id="6551" w:author="Alina Frey" w:date="2017-11-13T15:52:00Z">
        <w:r w:rsidRPr="00CF2303">
          <w:t xml:space="preserve">Figure </w:t>
        </w:r>
        <w:r w:rsidRPr="00CF2303">
          <w:fldChar w:fldCharType="begin"/>
        </w:r>
        <w:r w:rsidRPr="00CF2303">
          <w:instrText xml:space="preserve"> SEQ Figure \* ARABIC </w:instrText>
        </w:r>
      </w:ins>
      <w:r w:rsidRPr="00CF2303">
        <w:fldChar w:fldCharType="separate"/>
      </w:r>
      <w:ins w:id="6552" w:author="Alina Frey [2]" w:date="2017-11-21T10:58:00Z">
        <w:r w:rsidR="003B7B8C">
          <w:rPr>
            <w:noProof/>
          </w:rPr>
          <w:t>61</w:t>
        </w:r>
      </w:ins>
      <w:ins w:id="6553" w:author="Alina Frey" w:date="2017-11-13T15:52:00Z">
        <w:r w:rsidRPr="00CF2303">
          <w:fldChar w:fldCharType="end"/>
        </w:r>
        <w:r w:rsidRPr="00CF2303">
          <w:t>: Edit Prenatal Care Provider</w:t>
        </w:r>
      </w:ins>
      <w:bookmarkEnd w:id="6547"/>
      <w:bookmarkEnd w:id="6548"/>
      <w:bookmarkEnd w:id="6549"/>
      <w:bookmarkEnd w:id="6550"/>
    </w:p>
    <w:p w14:paraId="431EB5FA" w14:textId="2FCED67E" w:rsidR="00B9439F" w:rsidRPr="00CF2303" w:rsidRDefault="00B9439F">
      <w:pPr>
        <w:rPr>
          <w:ins w:id="6554" w:author="Alina Frey" w:date="2017-11-13T15:43:00Z"/>
        </w:rPr>
        <w:pPrChange w:id="6555" w:author="Alina Frey" w:date="2017-11-13T15:43:00Z">
          <w:pPr>
            <w:pStyle w:val="ListParagraph"/>
            <w:numPr>
              <w:numId w:val="53"/>
            </w:numPr>
            <w:spacing w:before="0" w:line="256" w:lineRule="auto"/>
            <w:ind w:left="1440" w:hanging="360"/>
          </w:pPr>
        </w:pPrChange>
      </w:pPr>
      <w:ins w:id="6556" w:author="Alina Frey" w:date="2017-11-13T15:43:00Z">
        <w:r w:rsidRPr="007F739A">
          <w:rPr>
            <w:color w:val="auto"/>
            <w:rPrChange w:id="6557" w:author="Alina Frey" w:date="2017-11-20T10:06:00Z">
              <w:rPr/>
            </w:rPrChange>
          </w:rPr>
          <w:t xml:space="preserve">The user has the option to select one of the Providers in the table, manage the list or cancel the update (using the </w:t>
        </w:r>
      </w:ins>
      <w:ins w:id="6558" w:author="Alina Frey" w:date="2017-11-17T14:36:00Z">
        <w:r w:rsidR="00F24D97" w:rsidRPr="007F739A">
          <w:rPr>
            <w:color w:val="auto"/>
            <w:rPrChange w:id="6559" w:author="Alina Frey" w:date="2017-11-20T10:06:00Z">
              <w:rPr/>
            </w:rPrChange>
          </w:rPr>
          <w:t>corresponding</w:t>
        </w:r>
      </w:ins>
      <w:ins w:id="6560" w:author="Alina Frey" w:date="2017-11-13T15:43:00Z">
        <w:r w:rsidRPr="007F739A">
          <w:rPr>
            <w:color w:val="auto"/>
            <w:rPrChange w:id="6561" w:author="Alina Frey" w:date="2017-11-20T10:06:00Z">
              <w:rPr/>
            </w:rPrChange>
          </w:rPr>
          <w:t xml:space="preserve"> buttons).</w:t>
        </w:r>
      </w:ins>
    </w:p>
    <w:p w14:paraId="0C382359" w14:textId="51EB4C8B" w:rsidR="00B9439F" w:rsidRPr="00CF2303" w:rsidRDefault="00B9439F">
      <w:pPr>
        <w:rPr>
          <w:ins w:id="6562" w:author="Alina Frey" w:date="2017-11-13T15:43:00Z"/>
        </w:rPr>
        <w:pPrChange w:id="6563" w:author="Alina Frey" w:date="2017-11-13T15:43:00Z">
          <w:pPr>
            <w:pStyle w:val="ListParagraph"/>
            <w:numPr>
              <w:numId w:val="53"/>
            </w:numPr>
            <w:spacing w:before="0" w:line="256" w:lineRule="auto"/>
            <w:ind w:left="1440" w:hanging="360"/>
          </w:pPr>
        </w:pPrChange>
      </w:pPr>
      <w:ins w:id="6564" w:author="Alina Frey" w:date="2017-11-13T15:43:00Z">
        <w:r w:rsidRPr="007F739A">
          <w:rPr>
            <w:color w:val="auto"/>
            <w:rPrChange w:id="6565" w:author="Alina Frey" w:date="2017-11-20T10:06:00Z">
              <w:rPr/>
            </w:rPrChange>
          </w:rPr>
          <w:t xml:space="preserve">To manage the list of available providers, select the </w:t>
        </w:r>
        <w:r w:rsidRPr="007F739A">
          <w:rPr>
            <w:b/>
            <w:color w:val="auto"/>
            <w:rPrChange w:id="6566" w:author="Alina Frey" w:date="2017-11-20T10:06:00Z">
              <w:rPr/>
            </w:rPrChange>
          </w:rPr>
          <w:t>Manage List</w:t>
        </w:r>
        <w:r w:rsidRPr="007F739A">
          <w:rPr>
            <w:color w:val="auto"/>
            <w:rPrChange w:id="6567" w:author="Alina Frey" w:date="2017-11-20T10:06:00Z">
              <w:rPr/>
            </w:rPrChange>
          </w:rPr>
          <w:t xml:space="preserve"> button, which redirects the user to the Non-VA Care Items table, presented in section</w:t>
        </w:r>
      </w:ins>
      <w:ins w:id="6568" w:author="Alina Frey" w:date="2017-11-13T15:54:00Z">
        <w:r w:rsidR="00F477A4" w:rsidRPr="007F739A">
          <w:rPr>
            <w:color w:val="auto"/>
            <w:rPrChange w:id="6569" w:author="Alina Frey" w:date="2017-11-20T10:06:00Z">
              <w:rPr/>
            </w:rPrChange>
          </w:rPr>
          <w:t xml:space="preserve"> </w:t>
        </w:r>
        <w:r w:rsidR="00F477A4" w:rsidRPr="00CF2303">
          <w:rPr>
            <w:color w:val="0070C0"/>
            <w:u w:val="single" w:color="0070C0"/>
          </w:rPr>
          <w:fldChar w:fldCharType="begin"/>
        </w:r>
        <w:r w:rsidR="00F477A4" w:rsidRPr="009E5B97">
          <w:rPr>
            <w:color w:val="0070C0"/>
            <w:u w:val="single" w:color="0070C0"/>
          </w:rPr>
          <w:instrText xml:space="preserve"> REF _Ref498351796 \h </w:instrText>
        </w:r>
      </w:ins>
      <w:r w:rsidR="000E5A15" w:rsidRPr="009E5B97">
        <w:rPr>
          <w:color w:val="0070C0"/>
          <w:u w:val="single" w:color="0070C0"/>
        </w:rPr>
        <w:instrText xml:space="preserve"> \* MERGEFORMAT </w:instrText>
      </w:r>
      <w:r w:rsidR="00F477A4" w:rsidRPr="00CF2303">
        <w:rPr>
          <w:color w:val="0070C0"/>
          <w:u w:val="single" w:color="0070C0"/>
        </w:rPr>
      </w:r>
      <w:r w:rsidR="00F477A4" w:rsidRPr="00CF2303">
        <w:rPr>
          <w:color w:val="0070C0"/>
          <w:u w:val="single" w:color="0070C0"/>
        </w:rPr>
        <w:fldChar w:fldCharType="separate"/>
      </w:r>
      <w:ins w:id="6570" w:author="Alina Frey [2]" w:date="2017-11-21T10:58:00Z">
        <w:r w:rsidR="003B7B8C" w:rsidRPr="003B7B8C">
          <w:rPr>
            <w:color w:val="0070C0"/>
            <w:u w:val="single" w:color="0070C0"/>
            <w:rPrChange w:id="6571" w:author="Alina Frey [2]" w:date="2017-11-21T10:58:00Z">
              <w:rPr/>
            </w:rPrChange>
          </w:rPr>
          <w:t>Non-VA Care</w:t>
        </w:r>
      </w:ins>
      <w:ins w:id="6572" w:author="Alina Frey" w:date="2017-11-13T15:54:00Z">
        <w:r w:rsidR="00F477A4" w:rsidRPr="00CF2303">
          <w:rPr>
            <w:color w:val="0070C0"/>
            <w:u w:val="single" w:color="0070C0"/>
          </w:rPr>
          <w:fldChar w:fldCharType="end"/>
        </w:r>
      </w:ins>
      <w:ins w:id="6573" w:author="Alina Frey" w:date="2017-11-13T15:43:00Z">
        <w:r w:rsidRPr="007F739A">
          <w:rPr>
            <w:color w:val="auto"/>
            <w:rPrChange w:id="6574" w:author="Alina Frey" w:date="2017-11-20T10:06:00Z">
              <w:rPr/>
            </w:rPrChange>
          </w:rPr>
          <w:t>.</w:t>
        </w:r>
      </w:ins>
    </w:p>
    <w:p w14:paraId="67FB7BAD" w14:textId="7B892499" w:rsidR="00573602" w:rsidRPr="007F739A" w:rsidRDefault="00B9439F" w:rsidP="00B9439F">
      <w:pPr>
        <w:rPr>
          <w:ins w:id="6575" w:author="Alina Frey" w:date="2017-11-13T16:16:00Z"/>
          <w:color w:val="auto"/>
          <w:rPrChange w:id="6576" w:author="Alina Frey" w:date="2017-11-20T10:06:00Z">
            <w:rPr>
              <w:ins w:id="6577" w:author="Alina Frey" w:date="2017-11-13T16:16:00Z"/>
            </w:rPr>
          </w:rPrChange>
        </w:rPr>
      </w:pPr>
      <w:ins w:id="6578" w:author="Alina Frey" w:date="2017-11-13T15:43:00Z">
        <w:r w:rsidRPr="007F739A">
          <w:rPr>
            <w:color w:val="auto"/>
            <w:rPrChange w:id="6579" w:author="Alina Frey" w:date="2017-11-20T10:06:00Z">
              <w:rPr/>
            </w:rPrChange>
          </w:rPr>
          <w:t xml:space="preserve">If the provider is in the available list, then select the row with the desired provider, then click </w:t>
        </w:r>
        <w:r w:rsidRPr="007F739A">
          <w:rPr>
            <w:b/>
            <w:color w:val="auto"/>
            <w:rPrChange w:id="6580" w:author="Alina Frey" w:date="2017-11-20T10:06:00Z">
              <w:rPr/>
            </w:rPrChange>
          </w:rPr>
          <w:t>Select</w:t>
        </w:r>
        <w:r w:rsidRPr="007F739A">
          <w:rPr>
            <w:color w:val="auto"/>
            <w:rPrChange w:id="6581" w:author="Alina Frey" w:date="2017-11-20T10:06:00Z">
              <w:rPr/>
            </w:rPrChange>
          </w:rPr>
          <w:t xml:space="preserve"> button.</w:t>
        </w:r>
      </w:ins>
      <w:ins w:id="6582" w:author="Alina Frey" w:date="2017-11-13T15:54:00Z">
        <w:r w:rsidR="00F477A4" w:rsidRPr="007F739A">
          <w:rPr>
            <w:color w:val="auto"/>
            <w:rPrChange w:id="6583" w:author="Alina Frey" w:date="2017-11-20T10:06:00Z">
              <w:rPr/>
            </w:rPrChange>
          </w:rPr>
          <w:t xml:space="preserve"> </w:t>
        </w:r>
      </w:ins>
    </w:p>
    <w:p w14:paraId="3267FD47" w14:textId="456729CF" w:rsidR="008065F7" w:rsidRPr="007F739A" w:rsidRDefault="00AE27A4">
      <w:pPr>
        <w:keepNext/>
        <w:spacing w:after="44"/>
        <w:rPr>
          <w:ins w:id="6584" w:author="Alina Frey" w:date="2017-11-13T16:17:00Z"/>
          <w:color w:val="auto"/>
          <w:rPrChange w:id="6585" w:author="Alina Frey" w:date="2017-11-20T10:06:00Z">
            <w:rPr>
              <w:ins w:id="6586" w:author="Alina Frey" w:date="2017-11-13T16:17:00Z"/>
            </w:rPr>
          </w:rPrChange>
        </w:rPr>
        <w:pPrChange w:id="6587" w:author="Alina Frey" w:date="2017-11-13T16:17:00Z">
          <w:pPr/>
        </w:pPrChange>
      </w:pPr>
      <w:ins w:id="6588" w:author="Alina Frey" w:date="2017-11-20T14:51:00Z">
        <w:r>
          <w:rPr>
            <w:noProof/>
          </w:rPr>
          <mc:AlternateContent>
            <mc:Choice Requires="wps">
              <w:drawing>
                <wp:anchor distT="0" distB="0" distL="114300" distR="114300" simplePos="0" relativeHeight="251615232" behindDoc="0" locked="0" layoutInCell="1" allowOverlap="1" wp14:anchorId="30257BAF" wp14:editId="1202A161">
                  <wp:simplePos x="0" y="0"/>
                  <wp:positionH relativeFrom="column">
                    <wp:posOffset>4006850</wp:posOffset>
                  </wp:positionH>
                  <wp:positionV relativeFrom="paragraph">
                    <wp:posOffset>1078865</wp:posOffset>
                  </wp:positionV>
                  <wp:extent cx="346075" cy="0"/>
                  <wp:effectExtent l="0" t="95250" r="0" b="95250"/>
                  <wp:wrapNone/>
                  <wp:docPr id="220" name="Straight Arrow Connector 220"/>
                  <wp:cNvGraphicFramePr/>
                  <a:graphic xmlns:a="http://schemas.openxmlformats.org/drawingml/2006/main">
                    <a:graphicData uri="http://schemas.microsoft.com/office/word/2010/wordprocessingShape">
                      <wps:wsp>
                        <wps:cNvCnPr/>
                        <wps:spPr>
                          <a:xfrm flipH="1">
                            <a:off x="0" y="0"/>
                            <a:ext cx="346075" cy="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F37A35F" id="Straight Arrow Connector 220" o:spid="_x0000_s1026" type="#_x0000_t32" style="position:absolute;margin-left:315.5pt;margin-top:84.95pt;width:27.25pt;height:0;flip:x;z-index:2516152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" strokecolor="red" strokeweight="2.25pt">
                  <v:stroke endarrow="block" joinstyle="miter"/>
                </v:shape>
              </w:pict>
            </mc:Fallback>
          </mc:AlternateContent>
        </w:r>
      </w:ins>
      <w:ins w:id="6589" w:author="Alina Frey" w:date="2017-11-20T14:56:00Z">
        <w:r>
          <w:rPr>
            <w:noProof/>
          </w:rPr>
          <w:drawing>
            <wp:inline distT="0" distB="0" distL="0" distR="0" wp14:anchorId="37B9C958" wp14:editId="3A89D051">
              <wp:extent cx="5943600" cy="1747520"/>
              <wp:effectExtent l="0" t="0" r="0" b="508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1747520"/>
                      </a:xfrm>
                      <a:prstGeom prst="rect">
                        <a:avLst/>
                      </a:prstGeom>
                    </pic:spPr>
                  </pic:pic>
                </a:graphicData>
              </a:graphic>
            </wp:inline>
          </w:drawing>
        </w:r>
      </w:ins>
      <w:r w:rsidR="00B03473" w:rsidRPr="007F739A">
        <w:rPr>
          <w:rStyle w:val="CommentReference"/>
          <w:color w:val="auto"/>
          <w:rPrChange w:id="6590" w:author="Alina Frey" w:date="2017-11-20T10:06:00Z">
            <w:rPr>
              <w:rStyle w:val="CommentReference"/>
            </w:rPr>
          </w:rPrChange>
        </w:rPr>
        <w:commentReference w:id="6591"/>
      </w:r>
    </w:p>
    <w:p w14:paraId="574DED1A" w14:textId="03753864" w:rsidR="00573602" w:rsidRPr="00CF2303" w:rsidRDefault="005366A5">
      <w:pPr>
        <w:pStyle w:val="Caption"/>
        <w:rPr>
          <w:ins w:id="6592" w:author="Alina Frey" w:date="2017-11-13T16:16:00Z"/>
        </w:rPr>
        <w:pPrChange w:id="6593" w:author="Alina Frey" w:date="2017-11-13T16:17:00Z">
          <w:pPr/>
        </w:pPrChange>
      </w:pPr>
      <w:bookmarkStart w:id="6594" w:name="_Toc498937440"/>
      <w:bookmarkStart w:id="6595" w:name="_Toc498942288"/>
      <w:bookmarkStart w:id="6596" w:name="_Toc498938955"/>
      <w:bookmarkStart w:id="6597" w:name="_Toc499024526"/>
      <w:ins w:id="6598" w:author="Alina Frey" w:date="2017-11-13T16:17:00Z">
        <w:r w:rsidRPr="00CF2303">
          <w:t xml:space="preserve">Figure </w:t>
        </w:r>
        <w:r w:rsidRPr="00CF2303">
          <w:fldChar w:fldCharType="begin"/>
        </w:r>
        <w:r w:rsidRPr="00CF2303">
          <w:instrText xml:space="preserve"> SEQ Figure \* ARABIC </w:instrText>
        </w:r>
      </w:ins>
      <w:r w:rsidRPr="00CF2303">
        <w:fldChar w:fldCharType="separate"/>
      </w:r>
      <w:ins w:id="6599" w:author="Alina Frey [2]" w:date="2017-11-21T10:58:00Z">
        <w:r w:rsidR="003B7B8C">
          <w:rPr>
            <w:noProof/>
          </w:rPr>
          <w:t>62</w:t>
        </w:r>
      </w:ins>
      <w:ins w:id="6600" w:author="Alina Frey" w:date="2017-11-13T16:17:00Z">
        <w:r w:rsidRPr="00CF2303">
          <w:fldChar w:fldCharType="end"/>
        </w:r>
        <w:r w:rsidRPr="00CF2303">
          <w:t xml:space="preserve">: Selecting new </w:t>
        </w:r>
      </w:ins>
      <w:ins w:id="6601" w:author="Alina Frey" w:date="2017-11-13T16:20:00Z">
        <w:r w:rsidR="004A4328" w:rsidRPr="00CF2303">
          <w:t>Prenatal Car</w:t>
        </w:r>
      </w:ins>
      <w:ins w:id="6602" w:author="Alina Frey" w:date="2017-11-13T16:21:00Z">
        <w:r w:rsidR="004A4328" w:rsidRPr="00CF2303">
          <w:t xml:space="preserve">e </w:t>
        </w:r>
        <w:r w:rsidR="00314842" w:rsidRPr="00CF2303">
          <w:t>P</w:t>
        </w:r>
        <w:r w:rsidR="004A4328" w:rsidRPr="00CF2303">
          <w:t>rovider</w:t>
        </w:r>
      </w:ins>
      <w:bookmarkEnd w:id="6594"/>
      <w:bookmarkEnd w:id="6595"/>
      <w:bookmarkEnd w:id="6596"/>
      <w:bookmarkEnd w:id="6597"/>
    </w:p>
    <w:p w14:paraId="65B68BC0" w14:textId="7BF9DFA3" w:rsidR="00B9439F" w:rsidRPr="00CF2303" w:rsidRDefault="00B9439F">
      <w:pPr>
        <w:rPr>
          <w:ins w:id="6603" w:author="Alina Frey" w:date="2017-11-13T15:43:00Z"/>
        </w:rPr>
        <w:pPrChange w:id="6604" w:author="Alina Frey" w:date="2017-11-13T15:43:00Z">
          <w:pPr>
            <w:pStyle w:val="ListParagraph"/>
            <w:numPr>
              <w:numId w:val="53"/>
            </w:numPr>
            <w:spacing w:before="0" w:line="256" w:lineRule="auto"/>
            <w:ind w:left="1440" w:hanging="360"/>
          </w:pPr>
        </w:pPrChange>
      </w:pPr>
      <w:ins w:id="6605" w:author="Alina Frey" w:date="2017-11-13T15:43:00Z">
        <w:r w:rsidRPr="007F739A">
          <w:rPr>
            <w:color w:val="auto"/>
            <w:rPrChange w:id="6606" w:author="Alina Frey" w:date="2017-11-20T10:06:00Z">
              <w:rPr/>
            </w:rPrChange>
          </w:rPr>
          <w:t>This redirect</w:t>
        </w:r>
      </w:ins>
      <w:ins w:id="6607" w:author="Alina Frey" w:date="2017-11-13T16:20:00Z">
        <w:r w:rsidR="00E24221" w:rsidRPr="007F739A">
          <w:rPr>
            <w:color w:val="auto"/>
            <w:rPrChange w:id="6608" w:author="Alina Frey" w:date="2017-11-20T10:06:00Z">
              <w:rPr/>
            </w:rPrChange>
          </w:rPr>
          <w:t>s</w:t>
        </w:r>
      </w:ins>
      <w:ins w:id="6609" w:author="Alina Frey" w:date="2017-11-13T15:43:00Z">
        <w:r w:rsidRPr="007F739A">
          <w:rPr>
            <w:color w:val="auto"/>
            <w:rPrChange w:id="6610" w:author="Alina Frey" w:date="2017-11-20T10:06:00Z">
              <w:rPr/>
            </w:rPrChange>
          </w:rPr>
          <w:t xml:space="preserve"> the user back to the Patient Summary </w:t>
        </w:r>
      </w:ins>
      <w:ins w:id="6611" w:author="Alina Frey" w:date="2017-11-13T16:21:00Z">
        <w:r w:rsidR="00314842" w:rsidRPr="007F739A">
          <w:rPr>
            <w:color w:val="auto"/>
            <w:rPrChange w:id="6612" w:author="Alina Frey" w:date="2017-11-20T10:06:00Z">
              <w:rPr/>
            </w:rPrChange>
          </w:rPr>
          <w:t>s</w:t>
        </w:r>
      </w:ins>
      <w:ins w:id="6613" w:author="Alina Frey" w:date="2017-11-13T15:43:00Z">
        <w:r w:rsidRPr="007F739A">
          <w:rPr>
            <w:color w:val="auto"/>
            <w:rPrChange w:id="6614" w:author="Alina Frey" w:date="2017-11-20T10:06:00Z">
              <w:rPr/>
            </w:rPrChange>
          </w:rPr>
          <w:t>creen, showing the new selected provider in the Current Pregnancy panel.</w:t>
        </w:r>
      </w:ins>
    </w:p>
    <w:p w14:paraId="39155927" w14:textId="3C0574EA" w:rsidR="00133618" w:rsidRPr="007F739A" w:rsidRDefault="00AE27A4">
      <w:pPr>
        <w:keepNext/>
        <w:spacing w:after="44"/>
        <w:rPr>
          <w:ins w:id="6615" w:author="Alina Frey" w:date="2017-11-13T15:58:00Z"/>
          <w:color w:val="auto"/>
          <w:rPrChange w:id="6616" w:author="Alina Frey" w:date="2017-11-20T10:06:00Z">
            <w:rPr>
              <w:ins w:id="6617" w:author="Alina Frey" w:date="2017-11-13T15:58:00Z"/>
            </w:rPr>
          </w:rPrChange>
        </w:rPr>
        <w:pPrChange w:id="6618" w:author="Alina Frey" w:date="2017-11-13T15:58:00Z">
          <w:pPr/>
        </w:pPrChange>
      </w:pPr>
      <w:ins w:id="6619" w:author="Alina Frey" w:date="2017-11-20T14:56:00Z">
        <w:r>
          <w:rPr>
            <w:noProof/>
          </w:rPr>
          <w:lastRenderedPageBreak/>
          <mc:AlternateContent>
            <mc:Choice Requires="wps">
              <w:drawing>
                <wp:anchor distT="0" distB="0" distL="114300" distR="114300" simplePos="0" relativeHeight="251617280" behindDoc="0" locked="0" layoutInCell="1" allowOverlap="1" wp14:anchorId="622FE392" wp14:editId="7FBDAA99">
                  <wp:simplePos x="0" y="0"/>
                  <wp:positionH relativeFrom="column">
                    <wp:posOffset>2921000</wp:posOffset>
                  </wp:positionH>
                  <wp:positionV relativeFrom="paragraph">
                    <wp:posOffset>1778000</wp:posOffset>
                  </wp:positionV>
                  <wp:extent cx="346075" cy="0"/>
                  <wp:effectExtent l="0" t="95250" r="0" b="95250"/>
                  <wp:wrapNone/>
                  <wp:docPr id="29763" name="Straight Arrow Connector 29763"/>
                  <wp:cNvGraphicFramePr/>
                  <a:graphic xmlns:a="http://schemas.openxmlformats.org/drawingml/2006/main">
                    <a:graphicData uri="http://schemas.microsoft.com/office/word/2010/wordprocessingShape">
                      <wps:wsp>
                        <wps:cNvCnPr/>
                        <wps:spPr>
                          <a:xfrm flipH="1">
                            <a:off x="0" y="0"/>
                            <a:ext cx="346075" cy="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51B8D0B" id="Straight Arrow Connector 29763" o:spid="_x0000_s1026" type="#_x0000_t32" style="position:absolute;margin-left:230pt;margin-top:140pt;width:27.25pt;height:0;flip:x;z-index:2516172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" strokecolor="red" strokeweight="2.25pt">
                  <v:stroke endarrow="block" joinstyle="miter"/>
                </v:shape>
              </w:pict>
            </mc:Fallback>
          </mc:AlternateContent>
        </w:r>
      </w:ins>
      <w:r w:rsidR="00B13E57" w:rsidRPr="007F739A">
        <w:rPr>
          <w:rStyle w:val="CommentReference"/>
          <w:color w:val="auto"/>
          <w:rPrChange w:id="6620" w:author="Alina Frey" w:date="2017-11-20T10:06:00Z">
            <w:rPr>
              <w:rStyle w:val="CommentReference"/>
            </w:rPr>
          </w:rPrChange>
        </w:rPr>
        <w:commentReference w:id="6621"/>
      </w:r>
      <w:ins w:id="6622" w:author="Alina Frey" w:date="2017-11-20T14:55:00Z">
        <w:r>
          <w:rPr>
            <w:noProof/>
          </w:rPr>
          <w:drawing>
            <wp:inline distT="0" distB="0" distL="0" distR="0" wp14:anchorId="76B43882" wp14:editId="02D0B595">
              <wp:extent cx="3689350" cy="2876718"/>
              <wp:effectExtent l="0" t="0" r="635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690141" cy="2877335"/>
                      </a:xfrm>
                      <a:prstGeom prst="rect">
                        <a:avLst/>
                      </a:prstGeom>
                    </pic:spPr>
                  </pic:pic>
                </a:graphicData>
              </a:graphic>
            </wp:inline>
          </w:drawing>
        </w:r>
      </w:ins>
    </w:p>
    <w:p w14:paraId="271C43C1" w14:textId="6B82398D" w:rsidR="00B9439F" w:rsidRPr="00CF2303" w:rsidRDefault="00133618">
      <w:pPr>
        <w:pStyle w:val="Caption"/>
        <w:rPr>
          <w:ins w:id="6623" w:author="Alina Frey" w:date="2017-11-13T15:43:00Z"/>
        </w:rPr>
        <w:pPrChange w:id="6624" w:author="Alina Frey" w:date="2017-11-13T15:58:00Z">
          <w:pPr/>
        </w:pPrChange>
      </w:pPr>
      <w:bookmarkStart w:id="6625" w:name="_Toc498937441"/>
      <w:bookmarkStart w:id="6626" w:name="_Toc498942289"/>
      <w:bookmarkStart w:id="6627" w:name="_Toc498938956"/>
      <w:bookmarkStart w:id="6628" w:name="_Toc499024527"/>
      <w:ins w:id="6629" w:author="Alina Frey" w:date="2017-11-13T15:58:00Z">
        <w:r w:rsidRPr="00CF2303">
          <w:t xml:space="preserve">Figure </w:t>
        </w:r>
        <w:r w:rsidRPr="00CF2303">
          <w:fldChar w:fldCharType="begin"/>
        </w:r>
        <w:r w:rsidRPr="00CF2303">
          <w:instrText xml:space="preserve"> SEQ Figure \* ARABIC </w:instrText>
        </w:r>
      </w:ins>
      <w:r w:rsidRPr="00CF2303">
        <w:fldChar w:fldCharType="separate"/>
      </w:r>
      <w:ins w:id="6630" w:author="Alina Frey [2]" w:date="2017-11-21T10:58:00Z">
        <w:r w:rsidR="003B7B8C">
          <w:rPr>
            <w:noProof/>
          </w:rPr>
          <w:t>63</w:t>
        </w:r>
      </w:ins>
      <w:ins w:id="6631" w:author="Alina Frey" w:date="2017-11-13T15:58:00Z">
        <w:r w:rsidRPr="00CF2303">
          <w:fldChar w:fldCharType="end"/>
        </w:r>
        <w:r w:rsidRPr="00CF2303">
          <w:t>: Updated Prenatal Care Provider</w:t>
        </w:r>
      </w:ins>
      <w:bookmarkEnd w:id="6625"/>
      <w:bookmarkEnd w:id="6626"/>
      <w:bookmarkEnd w:id="6627"/>
      <w:bookmarkEnd w:id="6628"/>
    </w:p>
    <w:p w14:paraId="31876EAC" w14:textId="43F302D7" w:rsidR="006C0619" w:rsidRPr="007F739A" w:rsidDel="00017420" w:rsidRDefault="005F159C" w:rsidP="00FA615B">
      <w:pPr>
        <w:spacing w:after="19" w:line="252" w:lineRule="auto"/>
        <w:ind w:left="-5" w:hanging="10"/>
        <w:rPr>
          <w:del w:id="6632" w:author="Alina Frey" w:date="2017-11-13T15:59:00Z"/>
          <w:color w:val="auto"/>
          <w:rPrChange w:id="6633" w:author="Alina Frey" w:date="2017-11-20T10:06:00Z">
            <w:rPr>
              <w:del w:id="6634" w:author="Alina Frey" w:date="2017-11-13T15:59:00Z"/>
            </w:rPr>
          </w:rPrChange>
        </w:rPr>
      </w:pPr>
      <w:del w:id="6635" w:author="Alina Frey" w:date="2017-11-13T15:59:00Z">
        <w:r w:rsidRPr="007F739A" w:rsidDel="00017420">
          <w:rPr>
            <w:rFonts w:eastAsia="Times New Roman" w:cs="Times New Roman"/>
            <w:color w:val="auto"/>
            <w:rPrChange w:id="6636" w:author="Alina Frey" w:date="2017-11-20T10:06:00Z">
              <w:rPr>
                <w:rFonts w:eastAsia="Times New Roman" w:cs="Times New Roman"/>
              </w:rPr>
            </w:rPrChange>
          </w:rPr>
          <w:delText xml:space="preserve">The user can select, add or edit the Prenatal Care Provider information for the patient. Selecting a provider from the list returns the user to the Patient Summary page, and populates the field. </w:delText>
        </w:r>
      </w:del>
    </w:p>
    <w:p w14:paraId="31876EAD" w14:textId="22F3EFF9" w:rsidR="006C0619" w:rsidRPr="00CF2303" w:rsidDel="00017420" w:rsidRDefault="005F159C">
      <w:pPr>
        <w:pStyle w:val="Caption"/>
        <w:rPr>
          <w:del w:id="6637" w:author="Alina Frey" w:date="2017-11-13T15:59:00Z"/>
        </w:rPr>
        <w:pPrChange w:id="6638" w:author="Alina Frey" w:date="2017-11-10T14:16:00Z">
          <w:pPr>
            <w:spacing w:after="62"/>
          </w:pPr>
        </w:pPrChange>
      </w:pPr>
      <w:del w:id="6639" w:author="Alina Frey" w:date="2017-11-13T15:59:00Z">
        <w:r w:rsidRPr="005625E8" w:rsidDel="00017420">
          <w:rPr>
            <w:b w:val="0"/>
            <w:iCs w:val="0"/>
            <w:noProof/>
          </w:rPr>
          <w:drawing>
            <wp:inline distT="0" distB="0" distL="0" distR="0" wp14:anchorId="318770CA" wp14:editId="318770CB">
              <wp:extent cx="5534406" cy="2286000"/>
              <wp:effectExtent l="0" t="0" r="0" b="0"/>
              <wp:docPr id="991" name="Picture 991"/>
              <wp:cNvGraphicFramePr/>
              <a:graphic xmlns:a="http://schemas.openxmlformats.org/drawingml/2006/main">
                <a:graphicData uri="http://schemas.openxmlformats.org/drawingml/2006/picture">
                  <pic:pic xmlns:pic="http://schemas.openxmlformats.org/drawingml/2006/picture">
                    <pic:nvPicPr>
                      <pic:cNvPr id="991" name="Picture 991"/>
                      <pic:cNvPicPr/>
                    </pic:nvPicPr>
                    <pic:blipFill>
                      <a:blip r:embed="rId132"/>
                      <a:stretch>
                        <a:fillRect/>
                      </a:stretch>
                    </pic:blipFill>
                    <pic:spPr>
                      <a:xfrm>
                        <a:off x="0" y="0"/>
                        <a:ext cx="5534406" cy="2286000"/>
                      </a:xfrm>
                      <a:prstGeom prst="rect">
                        <a:avLst/>
                      </a:prstGeom>
                    </pic:spPr>
                  </pic:pic>
                </a:graphicData>
              </a:graphic>
            </wp:inline>
          </w:drawing>
        </w:r>
      </w:del>
    </w:p>
    <w:p w14:paraId="31876EAE" w14:textId="65E45E02" w:rsidR="006C0619" w:rsidRPr="007F739A" w:rsidDel="000E4688" w:rsidRDefault="005F159C">
      <w:pPr>
        <w:spacing w:after="261" w:line="265" w:lineRule="auto"/>
        <w:ind w:left="-5" w:hanging="10"/>
        <w:rPr>
          <w:del w:id="6640" w:author="Alina Frey" w:date="2017-11-08T16:32:00Z"/>
          <w:color w:val="auto"/>
          <w:rPrChange w:id="6641" w:author="Alina Frey" w:date="2017-11-20T10:06:00Z">
            <w:rPr>
              <w:del w:id="6642" w:author="Alina Frey" w:date="2017-11-08T16:32:00Z"/>
            </w:rPr>
          </w:rPrChange>
        </w:rPr>
      </w:pPr>
      <w:del w:id="6643" w:author="Alina Frey" w:date="2017-11-08T16:32:00Z">
        <w:r w:rsidRPr="007F739A" w:rsidDel="000E4688">
          <w:rPr>
            <w:rFonts w:eastAsia="Times New Roman" w:cs="Times New Roman"/>
            <w:b/>
            <w:color w:val="auto"/>
            <w:sz w:val="20"/>
            <w:rPrChange w:id="6644" w:author="Alina Frey" w:date="2017-11-20T10:06:00Z">
              <w:rPr>
                <w:rFonts w:eastAsia="Times New Roman" w:cs="Times New Roman"/>
                <w:b/>
                <w:sz w:val="20"/>
              </w:rPr>
            </w:rPrChange>
          </w:rPr>
          <w:delText>Figure 47: Select Non-VA Care Provider (OBGYN)</w:delText>
        </w:r>
      </w:del>
    </w:p>
    <w:p w14:paraId="31876EAF" w14:textId="0BC0ED38" w:rsidR="006C0619" w:rsidRPr="007F739A" w:rsidDel="00017420" w:rsidRDefault="005F159C">
      <w:pPr>
        <w:spacing w:after="25" w:line="246" w:lineRule="auto"/>
        <w:ind w:left="-5" w:right="-10" w:hanging="10"/>
        <w:rPr>
          <w:del w:id="6645" w:author="Alina Frey" w:date="2017-11-13T15:59:00Z"/>
          <w:color w:val="auto"/>
          <w:rPrChange w:id="6646" w:author="Alina Frey" w:date="2017-11-20T10:06:00Z">
            <w:rPr>
              <w:del w:id="6647" w:author="Alina Frey" w:date="2017-11-13T15:59:00Z"/>
            </w:rPr>
          </w:rPrChange>
        </w:rPr>
        <w:pPrChange w:id="6648" w:author="Alina Frey" w:date="2017-11-10T14:16:00Z">
          <w:pPr>
            <w:spacing w:after="25" w:line="246" w:lineRule="auto"/>
            <w:ind w:left="-5" w:right="-10" w:hanging="10"/>
            <w:jc w:val="both"/>
          </w:pPr>
        </w:pPrChange>
      </w:pPr>
      <w:del w:id="6649" w:author="Alina Frey" w:date="2017-11-13T15:59:00Z">
        <w:r w:rsidRPr="007F739A" w:rsidDel="00017420">
          <w:rPr>
            <w:rFonts w:eastAsia="Times New Roman" w:cs="Times New Roman"/>
            <w:color w:val="auto"/>
            <w:rPrChange w:id="6650" w:author="Alina Frey" w:date="2017-11-20T10:06:00Z">
              <w:rPr>
                <w:rFonts w:eastAsia="Times New Roman" w:cs="Times New Roman"/>
              </w:rPr>
            </w:rPrChange>
          </w:rPr>
          <w:delText xml:space="preserve">By clicking </w:delText>
        </w:r>
        <w:r w:rsidRPr="007F739A" w:rsidDel="00017420">
          <w:rPr>
            <w:rFonts w:eastAsia="Times New Roman" w:cs="Times New Roman"/>
            <w:b/>
            <w:color w:val="auto"/>
            <w:rPrChange w:id="6651" w:author="Alina Frey" w:date="2017-11-20T10:06:00Z">
              <w:rPr>
                <w:rFonts w:eastAsia="Times New Roman" w:cs="Times New Roman"/>
                <w:b/>
              </w:rPr>
            </w:rPrChange>
          </w:rPr>
          <w:delText>Manage List then Edit Selected</w:delText>
        </w:r>
        <w:r w:rsidRPr="007F739A" w:rsidDel="00017420">
          <w:rPr>
            <w:rFonts w:eastAsia="Times New Roman" w:cs="Times New Roman"/>
            <w:color w:val="auto"/>
            <w:rPrChange w:id="6652" w:author="Alina Frey" w:date="2017-11-20T10:06:00Z">
              <w:rPr>
                <w:rFonts w:eastAsia="Times New Roman" w:cs="Times New Roman"/>
              </w:rPr>
            </w:rPrChange>
          </w:rPr>
          <w:delText xml:space="preserve">, the user can edit the selected provider details. Clicking </w:delText>
        </w:r>
        <w:r w:rsidRPr="007F739A" w:rsidDel="00017420">
          <w:rPr>
            <w:rFonts w:eastAsia="Times New Roman" w:cs="Times New Roman"/>
            <w:b/>
            <w:color w:val="auto"/>
            <w:rPrChange w:id="6653" w:author="Alina Frey" w:date="2017-11-20T10:06:00Z">
              <w:rPr>
                <w:rFonts w:eastAsia="Times New Roman" w:cs="Times New Roman"/>
                <w:b/>
              </w:rPr>
            </w:rPrChange>
          </w:rPr>
          <w:delText>Save</w:delText>
        </w:r>
        <w:r w:rsidRPr="007F739A" w:rsidDel="00017420">
          <w:rPr>
            <w:rFonts w:eastAsia="Times New Roman" w:cs="Times New Roman"/>
            <w:color w:val="auto"/>
            <w:rPrChange w:id="6654" w:author="Alina Frey" w:date="2017-11-20T10:06:00Z">
              <w:rPr>
                <w:rFonts w:eastAsia="Times New Roman" w:cs="Times New Roman"/>
              </w:rPr>
            </w:rPrChange>
          </w:rPr>
          <w:delText xml:space="preserve"> stores the new information and </w:delText>
        </w:r>
        <w:r w:rsidRPr="007F739A" w:rsidDel="00017420">
          <w:rPr>
            <w:rFonts w:eastAsia="Times New Roman" w:cs="Times New Roman"/>
            <w:b/>
            <w:color w:val="auto"/>
            <w:rPrChange w:id="6655" w:author="Alina Frey" w:date="2017-11-20T10:06:00Z">
              <w:rPr>
                <w:rFonts w:eastAsia="Times New Roman" w:cs="Times New Roman"/>
                <w:b/>
              </w:rPr>
            </w:rPrChange>
          </w:rPr>
          <w:delText>Cancel</w:delText>
        </w:r>
        <w:r w:rsidRPr="007F739A" w:rsidDel="00017420">
          <w:rPr>
            <w:rFonts w:eastAsia="Times New Roman" w:cs="Times New Roman"/>
            <w:color w:val="auto"/>
            <w:rPrChange w:id="6656" w:author="Alina Frey" w:date="2017-11-20T10:06:00Z">
              <w:rPr>
                <w:rFonts w:eastAsia="Times New Roman" w:cs="Times New Roman"/>
              </w:rPr>
            </w:rPrChange>
          </w:rPr>
          <w:delText xml:space="preserve"> returns the user to the </w:delText>
        </w:r>
        <w:r w:rsidRPr="007F739A" w:rsidDel="00017420">
          <w:rPr>
            <w:rFonts w:eastAsia="Times New Roman" w:cs="Times New Roman"/>
            <w:b/>
            <w:color w:val="auto"/>
            <w:rPrChange w:id="6657" w:author="Alina Frey" w:date="2017-11-20T10:06:00Z">
              <w:rPr>
                <w:rFonts w:eastAsia="Times New Roman" w:cs="Times New Roman"/>
                <w:b/>
              </w:rPr>
            </w:rPrChange>
          </w:rPr>
          <w:delText>Select Non-VA Care Provider</w:delText>
        </w:r>
        <w:r w:rsidRPr="007F739A" w:rsidDel="00017420">
          <w:rPr>
            <w:rFonts w:eastAsia="Times New Roman" w:cs="Times New Roman"/>
            <w:color w:val="auto"/>
            <w:rPrChange w:id="6658" w:author="Alina Frey" w:date="2017-11-20T10:06:00Z">
              <w:rPr>
                <w:rFonts w:eastAsia="Times New Roman" w:cs="Times New Roman"/>
              </w:rPr>
            </w:rPrChange>
          </w:rPr>
          <w:delText xml:space="preserve"> page without saving.</w:delText>
        </w:r>
      </w:del>
    </w:p>
    <w:p w14:paraId="31876EB0" w14:textId="46C6F247" w:rsidR="006C0619" w:rsidRPr="00CF2303" w:rsidDel="00017420" w:rsidRDefault="005F159C">
      <w:pPr>
        <w:pStyle w:val="Caption"/>
        <w:rPr>
          <w:del w:id="6659" w:author="Alina Frey" w:date="2017-11-13T15:59:00Z"/>
        </w:rPr>
        <w:pPrChange w:id="6660" w:author="Alina Frey" w:date="2017-11-10T14:16:00Z">
          <w:pPr>
            <w:spacing w:after="43"/>
          </w:pPr>
        </w:pPrChange>
      </w:pPr>
      <w:del w:id="6661" w:author="Alina Frey" w:date="2017-11-13T15:59:00Z">
        <w:r w:rsidRPr="005625E8" w:rsidDel="00017420">
          <w:rPr>
            <w:b w:val="0"/>
            <w:iCs w:val="0"/>
            <w:noProof/>
          </w:rPr>
          <w:drawing>
            <wp:inline distT="0" distB="0" distL="0" distR="0" wp14:anchorId="318770CC" wp14:editId="318770CD">
              <wp:extent cx="5619750" cy="3172206"/>
              <wp:effectExtent l="0" t="0" r="0" b="0"/>
              <wp:docPr id="994" name="Picture 994"/>
              <wp:cNvGraphicFramePr/>
              <a:graphic xmlns:a="http://schemas.openxmlformats.org/drawingml/2006/main">
                <a:graphicData uri="http://schemas.openxmlformats.org/drawingml/2006/picture">
                  <pic:pic xmlns:pic="http://schemas.openxmlformats.org/drawingml/2006/picture">
                    <pic:nvPicPr>
                      <pic:cNvPr id="994" name="Picture 994"/>
                      <pic:cNvPicPr/>
                    </pic:nvPicPr>
                    <pic:blipFill>
                      <a:blip r:embed="rId133"/>
                      <a:stretch>
                        <a:fillRect/>
                      </a:stretch>
                    </pic:blipFill>
                    <pic:spPr>
                      <a:xfrm>
                        <a:off x="0" y="0"/>
                        <a:ext cx="5619750" cy="3172206"/>
                      </a:xfrm>
                      <a:prstGeom prst="rect">
                        <a:avLst/>
                      </a:prstGeom>
                    </pic:spPr>
                  </pic:pic>
                </a:graphicData>
              </a:graphic>
            </wp:inline>
          </w:drawing>
        </w:r>
      </w:del>
    </w:p>
    <w:p w14:paraId="31876EB1" w14:textId="36DCEE42" w:rsidR="006C0619" w:rsidRPr="007F739A" w:rsidDel="00433E3B" w:rsidRDefault="005F159C">
      <w:pPr>
        <w:spacing w:after="29" w:line="265" w:lineRule="auto"/>
        <w:ind w:left="-5" w:hanging="10"/>
        <w:rPr>
          <w:del w:id="6662" w:author="Alina Frey" w:date="2017-11-08T16:33:00Z"/>
          <w:color w:val="auto"/>
          <w:rPrChange w:id="6663" w:author="Alina Frey" w:date="2017-11-20T10:06:00Z">
            <w:rPr>
              <w:del w:id="6664" w:author="Alina Frey" w:date="2017-11-08T16:33:00Z"/>
            </w:rPr>
          </w:rPrChange>
        </w:rPr>
      </w:pPr>
      <w:del w:id="6665" w:author="Alina Frey" w:date="2017-11-08T16:33:00Z">
        <w:r w:rsidRPr="007F739A" w:rsidDel="00433E3B">
          <w:rPr>
            <w:rFonts w:eastAsia="Times New Roman" w:cs="Times New Roman"/>
            <w:b/>
            <w:color w:val="auto"/>
            <w:sz w:val="20"/>
            <w:rPrChange w:id="6666" w:author="Alina Frey" w:date="2017-11-20T10:06:00Z">
              <w:rPr>
                <w:rFonts w:eastAsia="Times New Roman" w:cs="Times New Roman"/>
                <w:b/>
                <w:sz w:val="20"/>
              </w:rPr>
            </w:rPrChange>
          </w:rPr>
          <w:delText>Figure 48: Non-VA Care Provider (OBGYN) / Edit</w:delText>
        </w:r>
      </w:del>
    </w:p>
    <w:p w14:paraId="31876EB2" w14:textId="0A6D4471" w:rsidR="006C0619" w:rsidRPr="007F739A" w:rsidDel="00017420" w:rsidRDefault="005F159C" w:rsidP="00FA615B">
      <w:pPr>
        <w:spacing w:after="19" w:line="252" w:lineRule="auto"/>
        <w:ind w:left="-5" w:hanging="10"/>
        <w:rPr>
          <w:del w:id="6667" w:author="Alina Frey" w:date="2017-11-13T15:59:00Z"/>
          <w:color w:val="auto"/>
          <w:rPrChange w:id="6668" w:author="Alina Frey" w:date="2017-11-20T10:06:00Z">
            <w:rPr>
              <w:del w:id="6669" w:author="Alina Frey" w:date="2017-11-13T15:59:00Z"/>
            </w:rPr>
          </w:rPrChange>
        </w:rPr>
      </w:pPr>
      <w:del w:id="6670" w:author="Alina Frey" w:date="2017-11-13T15:59:00Z">
        <w:r w:rsidRPr="007F739A" w:rsidDel="00017420">
          <w:rPr>
            <w:rFonts w:eastAsia="Times New Roman" w:cs="Times New Roman"/>
            <w:color w:val="auto"/>
            <w:rPrChange w:id="6671" w:author="Alina Frey" w:date="2017-11-20T10:06:00Z">
              <w:rPr>
                <w:rFonts w:eastAsia="Times New Roman" w:cs="Times New Roman"/>
              </w:rPr>
            </w:rPrChange>
          </w:rPr>
          <w:delText xml:space="preserve">By clicking </w:delText>
        </w:r>
        <w:r w:rsidRPr="007F739A" w:rsidDel="00017420">
          <w:rPr>
            <w:rFonts w:eastAsia="Times New Roman" w:cs="Times New Roman"/>
            <w:b/>
            <w:color w:val="auto"/>
            <w:rPrChange w:id="6672" w:author="Alina Frey" w:date="2017-11-20T10:06:00Z">
              <w:rPr>
                <w:rFonts w:eastAsia="Times New Roman" w:cs="Times New Roman"/>
                <w:b/>
              </w:rPr>
            </w:rPrChange>
          </w:rPr>
          <w:delText xml:space="preserve">Manage List </w:delText>
        </w:r>
        <w:r w:rsidRPr="007F739A" w:rsidDel="00017420">
          <w:rPr>
            <w:rFonts w:eastAsia="Times New Roman" w:cs="Times New Roman"/>
            <w:color w:val="auto"/>
            <w:rPrChange w:id="6673" w:author="Alina Frey" w:date="2017-11-20T10:06:00Z">
              <w:rPr>
                <w:rFonts w:eastAsia="Times New Roman" w:cs="Times New Roman"/>
              </w:rPr>
            </w:rPrChange>
          </w:rPr>
          <w:delText xml:space="preserve">then </w:delText>
        </w:r>
        <w:r w:rsidRPr="007F739A" w:rsidDel="00017420">
          <w:rPr>
            <w:rFonts w:eastAsia="Times New Roman" w:cs="Times New Roman"/>
            <w:b/>
            <w:color w:val="auto"/>
            <w:rPrChange w:id="6674" w:author="Alina Frey" w:date="2017-11-20T10:06:00Z">
              <w:rPr>
                <w:rFonts w:eastAsia="Times New Roman" w:cs="Times New Roman"/>
                <w:b/>
              </w:rPr>
            </w:rPrChange>
          </w:rPr>
          <w:delText>Add New</w:delText>
        </w:r>
        <w:r w:rsidRPr="007F739A" w:rsidDel="00017420">
          <w:rPr>
            <w:rFonts w:eastAsia="Times New Roman" w:cs="Times New Roman"/>
            <w:color w:val="auto"/>
            <w:rPrChange w:id="6675" w:author="Alina Frey" w:date="2017-11-20T10:06:00Z">
              <w:rPr>
                <w:rFonts w:eastAsia="Times New Roman" w:cs="Times New Roman"/>
              </w:rPr>
            </w:rPrChange>
          </w:rPr>
          <w:delText xml:space="preserve">, the user can enter provider information. Clicking </w:delText>
        </w:r>
        <w:r w:rsidRPr="007F739A" w:rsidDel="00017420">
          <w:rPr>
            <w:rFonts w:eastAsia="Times New Roman" w:cs="Times New Roman"/>
            <w:b/>
            <w:color w:val="auto"/>
            <w:rPrChange w:id="6676" w:author="Alina Frey" w:date="2017-11-20T10:06:00Z">
              <w:rPr>
                <w:rFonts w:eastAsia="Times New Roman" w:cs="Times New Roman"/>
                <w:b/>
              </w:rPr>
            </w:rPrChange>
          </w:rPr>
          <w:delText>Save</w:delText>
        </w:r>
        <w:r w:rsidRPr="007F739A" w:rsidDel="00017420">
          <w:rPr>
            <w:rFonts w:eastAsia="Times New Roman" w:cs="Times New Roman"/>
            <w:color w:val="auto"/>
            <w:rPrChange w:id="6677" w:author="Alina Frey" w:date="2017-11-20T10:06:00Z">
              <w:rPr>
                <w:rFonts w:eastAsia="Times New Roman" w:cs="Times New Roman"/>
              </w:rPr>
            </w:rPrChange>
          </w:rPr>
          <w:delText xml:space="preserve"> will store the new entry and </w:delText>
        </w:r>
        <w:r w:rsidRPr="007F739A" w:rsidDel="00017420">
          <w:rPr>
            <w:rFonts w:eastAsia="Times New Roman" w:cs="Times New Roman"/>
            <w:b/>
            <w:color w:val="auto"/>
            <w:rPrChange w:id="6678" w:author="Alina Frey" w:date="2017-11-20T10:06:00Z">
              <w:rPr>
                <w:rFonts w:eastAsia="Times New Roman" w:cs="Times New Roman"/>
                <w:b/>
              </w:rPr>
            </w:rPrChange>
          </w:rPr>
          <w:delText>Cancel</w:delText>
        </w:r>
        <w:r w:rsidRPr="007F739A" w:rsidDel="00017420">
          <w:rPr>
            <w:rFonts w:eastAsia="Times New Roman" w:cs="Times New Roman"/>
            <w:color w:val="auto"/>
            <w:rPrChange w:id="6679" w:author="Alina Frey" w:date="2017-11-20T10:06:00Z">
              <w:rPr>
                <w:rFonts w:eastAsia="Times New Roman" w:cs="Times New Roman"/>
              </w:rPr>
            </w:rPrChange>
          </w:rPr>
          <w:delText xml:space="preserve"> will return the user to the </w:delText>
        </w:r>
        <w:r w:rsidRPr="007F739A" w:rsidDel="00017420">
          <w:rPr>
            <w:rFonts w:eastAsia="Times New Roman" w:cs="Times New Roman"/>
            <w:b/>
            <w:color w:val="auto"/>
            <w:rPrChange w:id="6680" w:author="Alina Frey" w:date="2017-11-20T10:06:00Z">
              <w:rPr>
                <w:rFonts w:eastAsia="Times New Roman" w:cs="Times New Roman"/>
                <w:b/>
              </w:rPr>
            </w:rPrChange>
          </w:rPr>
          <w:delText>Select Non-VA Care Provider</w:delText>
        </w:r>
        <w:r w:rsidRPr="007F739A" w:rsidDel="00017420">
          <w:rPr>
            <w:rFonts w:eastAsia="Times New Roman" w:cs="Times New Roman"/>
            <w:color w:val="auto"/>
            <w:rPrChange w:id="6681" w:author="Alina Frey" w:date="2017-11-20T10:06:00Z">
              <w:rPr>
                <w:rFonts w:eastAsia="Times New Roman" w:cs="Times New Roman"/>
              </w:rPr>
            </w:rPrChange>
          </w:rPr>
          <w:delText xml:space="preserve"> page without saving.</w:delText>
        </w:r>
      </w:del>
    </w:p>
    <w:p w14:paraId="31876EB3" w14:textId="596770E0" w:rsidR="006C0619" w:rsidRPr="00CF2303" w:rsidDel="00017420" w:rsidRDefault="005F159C">
      <w:pPr>
        <w:pStyle w:val="Caption"/>
        <w:rPr>
          <w:del w:id="6682" w:author="Alina Frey" w:date="2017-11-13T15:59:00Z"/>
        </w:rPr>
        <w:pPrChange w:id="6683" w:author="Alina Frey" w:date="2017-11-10T14:16:00Z">
          <w:pPr>
            <w:spacing w:after="33"/>
          </w:pPr>
        </w:pPrChange>
      </w:pPr>
      <w:del w:id="6684" w:author="Alina Frey" w:date="2017-11-13T15:59:00Z">
        <w:r w:rsidRPr="005625E8" w:rsidDel="00017420">
          <w:rPr>
            <w:b w:val="0"/>
            <w:iCs w:val="0"/>
            <w:noProof/>
          </w:rPr>
          <w:drawing>
            <wp:inline distT="0" distB="0" distL="0" distR="0" wp14:anchorId="318770CE" wp14:editId="318770CF">
              <wp:extent cx="5667757" cy="3372612"/>
              <wp:effectExtent l="0" t="0" r="0" b="0"/>
              <wp:docPr id="1022" name="Picture 1022"/>
              <wp:cNvGraphicFramePr/>
              <a:graphic xmlns:a="http://schemas.openxmlformats.org/drawingml/2006/main">
                <a:graphicData uri="http://schemas.openxmlformats.org/drawingml/2006/picture">
                  <pic:pic xmlns:pic="http://schemas.openxmlformats.org/drawingml/2006/picture">
                    <pic:nvPicPr>
                      <pic:cNvPr id="1022" name="Picture 1022"/>
                      <pic:cNvPicPr/>
                    </pic:nvPicPr>
                    <pic:blipFill>
                      <a:blip r:embed="rId134"/>
                      <a:stretch>
                        <a:fillRect/>
                      </a:stretch>
                    </pic:blipFill>
                    <pic:spPr>
                      <a:xfrm>
                        <a:off x="0" y="0"/>
                        <a:ext cx="5667757" cy="3372612"/>
                      </a:xfrm>
                      <a:prstGeom prst="rect">
                        <a:avLst/>
                      </a:prstGeom>
                    </pic:spPr>
                  </pic:pic>
                </a:graphicData>
              </a:graphic>
            </wp:inline>
          </w:drawing>
        </w:r>
      </w:del>
    </w:p>
    <w:p w14:paraId="31876EB4" w14:textId="657F2605" w:rsidR="006C0619" w:rsidRPr="007F739A" w:rsidDel="00965FAB" w:rsidRDefault="005F159C">
      <w:pPr>
        <w:spacing w:after="432" w:line="265" w:lineRule="auto"/>
        <w:ind w:left="-5" w:hanging="10"/>
        <w:rPr>
          <w:del w:id="6685" w:author="Alina Frey" w:date="2017-11-08T16:33:00Z"/>
          <w:color w:val="auto"/>
          <w:rPrChange w:id="6686" w:author="Alina Frey" w:date="2017-11-20T10:06:00Z">
            <w:rPr>
              <w:del w:id="6687" w:author="Alina Frey" w:date="2017-11-08T16:33:00Z"/>
            </w:rPr>
          </w:rPrChange>
        </w:rPr>
      </w:pPr>
      <w:del w:id="6688" w:author="Alina Frey" w:date="2017-11-08T16:33:00Z">
        <w:r w:rsidRPr="007F739A" w:rsidDel="00965FAB">
          <w:rPr>
            <w:rFonts w:eastAsia="Times New Roman" w:cs="Times New Roman"/>
            <w:b/>
            <w:color w:val="auto"/>
            <w:sz w:val="20"/>
            <w:rPrChange w:id="6689" w:author="Alina Frey" w:date="2017-11-20T10:06:00Z">
              <w:rPr>
                <w:rFonts w:eastAsia="Times New Roman" w:cs="Times New Roman"/>
                <w:b/>
                <w:sz w:val="20"/>
              </w:rPr>
            </w:rPrChange>
          </w:rPr>
          <w:delText>Figure 49: Non-VA Care Provider (OBGYN) / Add New</w:delText>
        </w:r>
      </w:del>
    </w:p>
    <w:p w14:paraId="31876EB5" w14:textId="77777777" w:rsidR="006C0619" w:rsidRPr="007F739A" w:rsidRDefault="005F159C">
      <w:pPr>
        <w:pStyle w:val="Heading4"/>
        <w:rPr>
          <w:color w:val="auto"/>
          <w:rPrChange w:id="6690" w:author="Alina Frey" w:date="2017-11-20T10:06:00Z">
            <w:rPr/>
          </w:rPrChange>
        </w:rPr>
        <w:pPrChange w:id="6691" w:author="Alina Frey" w:date="2017-11-13T11:04:00Z">
          <w:pPr>
            <w:pStyle w:val="Heading5"/>
            <w:ind w:left="-5"/>
          </w:pPr>
        </w:pPrChange>
      </w:pPr>
      <w:r w:rsidRPr="007F739A">
        <w:rPr>
          <w:color w:val="auto"/>
          <w:rPrChange w:id="6692" w:author="Alina Frey" w:date="2017-11-20T10:06:00Z">
            <w:rPr>
              <w:b/>
              <w:i/>
            </w:rPr>
          </w:rPrChange>
        </w:rPr>
        <w:t>Planned Delivery Location</w:t>
      </w:r>
    </w:p>
    <w:p w14:paraId="70B7FBF5" w14:textId="61983645" w:rsidR="009F7120" w:rsidRPr="007F739A" w:rsidRDefault="009F7120" w:rsidP="009F7120">
      <w:pPr>
        <w:rPr>
          <w:ins w:id="6693" w:author="Alina Frey" w:date="2017-11-13T16:09:00Z"/>
          <w:color w:val="auto"/>
          <w:rPrChange w:id="6694" w:author="Alina Frey" w:date="2017-11-20T10:06:00Z">
            <w:rPr>
              <w:ins w:id="6695" w:author="Alina Frey" w:date="2017-11-13T16:09:00Z"/>
            </w:rPr>
          </w:rPrChange>
        </w:rPr>
      </w:pPr>
      <w:ins w:id="6696" w:author="Alina Frey" w:date="2017-11-13T16:05:00Z">
        <w:r w:rsidRPr="007F739A">
          <w:rPr>
            <w:color w:val="auto"/>
            <w:rPrChange w:id="6697" w:author="Alina Frey" w:date="2017-11-20T10:06:00Z">
              <w:rPr/>
            </w:rPrChange>
          </w:rPr>
          <w:t xml:space="preserve">To update the Planned Delivery Location, </w:t>
        </w:r>
        <w:r w:rsidRPr="007F739A">
          <w:rPr>
            <w:rFonts w:eastAsia="Times New Roman" w:cs="Times New Roman"/>
            <w:color w:val="auto"/>
            <w:rPrChange w:id="6698" w:author="Alina Frey" w:date="2017-11-20T10:06:00Z">
              <w:rPr>
                <w:rFonts w:eastAsia="Times New Roman" w:cs="Times New Roman"/>
              </w:rPr>
            </w:rPrChange>
          </w:rPr>
          <w:t>c</w:t>
        </w:r>
        <w:r w:rsidRPr="007F739A">
          <w:rPr>
            <w:rFonts w:cstheme="minorHAnsi"/>
            <w:color w:val="auto"/>
            <w:szCs w:val="24"/>
            <w:rPrChange w:id="6699" w:author="Alina Frey" w:date="2017-11-20T10:06:00Z">
              <w:rPr>
                <w:rFonts w:cstheme="minorHAnsi"/>
                <w:szCs w:val="24"/>
              </w:rPr>
            </w:rPrChange>
          </w:rPr>
          <w:t xml:space="preserve">lick on the link next to the </w:t>
        </w:r>
      </w:ins>
      <w:ins w:id="6700" w:author="Alina Frey" w:date="2017-11-17T14:36:00Z">
        <w:r w:rsidR="00F24D97" w:rsidRPr="007F739A">
          <w:rPr>
            <w:rFonts w:cstheme="minorHAnsi"/>
            <w:color w:val="auto"/>
            <w:szCs w:val="24"/>
            <w:rPrChange w:id="6701" w:author="Alina Frey" w:date="2017-11-20T10:06:00Z">
              <w:rPr>
                <w:rFonts w:cstheme="minorHAnsi"/>
                <w:szCs w:val="24"/>
              </w:rPr>
            </w:rPrChange>
          </w:rPr>
          <w:t>corresponding</w:t>
        </w:r>
      </w:ins>
      <w:ins w:id="6702" w:author="Alina Frey" w:date="2017-11-13T16:05:00Z">
        <w:r w:rsidRPr="007F739A">
          <w:rPr>
            <w:rFonts w:cstheme="minorHAnsi"/>
            <w:color w:val="auto"/>
            <w:szCs w:val="24"/>
            <w:rPrChange w:id="6703" w:author="Alina Frey" w:date="2017-11-20T10:06:00Z">
              <w:rPr>
                <w:rFonts w:cstheme="minorHAnsi"/>
                <w:szCs w:val="24"/>
              </w:rPr>
            </w:rPrChange>
          </w:rPr>
          <w:t xml:space="preserve"> field</w:t>
        </w:r>
        <w:r w:rsidRPr="007F739A">
          <w:rPr>
            <w:rFonts w:eastAsiaTheme="minorHAnsi" w:cstheme="minorHAnsi"/>
            <w:color w:val="auto"/>
            <w:szCs w:val="24"/>
          </w:rPr>
          <w:t xml:space="preserve">. </w:t>
        </w:r>
        <w:r w:rsidRPr="007F739A">
          <w:rPr>
            <w:rFonts w:cstheme="minorHAnsi"/>
            <w:color w:val="auto"/>
            <w:szCs w:val="24"/>
            <w:rPrChange w:id="6704" w:author="Alina Frey" w:date="2017-11-20T10:06:00Z">
              <w:rPr>
                <w:rFonts w:cstheme="minorHAnsi"/>
                <w:szCs w:val="24"/>
              </w:rPr>
            </w:rPrChange>
          </w:rPr>
          <w:t xml:space="preserve">This redirects the user to the </w:t>
        </w:r>
      </w:ins>
      <w:ins w:id="6705" w:author="Alina Frey" w:date="2017-11-13T16:10:00Z">
        <w:r w:rsidR="00245A27" w:rsidRPr="007F739A">
          <w:rPr>
            <w:color w:val="auto"/>
            <w:rPrChange w:id="6706" w:author="Alina Frey" w:date="2017-11-20T10:06:00Z">
              <w:rPr/>
            </w:rPrChange>
          </w:rPr>
          <w:t xml:space="preserve">Planned Delivery </w:t>
        </w:r>
      </w:ins>
      <w:ins w:id="6707" w:author="Alina Frey" w:date="2017-11-13T16:11:00Z">
        <w:r w:rsidR="00245A27" w:rsidRPr="007F739A">
          <w:rPr>
            <w:color w:val="auto"/>
            <w:rPrChange w:id="6708" w:author="Alina Frey" w:date="2017-11-20T10:06:00Z">
              <w:rPr/>
            </w:rPrChange>
          </w:rPr>
          <w:t>Facility</w:t>
        </w:r>
      </w:ins>
      <w:ins w:id="6709" w:author="Alina Frey" w:date="2017-11-13T16:05:00Z">
        <w:r w:rsidRPr="007F739A">
          <w:rPr>
            <w:color w:val="auto"/>
            <w:rPrChange w:id="6710" w:author="Alina Frey" w:date="2017-11-20T10:06:00Z">
              <w:rPr/>
            </w:rPrChange>
          </w:rPr>
          <w:t xml:space="preserve"> screen, which shows all the available </w:t>
        </w:r>
      </w:ins>
      <w:ins w:id="6711" w:author="Alina Frey" w:date="2017-11-13T16:11:00Z">
        <w:r w:rsidR="00245A27" w:rsidRPr="007F739A">
          <w:rPr>
            <w:color w:val="auto"/>
            <w:rPrChange w:id="6712" w:author="Alina Frey" w:date="2017-11-20T10:06:00Z">
              <w:rPr/>
            </w:rPrChange>
          </w:rPr>
          <w:t xml:space="preserve">Facilities </w:t>
        </w:r>
      </w:ins>
      <w:ins w:id="6713" w:author="Alina Frey" w:date="2017-11-13T16:05:00Z">
        <w:r w:rsidRPr="007F739A">
          <w:rPr>
            <w:color w:val="auto"/>
            <w:rPrChange w:id="6714" w:author="Alina Frey" w:date="2017-11-20T10:06:00Z">
              <w:rPr/>
            </w:rPrChange>
          </w:rPr>
          <w:t xml:space="preserve">(no </w:t>
        </w:r>
      </w:ins>
      <w:ins w:id="6715" w:author="Alina Frey" w:date="2017-11-13T16:11:00Z">
        <w:r w:rsidR="00245A27" w:rsidRPr="007F739A">
          <w:rPr>
            <w:color w:val="auto"/>
            <w:rPrChange w:id="6716" w:author="Alina Frey" w:date="2017-11-20T10:06:00Z">
              <w:rPr/>
            </w:rPrChange>
          </w:rPr>
          <w:t>Providers</w:t>
        </w:r>
      </w:ins>
      <w:ins w:id="6717" w:author="Alina Frey" w:date="2017-11-13T16:05:00Z">
        <w:r w:rsidRPr="007F739A">
          <w:rPr>
            <w:color w:val="auto"/>
            <w:rPrChange w:id="6718" w:author="Alina Frey" w:date="2017-11-20T10:06:00Z">
              <w:rPr/>
            </w:rPrChange>
          </w:rPr>
          <w:t xml:space="preserve">). The available </w:t>
        </w:r>
      </w:ins>
      <w:ins w:id="6719" w:author="Alina Frey" w:date="2017-11-13T16:11:00Z">
        <w:r w:rsidR="00245A27" w:rsidRPr="007F739A">
          <w:rPr>
            <w:color w:val="auto"/>
            <w:rPrChange w:id="6720" w:author="Alina Frey" w:date="2017-11-20T10:06:00Z">
              <w:rPr/>
            </w:rPrChange>
          </w:rPr>
          <w:t>Facilities</w:t>
        </w:r>
      </w:ins>
      <w:ins w:id="6721" w:author="Alina Frey" w:date="2017-11-13T16:05:00Z">
        <w:r w:rsidRPr="007F739A">
          <w:rPr>
            <w:color w:val="auto"/>
            <w:rPrChange w:id="6722" w:author="Alina Frey" w:date="2017-11-20T10:06:00Z">
              <w:rPr/>
            </w:rPrChange>
          </w:rPr>
          <w:t xml:space="preserve"> are extracted from the Non-VA Care Items table, in section </w:t>
        </w:r>
        <w:r w:rsidRPr="00CF2303">
          <w:rPr>
            <w:color w:val="0070C0"/>
            <w:u w:val="single" w:color="0070C0"/>
          </w:rPr>
          <w:fldChar w:fldCharType="begin"/>
        </w:r>
        <w:r w:rsidRPr="009E5B97">
          <w:rPr>
            <w:color w:val="0070C0"/>
            <w:u w:val="single" w:color="0070C0"/>
          </w:rPr>
          <w:instrText xml:space="preserve"> REF _Ref498351714 \h </w:instrText>
        </w:r>
      </w:ins>
      <w:r w:rsidR="000E5A15" w:rsidRPr="009E5B97">
        <w:rPr>
          <w:color w:val="0070C0"/>
          <w:u w:val="single" w:color="0070C0"/>
        </w:rPr>
        <w:instrText xml:space="preserve"> \* MERGEFORMAT </w:instrText>
      </w:r>
      <w:r w:rsidRPr="00CF2303">
        <w:rPr>
          <w:color w:val="0070C0"/>
          <w:u w:val="single" w:color="0070C0"/>
        </w:rPr>
      </w:r>
      <w:ins w:id="6723" w:author="Alina Frey" w:date="2017-11-13T16:05:00Z">
        <w:r w:rsidRPr="00CF2303">
          <w:rPr>
            <w:color w:val="0070C0"/>
            <w:u w:val="single" w:color="0070C0"/>
          </w:rPr>
          <w:fldChar w:fldCharType="separate"/>
        </w:r>
      </w:ins>
      <w:ins w:id="6724" w:author="Alina Frey [2]" w:date="2017-11-21T10:58:00Z">
        <w:r w:rsidR="003B7B8C" w:rsidRPr="003B7B8C">
          <w:rPr>
            <w:color w:val="0070C0"/>
            <w:u w:val="single" w:color="0070C0"/>
            <w:rPrChange w:id="6725" w:author="Alina Frey [2]" w:date="2017-11-21T10:58:00Z">
              <w:rPr/>
            </w:rPrChange>
          </w:rPr>
          <w:t>Non-VA Care</w:t>
        </w:r>
      </w:ins>
      <w:ins w:id="6726" w:author="Alina Frey" w:date="2017-11-13T16:05:00Z">
        <w:r w:rsidRPr="00CF2303">
          <w:rPr>
            <w:color w:val="0070C0"/>
            <w:u w:val="single" w:color="0070C0"/>
          </w:rPr>
          <w:fldChar w:fldCharType="end"/>
        </w:r>
        <w:r w:rsidRPr="007F739A">
          <w:rPr>
            <w:color w:val="auto"/>
            <w:rPrChange w:id="6727" w:author="Alina Frey" w:date="2017-11-20T10:06:00Z">
              <w:rPr/>
            </w:rPrChange>
          </w:rPr>
          <w:t>.</w:t>
        </w:r>
      </w:ins>
    </w:p>
    <w:p w14:paraId="739FDE18" w14:textId="4BC9EDF0" w:rsidR="006D49ED" w:rsidRPr="007F739A" w:rsidRDefault="00C547B0">
      <w:pPr>
        <w:keepNext/>
        <w:spacing w:after="44"/>
        <w:rPr>
          <w:ins w:id="6728" w:author="Alina Frey" w:date="2017-11-13T16:10:00Z"/>
          <w:color w:val="auto"/>
          <w:rPrChange w:id="6729" w:author="Alina Frey" w:date="2017-11-20T10:06:00Z">
            <w:rPr>
              <w:ins w:id="6730" w:author="Alina Frey" w:date="2017-11-13T16:10:00Z"/>
            </w:rPr>
          </w:rPrChange>
        </w:rPr>
        <w:pPrChange w:id="6731" w:author="Alina Frey" w:date="2017-11-13T16:10:00Z">
          <w:pPr/>
        </w:pPrChange>
      </w:pPr>
      <w:ins w:id="6732" w:author="Alina Frey" w:date="2017-11-20T15:03:00Z">
        <w:r>
          <w:rPr>
            <w:noProof/>
          </w:rPr>
          <w:drawing>
            <wp:inline distT="0" distB="0" distL="0" distR="0" wp14:anchorId="1CB9F15F" wp14:editId="5737A193">
              <wp:extent cx="5943600" cy="1711960"/>
              <wp:effectExtent l="0" t="0" r="0" b="2540"/>
              <wp:docPr id="29780" name="Picture 29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1711960"/>
                      </a:xfrm>
                      <a:prstGeom prst="rect">
                        <a:avLst/>
                      </a:prstGeom>
                    </pic:spPr>
                  </pic:pic>
                </a:graphicData>
              </a:graphic>
            </wp:inline>
          </w:drawing>
        </w:r>
      </w:ins>
    </w:p>
    <w:p w14:paraId="1C4BB601" w14:textId="777CA767" w:rsidR="00EC3C7F" w:rsidRPr="00CF2303" w:rsidRDefault="006D49ED">
      <w:pPr>
        <w:pStyle w:val="Caption"/>
        <w:rPr>
          <w:ins w:id="6733" w:author="Alina Frey" w:date="2017-11-13T16:05:00Z"/>
        </w:rPr>
        <w:pPrChange w:id="6734" w:author="Alina Frey" w:date="2017-11-13T16:10:00Z">
          <w:pPr/>
        </w:pPrChange>
      </w:pPr>
      <w:bookmarkStart w:id="6735" w:name="_Toc498937442"/>
      <w:bookmarkStart w:id="6736" w:name="_Toc498942290"/>
      <w:bookmarkStart w:id="6737" w:name="_Toc498938957"/>
      <w:bookmarkStart w:id="6738" w:name="_Toc499024528"/>
      <w:ins w:id="6739" w:author="Alina Frey" w:date="2017-11-13T16:10:00Z">
        <w:r w:rsidRPr="00CF2303">
          <w:t xml:space="preserve">Figure </w:t>
        </w:r>
        <w:r w:rsidRPr="00CF2303">
          <w:fldChar w:fldCharType="begin"/>
        </w:r>
        <w:r w:rsidRPr="00CF2303">
          <w:instrText xml:space="preserve"> SEQ Figure \* ARABIC </w:instrText>
        </w:r>
      </w:ins>
      <w:r w:rsidRPr="00CF2303">
        <w:fldChar w:fldCharType="separate"/>
      </w:r>
      <w:ins w:id="6740" w:author="Alina Frey [2]" w:date="2017-11-21T10:58:00Z">
        <w:r w:rsidR="003B7B8C">
          <w:rPr>
            <w:noProof/>
          </w:rPr>
          <w:t>64</w:t>
        </w:r>
      </w:ins>
      <w:ins w:id="6741" w:author="Alina Frey" w:date="2017-11-13T16:10:00Z">
        <w:r w:rsidRPr="00CF2303">
          <w:fldChar w:fldCharType="end"/>
        </w:r>
        <w:r w:rsidRPr="00CF2303">
          <w:t>: Edit Planned Delivery Facility</w:t>
        </w:r>
      </w:ins>
      <w:bookmarkEnd w:id="6735"/>
      <w:bookmarkEnd w:id="6736"/>
      <w:bookmarkEnd w:id="6737"/>
      <w:bookmarkEnd w:id="6738"/>
    </w:p>
    <w:p w14:paraId="41D77AE6" w14:textId="0E65A26F" w:rsidR="00607CEF" w:rsidRPr="00CF2303" w:rsidRDefault="005F159C">
      <w:pPr>
        <w:rPr>
          <w:ins w:id="6742" w:author="Alina Frey" w:date="2017-11-13T16:00:00Z"/>
          <w:rFonts w:cstheme="minorHAnsi"/>
          <w:szCs w:val="24"/>
        </w:rPr>
        <w:pPrChange w:id="6743" w:author="Alina Frey" w:date="2017-11-13T16:13:00Z">
          <w:pPr>
            <w:pStyle w:val="ListParagraph"/>
            <w:numPr>
              <w:numId w:val="54"/>
            </w:numPr>
            <w:spacing w:before="0" w:line="256" w:lineRule="auto"/>
            <w:ind w:left="1440" w:hanging="360"/>
          </w:pPr>
        </w:pPrChange>
      </w:pPr>
      <w:del w:id="6744" w:author="Alina Frey" w:date="2017-11-13T16:13:00Z">
        <w:r w:rsidRPr="007F739A" w:rsidDel="00A75F52">
          <w:rPr>
            <w:color w:val="auto"/>
            <w:rPrChange w:id="6745" w:author="Alina Frey" w:date="2017-11-20T10:06:00Z">
              <w:rPr/>
            </w:rPrChange>
          </w:rPr>
          <w:delText>The user can select, add/edit</w:delText>
        </w:r>
        <w:r w:rsidRPr="007F739A" w:rsidDel="00A75F52">
          <w:rPr>
            <w:b/>
            <w:color w:val="auto"/>
            <w:rPrChange w:id="6746" w:author="Alina Frey" w:date="2017-11-20T10:06:00Z">
              <w:rPr>
                <w:b/>
              </w:rPr>
            </w:rPrChange>
          </w:rPr>
          <w:delText xml:space="preserve"> </w:delText>
        </w:r>
        <w:r w:rsidRPr="007F739A" w:rsidDel="00A75F52">
          <w:rPr>
            <w:color w:val="auto"/>
            <w:rPrChange w:id="6747" w:author="Alina Frey" w:date="2017-11-20T10:06:00Z">
              <w:rPr/>
            </w:rPrChange>
          </w:rPr>
          <w:delText xml:space="preserve">(using Manage List) the Planned Delivery Facility information for the patient. Selecting a facility from the list returns the user to the Patient Summary page and populates the field.   </w:delText>
        </w:r>
      </w:del>
      <w:ins w:id="6748" w:author="Alina Frey" w:date="2017-11-13T16:00:00Z">
        <w:r w:rsidR="00607CEF" w:rsidRPr="007F739A">
          <w:rPr>
            <w:rFonts w:cstheme="minorHAnsi"/>
            <w:color w:val="auto"/>
            <w:szCs w:val="24"/>
            <w:rPrChange w:id="6749" w:author="Alina Frey" w:date="2017-11-20T10:06:00Z">
              <w:rPr>
                <w:rFonts w:cstheme="minorHAnsi"/>
                <w:szCs w:val="24"/>
              </w:rPr>
            </w:rPrChange>
          </w:rPr>
          <w:t xml:space="preserve">The user has the option to select one of the Facilities in the table, manage the list or cancel the update (using the </w:t>
        </w:r>
      </w:ins>
      <w:ins w:id="6750" w:author="Alina Frey" w:date="2017-11-17T14:36:00Z">
        <w:r w:rsidR="00F24D97" w:rsidRPr="007F739A">
          <w:rPr>
            <w:rFonts w:cstheme="minorHAnsi"/>
            <w:color w:val="auto"/>
            <w:szCs w:val="24"/>
            <w:rPrChange w:id="6751" w:author="Alina Frey" w:date="2017-11-20T10:06:00Z">
              <w:rPr>
                <w:rFonts w:cstheme="minorHAnsi"/>
                <w:szCs w:val="24"/>
              </w:rPr>
            </w:rPrChange>
          </w:rPr>
          <w:t>corresponding</w:t>
        </w:r>
      </w:ins>
      <w:ins w:id="6752" w:author="Alina Frey" w:date="2017-11-13T16:00:00Z">
        <w:r w:rsidR="00607CEF" w:rsidRPr="007F739A">
          <w:rPr>
            <w:rFonts w:cstheme="minorHAnsi"/>
            <w:color w:val="auto"/>
            <w:szCs w:val="24"/>
            <w:rPrChange w:id="6753" w:author="Alina Frey" w:date="2017-11-20T10:06:00Z">
              <w:rPr>
                <w:rFonts w:cstheme="minorHAnsi"/>
                <w:szCs w:val="24"/>
              </w:rPr>
            </w:rPrChange>
          </w:rPr>
          <w:t xml:space="preserve"> buttons).</w:t>
        </w:r>
      </w:ins>
    </w:p>
    <w:p w14:paraId="0292AC9D" w14:textId="1184F7E5" w:rsidR="00607CEF" w:rsidRPr="00CF2303" w:rsidRDefault="00607CEF">
      <w:pPr>
        <w:rPr>
          <w:ins w:id="6754" w:author="Alina Frey" w:date="2017-11-13T16:00:00Z"/>
          <w:rFonts w:cstheme="minorHAnsi"/>
          <w:szCs w:val="24"/>
        </w:rPr>
        <w:pPrChange w:id="6755" w:author="Alina Frey" w:date="2017-11-13T16:13:00Z">
          <w:pPr>
            <w:pStyle w:val="ListParagraph"/>
            <w:numPr>
              <w:numId w:val="54"/>
            </w:numPr>
            <w:spacing w:before="0" w:line="256" w:lineRule="auto"/>
            <w:ind w:left="1440" w:hanging="360"/>
          </w:pPr>
        </w:pPrChange>
      </w:pPr>
      <w:ins w:id="6756" w:author="Alina Frey" w:date="2017-11-13T16:00:00Z">
        <w:r w:rsidRPr="007F739A">
          <w:rPr>
            <w:rFonts w:cstheme="minorHAnsi"/>
            <w:color w:val="auto"/>
            <w:szCs w:val="24"/>
            <w:rPrChange w:id="6757" w:author="Alina Frey" w:date="2017-11-20T10:06:00Z">
              <w:rPr>
                <w:rFonts w:cstheme="minorHAnsi"/>
                <w:szCs w:val="24"/>
              </w:rPr>
            </w:rPrChange>
          </w:rPr>
          <w:t>To manage the list of available facilities, select the Manage List button, which redirects the user to the Non-VA Care Items table, presented in section</w:t>
        </w:r>
      </w:ins>
      <w:ins w:id="6758" w:author="Alina Frey" w:date="2017-11-13T16:14:00Z">
        <w:r w:rsidR="00A75F52" w:rsidRPr="007F739A">
          <w:rPr>
            <w:rFonts w:cstheme="minorHAnsi"/>
            <w:color w:val="auto"/>
            <w:szCs w:val="24"/>
            <w:rPrChange w:id="6759" w:author="Alina Frey" w:date="2017-11-20T10:06:00Z">
              <w:rPr>
                <w:rFonts w:cstheme="minorHAnsi"/>
                <w:szCs w:val="24"/>
              </w:rPr>
            </w:rPrChange>
          </w:rPr>
          <w:t xml:space="preserve"> </w:t>
        </w:r>
        <w:r w:rsidR="00A75F52" w:rsidRPr="00CF2303">
          <w:rPr>
            <w:rFonts w:cstheme="minorHAnsi"/>
            <w:color w:val="0070C0"/>
            <w:szCs w:val="24"/>
            <w:u w:val="single" w:color="0070C0"/>
          </w:rPr>
          <w:fldChar w:fldCharType="begin"/>
        </w:r>
        <w:r w:rsidR="00A75F52" w:rsidRPr="009E5B97">
          <w:rPr>
            <w:rFonts w:cstheme="minorHAnsi"/>
            <w:color w:val="0070C0"/>
            <w:szCs w:val="24"/>
            <w:u w:val="single" w:color="0070C0"/>
          </w:rPr>
          <w:instrText xml:space="preserve"> REF _Ref498352980 \h </w:instrText>
        </w:r>
      </w:ins>
      <w:r w:rsidR="000E5A15" w:rsidRPr="009E5B97">
        <w:rPr>
          <w:rFonts w:cstheme="minorHAnsi"/>
          <w:color w:val="0070C0"/>
          <w:szCs w:val="24"/>
          <w:u w:val="single" w:color="0070C0"/>
        </w:rPr>
        <w:instrText xml:space="preserve"> \* MERGEFORMAT </w:instrText>
      </w:r>
      <w:r w:rsidR="00A75F52" w:rsidRPr="00CF2303">
        <w:rPr>
          <w:rFonts w:cstheme="minorHAnsi"/>
          <w:color w:val="0070C0"/>
          <w:szCs w:val="24"/>
          <w:u w:val="single" w:color="0070C0"/>
        </w:rPr>
      </w:r>
      <w:r w:rsidR="00A75F52" w:rsidRPr="00CF2303">
        <w:rPr>
          <w:rFonts w:cstheme="minorHAnsi"/>
          <w:color w:val="0070C0"/>
          <w:szCs w:val="24"/>
          <w:u w:val="single" w:color="0070C0"/>
        </w:rPr>
        <w:fldChar w:fldCharType="separate"/>
      </w:r>
      <w:ins w:id="6760" w:author="Alina Frey [2]" w:date="2017-11-21T10:58:00Z">
        <w:r w:rsidR="003B7B8C" w:rsidRPr="003B7B8C">
          <w:rPr>
            <w:color w:val="0070C0"/>
            <w:u w:val="single" w:color="0070C0"/>
            <w:rPrChange w:id="6761" w:author="Alina Frey [2]" w:date="2017-11-21T10:58:00Z">
              <w:rPr/>
            </w:rPrChange>
          </w:rPr>
          <w:t>Non-VA Care</w:t>
        </w:r>
      </w:ins>
      <w:ins w:id="6762" w:author="Alina Frey" w:date="2017-11-13T16:14:00Z">
        <w:r w:rsidR="00A75F52" w:rsidRPr="00CF2303">
          <w:rPr>
            <w:rFonts w:cstheme="minorHAnsi"/>
            <w:color w:val="0070C0"/>
            <w:szCs w:val="24"/>
            <w:u w:val="single" w:color="0070C0"/>
          </w:rPr>
          <w:fldChar w:fldCharType="end"/>
        </w:r>
      </w:ins>
      <w:ins w:id="6763" w:author="Alina Frey" w:date="2017-11-13T16:00:00Z">
        <w:r w:rsidRPr="007F739A">
          <w:rPr>
            <w:rFonts w:cstheme="minorHAnsi"/>
            <w:color w:val="auto"/>
            <w:szCs w:val="24"/>
            <w:rPrChange w:id="6764" w:author="Alina Frey" w:date="2017-11-20T10:06:00Z">
              <w:rPr>
                <w:rFonts w:cstheme="minorHAnsi"/>
                <w:szCs w:val="24"/>
              </w:rPr>
            </w:rPrChange>
          </w:rPr>
          <w:t>.</w:t>
        </w:r>
      </w:ins>
    </w:p>
    <w:p w14:paraId="4FF4BB75" w14:textId="337D9A35" w:rsidR="00607CEF" w:rsidRPr="00CF2303" w:rsidRDefault="00607CEF">
      <w:pPr>
        <w:rPr>
          <w:ins w:id="6765" w:author="Alina Frey" w:date="2017-11-13T16:00:00Z"/>
          <w:rFonts w:cstheme="minorHAnsi"/>
          <w:szCs w:val="24"/>
        </w:rPr>
        <w:pPrChange w:id="6766" w:author="Alina Frey" w:date="2017-11-13T16:13:00Z">
          <w:pPr>
            <w:pStyle w:val="ListParagraph"/>
            <w:numPr>
              <w:numId w:val="54"/>
            </w:numPr>
            <w:spacing w:before="0" w:line="256" w:lineRule="auto"/>
            <w:ind w:left="1440" w:hanging="360"/>
          </w:pPr>
        </w:pPrChange>
      </w:pPr>
      <w:ins w:id="6767" w:author="Alina Frey" w:date="2017-11-13T16:00:00Z">
        <w:r w:rsidRPr="007F739A">
          <w:rPr>
            <w:rFonts w:cstheme="minorHAnsi"/>
            <w:color w:val="auto"/>
            <w:szCs w:val="24"/>
            <w:rPrChange w:id="6768" w:author="Alina Frey" w:date="2017-11-20T10:06:00Z">
              <w:rPr>
                <w:rFonts w:cstheme="minorHAnsi"/>
                <w:szCs w:val="24"/>
              </w:rPr>
            </w:rPrChange>
          </w:rPr>
          <w:t>If the facility is in the available list, select the row with the desired facility, then click Select button.</w:t>
        </w:r>
      </w:ins>
    </w:p>
    <w:p w14:paraId="34AF55BB" w14:textId="0676AC47" w:rsidR="00B355D2" w:rsidRPr="007F739A" w:rsidRDefault="005F4966" w:rsidP="00B355D2">
      <w:pPr>
        <w:keepNext/>
        <w:spacing w:after="44"/>
        <w:rPr>
          <w:ins w:id="6769" w:author="Alina Frey" w:date="2017-11-13T16:17:00Z"/>
          <w:color w:val="auto"/>
          <w:rPrChange w:id="6770" w:author="Alina Frey" w:date="2017-11-20T10:06:00Z">
            <w:rPr>
              <w:ins w:id="6771" w:author="Alina Frey" w:date="2017-11-13T16:17:00Z"/>
            </w:rPr>
          </w:rPrChange>
        </w:rPr>
      </w:pPr>
      <w:ins w:id="6772" w:author="Alina Frey" w:date="2017-11-20T15:01:00Z">
        <w:r>
          <w:rPr>
            <w:noProof/>
          </w:rPr>
          <w:lastRenderedPageBreak/>
          <mc:AlternateContent>
            <mc:Choice Requires="wps">
              <w:drawing>
                <wp:anchor distT="0" distB="0" distL="114300" distR="114300" simplePos="0" relativeHeight="251619328" behindDoc="0" locked="0" layoutInCell="1" allowOverlap="1" wp14:anchorId="5A86788C" wp14:editId="714CC82D">
                  <wp:simplePos x="0" y="0"/>
                  <wp:positionH relativeFrom="column">
                    <wp:posOffset>4711700</wp:posOffset>
                  </wp:positionH>
                  <wp:positionV relativeFrom="paragraph">
                    <wp:posOffset>1245870</wp:posOffset>
                  </wp:positionV>
                  <wp:extent cx="346075" cy="0"/>
                  <wp:effectExtent l="0" t="95250" r="0" b="95250"/>
                  <wp:wrapNone/>
                  <wp:docPr id="29776" name="Straight Arrow Connector 29776"/>
                  <wp:cNvGraphicFramePr/>
                  <a:graphic xmlns:a="http://schemas.openxmlformats.org/drawingml/2006/main">
                    <a:graphicData uri="http://schemas.microsoft.com/office/word/2010/wordprocessingShape">
                      <wps:wsp>
                        <wps:cNvCnPr/>
                        <wps:spPr>
                          <a:xfrm flipH="1">
                            <a:off x="0" y="0"/>
                            <a:ext cx="346075" cy="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B47F84E" id="Straight Arrow Connector 29776" o:spid="_x0000_s1026" type="#_x0000_t32" style="position:absolute;margin-left:371pt;margin-top:98.1pt;width:27.25pt;height:0;flip:x;z-index:2516193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" strokecolor="red" strokeweight="2.25pt">
                  <v:stroke endarrow="block" joinstyle="miter"/>
                </v:shape>
              </w:pict>
            </mc:Fallback>
          </mc:AlternateContent>
        </w:r>
      </w:ins>
      <w:r w:rsidR="00FC509C" w:rsidRPr="007F739A">
        <w:rPr>
          <w:rStyle w:val="CommentReference"/>
          <w:color w:val="auto"/>
          <w:rPrChange w:id="6773" w:author="Alina Frey" w:date="2017-11-20T10:06:00Z">
            <w:rPr>
              <w:rStyle w:val="CommentReference"/>
            </w:rPr>
          </w:rPrChange>
        </w:rPr>
        <w:commentReference w:id="6774"/>
      </w:r>
      <w:ins w:id="6775" w:author="Alina Frey" w:date="2017-11-20T15:03:00Z">
        <w:r w:rsidR="00D7198C">
          <w:rPr>
            <w:noProof/>
          </w:rPr>
          <w:drawing>
            <wp:inline distT="0" distB="0" distL="0" distR="0" wp14:anchorId="11BBCE7A" wp14:editId="0799954A">
              <wp:extent cx="5943600" cy="1771015"/>
              <wp:effectExtent l="0" t="0" r="0" b="635"/>
              <wp:docPr id="29785" name="Picture 29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1771015"/>
                      </a:xfrm>
                      <a:prstGeom prst="rect">
                        <a:avLst/>
                      </a:prstGeom>
                    </pic:spPr>
                  </pic:pic>
                </a:graphicData>
              </a:graphic>
            </wp:inline>
          </w:drawing>
        </w:r>
      </w:ins>
    </w:p>
    <w:p w14:paraId="4578C5CB" w14:textId="39481AE2" w:rsidR="00B355D2" w:rsidRPr="007F739A" w:rsidRDefault="00B355D2" w:rsidP="00B355D2">
      <w:pPr>
        <w:pStyle w:val="Caption"/>
        <w:rPr>
          <w:ins w:id="6776" w:author="Alina Frey" w:date="2017-11-13T16:17:00Z"/>
        </w:rPr>
      </w:pPr>
      <w:bookmarkStart w:id="6777" w:name="_Toc498937443"/>
      <w:bookmarkStart w:id="6778" w:name="_Toc498942291"/>
      <w:bookmarkStart w:id="6779" w:name="_Toc498938958"/>
      <w:bookmarkStart w:id="6780" w:name="_Toc499024529"/>
      <w:ins w:id="6781" w:author="Alina Frey" w:date="2017-11-13T16:17:00Z">
        <w:r w:rsidRPr="007F739A">
          <w:t xml:space="preserve">Figure </w:t>
        </w:r>
        <w:r w:rsidRPr="00CF2303">
          <w:fldChar w:fldCharType="begin"/>
        </w:r>
        <w:r w:rsidRPr="007F739A">
          <w:instrText xml:space="preserve"> SEQ Figure \* ARABIC </w:instrText>
        </w:r>
        <w:r w:rsidRPr="00CF2303">
          <w:fldChar w:fldCharType="separate"/>
        </w:r>
      </w:ins>
      <w:ins w:id="6782" w:author="Alina Frey [2]" w:date="2017-11-21T10:58:00Z">
        <w:r w:rsidR="003B7B8C">
          <w:rPr>
            <w:noProof/>
          </w:rPr>
          <w:t>65</w:t>
        </w:r>
      </w:ins>
      <w:ins w:id="6783" w:author="Alina Frey" w:date="2017-11-13T16:17:00Z">
        <w:r w:rsidRPr="00CF2303">
          <w:fldChar w:fldCharType="end"/>
        </w:r>
        <w:r w:rsidRPr="007F739A">
          <w:t>: Selecting new Planned Delivery Facility</w:t>
        </w:r>
        <w:bookmarkEnd w:id="6777"/>
        <w:bookmarkEnd w:id="6778"/>
        <w:bookmarkEnd w:id="6779"/>
        <w:bookmarkEnd w:id="6780"/>
      </w:ins>
    </w:p>
    <w:p w14:paraId="709AF483" w14:textId="6DACC88F" w:rsidR="00607CEF" w:rsidRPr="00CF2303" w:rsidRDefault="00607CEF">
      <w:pPr>
        <w:rPr>
          <w:ins w:id="6784" w:author="Alina Frey" w:date="2017-11-13T16:00:00Z"/>
          <w:rFonts w:cstheme="minorHAnsi"/>
          <w:szCs w:val="24"/>
        </w:rPr>
        <w:pPrChange w:id="6785" w:author="Alina Frey" w:date="2017-11-13T16:13:00Z">
          <w:pPr>
            <w:pStyle w:val="ListParagraph"/>
            <w:numPr>
              <w:numId w:val="54"/>
            </w:numPr>
            <w:spacing w:before="0" w:line="256" w:lineRule="auto"/>
            <w:ind w:left="1440" w:hanging="360"/>
          </w:pPr>
        </w:pPrChange>
      </w:pPr>
      <w:ins w:id="6786" w:author="Alina Frey" w:date="2017-11-13T16:00:00Z">
        <w:r w:rsidRPr="007F739A">
          <w:rPr>
            <w:rFonts w:cstheme="minorHAnsi"/>
            <w:color w:val="auto"/>
            <w:szCs w:val="24"/>
            <w:rPrChange w:id="6787" w:author="Alina Frey" w:date="2017-11-20T10:06:00Z">
              <w:rPr>
                <w:rFonts w:cstheme="minorHAnsi"/>
                <w:szCs w:val="24"/>
              </w:rPr>
            </w:rPrChange>
          </w:rPr>
          <w:t>This redirect</w:t>
        </w:r>
      </w:ins>
      <w:ins w:id="6788" w:author="Alina Frey" w:date="2017-11-13T16:19:00Z">
        <w:r w:rsidR="00E24221" w:rsidRPr="007F739A">
          <w:rPr>
            <w:rFonts w:cstheme="minorHAnsi"/>
            <w:color w:val="auto"/>
            <w:szCs w:val="24"/>
            <w:rPrChange w:id="6789" w:author="Alina Frey" w:date="2017-11-20T10:06:00Z">
              <w:rPr>
                <w:rFonts w:cstheme="minorHAnsi"/>
                <w:szCs w:val="24"/>
              </w:rPr>
            </w:rPrChange>
          </w:rPr>
          <w:t>s</w:t>
        </w:r>
      </w:ins>
      <w:ins w:id="6790" w:author="Alina Frey" w:date="2017-11-13T16:00:00Z">
        <w:r w:rsidRPr="007F739A">
          <w:rPr>
            <w:rFonts w:cstheme="minorHAnsi"/>
            <w:color w:val="auto"/>
            <w:szCs w:val="24"/>
            <w:rPrChange w:id="6791" w:author="Alina Frey" w:date="2017-11-20T10:06:00Z">
              <w:rPr>
                <w:rFonts w:cstheme="minorHAnsi"/>
                <w:szCs w:val="24"/>
              </w:rPr>
            </w:rPrChange>
          </w:rPr>
          <w:t xml:space="preserve"> the user back to the Patient Summary </w:t>
        </w:r>
      </w:ins>
      <w:ins w:id="6792" w:author="Alina Frey" w:date="2017-11-13T16:21:00Z">
        <w:r w:rsidR="00314842" w:rsidRPr="007F739A">
          <w:rPr>
            <w:rFonts w:cstheme="minorHAnsi"/>
            <w:color w:val="auto"/>
            <w:szCs w:val="24"/>
            <w:rPrChange w:id="6793" w:author="Alina Frey" w:date="2017-11-20T10:06:00Z">
              <w:rPr>
                <w:rFonts w:cstheme="minorHAnsi"/>
                <w:szCs w:val="24"/>
              </w:rPr>
            </w:rPrChange>
          </w:rPr>
          <w:t>s</w:t>
        </w:r>
      </w:ins>
      <w:ins w:id="6794" w:author="Alina Frey" w:date="2017-11-13T16:00:00Z">
        <w:r w:rsidRPr="007F739A">
          <w:rPr>
            <w:rFonts w:cstheme="minorHAnsi"/>
            <w:color w:val="auto"/>
            <w:szCs w:val="24"/>
            <w:rPrChange w:id="6795" w:author="Alina Frey" w:date="2017-11-20T10:06:00Z">
              <w:rPr>
                <w:rFonts w:cstheme="minorHAnsi"/>
                <w:szCs w:val="24"/>
              </w:rPr>
            </w:rPrChange>
          </w:rPr>
          <w:t xml:space="preserve">creen, showing the new selected </w:t>
        </w:r>
      </w:ins>
      <w:ins w:id="6796" w:author="Alina Frey" w:date="2017-11-13T16:22:00Z">
        <w:r w:rsidR="00246C94" w:rsidRPr="007F739A">
          <w:rPr>
            <w:rFonts w:cstheme="minorHAnsi"/>
            <w:color w:val="auto"/>
            <w:szCs w:val="24"/>
            <w:rPrChange w:id="6797" w:author="Alina Frey" w:date="2017-11-20T10:06:00Z">
              <w:rPr>
                <w:rFonts w:cstheme="minorHAnsi"/>
                <w:szCs w:val="24"/>
              </w:rPr>
            </w:rPrChange>
          </w:rPr>
          <w:t>facility</w:t>
        </w:r>
      </w:ins>
      <w:ins w:id="6798" w:author="Alina Frey" w:date="2017-11-13T16:00:00Z">
        <w:r w:rsidRPr="007F739A">
          <w:rPr>
            <w:rFonts w:cstheme="minorHAnsi"/>
            <w:color w:val="auto"/>
            <w:szCs w:val="24"/>
            <w:rPrChange w:id="6799" w:author="Alina Frey" w:date="2017-11-20T10:06:00Z">
              <w:rPr>
                <w:rFonts w:cstheme="minorHAnsi"/>
                <w:szCs w:val="24"/>
              </w:rPr>
            </w:rPrChange>
          </w:rPr>
          <w:t xml:space="preserve"> in the Current Pregnancy panel.</w:t>
        </w:r>
      </w:ins>
    </w:p>
    <w:p w14:paraId="12688AFD" w14:textId="10CDFD19" w:rsidR="00892AC4" w:rsidRPr="007F739A" w:rsidRDefault="008D3558">
      <w:pPr>
        <w:keepNext/>
        <w:spacing w:after="44"/>
        <w:rPr>
          <w:ins w:id="6800" w:author="Alina Frey" w:date="2017-11-13T16:19:00Z"/>
          <w:color w:val="auto"/>
          <w:rPrChange w:id="6801" w:author="Alina Frey" w:date="2017-11-20T10:06:00Z">
            <w:rPr>
              <w:ins w:id="6802" w:author="Alina Frey" w:date="2017-11-13T16:19:00Z"/>
            </w:rPr>
          </w:rPrChange>
        </w:rPr>
        <w:pPrChange w:id="6803" w:author="Alina Frey" w:date="2017-11-13T16:19:00Z">
          <w:pPr/>
        </w:pPrChange>
      </w:pPr>
      <w:ins w:id="6804" w:author="Alina Frey" w:date="2017-11-20T15:04:00Z">
        <w:r>
          <w:rPr>
            <w:noProof/>
          </w:rPr>
          <mc:AlternateContent>
            <mc:Choice Requires="wps">
              <w:drawing>
                <wp:anchor distT="0" distB="0" distL="114300" distR="114300" simplePos="0" relativeHeight="251621376" behindDoc="0" locked="0" layoutInCell="1" allowOverlap="1" wp14:anchorId="4371FDFE" wp14:editId="0C2BB811">
                  <wp:simplePos x="0" y="0"/>
                  <wp:positionH relativeFrom="column">
                    <wp:posOffset>2774950</wp:posOffset>
                  </wp:positionH>
                  <wp:positionV relativeFrom="paragraph">
                    <wp:posOffset>2077720</wp:posOffset>
                  </wp:positionV>
                  <wp:extent cx="346075" cy="0"/>
                  <wp:effectExtent l="0" t="95250" r="0" b="95250"/>
                  <wp:wrapNone/>
                  <wp:docPr id="29791" name="Straight Arrow Connector 29791"/>
                  <wp:cNvGraphicFramePr/>
                  <a:graphic xmlns:a="http://schemas.openxmlformats.org/drawingml/2006/main">
                    <a:graphicData uri="http://schemas.microsoft.com/office/word/2010/wordprocessingShape">
                      <wps:wsp>
                        <wps:cNvCnPr/>
                        <wps:spPr>
                          <a:xfrm flipH="1">
                            <a:off x="0" y="0"/>
                            <a:ext cx="346075" cy="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745C26D" id="Straight Arrow Connector 29791" o:spid="_x0000_s1026" type="#_x0000_t32" style="position:absolute;margin-left:218.5pt;margin-top:163.6pt;width:27.25pt;height:0;flip:x;z-index:2516213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" strokecolor="red" strokeweight="2.25pt">
                  <v:stroke endarrow="block" joinstyle="miter"/>
                </v:shape>
              </w:pict>
            </mc:Fallback>
          </mc:AlternateContent>
        </w:r>
      </w:ins>
      <w:r w:rsidR="00B402EB" w:rsidRPr="007F739A">
        <w:rPr>
          <w:rStyle w:val="CommentReference"/>
          <w:color w:val="auto"/>
          <w:rPrChange w:id="6805" w:author="Alina Frey" w:date="2017-11-20T10:06:00Z">
            <w:rPr>
              <w:rStyle w:val="CommentReference"/>
            </w:rPr>
          </w:rPrChange>
        </w:rPr>
        <w:commentReference w:id="6806"/>
      </w:r>
      <w:ins w:id="6807" w:author="Alina Frey" w:date="2017-11-20T15:04:00Z">
        <w:r>
          <w:rPr>
            <w:noProof/>
          </w:rPr>
          <w:drawing>
            <wp:inline distT="0" distB="0" distL="0" distR="0" wp14:anchorId="5CD4213D" wp14:editId="5BE37157">
              <wp:extent cx="3670300" cy="2844883"/>
              <wp:effectExtent l="0" t="0" r="6350" b="0"/>
              <wp:docPr id="29787" name="Picture 29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670824" cy="2845289"/>
                      </a:xfrm>
                      <a:prstGeom prst="rect">
                        <a:avLst/>
                      </a:prstGeom>
                    </pic:spPr>
                  </pic:pic>
                </a:graphicData>
              </a:graphic>
            </wp:inline>
          </w:drawing>
        </w:r>
      </w:ins>
    </w:p>
    <w:p w14:paraId="03A349FE" w14:textId="66E32965" w:rsidR="00607CEF" w:rsidRPr="00CF2303" w:rsidRDefault="00892AC4">
      <w:pPr>
        <w:pStyle w:val="Caption"/>
        <w:rPr>
          <w:ins w:id="6808" w:author="Alina Frey" w:date="2017-11-13T16:00:00Z"/>
          <w:rFonts w:cstheme="minorHAnsi"/>
          <w:szCs w:val="24"/>
        </w:rPr>
        <w:pPrChange w:id="6809" w:author="Alina Frey" w:date="2017-11-13T16:19:00Z">
          <w:pPr/>
        </w:pPrChange>
      </w:pPr>
      <w:bookmarkStart w:id="6810" w:name="_Toc498937444"/>
      <w:bookmarkStart w:id="6811" w:name="_Toc498942292"/>
      <w:bookmarkStart w:id="6812" w:name="_Toc498938959"/>
      <w:bookmarkStart w:id="6813" w:name="_Toc499024530"/>
      <w:ins w:id="6814" w:author="Alina Frey" w:date="2017-11-13T16:19:00Z">
        <w:r w:rsidRPr="00CF2303">
          <w:t xml:space="preserve">Figure </w:t>
        </w:r>
        <w:r w:rsidRPr="00CF2303">
          <w:fldChar w:fldCharType="begin"/>
        </w:r>
        <w:r w:rsidRPr="00CF2303">
          <w:instrText xml:space="preserve"> SEQ Figure \* ARABIC </w:instrText>
        </w:r>
      </w:ins>
      <w:r w:rsidRPr="00CF2303">
        <w:fldChar w:fldCharType="separate"/>
      </w:r>
      <w:ins w:id="6815" w:author="Alina Frey [2]" w:date="2017-11-21T10:58:00Z">
        <w:r w:rsidR="003B7B8C">
          <w:rPr>
            <w:noProof/>
          </w:rPr>
          <w:t>66</w:t>
        </w:r>
      </w:ins>
      <w:ins w:id="6816" w:author="Alina Frey" w:date="2017-11-13T16:19:00Z">
        <w:r w:rsidRPr="00CF2303">
          <w:fldChar w:fldCharType="end"/>
        </w:r>
        <w:r w:rsidRPr="00CF2303">
          <w:t>: Updated Planned Delivery Location</w:t>
        </w:r>
      </w:ins>
      <w:bookmarkEnd w:id="6810"/>
      <w:bookmarkEnd w:id="6811"/>
      <w:bookmarkEnd w:id="6812"/>
      <w:bookmarkEnd w:id="6813"/>
    </w:p>
    <w:p w14:paraId="3F1C0658" w14:textId="1F25B027" w:rsidR="00607CEF" w:rsidRPr="007F739A" w:rsidDel="00CC3AE9" w:rsidRDefault="00607CEF">
      <w:pPr>
        <w:pStyle w:val="Heading4"/>
        <w:rPr>
          <w:del w:id="6817" w:author="Alina Frey" w:date="2017-11-13T16:23:00Z"/>
          <w:color w:val="auto"/>
          <w:rPrChange w:id="6818" w:author="Alina Frey" w:date="2017-11-20T10:06:00Z">
            <w:rPr>
              <w:del w:id="6819" w:author="Alina Frey" w:date="2017-11-13T16:23:00Z"/>
            </w:rPr>
          </w:rPrChange>
        </w:rPr>
        <w:pPrChange w:id="6820" w:author="Alina Frey" w:date="2017-11-13T16:23:00Z">
          <w:pPr>
            <w:spacing w:after="19" w:line="252" w:lineRule="auto"/>
            <w:ind w:left="-5" w:hanging="10"/>
          </w:pPr>
        </w:pPrChange>
      </w:pPr>
    </w:p>
    <w:p w14:paraId="31876EB7" w14:textId="0D173565" w:rsidR="006C0619" w:rsidRPr="007F739A" w:rsidDel="00CC3AE9" w:rsidRDefault="005F159C">
      <w:pPr>
        <w:pStyle w:val="Heading4"/>
        <w:rPr>
          <w:del w:id="6821" w:author="Alina Frey" w:date="2017-11-13T16:23:00Z"/>
          <w:color w:val="auto"/>
          <w:rPrChange w:id="6822" w:author="Alina Frey" w:date="2017-11-20T10:06:00Z">
            <w:rPr>
              <w:del w:id="6823" w:author="Alina Frey" w:date="2017-11-13T16:23:00Z"/>
            </w:rPr>
          </w:rPrChange>
        </w:rPr>
        <w:pPrChange w:id="6824" w:author="Alina Frey" w:date="2017-11-13T16:23:00Z">
          <w:pPr>
            <w:spacing w:after="50"/>
          </w:pPr>
        </w:pPrChange>
      </w:pPr>
      <w:del w:id="6825" w:author="Alina Frey" w:date="2017-11-13T16:22:00Z">
        <w:r w:rsidRPr="007F739A" w:rsidDel="00CC3AE9">
          <w:rPr>
            <w:b w:val="0"/>
            <w:i w:val="0"/>
            <w:noProof/>
            <w:color w:val="auto"/>
            <w:rPrChange w:id="6826" w:author="Alina Frey" w:date="2017-11-20T10:06:00Z">
              <w:rPr>
                <w:rFonts w:eastAsia="Times New Roman" w:cs="Times New Roman"/>
                <w:b/>
                <w:i/>
                <w:noProof/>
                <w:sz w:val="26"/>
              </w:rPr>
            </w:rPrChange>
          </w:rPr>
          <w:drawing>
            <wp:inline distT="0" distB="0" distL="0" distR="0" wp14:anchorId="318770D0" wp14:editId="792B5603">
              <wp:extent cx="5801107" cy="2400300"/>
              <wp:effectExtent l="0" t="0" r="0" b="0"/>
              <wp:docPr id="1025" name="Picture 1025"/>
              <wp:cNvGraphicFramePr/>
              <a:graphic xmlns:a="http://schemas.openxmlformats.org/drawingml/2006/main">
                <a:graphicData uri="http://schemas.openxmlformats.org/drawingml/2006/picture">
                  <pic:pic xmlns:pic="http://schemas.openxmlformats.org/drawingml/2006/picture">
                    <pic:nvPicPr>
                      <pic:cNvPr id="1025" name="Picture 1025"/>
                      <pic:cNvPicPr/>
                    </pic:nvPicPr>
                    <pic:blipFill>
                      <a:blip r:embed="rId138"/>
                      <a:stretch>
                        <a:fillRect/>
                      </a:stretch>
                    </pic:blipFill>
                    <pic:spPr>
                      <a:xfrm>
                        <a:off x="0" y="0"/>
                        <a:ext cx="5801107" cy="2400300"/>
                      </a:xfrm>
                      <a:prstGeom prst="rect">
                        <a:avLst/>
                      </a:prstGeom>
                    </pic:spPr>
                  </pic:pic>
                </a:graphicData>
              </a:graphic>
            </wp:inline>
          </w:drawing>
        </w:r>
      </w:del>
    </w:p>
    <w:p w14:paraId="31876EB8" w14:textId="4648A01F" w:rsidR="006C0619" w:rsidRPr="007F739A" w:rsidDel="005758BC" w:rsidRDefault="005F159C">
      <w:pPr>
        <w:pStyle w:val="Heading4"/>
        <w:rPr>
          <w:del w:id="6827" w:author="Alina Frey" w:date="2017-11-08T16:33:00Z"/>
          <w:color w:val="auto"/>
          <w:rPrChange w:id="6828" w:author="Alina Frey" w:date="2017-11-20T10:06:00Z">
            <w:rPr>
              <w:del w:id="6829" w:author="Alina Frey" w:date="2017-11-08T16:33:00Z"/>
            </w:rPr>
          </w:rPrChange>
        </w:rPr>
        <w:pPrChange w:id="6830" w:author="Alina Frey" w:date="2017-11-13T16:23:00Z">
          <w:pPr>
            <w:spacing w:after="29" w:line="265" w:lineRule="auto"/>
            <w:ind w:left="-5" w:hanging="10"/>
          </w:pPr>
        </w:pPrChange>
      </w:pPr>
      <w:del w:id="6831" w:author="Alina Frey" w:date="2017-11-08T16:33:00Z">
        <w:r w:rsidRPr="007F739A" w:rsidDel="005758BC">
          <w:rPr>
            <w:color w:val="auto"/>
            <w:sz w:val="20"/>
            <w:rPrChange w:id="6832" w:author="Alina Frey" w:date="2017-11-20T10:06:00Z">
              <w:rPr>
                <w:sz w:val="20"/>
              </w:rPr>
            </w:rPrChange>
          </w:rPr>
          <w:delText xml:space="preserve">Figure 50: Select Planned Delivery Location </w:delText>
        </w:r>
      </w:del>
    </w:p>
    <w:p w14:paraId="31876EB9" w14:textId="757CA3CA" w:rsidR="006C0619" w:rsidRPr="007F739A" w:rsidDel="00CC3AE9" w:rsidRDefault="005F159C">
      <w:pPr>
        <w:pStyle w:val="Heading4"/>
        <w:rPr>
          <w:del w:id="6833" w:author="Alina Frey" w:date="2017-11-13T16:23:00Z"/>
          <w:color w:val="auto"/>
          <w:rPrChange w:id="6834" w:author="Alina Frey" w:date="2017-11-20T10:06:00Z">
            <w:rPr>
              <w:del w:id="6835" w:author="Alina Frey" w:date="2017-11-13T16:23:00Z"/>
            </w:rPr>
          </w:rPrChange>
        </w:rPr>
        <w:pPrChange w:id="6836" w:author="Alina Frey" w:date="2017-11-13T16:23:00Z">
          <w:pPr>
            <w:spacing w:after="19" w:line="252" w:lineRule="auto"/>
            <w:ind w:left="-5" w:hanging="10"/>
          </w:pPr>
        </w:pPrChange>
      </w:pPr>
      <w:del w:id="6837" w:author="Alina Frey" w:date="2017-11-13T16:23:00Z">
        <w:r w:rsidRPr="007F739A" w:rsidDel="00CC3AE9">
          <w:rPr>
            <w:color w:val="auto"/>
            <w:rPrChange w:id="6838" w:author="Alina Frey" w:date="2017-11-20T10:06:00Z">
              <w:rPr/>
            </w:rPrChange>
          </w:rPr>
          <w:delText>By clicking Manage List, the user can add/edit the facility details. Clicking Save will store the new information and Cancel will return the user to the Select Planned Delivery Facility page without saving.</w:delText>
        </w:r>
      </w:del>
    </w:p>
    <w:p w14:paraId="31876EBA" w14:textId="20D65FF5" w:rsidR="006C0619" w:rsidRPr="007F739A" w:rsidDel="00CC3AE9" w:rsidRDefault="005F159C">
      <w:pPr>
        <w:pStyle w:val="Heading4"/>
        <w:rPr>
          <w:del w:id="6839" w:author="Alina Frey" w:date="2017-11-13T16:23:00Z"/>
          <w:color w:val="auto"/>
          <w:rPrChange w:id="6840" w:author="Alina Frey" w:date="2017-11-20T10:06:00Z">
            <w:rPr>
              <w:del w:id="6841" w:author="Alina Frey" w:date="2017-11-13T16:23:00Z"/>
            </w:rPr>
          </w:rPrChange>
        </w:rPr>
        <w:pPrChange w:id="6842" w:author="Alina Frey" w:date="2017-11-13T16:23:00Z">
          <w:pPr>
            <w:spacing w:after="37"/>
          </w:pPr>
        </w:pPrChange>
      </w:pPr>
      <w:del w:id="6843" w:author="Alina Frey" w:date="2017-11-13T16:23:00Z">
        <w:r w:rsidRPr="007F739A" w:rsidDel="00CC3AE9">
          <w:rPr>
            <w:b w:val="0"/>
            <w:i w:val="0"/>
            <w:noProof/>
            <w:color w:val="auto"/>
            <w:rPrChange w:id="6844" w:author="Alina Frey" w:date="2017-11-20T10:06:00Z">
              <w:rPr>
                <w:rFonts w:eastAsia="Times New Roman" w:cs="Times New Roman"/>
                <w:b/>
                <w:i/>
                <w:noProof/>
                <w:sz w:val="26"/>
              </w:rPr>
            </w:rPrChange>
          </w:rPr>
          <w:drawing>
            <wp:inline distT="0" distB="0" distL="0" distR="0" wp14:anchorId="318770D2" wp14:editId="318770D3">
              <wp:extent cx="5448300" cy="3048762"/>
              <wp:effectExtent l="0" t="0" r="0" b="0"/>
              <wp:docPr id="1054" name="Picture 1054"/>
              <wp:cNvGraphicFramePr/>
              <a:graphic xmlns:a="http://schemas.openxmlformats.org/drawingml/2006/main">
                <a:graphicData uri="http://schemas.openxmlformats.org/drawingml/2006/picture">
                  <pic:pic xmlns:pic="http://schemas.openxmlformats.org/drawingml/2006/picture">
                    <pic:nvPicPr>
                      <pic:cNvPr id="1054" name="Picture 1054"/>
                      <pic:cNvPicPr/>
                    </pic:nvPicPr>
                    <pic:blipFill>
                      <a:blip r:embed="rId139"/>
                      <a:stretch>
                        <a:fillRect/>
                      </a:stretch>
                    </pic:blipFill>
                    <pic:spPr>
                      <a:xfrm>
                        <a:off x="0" y="0"/>
                        <a:ext cx="5448300" cy="3048762"/>
                      </a:xfrm>
                      <a:prstGeom prst="rect">
                        <a:avLst/>
                      </a:prstGeom>
                    </pic:spPr>
                  </pic:pic>
                </a:graphicData>
              </a:graphic>
            </wp:inline>
          </w:drawing>
        </w:r>
      </w:del>
    </w:p>
    <w:p w14:paraId="31876EBB" w14:textId="539E9D8D" w:rsidR="006C0619" w:rsidRPr="007F739A" w:rsidDel="00D64664" w:rsidRDefault="005F159C">
      <w:pPr>
        <w:pStyle w:val="Heading4"/>
        <w:rPr>
          <w:del w:id="6845" w:author="Alina Frey" w:date="2017-11-08T16:34:00Z"/>
          <w:color w:val="auto"/>
          <w:rPrChange w:id="6846" w:author="Alina Frey" w:date="2017-11-20T10:06:00Z">
            <w:rPr>
              <w:del w:id="6847" w:author="Alina Frey" w:date="2017-11-08T16:34:00Z"/>
            </w:rPr>
          </w:rPrChange>
        </w:rPr>
        <w:pPrChange w:id="6848" w:author="Alina Frey" w:date="2017-11-13T16:23:00Z">
          <w:pPr>
            <w:spacing w:after="421" w:line="265" w:lineRule="auto"/>
            <w:ind w:left="-5" w:hanging="10"/>
          </w:pPr>
        </w:pPrChange>
      </w:pPr>
      <w:del w:id="6849" w:author="Alina Frey" w:date="2017-11-08T16:34:00Z">
        <w:r w:rsidRPr="007F739A" w:rsidDel="00D64664">
          <w:rPr>
            <w:color w:val="auto"/>
            <w:sz w:val="20"/>
            <w:rPrChange w:id="6850" w:author="Alina Frey" w:date="2017-11-20T10:06:00Z">
              <w:rPr>
                <w:sz w:val="20"/>
              </w:rPr>
            </w:rPrChange>
          </w:rPr>
          <w:delText>Figure 51: Planned Delivery Facility / Edit</w:delText>
        </w:r>
      </w:del>
    </w:p>
    <w:p w14:paraId="31876EBC" w14:textId="37CE5C61" w:rsidR="006C0619" w:rsidRPr="007F739A" w:rsidDel="00CC3AE9" w:rsidRDefault="005F159C">
      <w:pPr>
        <w:pStyle w:val="Heading4"/>
        <w:rPr>
          <w:del w:id="6851" w:author="Alina Frey" w:date="2017-11-13T16:23:00Z"/>
          <w:color w:val="auto"/>
          <w:rPrChange w:id="6852" w:author="Alina Frey" w:date="2017-11-20T10:06:00Z">
            <w:rPr>
              <w:del w:id="6853" w:author="Alina Frey" w:date="2017-11-13T16:23:00Z"/>
            </w:rPr>
          </w:rPrChange>
        </w:rPr>
        <w:pPrChange w:id="6854" w:author="Alina Frey" w:date="2017-11-13T16:23:00Z">
          <w:pPr>
            <w:spacing w:after="19" w:line="252" w:lineRule="auto"/>
            <w:ind w:left="-5" w:hanging="10"/>
          </w:pPr>
        </w:pPrChange>
      </w:pPr>
      <w:del w:id="6855" w:author="Alina Frey" w:date="2017-11-13T16:23:00Z">
        <w:r w:rsidRPr="007F739A" w:rsidDel="00CC3AE9">
          <w:rPr>
            <w:color w:val="auto"/>
            <w:rPrChange w:id="6856" w:author="Alina Frey" w:date="2017-11-20T10:06:00Z">
              <w:rPr/>
            </w:rPrChange>
          </w:rPr>
          <w:delText>By clicking Add New, the user can enter facility information. Clicking Save will store the new entry and Cancel will return the user to the Select Planned Delivery Facility page without saving.</w:delText>
        </w:r>
      </w:del>
    </w:p>
    <w:p w14:paraId="31876EBD" w14:textId="45A93D49" w:rsidR="006C0619" w:rsidRPr="007F739A" w:rsidDel="00CC3AE9" w:rsidRDefault="005F159C">
      <w:pPr>
        <w:pStyle w:val="Heading4"/>
        <w:rPr>
          <w:del w:id="6857" w:author="Alina Frey" w:date="2017-11-13T16:23:00Z"/>
          <w:color w:val="auto"/>
          <w:rPrChange w:id="6858" w:author="Alina Frey" w:date="2017-11-20T10:06:00Z">
            <w:rPr>
              <w:del w:id="6859" w:author="Alina Frey" w:date="2017-11-13T16:23:00Z"/>
            </w:rPr>
          </w:rPrChange>
        </w:rPr>
        <w:pPrChange w:id="6860" w:author="Alina Frey" w:date="2017-11-13T16:23:00Z">
          <w:pPr>
            <w:spacing w:after="43"/>
          </w:pPr>
        </w:pPrChange>
      </w:pPr>
      <w:del w:id="6861" w:author="Alina Frey" w:date="2017-11-13T16:23:00Z">
        <w:r w:rsidRPr="007F739A" w:rsidDel="00CC3AE9">
          <w:rPr>
            <w:b w:val="0"/>
            <w:i w:val="0"/>
            <w:noProof/>
            <w:color w:val="auto"/>
            <w:rPrChange w:id="6862" w:author="Alina Frey" w:date="2017-11-20T10:06:00Z">
              <w:rPr>
                <w:rFonts w:eastAsia="Times New Roman" w:cs="Times New Roman"/>
                <w:b/>
                <w:i/>
                <w:noProof/>
                <w:sz w:val="26"/>
              </w:rPr>
            </w:rPrChange>
          </w:rPr>
          <w:drawing>
            <wp:inline distT="0" distB="0" distL="0" distR="0" wp14:anchorId="318770D4" wp14:editId="318770D5">
              <wp:extent cx="5410200" cy="3019806"/>
              <wp:effectExtent l="0" t="0" r="0" b="0"/>
              <wp:docPr id="1057" name="Picture 1057"/>
              <wp:cNvGraphicFramePr/>
              <a:graphic xmlns:a="http://schemas.openxmlformats.org/drawingml/2006/main">
                <a:graphicData uri="http://schemas.openxmlformats.org/drawingml/2006/picture">
                  <pic:pic xmlns:pic="http://schemas.openxmlformats.org/drawingml/2006/picture">
                    <pic:nvPicPr>
                      <pic:cNvPr id="1057" name="Picture 1057"/>
                      <pic:cNvPicPr/>
                    </pic:nvPicPr>
                    <pic:blipFill>
                      <a:blip r:embed="rId140"/>
                      <a:stretch>
                        <a:fillRect/>
                      </a:stretch>
                    </pic:blipFill>
                    <pic:spPr>
                      <a:xfrm>
                        <a:off x="0" y="0"/>
                        <a:ext cx="5410200" cy="3019806"/>
                      </a:xfrm>
                      <a:prstGeom prst="rect">
                        <a:avLst/>
                      </a:prstGeom>
                    </pic:spPr>
                  </pic:pic>
                </a:graphicData>
              </a:graphic>
            </wp:inline>
          </w:drawing>
        </w:r>
      </w:del>
    </w:p>
    <w:p w14:paraId="31876EBE" w14:textId="11BE947E" w:rsidR="006C0619" w:rsidRPr="007F739A" w:rsidDel="0098357C" w:rsidRDefault="005F159C">
      <w:pPr>
        <w:pStyle w:val="Heading4"/>
        <w:rPr>
          <w:del w:id="6863" w:author="Alina Frey" w:date="2017-11-08T16:34:00Z"/>
          <w:color w:val="auto"/>
          <w:rPrChange w:id="6864" w:author="Alina Frey" w:date="2017-11-20T10:06:00Z">
            <w:rPr>
              <w:del w:id="6865" w:author="Alina Frey" w:date="2017-11-08T16:34:00Z"/>
            </w:rPr>
          </w:rPrChange>
        </w:rPr>
        <w:pPrChange w:id="6866" w:author="Alina Frey" w:date="2017-11-13T16:23:00Z">
          <w:pPr>
            <w:spacing w:after="29" w:line="265" w:lineRule="auto"/>
            <w:ind w:left="-5" w:hanging="10"/>
          </w:pPr>
        </w:pPrChange>
      </w:pPr>
      <w:del w:id="6867" w:author="Alina Frey" w:date="2017-11-08T16:34:00Z">
        <w:r w:rsidRPr="007F739A" w:rsidDel="0098357C">
          <w:rPr>
            <w:color w:val="auto"/>
            <w:sz w:val="20"/>
            <w:rPrChange w:id="6868" w:author="Alina Frey" w:date="2017-11-20T10:06:00Z">
              <w:rPr>
                <w:sz w:val="20"/>
              </w:rPr>
            </w:rPrChange>
          </w:rPr>
          <w:delText>Figure 52: Planned Delivery Facility / Add New</w:delText>
        </w:r>
      </w:del>
    </w:p>
    <w:p w14:paraId="31876EBF" w14:textId="77777777" w:rsidR="006C0619" w:rsidRPr="007F739A" w:rsidRDefault="005F159C">
      <w:pPr>
        <w:pStyle w:val="Heading4"/>
        <w:rPr>
          <w:color w:val="auto"/>
          <w:rPrChange w:id="6869" w:author="Alina Frey" w:date="2017-11-20T10:06:00Z">
            <w:rPr/>
          </w:rPrChange>
        </w:rPr>
        <w:pPrChange w:id="6870" w:author="Alina Frey" w:date="2017-11-13T16:23:00Z">
          <w:pPr>
            <w:pStyle w:val="Heading5"/>
            <w:ind w:left="-5"/>
          </w:pPr>
        </w:pPrChange>
      </w:pPr>
      <w:bookmarkStart w:id="6871" w:name="_Ref498528088"/>
      <w:r w:rsidRPr="007F739A">
        <w:rPr>
          <w:color w:val="auto"/>
          <w:rPrChange w:id="6872" w:author="Alina Frey" w:date="2017-11-20T10:06:00Z">
            <w:rPr>
              <w:b/>
              <w:i/>
            </w:rPr>
          </w:rPrChange>
        </w:rPr>
        <w:t>Father of Baby</w:t>
      </w:r>
      <w:bookmarkEnd w:id="6871"/>
    </w:p>
    <w:p w14:paraId="27754747" w14:textId="0658A04F" w:rsidR="000B5F6D" w:rsidRPr="00CF2303" w:rsidRDefault="000C730C">
      <w:pPr>
        <w:rPr>
          <w:ins w:id="6873" w:author="Alina Frey" w:date="2017-11-13T16:23:00Z"/>
        </w:rPr>
        <w:pPrChange w:id="6874" w:author="Alina Frey" w:date="2017-11-13T16:28:00Z">
          <w:pPr>
            <w:pStyle w:val="ListParagraph"/>
            <w:numPr>
              <w:numId w:val="55"/>
            </w:numPr>
            <w:spacing w:before="0" w:line="256" w:lineRule="auto"/>
            <w:ind w:left="1440" w:hanging="360"/>
          </w:pPr>
        </w:pPrChange>
      </w:pPr>
      <w:ins w:id="6875" w:author="Alina Frey" w:date="2017-11-13T16:24:00Z">
        <w:r w:rsidRPr="007F739A">
          <w:rPr>
            <w:color w:val="auto"/>
            <w:rPrChange w:id="6876" w:author="Alina Frey" w:date="2017-11-20T10:06:00Z">
              <w:rPr/>
            </w:rPrChange>
          </w:rPr>
          <w:t xml:space="preserve">To update the Father of Baby, </w:t>
        </w:r>
        <w:r w:rsidRPr="007F739A">
          <w:rPr>
            <w:rFonts w:eastAsia="Times New Roman" w:cs="Times New Roman"/>
            <w:color w:val="auto"/>
          </w:rPr>
          <w:t>c</w:t>
        </w:r>
        <w:r w:rsidRPr="007F739A">
          <w:rPr>
            <w:rFonts w:cstheme="minorHAnsi"/>
            <w:color w:val="auto"/>
            <w:szCs w:val="24"/>
            <w:rPrChange w:id="6877" w:author="Alina Frey" w:date="2017-11-20T10:06:00Z">
              <w:rPr>
                <w:rFonts w:cstheme="minorHAnsi"/>
                <w:szCs w:val="24"/>
              </w:rPr>
            </w:rPrChange>
          </w:rPr>
          <w:t xml:space="preserve">lick on the link next to the </w:t>
        </w:r>
      </w:ins>
      <w:ins w:id="6878" w:author="Alina Frey" w:date="2017-11-17T14:36:00Z">
        <w:r w:rsidR="00F24D97" w:rsidRPr="007F739A">
          <w:rPr>
            <w:rFonts w:cstheme="minorHAnsi"/>
            <w:color w:val="auto"/>
            <w:szCs w:val="24"/>
            <w:rPrChange w:id="6879" w:author="Alina Frey" w:date="2017-11-20T10:06:00Z">
              <w:rPr>
                <w:rFonts w:cstheme="minorHAnsi"/>
                <w:szCs w:val="24"/>
              </w:rPr>
            </w:rPrChange>
          </w:rPr>
          <w:t>corresponding</w:t>
        </w:r>
      </w:ins>
      <w:ins w:id="6880" w:author="Alina Frey" w:date="2017-11-13T16:24:00Z">
        <w:r w:rsidRPr="007F739A">
          <w:rPr>
            <w:rFonts w:cstheme="minorHAnsi"/>
            <w:color w:val="auto"/>
            <w:szCs w:val="24"/>
            <w:rPrChange w:id="6881" w:author="Alina Frey" w:date="2017-11-20T10:06:00Z">
              <w:rPr>
                <w:rFonts w:cstheme="minorHAnsi"/>
                <w:szCs w:val="24"/>
              </w:rPr>
            </w:rPrChange>
          </w:rPr>
          <w:t xml:space="preserve"> field</w:t>
        </w:r>
        <w:r w:rsidRPr="007F739A">
          <w:rPr>
            <w:rFonts w:eastAsiaTheme="minorHAnsi" w:cstheme="minorHAnsi"/>
            <w:color w:val="auto"/>
            <w:szCs w:val="24"/>
          </w:rPr>
          <w:t xml:space="preserve">. </w:t>
        </w:r>
        <w:r w:rsidRPr="007F739A">
          <w:rPr>
            <w:rFonts w:cstheme="minorHAnsi"/>
            <w:color w:val="auto"/>
            <w:szCs w:val="24"/>
            <w:rPrChange w:id="6882" w:author="Alina Frey" w:date="2017-11-20T10:06:00Z">
              <w:rPr>
                <w:rFonts w:cstheme="minorHAnsi"/>
                <w:szCs w:val="24"/>
              </w:rPr>
            </w:rPrChange>
          </w:rPr>
          <w:t xml:space="preserve">This redirects the user to the </w:t>
        </w:r>
      </w:ins>
      <w:ins w:id="6883" w:author="Alina Frey" w:date="2017-11-13T16:27:00Z">
        <w:r w:rsidR="00EE6059" w:rsidRPr="007F739A">
          <w:rPr>
            <w:rFonts w:cstheme="minorHAnsi"/>
            <w:color w:val="auto"/>
            <w:szCs w:val="24"/>
            <w:rPrChange w:id="6884" w:author="Alina Frey" w:date="2017-11-20T10:06:00Z">
              <w:rPr>
                <w:rFonts w:cstheme="minorHAnsi"/>
                <w:szCs w:val="24"/>
              </w:rPr>
            </w:rPrChange>
          </w:rPr>
          <w:t xml:space="preserve">Select </w:t>
        </w:r>
        <w:r w:rsidR="00EE6059" w:rsidRPr="007F739A">
          <w:rPr>
            <w:color w:val="auto"/>
            <w:rPrChange w:id="6885" w:author="Alina Frey" w:date="2017-11-20T10:06:00Z">
              <w:rPr/>
            </w:rPrChange>
          </w:rPr>
          <w:t>Father of Baby</w:t>
        </w:r>
      </w:ins>
      <w:ins w:id="6886" w:author="Alina Frey" w:date="2017-11-13T16:24:00Z">
        <w:r w:rsidRPr="007F739A">
          <w:rPr>
            <w:color w:val="auto"/>
            <w:rPrChange w:id="6887" w:author="Alina Frey" w:date="2017-11-20T10:06:00Z">
              <w:rPr/>
            </w:rPrChange>
          </w:rPr>
          <w:t xml:space="preserve"> screen</w:t>
        </w:r>
      </w:ins>
      <w:ins w:id="6888" w:author="Alina Frey" w:date="2017-11-13T16:23:00Z">
        <w:r w:rsidR="000B5F6D" w:rsidRPr="007F739A">
          <w:rPr>
            <w:color w:val="auto"/>
            <w:rPrChange w:id="6889" w:author="Alina Frey" w:date="2017-11-20T10:06:00Z">
              <w:rPr/>
            </w:rPrChange>
          </w:rPr>
          <w:t>:</w:t>
        </w:r>
      </w:ins>
    </w:p>
    <w:p w14:paraId="79658089" w14:textId="6BE4F300" w:rsidR="002C1759" w:rsidRPr="007F739A" w:rsidRDefault="00745717">
      <w:pPr>
        <w:keepNext/>
        <w:spacing w:after="44"/>
        <w:rPr>
          <w:ins w:id="6890" w:author="Alina Frey" w:date="2017-11-13T16:28:00Z"/>
          <w:color w:val="auto"/>
          <w:rPrChange w:id="6891" w:author="Alina Frey" w:date="2017-11-20T10:06:00Z">
            <w:rPr>
              <w:ins w:id="6892" w:author="Alina Frey" w:date="2017-11-13T16:28:00Z"/>
            </w:rPr>
          </w:rPrChange>
        </w:rPr>
        <w:pPrChange w:id="6893" w:author="Alina Frey" w:date="2017-11-13T16:28:00Z">
          <w:pPr/>
        </w:pPrChange>
      </w:pPr>
      <w:ins w:id="6894" w:author="Alina Frey" w:date="2017-11-20T15:05:00Z">
        <w:r>
          <w:rPr>
            <w:noProof/>
          </w:rPr>
          <w:lastRenderedPageBreak/>
          <w:drawing>
            <wp:inline distT="0" distB="0" distL="0" distR="0" wp14:anchorId="494B373E" wp14:editId="23B4CAF6">
              <wp:extent cx="5943600" cy="1493520"/>
              <wp:effectExtent l="0" t="0" r="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1493520"/>
                      </a:xfrm>
                      <a:prstGeom prst="rect">
                        <a:avLst/>
                      </a:prstGeom>
                    </pic:spPr>
                  </pic:pic>
                </a:graphicData>
              </a:graphic>
            </wp:inline>
          </w:drawing>
        </w:r>
      </w:ins>
    </w:p>
    <w:p w14:paraId="593C48B5" w14:textId="62C4C7D4" w:rsidR="000B5F6D" w:rsidRPr="00CF2303" w:rsidRDefault="002C1759">
      <w:pPr>
        <w:pStyle w:val="Caption"/>
        <w:rPr>
          <w:ins w:id="6895" w:author="Alina Frey" w:date="2017-11-13T16:23:00Z"/>
        </w:rPr>
        <w:pPrChange w:id="6896" w:author="Alina Frey" w:date="2017-11-13T16:28:00Z">
          <w:pPr/>
        </w:pPrChange>
      </w:pPr>
      <w:bookmarkStart w:id="6897" w:name="_Toc498937445"/>
      <w:bookmarkStart w:id="6898" w:name="_Toc498942293"/>
      <w:bookmarkStart w:id="6899" w:name="_Toc498938960"/>
      <w:bookmarkStart w:id="6900" w:name="_Toc499024531"/>
      <w:ins w:id="6901" w:author="Alina Frey" w:date="2017-11-13T16:28:00Z">
        <w:r w:rsidRPr="00CF2303">
          <w:t xml:space="preserve">Figure </w:t>
        </w:r>
        <w:r w:rsidRPr="00CF2303">
          <w:fldChar w:fldCharType="begin"/>
        </w:r>
        <w:r w:rsidRPr="00CF2303">
          <w:instrText xml:space="preserve"> SEQ Figure \* ARABIC </w:instrText>
        </w:r>
      </w:ins>
      <w:r w:rsidRPr="00CF2303">
        <w:fldChar w:fldCharType="separate"/>
      </w:r>
      <w:ins w:id="6902" w:author="Alina Frey [2]" w:date="2017-11-21T10:58:00Z">
        <w:r w:rsidR="003B7B8C">
          <w:rPr>
            <w:noProof/>
          </w:rPr>
          <w:t>67</w:t>
        </w:r>
      </w:ins>
      <w:ins w:id="6903" w:author="Alina Frey" w:date="2017-11-13T16:28:00Z">
        <w:r w:rsidRPr="00CF2303">
          <w:fldChar w:fldCharType="end"/>
        </w:r>
        <w:r w:rsidRPr="00CF2303">
          <w:t>: Selecting Father of Baby</w:t>
        </w:r>
      </w:ins>
      <w:bookmarkEnd w:id="6897"/>
      <w:bookmarkEnd w:id="6898"/>
      <w:bookmarkEnd w:id="6899"/>
      <w:bookmarkEnd w:id="6900"/>
    </w:p>
    <w:p w14:paraId="78BE2064" w14:textId="05086DA9" w:rsidR="000B5F6D" w:rsidRPr="00CF2303" w:rsidRDefault="000B5F6D">
      <w:pPr>
        <w:rPr>
          <w:ins w:id="6904" w:author="Alina Frey" w:date="2017-11-13T16:23:00Z"/>
        </w:rPr>
        <w:pPrChange w:id="6905" w:author="Alina Frey" w:date="2017-11-13T16:24:00Z">
          <w:pPr>
            <w:pStyle w:val="ListParagraph"/>
            <w:numPr>
              <w:numId w:val="55"/>
            </w:numPr>
            <w:spacing w:before="0" w:line="256" w:lineRule="auto"/>
            <w:ind w:left="1440" w:hanging="360"/>
          </w:pPr>
        </w:pPrChange>
      </w:pPr>
      <w:ins w:id="6906" w:author="Alina Frey" w:date="2017-11-13T16:23:00Z">
        <w:r w:rsidRPr="007F739A">
          <w:rPr>
            <w:color w:val="auto"/>
            <w:rPrChange w:id="6907" w:author="Alina Frey" w:date="2017-11-20T10:06:00Z">
              <w:rPr/>
            </w:rPrChange>
          </w:rPr>
          <w:t>The user has the option to Select a father from the list of names if any, to Edit an existing entry, to Add New names or Cancel the update.</w:t>
        </w:r>
      </w:ins>
    </w:p>
    <w:p w14:paraId="30ED97F6" w14:textId="52C0F356" w:rsidR="000B5F6D" w:rsidRPr="00CF2303" w:rsidRDefault="000B5F6D">
      <w:pPr>
        <w:rPr>
          <w:ins w:id="6908" w:author="Alina Frey" w:date="2017-11-13T16:23:00Z"/>
        </w:rPr>
        <w:pPrChange w:id="6909" w:author="Alina Frey" w:date="2017-11-13T16:24:00Z">
          <w:pPr>
            <w:pStyle w:val="ListParagraph"/>
            <w:numPr>
              <w:numId w:val="55"/>
            </w:numPr>
            <w:spacing w:before="0" w:line="256" w:lineRule="auto"/>
            <w:ind w:left="1440" w:hanging="360"/>
          </w:pPr>
        </w:pPrChange>
      </w:pPr>
      <w:ins w:id="6910" w:author="Alina Frey" w:date="2017-11-13T16:23:00Z">
        <w:r w:rsidRPr="007F739A">
          <w:rPr>
            <w:color w:val="auto"/>
            <w:rPrChange w:id="6911" w:author="Alina Frey" w:date="2017-11-20T10:06:00Z">
              <w:rPr/>
            </w:rPrChange>
          </w:rPr>
          <w:t xml:space="preserve">To add a new name to the list of fathers, select Add New button. </w:t>
        </w:r>
      </w:ins>
      <w:ins w:id="6912" w:author="Alina Frey" w:date="2017-11-13T16:34:00Z">
        <w:r w:rsidR="005D7F3E" w:rsidRPr="007F739A">
          <w:rPr>
            <w:color w:val="auto"/>
            <w:rPrChange w:id="6913" w:author="Alina Frey" w:date="2017-11-20T10:06:00Z">
              <w:rPr/>
            </w:rPrChange>
          </w:rPr>
          <w:t xml:space="preserve">To Edit </w:t>
        </w:r>
        <w:r w:rsidR="00BD58B3" w:rsidRPr="007F739A">
          <w:rPr>
            <w:color w:val="auto"/>
            <w:rPrChange w:id="6914" w:author="Alina Frey" w:date="2017-11-20T10:06:00Z">
              <w:rPr/>
            </w:rPrChange>
          </w:rPr>
          <w:t xml:space="preserve">an existing </w:t>
        </w:r>
      </w:ins>
      <w:ins w:id="6915" w:author="Alina Frey" w:date="2017-11-13T16:35:00Z">
        <w:r w:rsidR="00BD58B3" w:rsidRPr="007F739A">
          <w:rPr>
            <w:color w:val="auto"/>
            <w:rPrChange w:id="6916" w:author="Alina Frey" w:date="2017-11-20T10:06:00Z">
              <w:rPr/>
            </w:rPrChange>
          </w:rPr>
          <w:t>entry</w:t>
        </w:r>
      </w:ins>
      <w:ins w:id="6917" w:author="Alina Frey" w:date="2017-11-13T16:34:00Z">
        <w:r w:rsidR="00BD58B3" w:rsidRPr="007F739A">
          <w:rPr>
            <w:color w:val="auto"/>
            <w:rPrChange w:id="6918" w:author="Alina Frey" w:date="2017-11-20T10:06:00Z">
              <w:rPr/>
            </w:rPrChange>
          </w:rPr>
          <w:t xml:space="preserve">, </w:t>
        </w:r>
      </w:ins>
      <w:ins w:id="6919" w:author="Alina Frey" w:date="2017-11-13T16:35:00Z">
        <w:r w:rsidR="00BD58B3" w:rsidRPr="007F739A">
          <w:rPr>
            <w:color w:val="auto"/>
            <w:rPrChange w:id="6920" w:author="Alina Frey" w:date="2017-11-20T10:06:00Z">
              <w:rPr/>
            </w:rPrChange>
          </w:rPr>
          <w:t xml:space="preserve">select Edit button. </w:t>
        </w:r>
        <w:r w:rsidR="00B62B79" w:rsidRPr="007F739A">
          <w:rPr>
            <w:color w:val="auto"/>
            <w:rPrChange w:id="6921" w:author="Alina Frey" w:date="2017-11-20T10:06:00Z">
              <w:rPr/>
            </w:rPrChange>
          </w:rPr>
          <w:t>Both actions</w:t>
        </w:r>
      </w:ins>
      <w:ins w:id="6922" w:author="Alina Frey" w:date="2017-11-13T16:23:00Z">
        <w:r w:rsidRPr="007F739A">
          <w:rPr>
            <w:color w:val="auto"/>
            <w:rPrChange w:id="6923" w:author="Alina Frey" w:date="2017-11-20T10:06:00Z">
              <w:rPr/>
            </w:rPrChange>
          </w:rPr>
          <w:t xml:space="preserve"> redirect the user to the Father of the Baby Details</w:t>
        </w:r>
      </w:ins>
      <w:ins w:id="6924" w:author="Alina Frey" w:date="2017-11-13T16:35:00Z">
        <w:r w:rsidR="00B50F55" w:rsidRPr="007F739A">
          <w:rPr>
            <w:color w:val="auto"/>
            <w:rPrChange w:id="6925" w:author="Alina Frey" w:date="2017-11-20T10:06:00Z">
              <w:rPr/>
            </w:rPrChange>
          </w:rPr>
          <w:t xml:space="preserve"> screen</w:t>
        </w:r>
      </w:ins>
      <w:ins w:id="6926" w:author="Alina Frey" w:date="2017-11-13T16:23:00Z">
        <w:r w:rsidRPr="007F739A">
          <w:rPr>
            <w:color w:val="auto"/>
            <w:rPrChange w:id="6927" w:author="Alina Frey" w:date="2017-11-20T10:06:00Z">
              <w:rPr/>
            </w:rPrChange>
          </w:rPr>
          <w:t>:</w:t>
        </w:r>
      </w:ins>
    </w:p>
    <w:p w14:paraId="39817166" w14:textId="756AED87" w:rsidR="0021451A" w:rsidRPr="007F739A" w:rsidRDefault="00912650">
      <w:pPr>
        <w:keepNext/>
        <w:spacing w:after="44"/>
        <w:rPr>
          <w:ins w:id="6928" w:author="Alina Frey" w:date="2017-11-13T16:31:00Z"/>
          <w:color w:val="auto"/>
          <w:rPrChange w:id="6929" w:author="Alina Frey" w:date="2017-11-20T10:06:00Z">
            <w:rPr>
              <w:ins w:id="6930" w:author="Alina Frey" w:date="2017-11-13T16:31:00Z"/>
            </w:rPr>
          </w:rPrChange>
        </w:rPr>
        <w:pPrChange w:id="6931" w:author="Alina Frey" w:date="2017-11-13T16:31:00Z">
          <w:pPr/>
        </w:pPrChange>
      </w:pPr>
      <w:ins w:id="6932" w:author="Alina Frey" w:date="2017-11-20T15:06:00Z">
        <w:r>
          <w:rPr>
            <w:noProof/>
          </w:rPr>
          <w:drawing>
            <wp:inline distT="0" distB="0" distL="0" distR="0" wp14:anchorId="22274077" wp14:editId="1223A5EC">
              <wp:extent cx="5943600" cy="2599690"/>
              <wp:effectExtent l="0" t="0" r="0"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2599690"/>
                      </a:xfrm>
                      <a:prstGeom prst="rect">
                        <a:avLst/>
                      </a:prstGeom>
                    </pic:spPr>
                  </pic:pic>
                </a:graphicData>
              </a:graphic>
            </wp:inline>
          </w:drawing>
        </w:r>
      </w:ins>
    </w:p>
    <w:p w14:paraId="25EB871E" w14:textId="37D2C39C" w:rsidR="000B5F6D" w:rsidRPr="00CF2303" w:rsidRDefault="0021451A">
      <w:pPr>
        <w:pStyle w:val="Caption"/>
        <w:rPr>
          <w:ins w:id="6933" w:author="Alina Frey" w:date="2017-11-13T16:23:00Z"/>
        </w:rPr>
        <w:pPrChange w:id="6934" w:author="Alina Frey" w:date="2017-11-13T16:31:00Z">
          <w:pPr/>
        </w:pPrChange>
      </w:pPr>
      <w:bookmarkStart w:id="6935" w:name="_Toc498937446"/>
      <w:bookmarkStart w:id="6936" w:name="_Toc498942294"/>
      <w:bookmarkStart w:id="6937" w:name="_Toc498938961"/>
      <w:bookmarkStart w:id="6938" w:name="_Toc499024532"/>
      <w:ins w:id="6939" w:author="Alina Frey" w:date="2017-11-13T16:31:00Z">
        <w:r w:rsidRPr="00CF2303">
          <w:t xml:space="preserve">Figure </w:t>
        </w:r>
        <w:r w:rsidRPr="00CF2303">
          <w:fldChar w:fldCharType="begin"/>
        </w:r>
        <w:r w:rsidRPr="00CF2303">
          <w:instrText xml:space="preserve"> SEQ Figure \* ARABIC </w:instrText>
        </w:r>
      </w:ins>
      <w:r w:rsidRPr="00CF2303">
        <w:fldChar w:fldCharType="separate"/>
      </w:r>
      <w:ins w:id="6940" w:author="Alina Frey [2]" w:date="2017-11-21T10:58:00Z">
        <w:r w:rsidR="003B7B8C">
          <w:rPr>
            <w:noProof/>
          </w:rPr>
          <w:t>68</w:t>
        </w:r>
      </w:ins>
      <w:ins w:id="6941" w:author="Alina Frey" w:date="2017-11-13T16:31:00Z">
        <w:r w:rsidRPr="00CF2303">
          <w:fldChar w:fldCharType="end"/>
        </w:r>
        <w:r w:rsidRPr="00CF2303">
          <w:t>: Adding</w:t>
        </w:r>
      </w:ins>
      <w:ins w:id="6942" w:author="Alina Frey" w:date="2017-11-13T16:35:00Z">
        <w:r w:rsidR="00BE6242" w:rsidRPr="00CF2303">
          <w:t>/</w:t>
        </w:r>
      </w:ins>
      <w:ins w:id="6943" w:author="Alina Frey" w:date="2017-11-13T16:36:00Z">
        <w:r w:rsidR="00582887" w:rsidRPr="00CF2303">
          <w:t>Editing</w:t>
        </w:r>
      </w:ins>
      <w:ins w:id="6944" w:author="Alina Frey" w:date="2017-11-13T16:31:00Z">
        <w:r w:rsidRPr="00CF2303">
          <w:t xml:space="preserve"> new Father of Baby</w:t>
        </w:r>
      </w:ins>
      <w:bookmarkEnd w:id="6935"/>
      <w:bookmarkEnd w:id="6936"/>
      <w:bookmarkEnd w:id="6937"/>
      <w:bookmarkEnd w:id="6938"/>
    </w:p>
    <w:p w14:paraId="649141AB" w14:textId="0710D6C0" w:rsidR="000B5F6D" w:rsidRPr="00CF2303" w:rsidRDefault="000B5F6D">
      <w:pPr>
        <w:rPr>
          <w:ins w:id="6945" w:author="Alina Frey" w:date="2017-11-13T16:23:00Z"/>
        </w:rPr>
        <w:pPrChange w:id="6946" w:author="Alina Frey" w:date="2017-11-13T16:24:00Z">
          <w:pPr>
            <w:pStyle w:val="ListParagraph"/>
            <w:numPr>
              <w:numId w:val="55"/>
            </w:numPr>
            <w:spacing w:before="0" w:line="256" w:lineRule="auto"/>
            <w:ind w:left="1440" w:hanging="360"/>
          </w:pPr>
        </w:pPrChange>
      </w:pPr>
      <w:ins w:id="6947" w:author="Alina Frey" w:date="2017-11-13T16:23:00Z">
        <w:r w:rsidRPr="007F739A">
          <w:rPr>
            <w:color w:val="auto"/>
            <w:rPrChange w:id="6948" w:author="Alina Frey" w:date="2017-11-20T10:06:00Z">
              <w:rPr/>
            </w:rPrChange>
          </w:rPr>
          <w:t>Enter the desired info, then click the Save button.</w:t>
        </w:r>
      </w:ins>
      <w:ins w:id="6949" w:author="Alina Frey" w:date="2017-11-13T16:31:00Z">
        <w:r w:rsidR="0021451A" w:rsidRPr="007F739A">
          <w:rPr>
            <w:color w:val="auto"/>
            <w:rPrChange w:id="6950" w:author="Alina Frey" w:date="2017-11-20T10:06:00Z">
              <w:rPr/>
            </w:rPrChange>
          </w:rPr>
          <w:t xml:space="preserve"> </w:t>
        </w:r>
      </w:ins>
      <w:ins w:id="6951" w:author="Alina Frey" w:date="2017-11-13T16:36:00Z">
        <w:r w:rsidR="00A756A8" w:rsidRPr="007F739A">
          <w:rPr>
            <w:color w:val="auto"/>
            <w:rPrChange w:id="6952" w:author="Alina Frey" w:date="2017-11-20T10:06:00Z">
              <w:rPr/>
            </w:rPrChange>
          </w:rPr>
          <w:t>If a new name was added,</w:t>
        </w:r>
      </w:ins>
      <w:ins w:id="6953" w:author="Alina Frey" w:date="2017-11-13T16:23:00Z">
        <w:r w:rsidRPr="007F739A">
          <w:rPr>
            <w:color w:val="auto"/>
            <w:rPrChange w:id="6954" w:author="Alina Frey" w:date="2017-11-20T10:06:00Z">
              <w:rPr/>
            </w:rPrChange>
          </w:rPr>
          <w:t xml:space="preserve"> new person should display in the table of fathers.</w:t>
        </w:r>
      </w:ins>
    </w:p>
    <w:p w14:paraId="22EFF1B3" w14:textId="0DA4C38A" w:rsidR="006D2036" w:rsidRPr="007F739A" w:rsidRDefault="00C1161B">
      <w:pPr>
        <w:keepNext/>
        <w:spacing w:after="44"/>
        <w:rPr>
          <w:ins w:id="6955" w:author="Alina Frey" w:date="2017-11-13T16:33:00Z"/>
          <w:color w:val="auto"/>
          <w:rPrChange w:id="6956" w:author="Alina Frey" w:date="2017-11-20T10:06:00Z">
            <w:rPr>
              <w:ins w:id="6957" w:author="Alina Frey" w:date="2017-11-13T16:33:00Z"/>
            </w:rPr>
          </w:rPrChange>
        </w:rPr>
        <w:pPrChange w:id="6958" w:author="Alina Frey" w:date="2017-11-14T10:18:00Z">
          <w:pPr/>
        </w:pPrChange>
      </w:pPr>
      <w:ins w:id="6959" w:author="Alina Frey" w:date="2017-11-20T15:06:00Z">
        <w:r>
          <w:rPr>
            <w:noProof/>
          </w:rPr>
          <w:lastRenderedPageBreak/>
          <mc:AlternateContent>
            <mc:Choice Requires="wps">
              <w:drawing>
                <wp:anchor distT="0" distB="0" distL="114300" distR="114300" simplePos="0" relativeHeight="251623424" behindDoc="0" locked="0" layoutInCell="1" allowOverlap="1" wp14:anchorId="2A540D8F" wp14:editId="2D69B8FC">
                  <wp:simplePos x="0" y="0"/>
                  <wp:positionH relativeFrom="column">
                    <wp:posOffset>2190750</wp:posOffset>
                  </wp:positionH>
                  <wp:positionV relativeFrom="paragraph">
                    <wp:posOffset>1231265</wp:posOffset>
                  </wp:positionV>
                  <wp:extent cx="346075" cy="0"/>
                  <wp:effectExtent l="0" t="95250" r="0" b="95250"/>
                  <wp:wrapNone/>
                  <wp:docPr id="358" name="Straight Arrow Connector 358"/>
                  <wp:cNvGraphicFramePr/>
                  <a:graphic xmlns:a="http://schemas.openxmlformats.org/drawingml/2006/main">
                    <a:graphicData uri="http://schemas.microsoft.com/office/word/2010/wordprocessingShape">
                      <wps:wsp>
                        <wps:cNvCnPr/>
                        <wps:spPr>
                          <a:xfrm flipH="1">
                            <a:off x="0" y="0"/>
                            <a:ext cx="346075" cy="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3AE953B" id="Straight Arrow Connector 358" o:spid="_x0000_s1026" type="#_x0000_t32" style="position:absolute;margin-left:172.5pt;margin-top:96.95pt;width:27.25pt;height:0;flip:x;z-index:251623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" strokecolor="red" strokeweight="2.25pt">
                  <v:stroke endarrow="block" joinstyle="miter"/>
                </v:shape>
              </w:pict>
            </mc:Fallback>
          </mc:AlternateContent>
        </w:r>
      </w:ins>
      <w:r w:rsidR="0072311F" w:rsidRPr="007F739A">
        <w:rPr>
          <w:rStyle w:val="CommentReference"/>
          <w:color w:val="auto"/>
          <w:rPrChange w:id="6960" w:author="Alina Frey" w:date="2017-11-20T10:06:00Z">
            <w:rPr>
              <w:rStyle w:val="CommentReference"/>
            </w:rPr>
          </w:rPrChange>
        </w:rPr>
        <w:commentReference w:id="6961"/>
      </w:r>
      <w:ins w:id="6962" w:author="Alina Frey" w:date="2017-11-20T15:06:00Z">
        <w:r>
          <w:rPr>
            <w:noProof/>
          </w:rPr>
          <w:drawing>
            <wp:inline distT="0" distB="0" distL="0" distR="0" wp14:anchorId="23DF2386" wp14:editId="318F1E37">
              <wp:extent cx="5943600" cy="1744980"/>
              <wp:effectExtent l="0" t="0" r="0" b="762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1744980"/>
                      </a:xfrm>
                      <a:prstGeom prst="rect">
                        <a:avLst/>
                      </a:prstGeom>
                    </pic:spPr>
                  </pic:pic>
                </a:graphicData>
              </a:graphic>
            </wp:inline>
          </w:drawing>
        </w:r>
      </w:ins>
    </w:p>
    <w:p w14:paraId="339120A0" w14:textId="2E249016" w:rsidR="000B5F6D" w:rsidRDefault="006D2036" w:rsidP="006D2036">
      <w:pPr>
        <w:pStyle w:val="Caption"/>
        <w:rPr>
          <w:ins w:id="6963" w:author="Alina Frey" w:date="2017-11-20T15:08:00Z"/>
        </w:rPr>
      </w:pPr>
      <w:bookmarkStart w:id="6964" w:name="_Toc498937447"/>
      <w:bookmarkStart w:id="6965" w:name="_Toc498942295"/>
      <w:bookmarkStart w:id="6966" w:name="_Toc498938962"/>
      <w:bookmarkStart w:id="6967" w:name="_Toc499024533"/>
      <w:ins w:id="6968" w:author="Alina Frey" w:date="2017-11-13T16:33:00Z">
        <w:r w:rsidRPr="007F739A">
          <w:t xml:space="preserve">Figure </w:t>
        </w:r>
        <w:r w:rsidRPr="00CF2303">
          <w:fldChar w:fldCharType="begin"/>
        </w:r>
        <w:r w:rsidRPr="007F739A">
          <w:instrText xml:space="preserve"> SEQ Figure \* ARABIC </w:instrText>
        </w:r>
      </w:ins>
      <w:r w:rsidRPr="00CF2303">
        <w:fldChar w:fldCharType="separate"/>
      </w:r>
      <w:ins w:id="6969" w:author="Alina Frey [2]" w:date="2017-11-21T10:58:00Z">
        <w:r w:rsidR="003B7B8C">
          <w:rPr>
            <w:noProof/>
          </w:rPr>
          <w:t>69</w:t>
        </w:r>
      </w:ins>
      <w:ins w:id="6970" w:author="Alina Frey" w:date="2017-11-13T16:33:00Z">
        <w:r w:rsidRPr="00CF2303">
          <w:fldChar w:fldCharType="end"/>
        </w:r>
        <w:r w:rsidRPr="007F739A">
          <w:t>: Updated Father of Baby</w:t>
        </w:r>
      </w:ins>
      <w:bookmarkEnd w:id="6964"/>
      <w:bookmarkEnd w:id="6965"/>
      <w:bookmarkEnd w:id="6966"/>
      <w:bookmarkEnd w:id="6967"/>
    </w:p>
    <w:p w14:paraId="7DE78676" w14:textId="541A137F" w:rsidR="00995106" w:rsidRDefault="00995106" w:rsidP="00995106">
      <w:pPr>
        <w:rPr>
          <w:ins w:id="6971" w:author="Alina Frey" w:date="2017-11-20T15:09:00Z"/>
        </w:rPr>
      </w:pPr>
      <w:ins w:id="6972" w:author="Alina Frey" w:date="2017-11-20T15:08:00Z">
        <w:r>
          <w:t xml:space="preserve">Select the </w:t>
        </w:r>
        <w:r w:rsidR="00074AB1">
          <w:t xml:space="preserve">name of the father, then </w:t>
        </w:r>
      </w:ins>
      <w:ins w:id="6973" w:author="Alina Frey" w:date="2017-11-20T15:09:00Z">
        <w:r w:rsidR="00074AB1">
          <w:t xml:space="preserve">click Select button. The updated </w:t>
        </w:r>
        <w:r w:rsidR="00844A4B">
          <w:t xml:space="preserve">father </w:t>
        </w:r>
        <w:r w:rsidR="00074AB1">
          <w:t xml:space="preserve">name should be reflected in the </w:t>
        </w:r>
        <w:r w:rsidR="00844A4B">
          <w:t>Current Pregnancy panel.</w:t>
        </w:r>
      </w:ins>
    </w:p>
    <w:p w14:paraId="078E815F" w14:textId="35C013C9" w:rsidR="002024E8" w:rsidRDefault="009440BD">
      <w:pPr>
        <w:keepNext/>
        <w:spacing w:after="44"/>
        <w:rPr>
          <w:ins w:id="6974" w:author="Alina Frey" w:date="2017-11-20T15:09:00Z"/>
        </w:rPr>
        <w:pPrChange w:id="6975" w:author="Alina Frey" w:date="2017-11-20T15:10:00Z">
          <w:pPr/>
        </w:pPrChange>
      </w:pPr>
      <w:ins w:id="6976" w:author="Alina Frey" w:date="2017-11-20T15:10:00Z">
        <w:r>
          <w:rPr>
            <w:noProof/>
          </w:rPr>
          <mc:AlternateContent>
            <mc:Choice Requires="wps">
              <w:drawing>
                <wp:anchor distT="0" distB="0" distL="114300" distR="114300" simplePos="0" relativeHeight="251625472" behindDoc="0" locked="0" layoutInCell="1" allowOverlap="1" wp14:anchorId="418D78FA" wp14:editId="08041BC1">
                  <wp:simplePos x="0" y="0"/>
                  <wp:positionH relativeFrom="column">
                    <wp:posOffset>2597150</wp:posOffset>
                  </wp:positionH>
                  <wp:positionV relativeFrom="paragraph">
                    <wp:posOffset>2298700</wp:posOffset>
                  </wp:positionV>
                  <wp:extent cx="346075" cy="0"/>
                  <wp:effectExtent l="0" t="95250" r="0" b="95250"/>
                  <wp:wrapNone/>
                  <wp:docPr id="362" name="Straight Arrow Connector 362"/>
                  <wp:cNvGraphicFramePr/>
                  <a:graphic xmlns:a="http://schemas.openxmlformats.org/drawingml/2006/main">
                    <a:graphicData uri="http://schemas.microsoft.com/office/word/2010/wordprocessingShape">
                      <wps:wsp>
                        <wps:cNvCnPr/>
                        <wps:spPr>
                          <a:xfrm flipH="1">
                            <a:off x="0" y="0"/>
                            <a:ext cx="346075" cy="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3759E8A" id="Straight Arrow Connector 362" o:spid="_x0000_s1026" type="#_x0000_t32" style="position:absolute;margin-left:204.5pt;margin-top:181pt;width:27.25pt;height:0;flip:x;z-index:2516254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" strokecolor="red" strokeweight="2.25pt">
                  <v:stroke endarrow="block" joinstyle="miter"/>
                </v:shape>
              </w:pict>
            </mc:Fallback>
          </mc:AlternateContent>
        </w:r>
      </w:ins>
      <w:ins w:id="6977" w:author="Alina Frey" w:date="2017-11-20T15:09:00Z">
        <w:r w:rsidR="00844A4B">
          <w:rPr>
            <w:noProof/>
          </w:rPr>
          <w:drawing>
            <wp:inline distT="0" distB="0" distL="0" distR="0" wp14:anchorId="7FD125EC" wp14:editId="1DDF514F">
              <wp:extent cx="3651250" cy="2822145"/>
              <wp:effectExtent l="0" t="0" r="635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653091" cy="2823568"/>
                      </a:xfrm>
                      <a:prstGeom prst="rect">
                        <a:avLst/>
                      </a:prstGeom>
                    </pic:spPr>
                  </pic:pic>
                </a:graphicData>
              </a:graphic>
            </wp:inline>
          </w:drawing>
        </w:r>
      </w:ins>
    </w:p>
    <w:p w14:paraId="47EA4A94" w14:textId="15CADEB3" w:rsidR="00844A4B" w:rsidRPr="00995106" w:rsidRDefault="002024E8" w:rsidP="002024E8">
      <w:pPr>
        <w:pStyle w:val="Caption"/>
        <w:rPr>
          <w:ins w:id="6978" w:author="Alina Frey" w:date="2017-11-13T16:37:00Z"/>
        </w:rPr>
      </w:pPr>
      <w:bookmarkStart w:id="6979" w:name="_Toc499024534"/>
      <w:ins w:id="6980" w:author="Alina Frey" w:date="2017-11-20T15:09:00Z">
        <w:r>
          <w:t xml:space="preserve">Figure </w:t>
        </w:r>
        <w:r>
          <w:fldChar w:fldCharType="begin"/>
        </w:r>
        <w:r>
          <w:instrText xml:space="preserve"> SEQ Figure \* ARABIC </w:instrText>
        </w:r>
      </w:ins>
      <w:r>
        <w:fldChar w:fldCharType="separate"/>
      </w:r>
      <w:ins w:id="6981" w:author="Alina Frey [2]" w:date="2017-11-21T10:58:00Z">
        <w:r w:rsidR="003B7B8C">
          <w:rPr>
            <w:noProof/>
          </w:rPr>
          <w:t>70</w:t>
        </w:r>
      </w:ins>
      <w:ins w:id="6982" w:author="Alina Frey" w:date="2017-11-20T15:09:00Z">
        <w:r>
          <w:fldChar w:fldCharType="end"/>
        </w:r>
        <w:r>
          <w:t>: Father of Baby updated</w:t>
        </w:r>
      </w:ins>
      <w:bookmarkEnd w:id="6979"/>
    </w:p>
    <w:p w14:paraId="426E42AF" w14:textId="7BEDB642" w:rsidR="004D4DD9" w:rsidRPr="00CF2303" w:rsidRDefault="004D4DD9">
      <w:pPr>
        <w:pStyle w:val="Heading4"/>
        <w:rPr>
          <w:ins w:id="6983" w:author="Alina Frey" w:date="2017-11-13T16:37:00Z"/>
        </w:rPr>
        <w:pPrChange w:id="6984" w:author="Alina Frey" w:date="2017-11-13T16:38:00Z">
          <w:pPr>
            <w:pStyle w:val="ListParagraph"/>
            <w:numPr>
              <w:numId w:val="48"/>
            </w:numPr>
            <w:spacing w:before="0" w:line="256" w:lineRule="auto"/>
            <w:ind w:hanging="360"/>
          </w:pPr>
        </w:pPrChange>
      </w:pPr>
      <w:ins w:id="6985" w:author="Alina Frey" w:date="2017-11-13T16:37:00Z">
        <w:r w:rsidRPr="007F739A">
          <w:rPr>
            <w:color w:val="auto"/>
            <w:rPrChange w:id="6986" w:author="Alina Frey" w:date="2017-11-20T10:06:00Z">
              <w:rPr>
                <w:b/>
                <w:i/>
              </w:rPr>
            </w:rPrChange>
          </w:rPr>
          <w:t>Updat</w:t>
        </w:r>
      </w:ins>
      <w:ins w:id="6987" w:author="Alina Frey" w:date="2017-11-13T16:41:00Z">
        <w:r w:rsidR="00994030" w:rsidRPr="007F739A">
          <w:rPr>
            <w:color w:val="auto"/>
            <w:rPrChange w:id="6988" w:author="Alina Frey" w:date="2017-11-20T10:06:00Z">
              <w:rPr>
                <w:b/>
                <w:i/>
              </w:rPr>
            </w:rPrChange>
          </w:rPr>
          <w:t>e</w:t>
        </w:r>
      </w:ins>
      <w:ins w:id="6989" w:author="Alina Frey" w:date="2017-11-13T16:37:00Z">
        <w:r w:rsidRPr="007F739A">
          <w:rPr>
            <w:color w:val="auto"/>
            <w:rPrChange w:id="6990" w:author="Alina Frey" w:date="2017-11-20T10:06:00Z">
              <w:rPr>
                <w:b/>
                <w:i/>
              </w:rPr>
            </w:rPrChange>
          </w:rPr>
          <w:t xml:space="preserve"> Pregnancy Status</w:t>
        </w:r>
      </w:ins>
      <w:ins w:id="6991" w:author="Alina Frey" w:date="2017-11-14T09:57:00Z">
        <w:r w:rsidR="007B5861" w:rsidRPr="007F739A">
          <w:rPr>
            <w:color w:val="auto"/>
            <w:rPrChange w:id="6992" w:author="Alina Frey" w:date="2017-11-20T10:06:00Z">
              <w:rPr>
                <w:b/>
                <w:i/>
              </w:rPr>
            </w:rPrChange>
          </w:rPr>
          <w:t xml:space="preserve"> Menu</w:t>
        </w:r>
      </w:ins>
    </w:p>
    <w:p w14:paraId="1013A836" w14:textId="26471FC4" w:rsidR="004D4DD9" w:rsidRPr="00CF2303" w:rsidRDefault="004C5B73">
      <w:pPr>
        <w:rPr>
          <w:ins w:id="6993" w:author="Alina Frey" w:date="2017-11-13T16:37:00Z"/>
        </w:rPr>
        <w:pPrChange w:id="6994" w:author="Alina Frey" w:date="2017-11-13T16:44:00Z">
          <w:pPr>
            <w:pStyle w:val="ListParagraph"/>
            <w:ind w:left="1440"/>
          </w:pPr>
        </w:pPrChange>
      </w:pPr>
      <w:ins w:id="6995" w:author="Alina Frey" w:date="2017-11-13T16:49:00Z">
        <w:r w:rsidRPr="007F739A">
          <w:rPr>
            <w:color w:val="auto"/>
            <w:rPrChange w:id="6996" w:author="Alina Frey" w:date="2017-11-20T10:06:00Z">
              <w:rPr/>
            </w:rPrChange>
          </w:rPr>
          <w:t xml:space="preserve">The user can </w:t>
        </w:r>
      </w:ins>
      <w:ins w:id="6997" w:author="Alina Frey" w:date="2017-11-13T16:46:00Z">
        <w:r w:rsidR="00544EC8" w:rsidRPr="007F739A">
          <w:rPr>
            <w:color w:val="auto"/>
            <w:rPrChange w:id="6998" w:author="Alina Frey" w:date="2017-11-20T10:06:00Z">
              <w:rPr/>
            </w:rPrChange>
          </w:rPr>
          <w:t xml:space="preserve">update the </w:t>
        </w:r>
        <w:r w:rsidR="00212F48" w:rsidRPr="007F739A">
          <w:rPr>
            <w:color w:val="auto"/>
            <w:rPrChange w:id="6999" w:author="Alina Frey" w:date="2017-11-20T10:06:00Z">
              <w:rPr/>
            </w:rPrChange>
          </w:rPr>
          <w:t xml:space="preserve">Pregnancy Status </w:t>
        </w:r>
      </w:ins>
      <w:ins w:id="7000" w:author="Alina Frey" w:date="2017-11-13T16:49:00Z">
        <w:r w:rsidRPr="007F739A">
          <w:rPr>
            <w:color w:val="auto"/>
            <w:rPrChange w:id="7001" w:author="Alina Frey" w:date="2017-11-20T10:06:00Z">
              <w:rPr/>
            </w:rPrChange>
          </w:rPr>
          <w:t xml:space="preserve">from the Current Pregnancy panel, </w:t>
        </w:r>
      </w:ins>
      <w:ins w:id="7002" w:author="Alina Frey" w:date="2017-11-13T16:46:00Z">
        <w:r w:rsidR="00212F48" w:rsidRPr="007F739A">
          <w:rPr>
            <w:color w:val="auto"/>
            <w:rPrChange w:id="7003" w:author="Alina Frey" w:date="2017-11-20T10:06:00Z">
              <w:rPr/>
            </w:rPrChange>
          </w:rPr>
          <w:t xml:space="preserve">using the </w:t>
        </w:r>
      </w:ins>
      <w:ins w:id="7004" w:author="Alina Frey" w:date="2017-11-13T16:49:00Z">
        <w:r w:rsidRPr="007F739A">
          <w:rPr>
            <w:b/>
            <w:color w:val="auto"/>
            <w:rPrChange w:id="7005" w:author="Alina Frey" w:date="2017-11-20T10:06:00Z">
              <w:rPr/>
            </w:rPrChange>
          </w:rPr>
          <w:t>Update Pregnancy Status</w:t>
        </w:r>
      </w:ins>
      <w:ins w:id="7006" w:author="Alina Frey" w:date="2017-11-13T16:46:00Z">
        <w:r w:rsidR="00803BD2" w:rsidRPr="007F739A">
          <w:rPr>
            <w:color w:val="auto"/>
            <w:rPrChange w:id="7007" w:author="Alina Frey" w:date="2017-11-20T10:06:00Z">
              <w:rPr/>
            </w:rPrChange>
          </w:rPr>
          <w:t xml:space="preserve"> </w:t>
        </w:r>
      </w:ins>
      <w:ins w:id="7008" w:author="Alina Frey" w:date="2017-11-13T16:50:00Z">
        <w:r w:rsidRPr="007F739A">
          <w:rPr>
            <w:color w:val="auto"/>
            <w:rPrChange w:id="7009" w:author="Alina Frey" w:date="2017-11-20T10:06:00Z">
              <w:rPr/>
            </w:rPrChange>
          </w:rPr>
          <w:t xml:space="preserve">option in </w:t>
        </w:r>
      </w:ins>
      <w:ins w:id="7010" w:author="Alina Frey" w:date="2017-11-13T16:48:00Z">
        <w:r w:rsidR="00052E7C" w:rsidRPr="007F739A">
          <w:rPr>
            <w:color w:val="auto"/>
            <w:rPrChange w:id="7011" w:author="Alina Frey" w:date="2017-11-20T10:06:00Z">
              <w:rPr/>
            </w:rPrChange>
          </w:rPr>
          <w:t xml:space="preserve">the Action </w:t>
        </w:r>
        <w:r w:rsidR="000F2444" w:rsidRPr="007F739A">
          <w:rPr>
            <w:color w:val="auto"/>
            <w:rPrChange w:id="7012" w:author="Alina Frey" w:date="2017-11-20T10:06:00Z">
              <w:rPr/>
            </w:rPrChange>
          </w:rPr>
          <w:t xml:space="preserve">drop-down </w:t>
        </w:r>
      </w:ins>
      <w:ins w:id="7013" w:author="Alina Frey" w:date="2017-11-13T16:50:00Z">
        <w:r w:rsidRPr="007F739A">
          <w:rPr>
            <w:color w:val="auto"/>
            <w:rPrChange w:id="7014" w:author="Alina Frey" w:date="2017-11-20T10:06:00Z">
              <w:rPr/>
            </w:rPrChange>
          </w:rPr>
          <w:t xml:space="preserve">menu at the top-right corner of the panel. </w:t>
        </w:r>
      </w:ins>
      <w:ins w:id="7015" w:author="Alina Frey" w:date="2017-11-13T16:37:00Z">
        <w:r w:rsidR="004D4DD9" w:rsidRPr="007F739A">
          <w:rPr>
            <w:color w:val="auto"/>
            <w:rPrChange w:id="7016" w:author="Alina Frey" w:date="2017-11-20T10:06:00Z">
              <w:rPr/>
            </w:rPrChange>
          </w:rPr>
          <w:t xml:space="preserve">Follow the same steps </w:t>
        </w:r>
      </w:ins>
      <w:ins w:id="7017" w:author="Alina Frey" w:date="2017-11-15T15:58:00Z">
        <w:r w:rsidR="00A94F2B" w:rsidRPr="007F739A">
          <w:rPr>
            <w:color w:val="auto"/>
            <w:rPrChange w:id="7018" w:author="Alina Frey" w:date="2017-11-20T10:06:00Z">
              <w:rPr/>
            </w:rPrChange>
          </w:rPr>
          <w:t>previously described</w:t>
        </w:r>
      </w:ins>
      <w:ins w:id="7019" w:author="Alina Frey" w:date="2017-11-13T16:37:00Z">
        <w:r w:rsidR="004D4DD9" w:rsidRPr="007F739A">
          <w:rPr>
            <w:color w:val="auto"/>
            <w:rPrChange w:id="7020" w:author="Alina Frey" w:date="2017-11-20T10:06:00Z">
              <w:rPr/>
            </w:rPrChange>
          </w:rPr>
          <w:t xml:space="preserve"> in section</w:t>
        </w:r>
      </w:ins>
      <w:ins w:id="7021" w:author="Alina Frey" w:date="2017-11-13T16:44:00Z">
        <w:r w:rsidR="00A408FE" w:rsidRPr="007F739A">
          <w:rPr>
            <w:color w:val="auto"/>
            <w:rPrChange w:id="7022" w:author="Alina Frey" w:date="2017-11-20T10:06:00Z">
              <w:rPr/>
            </w:rPrChange>
          </w:rPr>
          <w:t xml:space="preserve"> </w:t>
        </w:r>
        <w:r w:rsidR="00A408FE" w:rsidRPr="00CF2303">
          <w:rPr>
            <w:color w:val="0070C0"/>
            <w:u w:val="single" w:color="0070C0"/>
          </w:rPr>
          <w:fldChar w:fldCharType="begin"/>
        </w:r>
        <w:r w:rsidR="00A408FE" w:rsidRPr="009E5B97">
          <w:rPr>
            <w:color w:val="0070C0"/>
            <w:u w:val="single" w:color="0070C0"/>
          </w:rPr>
          <w:instrText xml:space="preserve"> REF _Ref498354795 \h </w:instrText>
        </w:r>
      </w:ins>
      <w:r w:rsidR="000E5A15" w:rsidRPr="009E5B97">
        <w:rPr>
          <w:color w:val="0070C0"/>
          <w:u w:val="single" w:color="0070C0"/>
        </w:rPr>
        <w:instrText xml:space="preserve"> \* MERGEFORMAT </w:instrText>
      </w:r>
      <w:r w:rsidR="00A408FE" w:rsidRPr="00CF2303">
        <w:rPr>
          <w:color w:val="0070C0"/>
          <w:u w:val="single" w:color="0070C0"/>
        </w:rPr>
      </w:r>
      <w:r w:rsidR="00A408FE" w:rsidRPr="00CF2303">
        <w:rPr>
          <w:color w:val="0070C0"/>
          <w:u w:val="single" w:color="0070C0"/>
        </w:rPr>
        <w:fldChar w:fldCharType="separate"/>
      </w:r>
      <w:ins w:id="7023" w:author="Alina Frey [2]" w:date="2017-11-21T10:58:00Z">
        <w:r w:rsidR="003B7B8C" w:rsidRPr="003B7B8C">
          <w:rPr>
            <w:color w:val="0070C0"/>
            <w:u w:val="single" w:color="0070C0"/>
            <w:rPrChange w:id="7024" w:author="Alina Frey [2]" w:date="2017-11-21T10:58:00Z">
              <w:rPr>
                <w:b/>
                <w:i/>
              </w:rPr>
            </w:rPrChange>
          </w:rPr>
          <w:t>Pregnancy Status</w:t>
        </w:r>
      </w:ins>
      <w:ins w:id="7025" w:author="Alina Frey" w:date="2017-11-13T16:44:00Z">
        <w:r w:rsidR="00A408FE" w:rsidRPr="00CF2303">
          <w:rPr>
            <w:color w:val="0070C0"/>
            <w:u w:val="single" w:color="0070C0"/>
          </w:rPr>
          <w:fldChar w:fldCharType="end"/>
        </w:r>
        <w:r w:rsidR="00A408FE" w:rsidRPr="007F739A">
          <w:rPr>
            <w:color w:val="auto"/>
            <w:rPrChange w:id="7026" w:author="Alina Frey" w:date="2017-11-20T10:06:00Z">
              <w:rPr/>
            </w:rPrChange>
          </w:rPr>
          <w:t xml:space="preserve"> under</w:t>
        </w:r>
      </w:ins>
      <w:ins w:id="7027" w:author="Alina Frey" w:date="2017-11-13T16:41:00Z">
        <w:r w:rsidR="00994030" w:rsidRPr="007F739A">
          <w:rPr>
            <w:color w:val="auto"/>
            <w:rPrChange w:id="7028" w:author="Alina Frey" w:date="2017-11-20T10:06:00Z">
              <w:rPr/>
            </w:rPrChange>
          </w:rPr>
          <w:t xml:space="preserve"> </w:t>
        </w:r>
      </w:ins>
      <w:ins w:id="7029" w:author="Alina Frey" w:date="2017-11-13T16:42:00Z">
        <w:r w:rsidR="00806198" w:rsidRPr="00CF2303">
          <w:rPr>
            <w:color w:val="0070C0"/>
            <w:u w:val="single" w:color="0070C0"/>
          </w:rPr>
          <w:fldChar w:fldCharType="begin"/>
        </w:r>
        <w:r w:rsidR="00806198" w:rsidRPr="009E5B97">
          <w:rPr>
            <w:color w:val="0070C0"/>
            <w:u w:val="single" w:color="0070C0"/>
          </w:rPr>
          <w:instrText xml:space="preserve"> REF _Ref498354677 \h </w:instrText>
        </w:r>
      </w:ins>
      <w:r w:rsidR="000E5A15" w:rsidRPr="009E5B97">
        <w:rPr>
          <w:color w:val="0070C0"/>
          <w:u w:val="single" w:color="0070C0"/>
        </w:rPr>
        <w:instrText xml:space="preserve"> \* MERGEFORMAT </w:instrText>
      </w:r>
      <w:r w:rsidR="00806198" w:rsidRPr="00CF2303">
        <w:rPr>
          <w:color w:val="0070C0"/>
          <w:u w:val="single" w:color="0070C0"/>
        </w:rPr>
      </w:r>
      <w:r w:rsidR="00806198" w:rsidRPr="00CF2303">
        <w:rPr>
          <w:color w:val="0070C0"/>
          <w:u w:val="single" w:color="0070C0"/>
        </w:rPr>
        <w:fldChar w:fldCharType="separate"/>
      </w:r>
      <w:ins w:id="7030" w:author="Alina Frey [2]" w:date="2017-11-21T10:58:00Z">
        <w:r w:rsidR="003B7B8C" w:rsidRPr="003B7B8C">
          <w:rPr>
            <w:color w:val="0070C0"/>
            <w:u w:val="single" w:color="0070C0"/>
            <w:rPrChange w:id="7031" w:author="Alina Frey [2]" w:date="2017-11-21T10:58:00Z">
              <w:rPr/>
            </w:rPrChange>
          </w:rPr>
          <w:t>Patient Details</w:t>
        </w:r>
      </w:ins>
      <w:ins w:id="7032" w:author="Alina Frey" w:date="2017-11-13T16:42:00Z">
        <w:r w:rsidR="00806198" w:rsidRPr="00CF2303">
          <w:rPr>
            <w:color w:val="0070C0"/>
            <w:u w:val="single" w:color="0070C0"/>
          </w:rPr>
          <w:fldChar w:fldCharType="end"/>
        </w:r>
        <w:r w:rsidR="00806198" w:rsidRPr="007F739A">
          <w:rPr>
            <w:color w:val="auto"/>
            <w:rPrChange w:id="7033" w:author="Alina Frey" w:date="2017-11-20T10:06:00Z">
              <w:rPr/>
            </w:rPrChange>
          </w:rPr>
          <w:t>.</w:t>
        </w:r>
      </w:ins>
    </w:p>
    <w:p w14:paraId="5D28E3F3" w14:textId="27399AE7" w:rsidR="004D4DD9" w:rsidRPr="00CF2303" w:rsidRDefault="004D4DD9">
      <w:pPr>
        <w:pStyle w:val="Heading4"/>
        <w:rPr>
          <w:ins w:id="7034" w:author="Alina Frey" w:date="2017-11-13T16:37:00Z"/>
        </w:rPr>
        <w:pPrChange w:id="7035" w:author="Alina Frey" w:date="2017-11-13T16:38:00Z">
          <w:pPr>
            <w:pStyle w:val="ListParagraph"/>
            <w:numPr>
              <w:numId w:val="48"/>
            </w:numPr>
            <w:spacing w:before="0" w:line="256" w:lineRule="auto"/>
            <w:ind w:hanging="360"/>
          </w:pPr>
        </w:pPrChange>
      </w:pPr>
      <w:bookmarkStart w:id="7036" w:name="_Ref498525472"/>
      <w:ins w:id="7037" w:author="Alina Frey" w:date="2017-11-13T16:37:00Z">
        <w:r w:rsidRPr="007F739A">
          <w:rPr>
            <w:color w:val="auto"/>
            <w:rPrChange w:id="7038" w:author="Alina Frey" w:date="2017-11-20T10:06:00Z">
              <w:rPr>
                <w:b/>
                <w:i/>
              </w:rPr>
            </w:rPrChange>
          </w:rPr>
          <w:t>Edit Details</w:t>
        </w:r>
      </w:ins>
      <w:ins w:id="7039" w:author="Alina Frey" w:date="2017-11-14T09:57:00Z">
        <w:r w:rsidR="007B5861" w:rsidRPr="007F739A">
          <w:rPr>
            <w:color w:val="auto"/>
            <w:rPrChange w:id="7040" w:author="Alina Frey" w:date="2017-11-20T10:06:00Z">
              <w:rPr>
                <w:b/>
                <w:i/>
              </w:rPr>
            </w:rPrChange>
          </w:rPr>
          <w:t xml:space="preserve"> Menu</w:t>
        </w:r>
      </w:ins>
      <w:bookmarkEnd w:id="7036"/>
    </w:p>
    <w:p w14:paraId="3E06C544" w14:textId="0693AFB3" w:rsidR="00656737" w:rsidRPr="007F739A" w:rsidRDefault="004C5B73">
      <w:pPr>
        <w:rPr>
          <w:ins w:id="7041" w:author="Alina Frey" w:date="2017-11-15T16:14:00Z"/>
          <w:color w:val="auto"/>
          <w:rPrChange w:id="7042" w:author="Alina Frey" w:date="2017-11-20T10:06:00Z">
            <w:rPr>
              <w:ins w:id="7043" w:author="Alina Frey" w:date="2017-11-15T16:14:00Z"/>
            </w:rPr>
          </w:rPrChange>
        </w:rPr>
      </w:pPr>
      <w:ins w:id="7044" w:author="Alina Frey" w:date="2017-11-13T16:50:00Z">
        <w:r w:rsidRPr="007F739A">
          <w:rPr>
            <w:color w:val="auto"/>
            <w:rPrChange w:id="7045" w:author="Alina Frey" w:date="2017-11-20T10:06:00Z">
              <w:rPr/>
            </w:rPrChange>
          </w:rPr>
          <w:t>The user can update m</w:t>
        </w:r>
      </w:ins>
      <w:ins w:id="7046" w:author="Alina Frey" w:date="2017-11-13T16:37:00Z">
        <w:r w:rsidR="004D4DD9" w:rsidRPr="007F739A">
          <w:rPr>
            <w:color w:val="auto"/>
            <w:rPrChange w:id="7047" w:author="Alina Frey" w:date="2017-11-20T10:06:00Z">
              <w:rPr/>
            </w:rPrChange>
          </w:rPr>
          <w:t xml:space="preserve">ore than one field at once on the Current Pregnancy panel </w:t>
        </w:r>
      </w:ins>
      <w:ins w:id="7048" w:author="Alina Frey" w:date="2017-11-13T16:45:00Z">
        <w:r w:rsidR="00544EC8" w:rsidRPr="007F739A">
          <w:rPr>
            <w:color w:val="auto"/>
            <w:rPrChange w:id="7049" w:author="Alina Frey" w:date="2017-11-20T10:06:00Z">
              <w:rPr/>
            </w:rPrChange>
          </w:rPr>
          <w:t xml:space="preserve">by </w:t>
        </w:r>
      </w:ins>
      <w:ins w:id="7050" w:author="Alina Frey" w:date="2017-11-13T16:51:00Z">
        <w:r w:rsidRPr="007F739A">
          <w:rPr>
            <w:color w:val="auto"/>
            <w:rPrChange w:id="7051" w:author="Alina Frey" w:date="2017-11-20T10:06:00Z">
              <w:rPr/>
            </w:rPrChange>
          </w:rPr>
          <w:t>using</w:t>
        </w:r>
      </w:ins>
      <w:ins w:id="7052" w:author="Alina Frey" w:date="2017-11-13T16:46:00Z">
        <w:r w:rsidR="00544EC8" w:rsidRPr="007F739A">
          <w:rPr>
            <w:color w:val="auto"/>
            <w:rPrChange w:id="7053" w:author="Alina Frey" w:date="2017-11-20T10:06:00Z">
              <w:rPr/>
            </w:rPrChange>
          </w:rPr>
          <w:t xml:space="preserve"> </w:t>
        </w:r>
      </w:ins>
      <w:ins w:id="7054" w:author="Alina Frey" w:date="2017-11-13T16:37:00Z">
        <w:r w:rsidR="004D4DD9" w:rsidRPr="007F739A">
          <w:rPr>
            <w:color w:val="auto"/>
            <w:rPrChange w:id="7055" w:author="Alina Frey" w:date="2017-11-20T10:06:00Z">
              <w:rPr/>
            </w:rPrChange>
          </w:rPr>
          <w:t xml:space="preserve">the </w:t>
        </w:r>
        <w:r w:rsidR="004D4DD9" w:rsidRPr="007F739A">
          <w:rPr>
            <w:b/>
            <w:color w:val="auto"/>
            <w:rPrChange w:id="7056" w:author="Alina Frey" w:date="2017-11-20T10:06:00Z">
              <w:rPr>
                <w:rFonts w:eastAsiaTheme="minorHAnsi"/>
                <w:color w:val="auto"/>
              </w:rPr>
            </w:rPrChange>
          </w:rPr>
          <w:t>Edit Details</w:t>
        </w:r>
        <w:r w:rsidR="004D4DD9" w:rsidRPr="007F739A">
          <w:rPr>
            <w:color w:val="auto"/>
            <w:rPrChange w:id="7057" w:author="Alina Frey" w:date="2017-11-20T10:06:00Z">
              <w:rPr/>
            </w:rPrChange>
          </w:rPr>
          <w:t xml:space="preserve"> option </w:t>
        </w:r>
      </w:ins>
      <w:ins w:id="7058" w:author="Alina Frey" w:date="2017-11-13T16:51:00Z">
        <w:r w:rsidR="002473EA" w:rsidRPr="007F739A">
          <w:rPr>
            <w:color w:val="auto"/>
            <w:rPrChange w:id="7059" w:author="Alina Frey" w:date="2017-11-20T10:06:00Z">
              <w:rPr/>
            </w:rPrChange>
          </w:rPr>
          <w:t>in the Action drop-down menu at the top-right corner of the panel</w:t>
        </w:r>
      </w:ins>
      <w:ins w:id="7060" w:author="Alina Frey" w:date="2017-11-13T16:37:00Z">
        <w:r w:rsidR="004D4DD9" w:rsidRPr="007F739A">
          <w:rPr>
            <w:color w:val="auto"/>
            <w:rPrChange w:id="7061" w:author="Alina Frey" w:date="2017-11-20T10:06:00Z">
              <w:rPr/>
            </w:rPrChange>
          </w:rPr>
          <w:t>.</w:t>
        </w:r>
      </w:ins>
      <w:ins w:id="7062" w:author="Alina Frey" w:date="2017-11-13T16:51:00Z">
        <w:r w:rsidR="002473EA" w:rsidRPr="007F739A">
          <w:rPr>
            <w:color w:val="auto"/>
            <w:rPrChange w:id="7063" w:author="Alina Frey" w:date="2017-11-20T10:06:00Z">
              <w:rPr/>
            </w:rPrChange>
          </w:rPr>
          <w:t xml:space="preserve"> This</w:t>
        </w:r>
      </w:ins>
      <w:ins w:id="7064" w:author="Alina Frey" w:date="2017-11-13T16:37:00Z">
        <w:r w:rsidR="004D4DD9" w:rsidRPr="007F739A">
          <w:rPr>
            <w:color w:val="auto"/>
            <w:rPrChange w:id="7065" w:author="Alina Frey" w:date="2017-11-20T10:06:00Z">
              <w:rPr/>
            </w:rPrChange>
          </w:rPr>
          <w:t xml:space="preserve"> redirects the user to the Add/Edit Pregnancy Details screen</w:t>
        </w:r>
      </w:ins>
      <w:ins w:id="7066" w:author="Alina Frey" w:date="2017-11-14T09:12:00Z">
        <w:r w:rsidR="00FF41FA" w:rsidRPr="007F739A">
          <w:rPr>
            <w:color w:val="auto"/>
            <w:rPrChange w:id="7067" w:author="Alina Frey" w:date="2017-11-20T10:06:00Z">
              <w:rPr/>
            </w:rPrChange>
          </w:rPr>
          <w:t xml:space="preserve">. </w:t>
        </w:r>
      </w:ins>
    </w:p>
    <w:p w14:paraId="6AC8080B" w14:textId="2A8A84FB" w:rsidR="0089346A" w:rsidRPr="007F739A" w:rsidRDefault="0089346A">
      <w:pPr>
        <w:rPr>
          <w:ins w:id="7068" w:author="Alina Frey" w:date="2017-11-15T16:16:00Z"/>
          <w:color w:val="auto"/>
          <w:rPrChange w:id="7069" w:author="Alina Frey" w:date="2017-11-20T10:06:00Z">
            <w:rPr>
              <w:ins w:id="7070" w:author="Alina Frey" w:date="2017-11-15T16:16:00Z"/>
            </w:rPr>
          </w:rPrChange>
        </w:rPr>
      </w:pPr>
      <w:ins w:id="7071" w:author="Alina Frey" w:date="2017-11-15T16:14:00Z">
        <w:r w:rsidRPr="007F739A">
          <w:rPr>
            <w:color w:val="auto"/>
            <w:rPrChange w:id="7072" w:author="Alina Frey" w:date="2017-11-20T10:06:00Z">
              <w:rPr/>
            </w:rPrChange>
          </w:rPr>
          <w:lastRenderedPageBreak/>
          <w:t>The</w:t>
        </w:r>
      </w:ins>
      <w:ins w:id="7073" w:author="Alina Frey" w:date="2017-11-15T16:15:00Z">
        <w:r w:rsidRPr="007F739A">
          <w:rPr>
            <w:color w:val="auto"/>
            <w:rPrChange w:id="7074" w:author="Alina Frey" w:date="2017-11-20T10:06:00Z">
              <w:rPr/>
            </w:rPrChange>
          </w:rPr>
          <w:t xml:space="preserve"> Add/Edit Pregnancy Details screen includes details </w:t>
        </w:r>
        <w:r w:rsidR="00E4610E" w:rsidRPr="007F739A">
          <w:rPr>
            <w:color w:val="auto"/>
            <w:rPrChange w:id="7075" w:author="Alina Frey" w:date="2017-11-20T10:06:00Z">
              <w:rPr/>
            </w:rPrChange>
          </w:rPr>
          <w:t xml:space="preserve">related to </w:t>
        </w:r>
      </w:ins>
      <w:ins w:id="7076" w:author="Alina Frey" w:date="2017-11-15T16:16:00Z">
        <w:r w:rsidR="00DF1E50" w:rsidRPr="007F739A">
          <w:rPr>
            <w:color w:val="auto"/>
            <w:rPrChange w:id="7077" w:author="Alina Frey" w:date="2017-11-20T10:06:00Z">
              <w:rPr/>
            </w:rPrChange>
          </w:rPr>
          <w:t xml:space="preserve">the Current </w:t>
        </w:r>
        <w:r w:rsidR="00D94150" w:rsidRPr="007F739A">
          <w:rPr>
            <w:color w:val="auto"/>
            <w:rPrChange w:id="7078" w:author="Alina Frey" w:date="2017-11-20T10:06:00Z">
              <w:rPr/>
            </w:rPrChange>
          </w:rPr>
          <w:t>Pregnancy, such as:</w:t>
        </w:r>
      </w:ins>
    </w:p>
    <w:p w14:paraId="1F1C6568" w14:textId="60D32CDE" w:rsidR="00D94150" w:rsidRPr="007F739A" w:rsidRDefault="00D94150" w:rsidP="00D94150">
      <w:pPr>
        <w:pStyle w:val="ListParagraph"/>
        <w:numPr>
          <w:ilvl w:val="0"/>
          <w:numId w:val="83"/>
        </w:numPr>
        <w:rPr>
          <w:ins w:id="7079" w:author="Alina Frey" w:date="2017-11-15T16:16:00Z"/>
        </w:rPr>
      </w:pPr>
      <w:ins w:id="7080" w:author="Alina Frey" w:date="2017-11-15T16:16:00Z">
        <w:r w:rsidRPr="007F739A">
          <w:t>Estimated Delivery Date</w:t>
        </w:r>
      </w:ins>
      <w:ins w:id="7081" w:author="Alina Frey" w:date="2017-11-15T16:18:00Z">
        <w:r w:rsidR="00EC5C57" w:rsidRPr="007F739A">
          <w:t xml:space="preserve"> – editable using the Calculator</w:t>
        </w:r>
      </w:ins>
    </w:p>
    <w:p w14:paraId="45D0A5AD" w14:textId="591C40E8" w:rsidR="00D94150" w:rsidRPr="007F739A" w:rsidRDefault="00D94150" w:rsidP="00D94150">
      <w:pPr>
        <w:pStyle w:val="ListParagraph"/>
        <w:numPr>
          <w:ilvl w:val="0"/>
          <w:numId w:val="83"/>
        </w:numPr>
        <w:rPr>
          <w:ins w:id="7082" w:author="Alina Frey" w:date="2017-11-15T16:17:00Z"/>
        </w:rPr>
      </w:pPr>
      <w:ins w:id="7083" w:author="Alina Frey" w:date="2017-11-15T16:16:00Z">
        <w:r w:rsidRPr="007F739A">
          <w:t xml:space="preserve">Gestational </w:t>
        </w:r>
        <w:r w:rsidR="003B6DF2" w:rsidRPr="007F739A">
          <w:t>Age</w:t>
        </w:r>
      </w:ins>
      <w:ins w:id="7084" w:author="Alina Frey" w:date="2017-11-15T16:17:00Z">
        <w:r w:rsidR="003B6DF2" w:rsidRPr="007F739A">
          <w:t xml:space="preserve"> – computed</w:t>
        </w:r>
      </w:ins>
      <w:ins w:id="7085" w:author="Alina Frey" w:date="2017-11-15T16:18:00Z">
        <w:r w:rsidR="00EC5C57" w:rsidRPr="007F739A">
          <w:t xml:space="preserve"> when setting EDD</w:t>
        </w:r>
      </w:ins>
    </w:p>
    <w:p w14:paraId="090CF936" w14:textId="6081AC42" w:rsidR="003B6DF2" w:rsidRPr="007F739A" w:rsidRDefault="003B6DF2" w:rsidP="00D94150">
      <w:pPr>
        <w:pStyle w:val="ListParagraph"/>
        <w:numPr>
          <w:ilvl w:val="0"/>
          <w:numId w:val="83"/>
        </w:numPr>
        <w:rPr>
          <w:ins w:id="7086" w:author="Alina Frey" w:date="2017-11-15T16:17:00Z"/>
        </w:rPr>
      </w:pPr>
      <w:ins w:id="7087" w:author="Alina Frey" w:date="2017-11-15T16:17:00Z">
        <w:r w:rsidRPr="007F739A">
          <w:t xml:space="preserve">EDD Basis – </w:t>
        </w:r>
      </w:ins>
      <w:ins w:id="7088" w:author="Alina Frey" w:date="2017-11-15T16:18:00Z">
        <w:r w:rsidR="00EC5C57" w:rsidRPr="007F739A">
          <w:t>computed when setting EDD</w:t>
        </w:r>
      </w:ins>
    </w:p>
    <w:p w14:paraId="3105EA27" w14:textId="6B8A0191" w:rsidR="003B6DF2" w:rsidRPr="007F739A" w:rsidRDefault="00157F86" w:rsidP="00D94150">
      <w:pPr>
        <w:pStyle w:val="ListParagraph"/>
        <w:numPr>
          <w:ilvl w:val="0"/>
          <w:numId w:val="83"/>
        </w:numPr>
        <w:rPr>
          <w:ins w:id="7089" w:author="Alina Frey" w:date="2017-11-15T16:18:00Z"/>
        </w:rPr>
      </w:pPr>
      <w:ins w:id="7090" w:author="Alina Frey" w:date="2017-11-15T16:17:00Z">
        <w:r w:rsidRPr="007F739A">
          <w:t xml:space="preserve">EDD Is Final – </w:t>
        </w:r>
      </w:ins>
      <w:ins w:id="7091" w:author="Alina Frey" w:date="2017-11-15T16:18:00Z">
        <w:r w:rsidR="00EC5C57" w:rsidRPr="007F739A">
          <w:t>computed when setting EDD</w:t>
        </w:r>
      </w:ins>
    </w:p>
    <w:p w14:paraId="286AFCD5" w14:textId="6FAF2E43" w:rsidR="00EC5C57" w:rsidRPr="007F739A" w:rsidRDefault="00EC5C57" w:rsidP="00D94150">
      <w:pPr>
        <w:pStyle w:val="ListParagraph"/>
        <w:numPr>
          <w:ilvl w:val="0"/>
          <w:numId w:val="83"/>
        </w:numPr>
        <w:rPr>
          <w:ins w:id="7092" w:author="Alina Frey" w:date="2017-11-15T16:18:00Z"/>
        </w:rPr>
      </w:pPr>
      <w:ins w:id="7093" w:author="Alina Frey" w:date="2017-11-15T16:18:00Z">
        <w:r w:rsidRPr="007F739A">
          <w:t>High Ri</w:t>
        </w:r>
        <w:r w:rsidR="00091C69" w:rsidRPr="007F739A">
          <w:t>sk – checkbox</w:t>
        </w:r>
      </w:ins>
    </w:p>
    <w:p w14:paraId="08220B59" w14:textId="4AC013DF" w:rsidR="00091C69" w:rsidRPr="007F739A" w:rsidRDefault="00091C69" w:rsidP="00D94150">
      <w:pPr>
        <w:pStyle w:val="ListParagraph"/>
        <w:numPr>
          <w:ilvl w:val="0"/>
          <w:numId w:val="83"/>
        </w:numPr>
        <w:rPr>
          <w:ins w:id="7094" w:author="Alina Frey" w:date="2017-11-15T16:19:00Z"/>
        </w:rPr>
      </w:pPr>
      <w:ins w:id="7095" w:author="Alina Frey" w:date="2017-11-15T16:19:00Z">
        <w:r w:rsidRPr="007F739A">
          <w:t>Trimester – computed when setting EDD</w:t>
        </w:r>
      </w:ins>
    </w:p>
    <w:p w14:paraId="4EBAFF79" w14:textId="7B16EAEE" w:rsidR="00091C69" w:rsidRPr="007F739A" w:rsidRDefault="00D61A17" w:rsidP="00D94150">
      <w:pPr>
        <w:pStyle w:val="ListParagraph"/>
        <w:numPr>
          <w:ilvl w:val="0"/>
          <w:numId w:val="83"/>
        </w:numPr>
        <w:rPr>
          <w:ins w:id="7096" w:author="Alina Frey" w:date="2017-11-15T16:20:00Z"/>
          <w:rPrChange w:id="7097" w:author="Alina Frey" w:date="2017-11-20T10:06:00Z">
            <w:rPr>
              <w:ins w:id="7098" w:author="Alina Frey" w:date="2017-11-15T16:20:00Z"/>
              <w:rFonts w:ascii="Helvetica" w:hAnsi="Helvetica" w:cs="Helvetica"/>
              <w:color w:val="333333"/>
              <w:sz w:val="18"/>
              <w:szCs w:val="18"/>
              <w:shd w:val="clear" w:color="auto" w:fill="FFFFFF"/>
            </w:rPr>
          </w:rPrChange>
        </w:rPr>
      </w:pPr>
      <w:ins w:id="7099" w:author="Alina Frey" w:date="2017-11-15T16:19:00Z">
        <w:r w:rsidRPr="007F739A">
          <w:rPr>
            <w:rPrChange w:id="7100" w:author="Alina Frey" w:date="2017-11-20T10:06:00Z">
              <w:rPr>
                <w:rFonts w:ascii="Helvetica" w:hAnsi="Helvetica" w:cs="Helvetica"/>
                <w:color w:val="333333"/>
                <w:sz w:val="18"/>
                <w:szCs w:val="18"/>
                <w:shd w:val="clear" w:color="auto" w:fill="FFFFFF"/>
              </w:rPr>
            </w:rPrChange>
          </w:rPr>
          <w:t>Multiple Gestation</w:t>
        </w:r>
      </w:ins>
    </w:p>
    <w:p w14:paraId="393F943D" w14:textId="1BB4A602" w:rsidR="0060052E" w:rsidRPr="007F739A" w:rsidRDefault="0060052E" w:rsidP="00D94150">
      <w:pPr>
        <w:pStyle w:val="ListParagraph"/>
        <w:numPr>
          <w:ilvl w:val="0"/>
          <w:numId w:val="83"/>
        </w:numPr>
        <w:rPr>
          <w:ins w:id="7101" w:author="Alina Frey" w:date="2017-11-15T16:20:00Z"/>
          <w:rPrChange w:id="7102" w:author="Alina Frey" w:date="2017-11-20T10:06:00Z">
            <w:rPr>
              <w:ins w:id="7103" w:author="Alina Frey" w:date="2017-11-15T16:20:00Z"/>
              <w:rFonts w:ascii="Helvetica" w:eastAsia="Times New Roman" w:hAnsi="Helvetica" w:cs="Helvetica"/>
              <w:color w:val="333333"/>
              <w:sz w:val="18"/>
              <w:szCs w:val="18"/>
            </w:rPr>
          </w:rPrChange>
        </w:rPr>
      </w:pPr>
      <w:ins w:id="7104" w:author="Alina Frey" w:date="2017-11-15T16:20:00Z">
        <w:r w:rsidRPr="007F739A">
          <w:rPr>
            <w:rPrChange w:id="7105" w:author="Alina Frey" w:date="2017-11-20T10:06:00Z">
              <w:rPr>
                <w:rFonts w:ascii="Helvetica" w:eastAsia="Times New Roman" w:hAnsi="Helvetica" w:cs="Helvetica"/>
                <w:color w:val="333333"/>
                <w:sz w:val="18"/>
                <w:szCs w:val="18"/>
              </w:rPr>
            </w:rPrChange>
          </w:rPr>
          <w:t>Prenatal Care Provider</w:t>
        </w:r>
      </w:ins>
    </w:p>
    <w:p w14:paraId="2A75B0E1" w14:textId="7DA82FBE" w:rsidR="0060052E" w:rsidRPr="007F739A" w:rsidRDefault="0060052E" w:rsidP="00D94150">
      <w:pPr>
        <w:pStyle w:val="ListParagraph"/>
        <w:numPr>
          <w:ilvl w:val="0"/>
          <w:numId w:val="83"/>
        </w:numPr>
        <w:rPr>
          <w:ins w:id="7106" w:author="Alina Frey" w:date="2017-11-15T16:20:00Z"/>
          <w:rPrChange w:id="7107" w:author="Alina Frey" w:date="2017-11-20T10:06:00Z">
            <w:rPr>
              <w:ins w:id="7108" w:author="Alina Frey" w:date="2017-11-15T16:20:00Z"/>
              <w:rFonts w:ascii="Helvetica" w:eastAsia="Times New Roman" w:hAnsi="Helvetica" w:cs="Helvetica"/>
              <w:color w:val="333333"/>
              <w:sz w:val="18"/>
              <w:szCs w:val="18"/>
            </w:rPr>
          </w:rPrChange>
        </w:rPr>
      </w:pPr>
      <w:ins w:id="7109" w:author="Alina Frey" w:date="2017-11-15T16:20:00Z">
        <w:r w:rsidRPr="007F739A">
          <w:rPr>
            <w:rPrChange w:id="7110" w:author="Alina Frey" w:date="2017-11-20T10:06:00Z">
              <w:rPr>
                <w:rFonts w:ascii="Helvetica" w:eastAsia="Times New Roman" w:hAnsi="Helvetica" w:cs="Helvetica"/>
                <w:color w:val="333333"/>
                <w:sz w:val="18"/>
                <w:szCs w:val="18"/>
              </w:rPr>
            </w:rPrChange>
          </w:rPr>
          <w:t>Planned Delivery Location</w:t>
        </w:r>
      </w:ins>
    </w:p>
    <w:p w14:paraId="479E5860" w14:textId="60E11C75" w:rsidR="0060052E" w:rsidRPr="007F739A" w:rsidRDefault="0060052E" w:rsidP="00D94150">
      <w:pPr>
        <w:pStyle w:val="ListParagraph"/>
        <w:numPr>
          <w:ilvl w:val="0"/>
          <w:numId w:val="83"/>
        </w:numPr>
        <w:rPr>
          <w:ins w:id="7111" w:author="Alina Frey" w:date="2017-11-15T16:20:00Z"/>
          <w:rPrChange w:id="7112" w:author="Alina Frey" w:date="2017-11-20T10:06:00Z">
            <w:rPr>
              <w:ins w:id="7113" w:author="Alina Frey" w:date="2017-11-15T16:20:00Z"/>
              <w:rFonts w:ascii="Helvetica" w:eastAsia="Times New Roman" w:hAnsi="Helvetica" w:cs="Helvetica"/>
              <w:color w:val="333333"/>
              <w:sz w:val="18"/>
              <w:szCs w:val="18"/>
            </w:rPr>
          </w:rPrChange>
        </w:rPr>
      </w:pPr>
      <w:ins w:id="7114" w:author="Alina Frey" w:date="2017-11-15T16:20:00Z">
        <w:r w:rsidRPr="007F739A">
          <w:rPr>
            <w:rPrChange w:id="7115" w:author="Alina Frey" w:date="2017-11-20T10:06:00Z">
              <w:rPr>
                <w:rFonts w:ascii="Helvetica" w:eastAsia="Times New Roman" w:hAnsi="Helvetica" w:cs="Helvetica"/>
                <w:color w:val="333333"/>
                <w:sz w:val="18"/>
                <w:szCs w:val="18"/>
              </w:rPr>
            </w:rPrChange>
          </w:rPr>
          <w:t>Father of Baby</w:t>
        </w:r>
      </w:ins>
    </w:p>
    <w:p w14:paraId="4E2E2FAF" w14:textId="76C69C9D" w:rsidR="0060052E" w:rsidRPr="007F739A" w:rsidRDefault="0060052E" w:rsidP="00D94150">
      <w:pPr>
        <w:pStyle w:val="ListParagraph"/>
        <w:numPr>
          <w:ilvl w:val="0"/>
          <w:numId w:val="83"/>
        </w:numPr>
        <w:rPr>
          <w:ins w:id="7116" w:author="Alina Frey" w:date="2017-11-15T16:20:00Z"/>
          <w:rPrChange w:id="7117" w:author="Alina Frey" w:date="2017-11-20T10:06:00Z">
            <w:rPr>
              <w:ins w:id="7118" w:author="Alina Frey" w:date="2017-11-15T16:20:00Z"/>
              <w:rFonts w:ascii="Helvetica" w:eastAsia="Times New Roman" w:hAnsi="Helvetica" w:cs="Helvetica"/>
              <w:color w:val="333333"/>
              <w:sz w:val="18"/>
              <w:szCs w:val="18"/>
            </w:rPr>
          </w:rPrChange>
        </w:rPr>
      </w:pPr>
      <w:ins w:id="7119" w:author="Alina Frey" w:date="2017-11-15T16:20:00Z">
        <w:r w:rsidRPr="007F739A">
          <w:rPr>
            <w:rPrChange w:id="7120" w:author="Alina Frey" w:date="2017-11-20T10:06:00Z">
              <w:rPr>
                <w:rFonts w:ascii="Helvetica" w:eastAsia="Times New Roman" w:hAnsi="Helvetica" w:cs="Helvetica"/>
                <w:color w:val="333333"/>
                <w:sz w:val="18"/>
                <w:szCs w:val="18"/>
              </w:rPr>
            </w:rPrChange>
          </w:rPr>
          <w:t>Last Menstrual Period</w:t>
        </w:r>
      </w:ins>
    </w:p>
    <w:p w14:paraId="63F4777B" w14:textId="4A7BFAD7" w:rsidR="00656737" w:rsidRPr="00CF2303" w:rsidRDefault="0060052E">
      <w:pPr>
        <w:pStyle w:val="ListParagraph"/>
        <w:numPr>
          <w:ilvl w:val="0"/>
          <w:numId w:val="83"/>
        </w:numPr>
        <w:rPr>
          <w:ins w:id="7121" w:author="Alina Frey" w:date="2017-11-15T16:02:00Z"/>
        </w:rPr>
        <w:pPrChange w:id="7122" w:author="Alina Frey" w:date="2017-11-15T16:20:00Z">
          <w:pPr/>
        </w:pPrChange>
      </w:pPr>
      <w:ins w:id="7123" w:author="Alina Frey" w:date="2017-11-15T16:20:00Z">
        <w:r w:rsidRPr="007F739A">
          <w:rPr>
            <w:rPrChange w:id="7124" w:author="Alina Frey" w:date="2017-11-20T10:06:00Z">
              <w:rPr>
                <w:rFonts w:ascii="Helvetica" w:eastAsia="Times New Roman" w:hAnsi="Helvetica" w:cs="Helvetica"/>
                <w:color w:val="333333"/>
                <w:sz w:val="18"/>
                <w:szCs w:val="18"/>
              </w:rPr>
            </w:rPrChange>
          </w:rPr>
          <w:t>LMP Date</w:t>
        </w:r>
      </w:ins>
    </w:p>
    <w:p w14:paraId="34989AE7" w14:textId="109678DF" w:rsidR="00656737" w:rsidRPr="007F739A" w:rsidRDefault="003007A6" w:rsidP="00656737">
      <w:pPr>
        <w:keepNext/>
        <w:spacing w:after="37"/>
        <w:ind w:right="-166"/>
        <w:rPr>
          <w:ins w:id="7125" w:author="Alina Frey" w:date="2017-11-15T16:02:00Z"/>
          <w:color w:val="auto"/>
          <w:rPrChange w:id="7126" w:author="Alina Frey" w:date="2017-11-20T10:06:00Z">
            <w:rPr>
              <w:ins w:id="7127" w:author="Alina Frey" w:date="2017-11-15T16:02:00Z"/>
            </w:rPr>
          </w:rPrChange>
        </w:rPr>
      </w:pPr>
      <w:ins w:id="7128" w:author="Alina Frey" w:date="2017-11-20T15:13:00Z">
        <w:r>
          <w:rPr>
            <w:noProof/>
          </w:rPr>
          <w:lastRenderedPageBreak/>
          <w:drawing>
            <wp:inline distT="0" distB="0" distL="0" distR="0" wp14:anchorId="77A7AE18" wp14:editId="76D43734">
              <wp:extent cx="3670300" cy="5574268"/>
              <wp:effectExtent l="0" t="0" r="6350" b="762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671615" cy="5576265"/>
                      </a:xfrm>
                      <a:prstGeom prst="rect">
                        <a:avLst/>
                      </a:prstGeom>
                    </pic:spPr>
                  </pic:pic>
                </a:graphicData>
              </a:graphic>
            </wp:inline>
          </w:drawing>
        </w:r>
      </w:ins>
    </w:p>
    <w:p w14:paraId="5D7B5500" w14:textId="3A18C231" w:rsidR="00656737" w:rsidRPr="007F739A" w:rsidRDefault="00656737" w:rsidP="00656737">
      <w:pPr>
        <w:pStyle w:val="Caption"/>
        <w:rPr>
          <w:ins w:id="7129" w:author="Alina Frey" w:date="2017-11-15T16:02:00Z"/>
        </w:rPr>
      </w:pPr>
      <w:bookmarkStart w:id="7130" w:name="_Toc498937448"/>
      <w:bookmarkStart w:id="7131" w:name="_Toc498942296"/>
      <w:bookmarkStart w:id="7132" w:name="_Toc498938963"/>
      <w:bookmarkStart w:id="7133" w:name="_Toc499024535"/>
      <w:ins w:id="7134" w:author="Alina Frey" w:date="2017-11-15T16:02:00Z">
        <w:r w:rsidRPr="007F739A">
          <w:t xml:space="preserve">Figure </w:t>
        </w:r>
        <w:r w:rsidRPr="00CF2303">
          <w:fldChar w:fldCharType="begin"/>
        </w:r>
        <w:r w:rsidRPr="007F739A">
          <w:instrText xml:space="preserve"> SEQ Figure \* ARABIC </w:instrText>
        </w:r>
        <w:r w:rsidRPr="00CF2303">
          <w:fldChar w:fldCharType="separate"/>
        </w:r>
      </w:ins>
      <w:ins w:id="7135" w:author="Alina Frey [2]" w:date="2017-11-21T10:58:00Z">
        <w:r w:rsidR="003B7B8C">
          <w:rPr>
            <w:noProof/>
          </w:rPr>
          <w:t>71</w:t>
        </w:r>
      </w:ins>
      <w:ins w:id="7136" w:author="Alina Frey" w:date="2017-11-15T16:02:00Z">
        <w:r w:rsidRPr="00CF2303">
          <w:fldChar w:fldCharType="end"/>
        </w:r>
        <w:r w:rsidRPr="007F739A">
          <w:t>: Edit Current Pregnancy</w:t>
        </w:r>
        <w:bookmarkEnd w:id="7130"/>
        <w:bookmarkEnd w:id="7131"/>
        <w:bookmarkEnd w:id="7132"/>
        <w:bookmarkEnd w:id="7133"/>
      </w:ins>
    </w:p>
    <w:p w14:paraId="5F78CCF8" w14:textId="296A308C" w:rsidR="00656737" w:rsidRPr="007F739A" w:rsidRDefault="00656737" w:rsidP="00656737">
      <w:pPr>
        <w:spacing w:after="19" w:line="252" w:lineRule="auto"/>
        <w:ind w:left="-5" w:hanging="10"/>
        <w:rPr>
          <w:ins w:id="7137" w:author="Alina Frey" w:date="2017-11-15T16:22:00Z"/>
          <w:rFonts w:eastAsia="Times New Roman" w:cs="Times New Roman"/>
          <w:color w:val="auto"/>
          <w:rPrChange w:id="7138" w:author="Alina Frey" w:date="2017-11-20T10:06:00Z">
            <w:rPr>
              <w:ins w:id="7139" w:author="Alina Frey" w:date="2017-11-15T16:22:00Z"/>
              <w:rFonts w:eastAsia="Times New Roman" w:cs="Times New Roman"/>
            </w:rPr>
          </w:rPrChange>
        </w:rPr>
      </w:pPr>
      <w:ins w:id="7140" w:author="Alina Frey" w:date="2017-11-15T16:02:00Z">
        <w:r w:rsidRPr="007F739A">
          <w:rPr>
            <w:rFonts w:eastAsia="Times New Roman" w:cs="Times New Roman"/>
            <w:color w:val="auto"/>
            <w:rPrChange w:id="7141" w:author="Alina Frey" w:date="2017-11-20T10:06:00Z">
              <w:rPr>
                <w:rFonts w:eastAsia="Times New Roman" w:cs="Times New Roman"/>
              </w:rPr>
            </w:rPrChange>
          </w:rPr>
          <w:t xml:space="preserve">To update the </w:t>
        </w:r>
        <w:r w:rsidRPr="007F739A">
          <w:rPr>
            <w:rFonts w:eastAsia="Times New Roman" w:cs="Times New Roman"/>
            <w:b/>
            <w:color w:val="auto"/>
            <w:rPrChange w:id="7142" w:author="Alina Frey" w:date="2017-11-20T10:06:00Z">
              <w:rPr>
                <w:rFonts w:eastAsia="Times New Roman" w:cs="Times New Roman"/>
              </w:rPr>
            </w:rPrChange>
          </w:rPr>
          <w:t>Estimated Delivery Date</w:t>
        </w:r>
        <w:r w:rsidRPr="007F739A">
          <w:rPr>
            <w:rFonts w:eastAsia="Times New Roman" w:cs="Times New Roman"/>
            <w:color w:val="auto"/>
            <w:rPrChange w:id="7143" w:author="Alina Frey" w:date="2017-11-20T10:06:00Z">
              <w:rPr>
                <w:rFonts w:eastAsia="Times New Roman" w:cs="Times New Roman"/>
              </w:rPr>
            </w:rPrChange>
          </w:rPr>
          <w:t xml:space="preserve">, use the </w:t>
        </w:r>
        <w:r w:rsidRPr="007F739A">
          <w:rPr>
            <w:rFonts w:eastAsia="Times New Roman" w:cs="Times New Roman"/>
            <w:b/>
            <w:color w:val="auto"/>
            <w:rPrChange w:id="7144" w:author="Alina Frey" w:date="2017-11-20T10:06:00Z">
              <w:rPr>
                <w:rFonts w:eastAsia="Times New Roman" w:cs="Times New Roman"/>
              </w:rPr>
            </w:rPrChange>
          </w:rPr>
          <w:t>Calculator</w:t>
        </w:r>
        <w:r w:rsidRPr="007F739A">
          <w:rPr>
            <w:rFonts w:eastAsia="Times New Roman" w:cs="Times New Roman"/>
            <w:color w:val="auto"/>
            <w:rPrChange w:id="7145" w:author="Alina Frey" w:date="2017-11-20T10:06:00Z">
              <w:rPr>
                <w:rFonts w:eastAsia="Times New Roman" w:cs="Times New Roman"/>
              </w:rPr>
            </w:rPrChange>
          </w:rPr>
          <w:t xml:space="preserve">, as described previously in section </w:t>
        </w:r>
        <w:r w:rsidRPr="00CF2303">
          <w:rPr>
            <w:rFonts w:eastAsia="Times New Roman" w:cs="Times New Roman"/>
            <w:color w:val="0070C0"/>
            <w:u w:val="single" w:color="0070C0"/>
          </w:rPr>
          <w:fldChar w:fldCharType="begin"/>
        </w:r>
        <w:r w:rsidRPr="009E5B97">
          <w:rPr>
            <w:rFonts w:eastAsia="Times New Roman" w:cs="Times New Roman"/>
            <w:color w:val="0070C0"/>
            <w:u w:val="single" w:color="0070C0"/>
          </w:rPr>
          <w:instrText xml:space="preserve"> REF _Ref498417097 \h </w:instrText>
        </w:r>
      </w:ins>
      <w:r w:rsidR="000E5A15" w:rsidRPr="009E5B97">
        <w:rPr>
          <w:rFonts w:eastAsia="Times New Roman" w:cs="Times New Roman"/>
          <w:color w:val="0070C0"/>
          <w:u w:val="single" w:color="0070C0"/>
        </w:rPr>
        <w:instrText xml:space="preserve"> \* MERGEFORMAT </w:instrText>
      </w:r>
      <w:r w:rsidRPr="00CF2303">
        <w:rPr>
          <w:rFonts w:eastAsia="Times New Roman" w:cs="Times New Roman"/>
          <w:color w:val="0070C0"/>
          <w:u w:val="single" w:color="0070C0"/>
        </w:rPr>
      </w:r>
      <w:ins w:id="7146" w:author="Alina Frey" w:date="2017-11-15T16:02:00Z">
        <w:r w:rsidRPr="00CF2303">
          <w:rPr>
            <w:rFonts w:eastAsia="Times New Roman" w:cs="Times New Roman"/>
            <w:color w:val="0070C0"/>
            <w:u w:val="single" w:color="0070C0"/>
          </w:rPr>
          <w:fldChar w:fldCharType="separate"/>
        </w:r>
      </w:ins>
      <w:ins w:id="7147" w:author="Alina Frey [2]" w:date="2017-11-21T10:58:00Z">
        <w:r w:rsidR="003B7B8C" w:rsidRPr="003B7B8C">
          <w:rPr>
            <w:rFonts w:cstheme="minorHAnsi"/>
            <w:color w:val="0070C0"/>
            <w:szCs w:val="24"/>
            <w:u w:val="single" w:color="0070C0"/>
            <w:rPrChange w:id="7148" w:author="Alina Frey [2]" w:date="2017-11-21T10:58:00Z">
              <w:rPr>
                <w:rFonts w:cstheme="minorHAnsi"/>
                <w:b/>
                <w:i/>
                <w:szCs w:val="24"/>
              </w:rPr>
            </w:rPrChange>
          </w:rPr>
          <w:t>Estimated Delivery Date (EDD)</w:t>
        </w:r>
      </w:ins>
      <w:ins w:id="7149" w:author="Alina Frey" w:date="2017-11-15T16:02:00Z">
        <w:r w:rsidRPr="00CF2303">
          <w:rPr>
            <w:rFonts w:eastAsia="Times New Roman" w:cs="Times New Roman"/>
            <w:color w:val="0070C0"/>
            <w:u w:val="single" w:color="0070C0"/>
          </w:rPr>
          <w:fldChar w:fldCharType="end"/>
        </w:r>
        <w:r w:rsidRPr="007F739A">
          <w:rPr>
            <w:rFonts w:eastAsia="Times New Roman" w:cs="Times New Roman"/>
            <w:color w:val="auto"/>
            <w:rPrChange w:id="7150" w:author="Alina Frey" w:date="2017-11-20T10:06:00Z">
              <w:rPr>
                <w:rFonts w:eastAsia="Times New Roman" w:cs="Times New Roman"/>
              </w:rPr>
            </w:rPrChange>
          </w:rPr>
          <w:t>.</w:t>
        </w:r>
      </w:ins>
      <w:ins w:id="7151" w:author="Alina Frey" w:date="2017-11-15T17:02:00Z">
        <w:r w:rsidR="002F0EC7" w:rsidRPr="007F739A">
          <w:rPr>
            <w:rFonts w:eastAsia="Times New Roman" w:cs="Times New Roman"/>
            <w:color w:val="auto"/>
            <w:rPrChange w:id="7152" w:author="Alina Frey" w:date="2017-11-20T10:06:00Z">
              <w:rPr>
                <w:rFonts w:eastAsia="Times New Roman" w:cs="Times New Roman"/>
              </w:rPr>
            </w:rPrChange>
          </w:rPr>
          <w:t xml:space="preserve"> </w:t>
        </w:r>
      </w:ins>
      <w:ins w:id="7153" w:author="Alina Frey" w:date="2017-11-15T17:03:00Z">
        <w:r w:rsidR="00233542" w:rsidRPr="007F739A">
          <w:rPr>
            <w:rFonts w:eastAsia="Times New Roman" w:cs="Times New Roman"/>
            <w:color w:val="auto"/>
            <w:rPrChange w:id="7154" w:author="Alina Frey" w:date="2017-11-20T10:06:00Z">
              <w:rPr>
                <w:rFonts w:eastAsia="Times New Roman" w:cs="Times New Roman"/>
              </w:rPr>
            </w:rPrChange>
          </w:rPr>
          <w:t>If Last Menstrual Period was used in t</w:t>
        </w:r>
      </w:ins>
      <w:ins w:id="7155" w:author="Alina Frey" w:date="2017-11-15T17:02:00Z">
        <w:r w:rsidR="002F0EC7" w:rsidRPr="007F739A">
          <w:rPr>
            <w:rFonts w:eastAsia="Times New Roman" w:cs="Times New Roman"/>
            <w:color w:val="auto"/>
            <w:rPrChange w:id="7156" w:author="Alina Frey" w:date="2017-11-20T10:06:00Z">
              <w:rPr>
                <w:rFonts w:eastAsia="Times New Roman" w:cs="Times New Roman"/>
              </w:rPr>
            </w:rPrChange>
          </w:rPr>
          <w:t>he calculat</w:t>
        </w:r>
      </w:ins>
      <w:ins w:id="7157" w:author="Alina Frey" w:date="2017-11-15T17:03:00Z">
        <w:r w:rsidR="00233542" w:rsidRPr="007F739A">
          <w:rPr>
            <w:rFonts w:eastAsia="Times New Roman" w:cs="Times New Roman"/>
            <w:color w:val="auto"/>
            <w:rPrChange w:id="7158" w:author="Alina Frey" w:date="2017-11-20T10:06:00Z">
              <w:rPr>
                <w:rFonts w:eastAsia="Times New Roman" w:cs="Times New Roman"/>
              </w:rPr>
            </w:rPrChange>
          </w:rPr>
          <w:t>ion of the delivery date</w:t>
        </w:r>
        <w:r w:rsidR="00B80EDE" w:rsidRPr="007F739A">
          <w:rPr>
            <w:rFonts w:eastAsia="Times New Roman" w:cs="Times New Roman"/>
            <w:color w:val="auto"/>
            <w:rPrChange w:id="7159" w:author="Alina Frey" w:date="2017-11-20T10:06:00Z">
              <w:rPr>
                <w:rFonts w:eastAsia="Times New Roman" w:cs="Times New Roman"/>
              </w:rPr>
            </w:rPrChange>
          </w:rPr>
          <w:t xml:space="preserve">, </w:t>
        </w:r>
      </w:ins>
      <w:ins w:id="7160" w:author="Alina Frey" w:date="2017-11-15T17:02:00Z">
        <w:r w:rsidR="00AC6135" w:rsidRPr="007F739A">
          <w:rPr>
            <w:rFonts w:eastAsia="Times New Roman" w:cs="Times New Roman"/>
            <w:color w:val="auto"/>
            <w:rPrChange w:id="7161" w:author="Alina Frey" w:date="2017-11-20T10:06:00Z">
              <w:rPr>
                <w:rFonts w:eastAsia="Times New Roman" w:cs="Times New Roman"/>
              </w:rPr>
            </w:rPrChange>
          </w:rPr>
          <w:t>the value</w:t>
        </w:r>
      </w:ins>
      <w:ins w:id="7162" w:author="Alina Frey" w:date="2017-11-15T17:03:00Z">
        <w:r w:rsidR="00B80EDE" w:rsidRPr="007F739A">
          <w:rPr>
            <w:rFonts w:eastAsia="Times New Roman" w:cs="Times New Roman"/>
            <w:color w:val="auto"/>
            <w:rPrChange w:id="7163" w:author="Alina Frey" w:date="2017-11-20T10:06:00Z">
              <w:rPr>
                <w:rFonts w:eastAsia="Times New Roman" w:cs="Times New Roman"/>
              </w:rPr>
            </w:rPrChange>
          </w:rPr>
          <w:t xml:space="preserve"> is ref</w:t>
        </w:r>
      </w:ins>
      <w:ins w:id="7164" w:author="Alina Frey" w:date="2017-11-15T17:04:00Z">
        <w:r w:rsidR="00B80EDE" w:rsidRPr="007F739A">
          <w:rPr>
            <w:rFonts w:eastAsia="Times New Roman" w:cs="Times New Roman"/>
            <w:color w:val="auto"/>
            <w:rPrChange w:id="7165" w:author="Alina Frey" w:date="2017-11-20T10:06:00Z">
              <w:rPr>
                <w:rFonts w:eastAsia="Times New Roman" w:cs="Times New Roman"/>
              </w:rPr>
            </w:rPrChange>
          </w:rPr>
          <w:t xml:space="preserve">lected </w:t>
        </w:r>
      </w:ins>
      <w:ins w:id="7166" w:author="Alina Frey" w:date="2017-11-15T17:02:00Z">
        <w:r w:rsidR="00AC6135" w:rsidRPr="007F739A">
          <w:rPr>
            <w:rFonts w:eastAsia="Times New Roman" w:cs="Times New Roman"/>
            <w:color w:val="auto"/>
            <w:rPrChange w:id="7167" w:author="Alina Frey" w:date="2017-11-20T10:06:00Z">
              <w:rPr>
                <w:rFonts w:eastAsia="Times New Roman" w:cs="Times New Roman"/>
              </w:rPr>
            </w:rPrChange>
          </w:rPr>
          <w:t>of Last Menstrual Period and LMP Date fields</w:t>
        </w:r>
      </w:ins>
      <w:ins w:id="7168" w:author="Alina Frey" w:date="2017-11-15T17:04:00Z">
        <w:r w:rsidR="00B01749" w:rsidRPr="007F739A">
          <w:rPr>
            <w:rFonts w:eastAsia="Times New Roman" w:cs="Times New Roman"/>
            <w:color w:val="auto"/>
            <w:rPrChange w:id="7169" w:author="Alina Frey" w:date="2017-11-20T10:06:00Z">
              <w:rPr>
                <w:rFonts w:eastAsia="Times New Roman" w:cs="Times New Roman"/>
              </w:rPr>
            </w:rPrChange>
          </w:rPr>
          <w:t>.</w:t>
        </w:r>
      </w:ins>
    </w:p>
    <w:p w14:paraId="7B1F7548" w14:textId="340E5983" w:rsidR="00BE18CD" w:rsidRPr="007F739A" w:rsidRDefault="00BE18CD" w:rsidP="00BE18CD">
      <w:pPr>
        <w:rPr>
          <w:ins w:id="7170" w:author="Alina Frey" w:date="2017-11-15T16:23:00Z"/>
          <w:color w:val="auto"/>
          <w:rPrChange w:id="7171" w:author="Alina Frey" w:date="2017-11-20T10:06:00Z">
            <w:rPr>
              <w:ins w:id="7172" w:author="Alina Frey" w:date="2017-11-15T16:23:00Z"/>
            </w:rPr>
          </w:rPrChange>
        </w:rPr>
      </w:pPr>
      <w:ins w:id="7173" w:author="Alina Frey" w:date="2017-11-15T16:22:00Z">
        <w:r w:rsidRPr="007F739A">
          <w:rPr>
            <w:rFonts w:eastAsia="Times New Roman" w:cs="Times New Roman"/>
            <w:color w:val="auto"/>
            <w:rPrChange w:id="7174" w:author="Alina Frey" w:date="2017-11-20T10:06:00Z">
              <w:rPr>
                <w:rFonts w:eastAsia="Times New Roman" w:cs="Times New Roman"/>
              </w:rPr>
            </w:rPrChange>
          </w:rPr>
          <w:t xml:space="preserve">The fields </w:t>
        </w:r>
        <w:r w:rsidRPr="007F739A">
          <w:rPr>
            <w:b/>
            <w:color w:val="auto"/>
            <w:rPrChange w:id="7175" w:author="Alina Frey" w:date="2017-11-20T10:06:00Z">
              <w:rPr/>
            </w:rPrChange>
          </w:rPr>
          <w:t>Gestational Age</w:t>
        </w:r>
        <w:r w:rsidRPr="007F739A">
          <w:rPr>
            <w:color w:val="auto"/>
            <w:rPrChange w:id="7176" w:author="Alina Frey" w:date="2017-11-20T10:06:00Z">
              <w:rPr/>
            </w:rPrChange>
          </w:rPr>
          <w:t xml:space="preserve">, </w:t>
        </w:r>
        <w:r w:rsidRPr="007F739A">
          <w:rPr>
            <w:b/>
            <w:color w:val="auto"/>
            <w:rPrChange w:id="7177" w:author="Alina Frey" w:date="2017-11-20T10:06:00Z">
              <w:rPr/>
            </w:rPrChange>
          </w:rPr>
          <w:t>EDD</w:t>
        </w:r>
        <w:r w:rsidRPr="007F739A">
          <w:rPr>
            <w:color w:val="auto"/>
            <w:rPrChange w:id="7178" w:author="Alina Frey" w:date="2017-11-20T10:06:00Z">
              <w:rPr/>
            </w:rPrChange>
          </w:rPr>
          <w:t xml:space="preserve">, </w:t>
        </w:r>
        <w:r w:rsidRPr="007F739A">
          <w:rPr>
            <w:b/>
            <w:color w:val="auto"/>
            <w:rPrChange w:id="7179" w:author="Alina Frey" w:date="2017-11-20T10:06:00Z">
              <w:rPr/>
            </w:rPrChange>
          </w:rPr>
          <w:t>EDD Is Final</w:t>
        </w:r>
      </w:ins>
      <w:ins w:id="7180" w:author="Alina Frey" w:date="2017-11-15T16:24:00Z">
        <w:r w:rsidR="007A0216" w:rsidRPr="007F739A">
          <w:rPr>
            <w:color w:val="auto"/>
            <w:rPrChange w:id="7181" w:author="Alina Frey" w:date="2017-11-20T10:06:00Z">
              <w:rPr/>
            </w:rPrChange>
          </w:rPr>
          <w:t xml:space="preserve"> a</w:t>
        </w:r>
      </w:ins>
      <w:ins w:id="7182" w:author="Alina Frey" w:date="2017-11-15T16:25:00Z">
        <w:r w:rsidR="007A0216" w:rsidRPr="007F739A">
          <w:rPr>
            <w:color w:val="auto"/>
            <w:rPrChange w:id="7183" w:author="Alina Frey" w:date="2017-11-20T10:06:00Z">
              <w:rPr/>
            </w:rPrChange>
          </w:rPr>
          <w:t xml:space="preserve">nd </w:t>
        </w:r>
        <w:r w:rsidR="007A0216" w:rsidRPr="007F739A">
          <w:rPr>
            <w:b/>
            <w:color w:val="auto"/>
            <w:rPrChange w:id="7184" w:author="Alina Frey" w:date="2017-11-20T10:06:00Z">
              <w:rPr/>
            </w:rPrChange>
          </w:rPr>
          <w:t>Trimester</w:t>
        </w:r>
      </w:ins>
      <w:ins w:id="7185" w:author="Alina Frey" w:date="2017-11-15T16:22:00Z">
        <w:r w:rsidRPr="007F739A">
          <w:rPr>
            <w:color w:val="auto"/>
            <w:rPrChange w:id="7186" w:author="Alina Frey" w:date="2017-11-20T10:06:00Z">
              <w:rPr/>
            </w:rPrChange>
          </w:rPr>
          <w:t xml:space="preserve"> are computed when setting EDD using the Calculat</w:t>
        </w:r>
      </w:ins>
      <w:ins w:id="7187" w:author="Alina Frey" w:date="2017-11-15T16:23:00Z">
        <w:r w:rsidRPr="007F739A">
          <w:rPr>
            <w:color w:val="auto"/>
            <w:rPrChange w:id="7188" w:author="Alina Frey" w:date="2017-11-20T10:06:00Z">
              <w:rPr/>
            </w:rPrChange>
          </w:rPr>
          <w:t>or.</w:t>
        </w:r>
      </w:ins>
    </w:p>
    <w:p w14:paraId="548F85DA" w14:textId="4248D051" w:rsidR="00BE18CD" w:rsidRPr="00CF2303" w:rsidRDefault="00BE18CD">
      <w:pPr>
        <w:rPr>
          <w:ins w:id="7189" w:author="Alina Frey" w:date="2017-11-15T16:22:00Z"/>
        </w:rPr>
        <w:pPrChange w:id="7190" w:author="Alina Frey" w:date="2017-11-15T16:22:00Z">
          <w:pPr>
            <w:pStyle w:val="ListParagraph"/>
            <w:numPr>
              <w:numId w:val="84"/>
            </w:numPr>
            <w:ind w:hanging="360"/>
          </w:pPr>
        </w:pPrChange>
      </w:pPr>
      <w:ins w:id="7191" w:author="Alina Frey" w:date="2017-11-15T16:23:00Z">
        <w:r w:rsidRPr="007F739A">
          <w:rPr>
            <w:color w:val="auto"/>
            <w:rPrChange w:id="7192" w:author="Alina Frey" w:date="2017-11-20T10:06:00Z">
              <w:rPr/>
            </w:rPrChange>
          </w:rPr>
          <w:t xml:space="preserve">The </w:t>
        </w:r>
        <w:r w:rsidRPr="007F739A">
          <w:rPr>
            <w:b/>
            <w:color w:val="auto"/>
            <w:rPrChange w:id="7193" w:author="Alina Frey" w:date="2017-11-20T10:06:00Z">
              <w:rPr/>
            </w:rPrChange>
          </w:rPr>
          <w:t>High Risk</w:t>
        </w:r>
        <w:r w:rsidRPr="007F739A">
          <w:rPr>
            <w:color w:val="auto"/>
            <w:rPrChange w:id="7194" w:author="Alina Frey" w:date="2017-11-20T10:06:00Z">
              <w:rPr/>
            </w:rPrChange>
          </w:rPr>
          <w:t xml:space="preserve"> checkbox</w:t>
        </w:r>
      </w:ins>
      <w:ins w:id="7195" w:author="Alina Frey" w:date="2017-11-15T16:24:00Z">
        <w:r w:rsidRPr="007F739A">
          <w:rPr>
            <w:color w:val="auto"/>
            <w:rPrChange w:id="7196" w:author="Alina Frey" w:date="2017-11-20T10:06:00Z">
              <w:rPr/>
            </w:rPrChange>
          </w:rPr>
          <w:t>,</w:t>
        </w:r>
      </w:ins>
      <w:ins w:id="7197" w:author="Alina Frey" w:date="2017-11-15T16:23:00Z">
        <w:r w:rsidRPr="007F739A">
          <w:rPr>
            <w:color w:val="auto"/>
            <w:rPrChange w:id="7198" w:author="Alina Frey" w:date="2017-11-20T10:06:00Z">
              <w:rPr/>
            </w:rPrChange>
          </w:rPr>
          <w:t xml:space="preserve"> when selected</w:t>
        </w:r>
      </w:ins>
      <w:ins w:id="7199" w:author="Alina Frey" w:date="2017-11-15T16:24:00Z">
        <w:r w:rsidRPr="007F739A">
          <w:rPr>
            <w:color w:val="auto"/>
            <w:rPrChange w:id="7200" w:author="Alina Frey" w:date="2017-11-20T10:06:00Z">
              <w:rPr/>
            </w:rPrChange>
          </w:rPr>
          <w:t>,</w:t>
        </w:r>
      </w:ins>
      <w:ins w:id="7201" w:author="Alina Frey" w:date="2017-11-15T16:23:00Z">
        <w:r w:rsidRPr="007F739A">
          <w:rPr>
            <w:color w:val="auto"/>
            <w:rPrChange w:id="7202" w:author="Alina Frey" w:date="2017-11-20T10:06:00Z">
              <w:rPr/>
            </w:rPrChange>
          </w:rPr>
          <w:t xml:space="preserve"> </w:t>
        </w:r>
      </w:ins>
      <w:ins w:id="7203" w:author="Alina Frey" w:date="2017-11-15T16:24:00Z">
        <w:r w:rsidRPr="007F739A">
          <w:rPr>
            <w:color w:val="auto"/>
            <w:rPrChange w:id="7204" w:author="Alina Frey" w:date="2017-11-20T10:06:00Z">
              <w:rPr/>
            </w:rPrChange>
          </w:rPr>
          <w:t xml:space="preserve">enables the text area under the </w:t>
        </w:r>
        <w:r w:rsidRPr="007F739A">
          <w:rPr>
            <w:b/>
            <w:color w:val="auto"/>
            <w:rPrChange w:id="7205" w:author="Alina Frey" w:date="2017-11-20T10:06:00Z">
              <w:rPr/>
            </w:rPrChange>
          </w:rPr>
          <w:t>High Risk Details</w:t>
        </w:r>
        <w:r w:rsidRPr="007F739A">
          <w:rPr>
            <w:color w:val="auto"/>
            <w:rPrChange w:id="7206" w:author="Alina Frey" w:date="2017-11-20T10:06:00Z">
              <w:rPr/>
            </w:rPrChange>
          </w:rPr>
          <w:t xml:space="preserve"> field.</w:t>
        </w:r>
      </w:ins>
      <w:ins w:id="7207" w:author="Alina Frey" w:date="2017-11-15T16:23:00Z">
        <w:r w:rsidRPr="007F739A">
          <w:rPr>
            <w:color w:val="auto"/>
            <w:rPrChange w:id="7208" w:author="Alina Frey" w:date="2017-11-20T10:06:00Z">
              <w:rPr/>
            </w:rPrChange>
          </w:rPr>
          <w:t xml:space="preserve"> </w:t>
        </w:r>
      </w:ins>
    </w:p>
    <w:p w14:paraId="6F6BB1AE" w14:textId="1C79AF65" w:rsidR="00BE18CD" w:rsidRPr="007F739A" w:rsidRDefault="00086C7B" w:rsidP="00656737">
      <w:pPr>
        <w:spacing w:after="19" w:line="252" w:lineRule="auto"/>
        <w:ind w:left="-5" w:hanging="10"/>
        <w:rPr>
          <w:ins w:id="7209" w:author="Alina Frey" w:date="2017-11-15T16:26:00Z"/>
          <w:rFonts w:eastAsia="Times New Roman" w:cs="Times New Roman"/>
          <w:color w:val="auto"/>
          <w:rPrChange w:id="7210" w:author="Alina Frey" w:date="2017-11-20T10:06:00Z">
            <w:rPr>
              <w:ins w:id="7211" w:author="Alina Frey" w:date="2017-11-15T16:26:00Z"/>
              <w:rFonts w:eastAsia="Times New Roman" w:cs="Times New Roman"/>
            </w:rPr>
          </w:rPrChange>
        </w:rPr>
      </w:pPr>
      <w:ins w:id="7212" w:author="Alina Frey" w:date="2017-11-15T16:26:00Z">
        <w:r w:rsidRPr="007F739A">
          <w:rPr>
            <w:rFonts w:eastAsia="Times New Roman" w:cs="Times New Roman"/>
            <w:b/>
            <w:color w:val="auto"/>
            <w:rPrChange w:id="7213" w:author="Alina Frey" w:date="2017-11-20T10:06:00Z">
              <w:rPr>
                <w:rFonts w:eastAsia="Times New Roman" w:cs="Times New Roman"/>
              </w:rPr>
            </w:rPrChange>
          </w:rPr>
          <w:t>Multiple Gestations</w:t>
        </w:r>
        <w:r w:rsidRPr="007F739A">
          <w:rPr>
            <w:rFonts w:eastAsia="Times New Roman" w:cs="Times New Roman"/>
            <w:color w:val="auto"/>
            <w:rPrChange w:id="7214" w:author="Alina Frey" w:date="2017-11-20T10:06:00Z">
              <w:rPr>
                <w:rFonts w:eastAsia="Times New Roman" w:cs="Times New Roman"/>
              </w:rPr>
            </w:rPrChange>
          </w:rPr>
          <w:t xml:space="preserve"> is a drop-down list</w:t>
        </w:r>
        <w:r w:rsidR="002958CE" w:rsidRPr="007F739A">
          <w:rPr>
            <w:rFonts w:eastAsia="Times New Roman" w:cs="Times New Roman"/>
            <w:color w:val="auto"/>
            <w:rPrChange w:id="7215" w:author="Alina Frey" w:date="2017-11-20T10:06:00Z">
              <w:rPr>
                <w:rFonts w:eastAsia="Times New Roman" w:cs="Times New Roman"/>
              </w:rPr>
            </w:rPrChange>
          </w:rPr>
          <w:t>, allowing the user to choose one of the following options:</w:t>
        </w:r>
      </w:ins>
    </w:p>
    <w:p w14:paraId="6AD6C89A" w14:textId="77777777" w:rsidR="006E652B" w:rsidRPr="007F739A" w:rsidRDefault="00AF3E41">
      <w:pPr>
        <w:keepNext/>
        <w:spacing w:after="37"/>
        <w:ind w:right="-166"/>
        <w:rPr>
          <w:ins w:id="7216" w:author="Alina Frey" w:date="2017-11-15T16:28:00Z"/>
          <w:color w:val="auto"/>
          <w:rPrChange w:id="7217" w:author="Alina Frey" w:date="2017-11-20T10:06:00Z">
            <w:rPr>
              <w:ins w:id="7218" w:author="Alina Frey" w:date="2017-11-15T16:28:00Z"/>
            </w:rPr>
          </w:rPrChange>
        </w:rPr>
        <w:pPrChange w:id="7219" w:author="Alina Frey" w:date="2017-11-15T16:28:00Z">
          <w:pPr>
            <w:spacing w:after="19" w:line="252" w:lineRule="auto"/>
            <w:ind w:left="-5" w:hanging="10"/>
          </w:pPr>
        </w:pPrChange>
      </w:pPr>
      <w:ins w:id="7220" w:author="Alina Frey" w:date="2017-11-15T16:27:00Z">
        <w:r w:rsidRPr="007F739A">
          <w:rPr>
            <w:noProof/>
            <w:color w:val="auto"/>
            <w:rPrChange w:id="7221" w:author="Alina Frey" w:date="2017-11-20T10:06:00Z">
              <w:rPr>
                <w:noProof/>
              </w:rPr>
            </w:rPrChange>
          </w:rPr>
          <w:lastRenderedPageBreak/>
          <w:drawing>
            <wp:inline distT="0" distB="0" distL="0" distR="0" wp14:anchorId="4DED1C10" wp14:editId="1C5A71B9">
              <wp:extent cx="2724150" cy="33718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724150" cy="3371850"/>
                      </a:xfrm>
                      <a:prstGeom prst="rect">
                        <a:avLst/>
                      </a:prstGeom>
                    </pic:spPr>
                  </pic:pic>
                </a:graphicData>
              </a:graphic>
            </wp:inline>
          </w:drawing>
        </w:r>
      </w:ins>
    </w:p>
    <w:p w14:paraId="034A6A72" w14:textId="0CA42BE0" w:rsidR="002958CE" w:rsidRPr="00CF2303" w:rsidRDefault="006E652B">
      <w:pPr>
        <w:pStyle w:val="Caption"/>
        <w:rPr>
          <w:ins w:id="7222" w:author="Alina Frey" w:date="2017-11-15T16:02:00Z"/>
          <w:rFonts w:eastAsia="Times New Roman" w:cs="Times New Roman"/>
        </w:rPr>
        <w:pPrChange w:id="7223" w:author="Alina Frey" w:date="2017-11-15T16:28:00Z">
          <w:pPr>
            <w:spacing w:after="19" w:line="252" w:lineRule="auto"/>
            <w:ind w:left="-5" w:hanging="10"/>
          </w:pPr>
        </w:pPrChange>
      </w:pPr>
      <w:bookmarkStart w:id="7224" w:name="_Toc498937449"/>
      <w:bookmarkStart w:id="7225" w:name="_Toc498942297"/>
      <w:bookmarkStart w:id="7226" w:name="_Toc498938964"/>
      <w:bookmarkStart w:id="7227" w:name="_Toc499024536"/>
      <w:ins w:id="7228" w:author="Alina Frey" w:date="2017-11-15T16:28:00Z">
        <w:r w:rsidRPr="00CF2303">
          <w:t xml:space="preserve">Figure </w:t>
        </w:r>
        <w:r w:rsidRPr="00CF2303">
          <w:fldChar w:fldCharType="begin"/>
        </w:r>
        <w:r w:rsidRPr="00CF2303">
          <w:instrText xml:space="preserve"> SEQ Figure \* ARABIC </w:instrText>
        </w:r>
      </w:ins>
      <w:r w:rsidRPr="00CF2303">
        <w:fldChar w:fldCharType="separate"/>
      </w:r>
      <w:ins w:id="7229" w:author="Alina Frey [2]" w:date="2017-11-21T10:58:00Z">
        <w:r w:rsidR="003B7B8C">
          <w:rPr>
            <w:noProof/>
          </w:rPr>
          <w:t>72</w:t>
        </w:r>
      </w:ins>
      <w:ins w:id="7230" w:author="Alina Frey" w:date="2017-11-15T16:28:00Z">
        <w:r w:rsidRPr="00CF2303">
          <w:fldChar w:fldCharType="end"/>
        </w:r>
        <w:r w:rsidRPr="00CF2303">
          <w:t>: Editing Current Pregnancy</w:t>
        </w:r>
      </w:ins>
      <w:ins w:id="7231" w:author="Alina Frey" w:date="2017-11-21T10:38:00Z">
        <w:r w:rsidR="006B1325">
          <w:t xml:space="preserve"> – </w:t>
        </w:r>
      </w:ins>
      <w:ins w:id="7232" w:author="Alina Frey" w:date="2017-11-15T16:28:00Z">
        <w:r w:rsidRPr="00CF2303">
          <w:t>Multiple Gestations field</w:t>
        </w:r>
      </w:ins>
      <w:bookmarkEnd w:id="7224"/>
      <w:bookmarkEnd w:id="7225"/>
      <w:bookmarkEnd w:id="7226"/>
      <w:bookmarkEnd w:id="7227"/>
    </w:p>
    <w:p w14:paraId="7C30C050" w14:textId="144BC607" w:rsidR="00ED501B" w:rsidRPr="007F739A" w:rsidRDefault="00ED501B" w:rsidP="009707E6">
      <w:pPr>
        <w:rPr>
          <w:ins w:id="7233" w:author="Alina Frey" w:date="2017-11-15T16:39:00Z"/>
          <w:color w:val="auto"/>
          <w:rPrChange w:id="7234" w:author="Alina Frey" w:date="2017-11-20T10:06:00Z">
            <w:rPr>
              <w:ins w:id="7235" w:author="Alina Frey" w:date="2017-11-15T16:39:00Z"/>
            </w:rPr>
          </w:rPrChange>
        </w:rPr>
      </w:pPr>
      <w:ins w:id="7236" w:author="Alina Frey" w:date="2017-11-15T16:29:00Z">
        <w:r w:rsidRPr="007F739A">
          <w:rPr>
            <w:b/>
            <w:color w:val="auto"/>
            <w:rPrChange w:id="7237" w:author="Alina Frey" w:date="2017-11-20T10:06:00Z">
              <w:rPr/>
            </w:rPrChange>
          </w:rPr>
          <w:t>Prenatal Care Provider</w:t>
        </w:r>
        <w:r w:rsidRPr="007F739A">
          <w:rPr>
            <w:color w:val="auto"/>
            <w:rPrChange w:id="7238" w:author="Alina Frey" w:date="2017-11-20T10:06:00Z">
              <w:rPr/>
            </w:rPrChange>
          </w:rPr>
          <w:t xml:space="preserve"> is a drop</w:t>
        </w:r>
        <w:r w:rsidR="009E7C4A" w:rsidRPr="007F739A">
          <w:rPr>
            <w:color w:val="auto"/>
            <w:rPrChange w:id="7239" w:author="Alina Frey" w:date="2017-11-20T10:06:00Z">
              <w:rPr/>
            </w:rPrChange>
          </w:rPr>
          <w:t xml:space="preserve">-down list allowing the user to choose </w:t>
        </w:r>
        <w:r w:rsidR="000F7800" w:rsidRPr="007F739A">
          <w:rPr>
            <w:color w:val="auto"/>
            <w:rPrChange w:id="7240" w:author="Alina Frey" w:date="2017-11-20T10:06:00Z">
              <w:rPr/>
            </w:rPrChange>
          </w:rPr>
          <w:t>f</w:t>
        </w:r>
      </w:ins>
      <w:ins w:id="7241" w:author="Alina Frey" w:date="2017-11-15T16:30:00Z">
        <w:r w:rsidR="000F7800" w:rsidRPr="007F739A">
          <w:rPr>
            <w:color w:val="auto"/>
            <w:rPrChange w:id="7242" w:author="Alina Frey" w:date="2017-11-20T10:06:00Z">
              <w:rPr/>
            </w:rPrChange>
          </w:rPr>
          <w:t xml:space="preserve">rom a list of previously added providers. </w:t>
        </w:r>
      </w:ins>
      <w:ins w:id="7243" w:author="Alina Frey" w:date="2017-11-15T16:33:00Z">
        <w:r w:rsidR="00945C66" w:rsidRPr="007F739A">
          <w:rPr>
            <w:color w:val="auto"/>
            <w:rPrChange w:id="7244" w:author="Alina Frey" w:date="2017-11-20T10:06:00Z">
              <w:rPr/>
            </w:rPrChange>
          </w:rPr>
          <w:t>The list can be modified</w:t>
        </w:r>
      </w:ins>
      <w:ins w:id="7245" w:author="Alina Frey" w:date="2017-11-15T16:30:00Z">
        <w:r w:rsidR="00243028" w:rsidRPr="007F739A">
          <w:rPr>
            <w:color w:val="auto"/>
            <w:rPrChange w:id="7246" w:author="Alina Frey" w:date="2017-11-20T10:06:00Z">
              <w:rPr/>
            </w:rPrChange>
          </w:rPr>
          <w:t xml:space="preserve"> by clicking on </w:t>
        </w:r>
      </w:ins>
      <w:ins w:id="7247" w:author="Alina Frey" w:date="2017-11-15T16:31:00Z">
        <w:r w:rsidR="0034014E" w:rsidRPr="007F739A">
          <w:rPr>
            <w:b/>
            <w:color w:val="auto"/>
            <w:rPrChange w:id="7248" w:author="Alina Frey" w:date="2017-11-20T10:06:00Z">
              <w:rPr/>
            </w:rPrChange>
          </w:rPr>
          <w:t>Manage</w:t>
        </w:r>
        <w:r w:rsidR="0034014E" w:rsidRPr="007F739A">
          <w:rPr>
            <w:color w:val="auto"/>
            <w:rPrChange w:id="7249" w:author="Alina Frey" w:date="2017-11-20T10:06:00Z">
              <w:rPr/>
            </w:rPrChange>
          </w:rPr>
          <w:t xml:space="preserve"> </w:t>
        </w:r>
      </w:ins>
      <w:ins w:id="7250" w:author="Alina Frey" w:date="2017-11-15T16:30:00Z">
        <w:r w:rsidR="00243028" w:rsidRPr="007F739A">
          <w:rPr>
            <w:color w:val="auto"/>
            <w:rPrChange w:id="7251" w:author="Alina Frey" w:date="2017-11-20T10:06:00Z">
              <w:rPr/>
            </w:rPrChange>
          </w:rPr>
          <w:t xml:space="preserve">button </w:t>
        </w:r>
      </w:ins>
      <w:ins w:id="7252" w:author="Alina Frey" w:date="2017-11-15T16:31:00Z">
        <w:r w:rsidR="0034014E" w:rsidRPr="007F739A">
          <w:rPr>
            <w:color w:val="auto"/>
            <w:rPrChange w:id="7253" w:author="Alina Frey" w:date="2017-11-20T10:06:00Z">
              <w:rPr/>
            </w:rPrChange>
          </w:rPr>
          <w:t>next to the field</w:t>
        </w:r>
      </w:ins>
      <w:ins w:id="7254" w:author="Alina Frey" w:date="2017-11-15T16:32:00Z">
        <w:r w:rsidR="00520B34" w:rsidRPr="007F739A">
          <w:rPr>
            <w:color w:val="auto"/>
            <w:rPrChange w:id="7255" w:author="Alina Frey" w:date="2017-11-20T10:06:00Z">
              <w:rPr/>
            </w:rPrChange>
          </w:rPr>
          <w:t xml:space="preserve">, which redirects </w:t>
        </w:r>
      </w:ins>
      <w:ins w:id="7256" w:author="Alina Frey" w:date="2017-11-15T16:33:00Z">
        <w:r w:rsidR="00945C66" w:rsidRPr="007F739A">
          <w:rPr>
            <w:color w:val="auto"/>
            <w:rPrChange w:id="7257" w:author="Alina Frey" w:date="2017-11-20T10:06:00Z">
              <w:rPr/>
            </w:rPrChange>
          </w:rPr>
          <w:t xml:space="preserve">the user to </w:t>
        </w:r>
      </w:ins>
      <w:ins w:id="7258" w:author="Alina Frey" w:date="2017-11-15T16:34:00Z">
        <w:r w:rsidR="00DD1172" w:rsidRPr="007F739A">
          <w:rPr>
            <w:color w:val="auto"/>
            <w:rPrChange w:id="7259" w:author="Alina Frey" w:date="2017-11-20T10:06:00Z">
              <w:rPr/>
            </w:rPrChange>
          </w:rPr>
          <w:t>the</w:t>
        </w:r>
      </w:ins>
      <w:ins w:id="7260" w:author="Alina Frey" w:date="2017-11-15T16:35:00Z">
        <w:r w:rsidR="00783ECE" w:rsidRPr="007F739A">
          <w:rPr>
            <w:color w:val="auto"/>
            <w:rPrChange w:id="7261" w:author="Alina Frey" w:date="2017-11-20T10:06:00Z">
              <w:rPr/>
            </w:rPrChange>
          </w:rPr>
          <w:t xml:space="preserve"> Non-VA Care Items screen</w:t>
        </w:r>
        <w:r w:rsidR="0084109A" w:rsidRPr="007F739A">
          <w:rPr>
            <w:color w:val="auto"/>
            <w:rPrChange w:id="7262" w:author="Alina Frey" w:date="2017-11-20T10:06:00Z">
              <w:rPr/>
            </w:rPrChange>
          </w:rPr>
          <w:t>. To add providers, follow the same steps as presented previously in</w:t>
        </w:r>
      </w:ins>
      <w:ins w:id="7263" w:author="Alina Frey" w:date="2017-11-15T16:34:00Z">
        <w:r w:rsidR="00DD1172" w:rsidRPr="007F739A">
          <w:rPr>
            <w:color w:val="auto"/>
            <w:rPrChange w:id="7264" w:author="Alina Frey" w:date="2017-11-20T10:06:00Z">
              <w:rPr/>
            </w:rPrChange>
          </w:rPr>
          <w:t xml:space="preserve"> </w:t>
        </w:r>
        <w:r w:rsidR="00CB745A" w:rsidRPr="00CF2303">
          <w:rPr>
            <w:color w:val="0070C0"/>
            <w:u w:val="single" w:color="0070C0"/>
          </w:rPr>
          <w:fldChar w:fldCharType="begin"/>
        </w:r>
        <w:r w:rsidR="00CB745A" w:rsidRPr="009E5B97">
          <w:rPr>
            <w:color w:val="0070C0"/>
            <w:u w:val="single" w:color="0070C0"/>
          </w:rPr>
          <w:instrText xml:space="preserve"> REF _Ref498527002 \h </w:instrText>
        </w:r>
      </w:ins>
      <w:r w:rsidR="000E5A15" w:rsidRPr="009E5B97">
        <w:rPr>
          <w:color w:val="0070C0"/>
          <w:u w:val="single" w:color="0070C0"/>
        </w:rPr>
        <w:instrText xml:space="preserve"> \* MERGEFORMAT </w:instrText>
      </w:r>
      <w:r w:rsidR="00CB745A" w:rsidRPr="00CF2303">
        <w:rPr>
          <w:color w:val="0070C0"/>
          <w:u w:val="single" w:color="0070C0"/>
        </w:rPr>
      </w:r>
      <w:r w:rsidR="00CB745A" w:rsidRPr="00CF2303">
        <w:rPr>
          <w:color w:val="0070C0"/>
          <w:u w:val="single" w:color="0070C0"/>
        </w:rPr>
        <w:fldChar w:fldCharType="separate"/>
      </w:r>
      <w:ins w:id="7265" w:author="Alina Frey [2]" w:date="2017-11-21T10:58:00Z">
        <w:r w:rsidR="003B7B8C" w:rsidRPr="003B7B8C">
          <w:rPr>
            <w:color w:val="0070C0"/>
            <w:u w:val="single" w:color="0070C0"/>
            <w:rPrChange w:id="7266" w:author="Alina Frey [2]" w:date="2017-11-21T10:58:00Z">
              <w:rPr/>
            </w:rPrChange>
          </w:rPr>
          <w:t>Non-VA Care</w:t>
        </w:r>
      </w:ins>
      <w:ins w:id="7267" w:author="Alina Frey" w:date="2017-11-15T16:34:00Z">
        <w:r w:rsidR="00CB745A" w:rsidRPr="00CF2303">
          <w:rPr>
            <w:color w:val="0070C0"/>
            <w:u w:val="single" w:color="0070C0"/>
          </w:rPr>
          <w:fldChar w:fldCharType="end"/>
        </w:r>
      </w:ins>
      <w:ins w:id="7268" w:author="Alina Frey" w:date="2017-11-15T16:36:00Z">
        <w:r w:rsidR="00312474" w:rsidRPr="007F739A">
          <w:rPr>
            <w:color w:val="auto"/>
            <w:rPrChange w:id="7269" w:author="Alina Frey" w:date="2017-11-20T10:06:00Z">
              <w:rPr/>
            </w:rPrChange>
          </w:rPr>
          <w:t xml:space="preserve"> section.</w:t>
        </w:r>
      </w:ins>
    </w:p>
    <w:p w14:paraId="367F8A61" w14:textId="204C356C" w:rsidR="00C1577E" w:rsidRPr="007F739A" w:rsidRDefault="00C1577E" w:rsidP="00C1577E">
      <w:pPr>
        <w:rPr>
          <w:ins w:id="7270" w:author="Alina Frey" w:date="2017-11-15T16:39:00Z"/>
          <w:color w:val="auto"/>
          <w:rPrChange w:id="7271" w:author="Alina Frey" w:date="2017-11-20T10:06:00Z">
            <w:rPr>
              <w:ins w:id="7272" w:author="Alina Frey" w:date="2017-11-15T16:39:00Z"/>
            </w:rPr>
          </w:rPrChange>
        </w:rPr>
      </w:pPr>
      <w:ins w:id="7273" w:author="Alina Frey" w:date="2017-11-15T16:39:00Z">
        <w:r w:rsidRPr="007F739A">
          <w:rPr>
            <w:b/>
            <w:color w:val="auto"/>
            <w:rPrChange w:id="7274" w:author="Alina Frey" w:date="2017-11-20T10:06:00Z">
              <w:rPr>
                <w:b/>
              </w:rPr>
            </w:rPrChange>
          </w:rPr>
          <w:t>Planned Delivery Location</w:t>
        </w:r>
        <w:r w:rsidRPr="007F739A">
          <w:rPr>
            <w:color w:val="auto"/>
            <w:rPrChange w:id="7275" w:author="Alina Frey" w:date="2017-11-20T10:06:00Z">
              <w:rPr/>
            </w:rPrChange>
          </w:rPr>
          <w:t xml:space="preserve"> is a drop-down list allowing the user to choose from a list of previously added facilities. The list can be modified by clicking on </w:t>
        </w:r>
        <w:r w:rsidRPr="007F739A">
          <w:rPr>
            <w:b/>
            <w:color w:val="auto"/>
            <w:rPrChange w:id="7276" w:author="Alina Frey" w:date="2017-11-20T10:06:00Z">
              <w:rPr>
                <w:b/>
              </w:rPr>
            </w:rPrChange>
          </w:rPr>
          <w:t>Manage</w:t>
        </w:r>
        <w:r w:rsidRPr="007F739A">
          <w:rPr>
            <w:color w:val="auto"/>
            <w:rPrChange w:id="7277" w:author="Alina Frey" w:date="2017-11-20T10:06:00Z">
              <w:rPr/>
            </w:rPrChange>
          </w:rPr>
          <w:t xml:space="preserve"> button next to the field, which redirects the user to the Non-VA Care Items screen. To add </w:t>
        </w:r>
      </w:ins>
      <w:ins w:id="7278" w:author="Alina Frey" w:date="2017-11-15T16:40:00Z">
        <w:r w:rsidRPr="007F739A">
          <w:rPr>
            <w:color w:val="auto"/>
            <w:rPrChange w:id="7279" w:author="Alina Frey" w:date="2017-11-20T10:06:00Z">
              <w:rPr/>
            </w:rPrChange>
          </w:rPr>
          <w:t>facilities</w:t>
        </w:r>
      </w:ins>
      <w:ins w:id="7280" w:author="Alina Frey" w:date="2017-11-15T16:39:00Z">
        <w:r w:rsidRPr="007F739A">
          <w:rPr>
            <w:color w:val="auto"/>
            <w:rPrChange w:id="7281" w:author="Alina Frey" w:date="2017-11-20T10:06:00Z">
              <w:rPr/>
            </w:rPrChange>
          </w:rPr>
          <w:t xml:space="preserve">, follow the same steps as presented previously in </w:t>
        </w:r>
        <w:r w:rsidRPr="00CF2303">
          <w:rPr>
            <w:color w:val="0070C0"/>
            <w:u w:val="single" w:color="0070C0"/>
          </w:rPr>
          <w:fldChar w:fldCharType="begin"/>
        </w:r>
        <w:r w:rsidRPr="009E5B97">
          <w:rPr>
            <w:color w:val="0070C0"/>
            <w:u w:val="single" w:color="0070C0"/>
          </w:rPr>
          <w:instrText xml:space="preserve"> REF _Ref498527002 \h </w:instrText>
        </w:r>
      </w:ins>
      <w:r w:rsidR="000E5A15" w:rsidRPr="009E5B97">
        <w:rPr>
          <w:color w:val="0070C0"/>
          <w:u w:val="single" w:color="0070C0"/>
        </w:rPr>
        <w:instrText xml:space="preserve"> \* MERGEFORMAT </w:instrText>
      </w:r>
      <w:r w:rsidRPr="00CF2303">
        <w:rPr>
          <w:color w:val="0070C0"/>
          <w:u w:val="single" w:color="0070C0"/>
        </w:rPr>
      </w:r>
      <w:ins w:id="7282" w:author="Alina Frey" w:date="2017-11-15T16:39:00Z">
        <w:r w:rsidRPr="00CF2303">
          <w:rPr>
            <w:color w:val="0070C0"/>
            <w:u w:val="single" w:color="0070C0"/>
          </w:rPr>
          <w:fldChar w:fldCharType="separate"/>
        </w:r>
      </w:ins>
      <w:ins w:id="7283" w:author="Alina Frey [2]" w:date="2017-11-21T10:58:00Z">
        <w:r w:rsidR="003B7B8C" w:rsidRPr="003B7B8C">
          <w:rPr>
            <w:color w:val="0070C0"/>
            <w:u w:val="single" w:color="0070C0"/>
            <w:rPrChange w:id="7284" w:author="Alina Frey [2]" w:date="2017-11-21T10:58:00Z">
              <w:rPr/>
            </w:rPrChange>
          </w:rPr>
          <w:t>Non-VA Care</w:t>
        </w:r>
      </w:ins>
      <w:ins w:id="7285" w:author="Alina Frey" w:date="2017-11-15T16:39:00Z">
        <w:r w:rsidRPr="00CF2303">
          <w:rPr>
            <w:color w:val="0070C0"/>
            <w:u w:val="single" w:color="0070C0"/>
          </w:rPr>
          <w:fldChar w:fldCharType="end"/>
        </w:r>
        <w:r w:rsidRPr="007F739A">
          <w:rPr>
            <w:color w:val="auto"/>
            <w:rPrChange w:id="7286" w:author="Alina Frey" w:date="2017-11-20T10:06:00Z">
              <w:rPr/>
            </w:rPrChange>
          </w:rPr>
          <w:t xml:space="preserve"> section.</w:t>
        </w:r>
      </w:ins>
    </w:p>
    <w:p w14:paraId="697C4F8C" w14:textId="566A7294" w:rsidR="00C1577E" w:rsidRPr="007F739A" w:rsidRDefault="004B1FE8" w:rsidP="009707E6">
      <w:pPr>
        <w:rPr>
          <w:ins w:id="7287" w:author="Alina Frey" w:date="2017-11-15T16:53:00Z"/>
          <w:color w:val="auto"/>
          <w:rPrChange w:id="7288" w:author="Alina Frey" w:date="2017-11-20T10:06:00Z">
            <w:rPr>
              <w:ins w:id="7289" w:author="Alina Frey" w:date="2017-11-15T16:53:00Z"/>
            </w:rPr>
          </w:rPrChange>
        </w:rPr>
      </w:pPr>
      <w:ins w:id="7290" w:author="Alina Frey" w:date="2017-11-15T16:46:00Z">
        <w:r w:rsidRPr="007F739A">
          <w:rPr>
            <w:rFonts w:eastAsia="Times New Roman" w:cs="Times New Roman"/>
            <w:b/>
            <w:color w:val="auto"/>
            <w:rPrChange w:id="7291" w:author="Alina Frey" w:date="2017-11-20T10:06:00Z">
              <w:rPr>
                <w:rFonts w:eastAsia="Times New Roman" w:cs="Times New Roman"/>
              </w:rPr>
            </w:rPrChange>
          </w:rPr>
          <w:t>Fa</w:t>
        </w:r>
      </w:ins>
      <w:ins w:id="7292" w:author="Alina Frey" w:date="2017-11-15T16:47:00Z">
        <w:r w:rsidRPr="007F739A">
          <w:rPr>
            <w:rFonts w:eastAsia="Times New Roman" w:cs="Times New Roman"/>
            <w:b/>
            <w:color w:val="auto"/>
            <w:rPrChange w:id="7293" w:author="Alina Frey" w:date="2017-11-20T10:06:00Z">
              <w:rPr>
                <w:rFonts w:eastAsia="Times New Roman" w:cs="Times New Roman"/>
              </w:rPr>
            </w:rPrChange>
          </w:rPr>
          <w:t>ther of Baby</w:t>
        </w:r>
        <w:r w:rsidRPr="007F739A">
          <w:rPr>
            <w:rFonts w:eastAsia="Times New Roman" w:cs="Times New Roman"/>
            <w:color w:val="auto"/>
            <w:rPrChange w:id="7294" w:author="Alina Frey" w:date="2017-11-20T10:06:00Z">
              <w:rPr>
                <w:rFonts w:eastAsia="Times New Roman" w:cs="Times New Roman"/>
              </w:rPr>
            </w:rPrChange>
          </w:rPr>
          <w:t xml:space="preserve"> </w:t>
        </w:r>
        <w:r w:rsidRPr="007F739A">
          <w:rPr>
            <w:color w:val="auto"/>
            <w:rPrChange w:id="7295" w:author="Alina Frey" w:date="2017-11-20T10:06:00Z">
              <w:rPr/>
            </w:rPrChange>
          </w:rPr>
          <w:t xml:space="preserve">is a drop-down list allowing the user to choose from a list of previously added </w:t>
        </w:r>
        <w:r w:rsidR="00035E08" w:rsidRPr="007F739A">
          <w:rPr>
            <w:color w:val="auto"/>
            <w:rPrChange w:id="7296" w:author="Alina Frey" w:date="2017-11-20T10:06:00Z">
              <w:rPr/>
            </w:rPrChange>
          </w:rPr>
          <w:t>fathers.</w:t>
        </w:r>
      </w:ins>
      <w:ins w:id="7297" w:author="Alina Frey" w:date="2017-11-15T16:51:00Z">
        <w:r w:rsidR="006C7F22" w:rsidRPr="007F739A">
          <w:rPr>
            <w:color w:val="auto"/>
            <w:rPrChange w:id="7298" w:author="Alina Frey" w:date="2017-11-20T10:06:00Z">
              <w:rPr/>
            </w:rPrChange>
          </w:rPr>
          <w:t xml:space="preserve"> </w:t>
        </w:r>
        <w:r w:rsidR="006106B6" w:rsidRPr="007F739A">
          <w:rPr>
            <w:color w:val="auto"/>
            <w:rPrChange w:id="7299" w:author="Alina Frey" w:date="2017-11-20T10:06:00Z">
              <w:rPr/>
            </w:rPrChange>
          </w:rPr>
          <w:t>T</w:t>
        </w:r>
      </w:ins>
      <w:ins w:id="7300" w:author="Alina Frey" w:date="2017-11-15T16:52:00Z">
        <w:r w:rsidR="006106B6" w:rsidRPr="007F739A">
          <w:rPr>
            <w:color w:val="auto"/>
            <w:rPrChange w:id="7301" w:author="Alina Frey" w:date="2017-11-20T10:06:00Z">
              <w:rPr/>
            </w:rPrChange>
          </w:rPr>
          <w:t xml:space="preserve">o add </w:t>
        </w:r>
        <w:r w:rsidR="009A164C" w:rsidRPr="007F739A">
          <w:rPr>
            <w:color w:val="auto"/>
            <w:rPrChange w:id="7302" w:author="Alina Frey" w:date="2017-11-20T10:06:00Z">
              <w:rPr/>
            </w:rPrChange>
          </w:rPr>
          <w:t xml:space="preserve">names to the list, follow the steps described in section </w:t>
        </w:r>
        <w:r w:rsidR="009A164C" w:rsidRPr="00CF2303">
          <w:rPr>
            <w:color w:val="0070C0"/>
            <w:u w:val="single" w:color="0070C0"/>
          </w:rPr>
          <w:fldChar w:fldCharType="begin"/>
        </w:r>
        <w:r w:rsidR="009A164C" w:rsidRPr="009E5B97">
          <w:rPr>
            <w:color w:val="0070C0"/>
            <w:u w:val="single" w:color="0070C0"/>
          </w:rPr>
          <w:instrText xml:space="preserve"> REF _Ref498528088 \h </w:instrText>
        </w:r>
      </w:ins>
      <w:r w:rsidR="000E5A15" w:rsidRPr="009E5B97">
        <w:rPr>
          <w:color w:val="0070C0"/>
          <w:u w:val="single" w:color="0070C0"/>
        </w:rPr>
        <w:instrText xml:space="preserve"> \* MERGEFORMAT </w:instrText>
      </w:r>
      <w:r w:rsidR="009A164C" w:rsidRPr="00CF2303">
        <w:rPr>
          <w:color w:val="0070C0"/>
          <w:u w:val="single" w:color="0070C0"/>
        </w:rPr>
      </w:r>
      <w:r w:rsidR="009A164C" w:rsidRPr="00CF2303">
        <w:rPr>
          <w:color w:val="0070C0"/>
          <w:u w:val="single" w:color="0070C0"/>
        </w:rPr>
        <w:fldChar w:fldCharType="separate"/>
      </w:r>
      <w:ins w:id="7303" w:author="Alina Frey [2]" w:date="2017-11-21T10:58:00Z">
        <w:r w:rsidR="003B7B8C" w:rsidRPr="003B7B8C">
          <w:rPr>
            <w:color w:val="0070C0"/>
            <w:u w:val="single" w:color="0070C0"/>
            <w:rPrChange w:id="7304" w:author="Alina Frey [2]" w:date="2017-11-21T10:58:00Z">
              <w:rPr>
                <w:b/>
                <w:i/>
              </w:rPr>
            </w:rPrChange>
          </w:rPr>
          <w:t>Father of Baby</w:t>
        </w:r>
      </w:ins>
      <w:ins w:id="7305" w:author="Alina Frey" w:date="2017-11-15T16:52:00Z">
        <w:r w:rsidR="009A164C" w:rsidRPr="00CF2303">
          <w:rPr>
            <w:color w:val="0070C0"/>
            <w:u w:val="single" w:color="0070C0"/>
          </w:rPr>
          <w:fldChar w:fldCharType="end"/>
        </w:r>
        <w:r w:rsidR="009A164C" w:rsidRPr="007F739A">
          <w:rPr>
            <w:color w:val="auto"/>
            <w:rPrChange w:id="7306" w:author="Alina Frey" w:date="2017-11-20T10:06:00Z">
              <w:rPr/>
            </w:rPrChange>
          </w:rPr>
          <w:t>.</w:t>
        </w:r>
      </w:ins>
    </w:p>
    <w:p w14:paraId="34B6374F" w14:textId="78053D4F" w:rsidR="002B5A04" w:rsidRPr="007F739A" w:rsidRDefault="002B5A04" w:rsidP="009707E6">
      <w:pPr>
        <w:rPr>
          <w:ins w:id="7307" w:author="Alina Frey" w:date="2017-11-15T17:05:00Z"/>
          <w:color w:val="auto"/>
          <w:rPrChange w:id="7308" w:author="Alina Frey" w:date="2017-11-20T10:06:00Z">
            <w:rPr>
              <w:ins w:id="7309" w:author="Alina Frey" w:date="2017-11-15T17:05:00Z"/>
            </w:rPr>
          </w:rPrChange>
        </w:rPr>
      </w:pPr>
      <w:ins w:id="7310" w:author="Alina Frey" w:date="2017-11-15T16:53:00Z">
        <w:r w:rsidRPr="007F739A">
          <w:rPr>
            <w:rFonts w:eastAsia="Times New Roman" w:cs="Times New Roman"/>
            <w:b/>
            <w:color w:val="auto"/>
            <w:rPrChange w:id="7311" w:author="Alina Frey" w:date="2017-11-20T10:06:00Z">
              <w:rPr>
                <w:rFonts w:eastAsia="Times New Roman" w:cs="Times New Roman"/>
                <w:b/>
              </w:rPr>
            </w:rPrChange>
          </w:rPr>
          <w:t>Last Menstrual Period</w:t>
        </w:r>
        <w:r w:rsidRPr="007F739A">
          <w:rPr>
            <w:rFonts w:eastAsia="Times New Roman" w:cs="Times New Roman"/>
            <w:color w:val="auto"/>
            <w:rPrChange w:id="7312" w:author="Alina Frey" w:date="2017-11-20T10:06:00Z">
              <w:rPr>
                <w:rFonts w:eastAsia="Times New Roman" w:cs="Times New Roman"/>
              </w:rPr>
            </w:rPrChange>
          </w:rPr>
          <w:t xml:space="preserve"> </w:t>
        </w:r>
        <w:r w:rsidRPr="007F739A">
          <w:rPr>
            <w:color w:val="auto"/>
            <w:rPrChange w:id="7313" w:author="Alina Frey" w:date="2017-11-20T10:06:00Z">
              <w:rPr/>
            </w:rPrChange>
          </w:rPr>
          <w:t>is a drop-down list</w:t>
        </w:r>
      </w:ins>
      <w:ins w:id="7314" w:author="Alina Frey" w:date="2017-11-15T16:54:00Z">
        <w:r w:rsidR="00DF6897" w:rsidRPr="007F739A">
          <w:rPr>
            <w:color w:val="auto"/>
            <w:rPrChange w:id="7315" w:author="Alina Frey" w:date="2017-11-20T10:06:00Z">
              <w:rPr/>
            </w:rPrChange>
          </w:rPr>
          <w:t>,</w:t>
        </w:r>
      </w:ins>
      <w:ins w:id="7316" w:author="Alina Frey" w:date="2017-11-15T16:53:00Z">
        <w:r w:rsidRPr="007F739A">
          <w:rPr>
            <w:color w:val="auto"/>
            <w:rPrChange w:id="7317" w:author="Alina Frey" w:date="2017-11-20T10:06:00Z">
              <w:rPr/>
            </w:rPrChange>
          </w:rPr>
          <w:t xml:space="preserve"> allowing the user to </w:t>
        </w:r>
      </w:ins>
      <w:ins w:id="7318" w:author="Alina Frey" w:date="2017-11-15T16:54:00Z">
        <w:r w:rsidR="00DF6897" w:rsidRPr="007F739A">
          <w:rPr>
            <w:color w:val="auto"/>
            <w:rPrChange w:id="7319" w:author="Alina Frey" w:date="2017-11-20T10:06:00Z">
              <w:rPr/>
            </w:rPrChange>
          </w:rPr>
          <w:t>choose from three options: Known, Unknown, or Approximate.</w:t>
        </w:r>
      </w:ins>
    </w:p>
    <w:p w14:paraId="7C0DF868" w14:textId="2EF363B8" w:rsidR="00C2546B" w:rsidRPr="007F739A" w:rsidRDefault="00C2546B">
      <w:pPr>
        <w:rPr>
          <w:ins w:id="7320" w:author="Alina Frey" w:date="2017-11-15T16:28:00Z"/>
          <w:rFonts w:eastAsia="Times New Roman" w:cs="Times New Roman"/>
          <w:color w:val="auto"/>
          <w:rPrChange w:id="7321" w:author="Alina Frey" w:date="2017-11-20T10:06:00Z">
            <w:rPr>
              <w:ins w:id="7322" w:author="Alina Frey" w:date="2017-11-15T16:28:00Z"/>
              <w:rFonts w:eastAsia="Times New Roman" w:cs="Times New Roman"/>
            </w:rPr>
          </w:rPrChange>
        </w:rPr>
        <w:pPrChange w:id="7323" w:author="Alina Frey" w:date="2017-11-15T16:36:00Z">
          <w:pPr>
            <w:spacing w:after="19" w:line="252" w:lineRule="auto"/>
            <w:ind w:left="-5" w:hanging="10"/>
          </w:pPr>
        </w:pPrChange>
      </w:pPr>
      <w:commentRangeStart w:id="7324"/>
      <w:ins w:id="7325" w:author="Alina Frey" w:date="2017-11-15T17:05:00Z">
        <w:r w:rsidRPr="004F7031">
          <w:rPr>
            <w:rFonts w:eastAsia="Times New Roman" w:cs="Times New Roman"/>
            <w:b/>
            <w:color w:val="auto"/>
            <w:rPrChange w:id="7326" w:author="Alina Frey" w:date="2017-11-20T15:13:00Z">
              <w:rPr>
                <w:rFonts w:eastAsia="Times New Roman" w:cs="Times New Roman"/>
              </w:rPr>
            </w:rPrChange>
          </w:rPr>
          <w:t>LMP Date</w:t>
        </w:r>
        <w:r w:rsidRPr="007F739A">
          <w:rPr>
            <w:rFonts w:eastAsia="Times New Roman" w:cs="Times New Roman"/>
            <w:color w:val="auto"/>
            <w:rPrChange w:id="7327" w:author="Alina Frey" w:date="2017-11-20T10:06:00Z">
              <w:rPr>
                <w:rFonts w:eastAsia="Times New Roman" w:cs="Times New Roman"/>
              </w:rPr>
            </w:rPrChange>
          </w:rPr>
          <w:t xml:space="preserve"> </w:t>
        </w:r>
      </w:ins>
      <w:commentRangeEnd w:id="7324"/>
      <w:r w:rsidR="00853E28">
        <w:rPr>
          <w:rStyle w:val="CommentReference"/>
        </w:rPr>
        <w:commentReference w:id="7324"/>
      </w:r>
      <w:ins w:id="7328" w:author="Alina Frey" w:date="2017-11-15T17:05:00Z">
        <w:r w:rsidR="00E53F06" w:rsidRPr="007F739A">
          <w:rPr>
            <w:rFonts w:eastAsia="Times New Roman" w:cs="Times New Roman"/>
            <w:color w:val="auto"/>
            <w:rPrChange w:id="7329" w:author="Alina Frey" w:date="2017-11-20T10:06:00Z">
              <w:rPr>
                <w:rFonts w:eastAsia="Times New Roman" w:cs="Times New Roman"/>
              </w:rPr>
            </w:rPrChange>
          </w:rPr>
          <w:t xml:space="preserve">is a text field that is updated during the computation of the EDD using the Calculator, or it can be </w:t>
        </w:r>
      </w:ins>
      <w:ins w:id="7330" w:author="Alina Frey" w:date="2017-11-15T17:06:00Z">
        <w:r w:rsidR="00643857" w:rsidRPr="007F739A">
          <w:rPr>
            <w:rFonts w:eastAsia="Times New Roman" w:cs="Times New Roman"/>
            <w:color w:val="auto"/>
            <w:rPrChange w:id="7331" w:author="Alina Frey" w:date="2017-11-20T10:06:00Z">
              <w:rPr>
                <w:rFonts w:eastAsia="Times New Roman" w:cs="Times New Roman"/>
              </w:rPr>
            </w:rPrChange>
          </w:rPr>
          <w:t>changed ad-hoc.</w:t>
        </w:r>
      </w:ins>
    </w:p>
    <w:p w14:paraId="16496AC6" w14:textId="48308892" w:rsidR="00656737" w:rsidRPr="007F739A" w:rsidRDefault="00656737">
      <w:pPr>
        <w:spacing w:after="19" w:line="252" w:lineRule="auto"/>
        <w:ind w:left="-5" w:hanging="10"/>
        <w:rPr>
          <w:ins w:id="7332" w:author="Alina Frey" w:date="2017-11-15T16:02:00Z"/>
          <w:color w:val="auto"/>
          <w:rPrChange w:id="7333" w:author="Alina Frey" w:date="2017-11-20T10:06:00Z">
            <w:rPr>
              <w:ins w:id="7334" w:author="Alina Frey" w:date="2017-11-15T16:02:00Z"/>
            </w:rPr>
          </w:rPrChange>
        </w:rPr>
        <w:pPrChange w:id="7335" w:author="Alina Frey" w:date="2017-11-15T17:06:00Z">
          <w:pPr/>
        </w:pPrChange>
      </w:pPr>
      <w:ins w:id="7336" w:author="Alina Frey" w:date="2017-11-15T16:02:00Z">
        <w:r w:rsidRPr="007F739A">
          <w:rPr>
            <w:rFonts w:eastAsia="Times New Roman" w:cs="Times New Roman"/>
            <w:color w:val="auto"/>
            <w:rPrChange w:id="7337" w:author="Alina Frey" w:date="2017-11-20T10:06:00Z">
              <w:rPr>
                <w:rFonts w:eastAsia="Times New Roman" w:cs="Times New Roman"/>
              </w:rPr>
            </w:rPrChange>
          </w:rPr>
          <w:t xml:space="preserve">Click </w:t>
        </w:r>
        <w:r w:rsidRPr="007F739A">
          <w:rPr>
            <w:rFonts w:eastAsia="Times New Roman" w:cs="Times New Roman"/>
            <w:b/>
            <w:color w:val="auto"/>
            <w:rPrChange w:id="7338" w:author="Alina Frey" w:date="2017-11-20T10:06:00Z">
              <w:rPr>
                <w:rFonts w:eastAsia="Times New Roman" w:cs="Times New Roman"/>
                <w:b/>
              </w:rPr>
            </w:rPrChange>
          </w:rPr>
          <w:t>Cancel</w:t>
        </w:r>
        <w:r w:rsidRPr="007F739A">
          <w:rPr>
            <w:rFonts w:eastAsia="Times New Roman" w:cs="Times New Roman"/>
            <w:color w:val="auto"/>
            <w:rPrChange w:id="7339" w:author="Alina Frey" w:date="2017-11-20T10:06:00Z">
              <w:rPr>
                <w:rFonts w:eastAsia="Times New Roman" w:cs="Times New Roman"/>
              </w:rPr>
            </w:rPrChange>
          </w:rPr>
          <w:t xml:space="preserve"> to exit and return to the previous page without saving the information. Click </w:t>
        </w:r>
        <w:r w:rsidRPr="007F739A">
          <w:rPr>
            <w:rFonts w:eastAsia="Times New Roman" w:cs="Times New Roman"/>
            <w:b/>
            <w:color w:val="auto"/>
            <w:rPrChange w:id="7340" w:author="Alina Frey" w:date="2017-11-20T10:06:00Z">
              <w:rPr>
                <w:rFonts w:eastAsia="Times New Roman" w:cs="Times New Roman"/>
                <w:b/>
              </w:rPr>
            </w:rPrChange>
          </w:rPr>
          <w:t>Save</w:t>
        </w:r>
        <w:r w:rsidRPr="007F739A">
          <w:rPr>
            <w:rFonts w:eastAsia="Times New Roman" w:cs="Times New Roman"/>
            <w:color w:val="auto"/>
            <w:rPrChange w:id="7341" w:author="Alina Frey" w:date="2017-11-20T10:06:00Z">
              <w:rPr>
                <w:rFonts w:eastAsia="Times New Roman" w:cs="Times New Roman"/>
              </w:rPr>
            </w:rPrChange>
          </w:rPr>
          <w:t xml:space="preserve"> to store the information and return to the previous page.</w:t>
        </w:r>
      </w:ins>
    </w:p>
    <w:p w14:paraId="1DF49752" w14:textId="4C30668A" w:rsidR="004D4DD9" w:rsidRPr="00CF2303" w:rsidRDefault="004D4DD9">
      <w:pPr>
        <w:pStyle w:val="Heading4"/>
        <w:rPr>
          <w:ins w:id="7342" w:author="Alina Frey" w:date="2017-11-13T16:37:00Z"/>
        </w:rPr>
        <w:pPrChange w:id="7343" w:author="Alina Frey" w:date="2017-11-13T16:38:00Z">
          <w:pPr>
            <w:pStyle w:val="ListParagraph"/>
            <w:numPr>
              <w:numId w:val="48"/>
            </w:numPr>
            <w:spacing w:before="0" w:line="256" w:lineRule="auto"/>
            <w:ind w:hanging="360"/>
          </w:pPr>
        </w:pPrChange>
      </w:pPr>
      <w:ins w:id="7344" w:author="Alina Frey" w:date="2017-11-13T16:37:00Z">
        <w:r w:rsidRPr="007F739A">
          <w:rPr>
            <w:color w:val="auto"/>
            <w:rPrChange w:id="7345" w:author="Alina Frey" w:date="2017-11-20T10:06:00Z">
              <w:rPr>
                <w:b/>
                <w:i/>
              </w:rPr>
            </w:rPrChange>
          </w:rPr>
          <w:lastRenderedPageBreak/>
          <w:t>Update EDD</w:t>
        </w:r>
      </w:ins>
      <w:ins w:id="7346" w:author="Alina Frey" w:date="2017-11-14T09:57:00Z">
        <w:r w:rsidR="007B5861" w:rsidRPr="007F739A">
          <w:rPr>
            <w:color w:val="auto"/>
            <w:rPrChange w:id="7347" w:author="Alina Frey" w:date="2017-11-20T10:06:00Z">
              <w:rPr>
                <w:b/>
                <w:i/>
              </w:rPr>
            </w:rPrChange>
          </w:rPr>
          <w:t xml:space="preserve"> Menu</w:t>
        </w:r>
      </w:ins>
    </w:p>
    <w:p w14:paraId="2B6F2561" w14:textId="08041CB8" w:rsidR="001324BA" w:rsidRPr="007F739A" w:rsidRDefault="0018613E" w:rsidP="001324BA">
      <w:pPr>
        <w:rPr>
          <w:ins w:id="7348" w:author="Alina Frey" w:date="2017-11-14T10:00:00Z"/>
          <w:color w:val="auto"/>
          <w:rPrChange w:id="7349" w:author="Alina Frey" w:date="2017-11-20T10:06:00Z">
            <w:rPr>
              <w:ins w:id="7350" w:author="Alina Frey" w:date="2017-11-14T10:00:00Z"/>
            </w:rPr>
          </w:rPrChange>
        </w:rPr>
      </w:pPr>
      <w:ins w:id="7351" w:author="Alina Frey" w:date="2017-11-14T09:59:00Z">
        <w:r w:rsidRPr="007F739A">
          <w:rPr>
            <w:color w:val="auto"/>
            <w:rPrChange w:id="7352" w:author="Alina Frey" w:date="2017-11-20T10:06:00Z">
              <w:rPr/>
            </w:rPrChange>
          </w:rPr>
          <w:t>The user can update the</w:t>
        </w:r>
        <w:r w:rsidR="00900098" w:rsidRPr="007F739A">
          <w:rPr>
            <w:color w:val="auto"/>
            <w:rPrChange w:id="7353" w:author="Alina Frey" w:date="2017-11-20T10:06:00Z">
              <w:rPr/>
            </w:rPrChange>
          </w:rPr>
          <w:t xml:space="preserve"> Estimated Delivery Date</w:t>
        </w:r>
        <w:r w:rsidRPr="007F739A">
          <w:rPr>
            <w:color w:val="auto"/>
            <w:rPrChange w:id="7354" w:author="Alina Frey" w:date="2017-11-20T10:06:00Z">
              <w:rPr/>
            </w:rPrChange>
          </w:rPr>
          <w:t xml:space="preserve"> </w:t>
        </w:r>
        <w:r w:rsidR="00900098" w:rsidRPr="007F739A">
          <w:rPr>
            <w:color w:val="auto"/>
            <w:rPrChange w:id="7355" w:author="Alina Frey" w:date="2017-11-20T10:06:00Z">
              <w:rPr/>
            </w:rPrChange>
          </w:rPr>
          <w:t>(EDD)</w:t>
        </w:r>
        <w:r w:rsidR="001324BA" w:rsidRPr="007F739A">
          <w:rPr>
            <w:color w:val="auto"/>
            <w:rPrChange w:id="7356" w:author="Alina Frey" w:date="2017-11-20T10:06:00Z">
              <w:rPr/>
            </w:rPrChange>
          </w:rPr>
          <w:t xml:space="preserve"> </w:t>
        </w:r>
      </w:ins>
      <w:ins w:id="7357" w:author="Alina Frey" w:date="2017-11-14T10:00:00Z">
        <w:r w:rsidR="001324BA" w:rsidRPr="007F739A">
          <w:rPr>
            <w:color w:val="auto"/>
            <w:rPrChange w:id="7358" w:author="Alina Frey" w:date="2017-11-20T10:06:00Z">
              <w:rPr/>
            </w:rPrChange>
          </w:rPr>
          <w:t>on the Current Pregnancy panel by using</w:t>
        </w:r>
      </w:ins>
      <w:ins w:id="7359" w:author="Alina Frey" w:date="2017-11-14T10:01:00Z">
        <w:r w:rsidR="002C4949" w:rsidRPr="007F739A">
          <w:rPr>
            <w:color w:val="auto"/>
            <w:rPrChange w:id="7360" w:author="Alina Frey" w:date="2017-11-20T10:06:00Z">
              <w:rPr/>
            </w:rPrChange>
          </w:rPr>
          <w:t xml:space="preserve"> also</w:t>
        </w:r>
      </w:ins>
      <w:ins w:id="7361" w:author="Alina Frey" w:date="2017-11-14T10:00:00Z">
        <w:r w:rsidR="001324BA" w:rsidRPr="007F739A">
          <w:rPr>
            <w:color w:val="auto"/>
            <w:rPrChange w:id="7362" w:author="Alina Frey" w:date="2017-11-20T10:06:00Z">
              <w:rPr/>
            </w:rPrChange>
          </w:rPr>
          <w:t xml:space="preserve"> the </w:t>
        </w:r>
      </w:ins>
      <w:ins w:id="7363" w:author="Alina Frey" w:date="2017-11-14T10:01:00Z">
        <w:r w:rsidR="00B87F12" w:rsidRPr="007F739A">
          <w:rPr>
            <w:b/>
            <w:color w:val="auto"/>
            <w:rPrChange w:id="7364" w:author="Alina Frey" w:date="2017-11-20T10:06:00Z">
              <w:rPr>
                <w:b/>
              </w:rPr>
            </w:rPrChange>
          </w:rPr>
          <w:t>Update EDD</w:t>
        </w:r>
      </w:ins>
      <w:ins w:id="7365" w:author="Alina Frey" w:date="2017-11-14T10:00:00Z">
        <w:r w:rsidR="001324BA" w:rsidRPr="007F739A">
          <w:rPr>
            <w:color w:val="auto"/>
            <w:rPrChange w:id="7366" w:author="Alina Frey" w:date="2017-11-20T10:06:00Z">
              <w:rPr/>
            </w:rPrChange>
          </w:rPr>
          <w:t xml:space="preserve"> option in the Action drop-down menu at the top-right corner of the panel. This redirects the user to the </w:t>
        </w:r>
      </w:ins>
      <w:ins w:id="7367" w:author="Alina Frey" w:date="2017-11-14T10:01:00Z">
        <w:r w:rsidR="00B87F12" w:rsidRPr="007F739A">
          <w:rPr>
            <w:color w:val="auto"/>
            <w:rPrChange w:id="7368" w:author="Alina Frey" w:date="2017-11-20T10:06:00Z">
              <w:rPr/>
            </w:rPrChange>
          </w:rPr>
          <w:t>EDD Obs</w:t>
        </w:r>
      </w:ins>
      <w:ins w:id="7369" w:author="Alina Frey" w:date="2017-11-14T10:02:00Z">
        <w:r w:rsidR="00B87F12" w:rsidRPr="007F739A">
          <w:rPr>
            <w:color w:val="auto"/>
            <w:rPrChange w:id="7370" w:author="Alina Frey" w:date="2017-11-20T10:06:00Z">
              <w:rPr/>
            </w:rPrChange>
          </w:rPr>
          <w:t>ervation History</w:t>
        </w:r>
      </w:ins>
      <w:ins w:id="7371" w:author="Alina Frey" w:date="2017-11-14T10:00:00Z">
        <w:r w:rsidR="001324BA" w:rsidRPr="007F739A">
          <w:rPr>
            <w:color w:val="auto"/>
            <w:rPrChange w:id="7372" w:author="Alina Frey" w:date="2017-11-20T10:06:00Z">
              <w:rPr/>
            </w:rPrChange>
          </w:rPr>
          <w:t xml:space="preserve"> screen. Updating the panel </w:t>
        </w:r>
      </w:ins>
      <w:ins w:id="7373" w:author="Alina Frey" w:date="2017-11-15T15:57:00Z">
        <w:r w:rsidR="00FD1D04" w:rsidRPr="007F739A">
          <w:rPr>
            <w:color w:val="auto"/>
            <w:rPrChange w:id="7374" w:author="Alina Frey" w:date="2017-11-20T10:06:00Z">
              <w:rPr/>
            </w:rPrChange>
          </w:rPr>
          <w:t>wa</w:t>
        </w:r>
      </w:ins>
      <w:ins w:id="7375" w:author="Alina Frey" w:date="2017-11-14T10:00:00Z">
        <w:r w:rsidR="001324BA" w:rsidRPr="007F739A">
          <w:rPr>
            <w:color w:val="auto"/>
            <w:rPrChange w:id="7376" w:author="Alina Frey" w:date="2017-11-20T10:06:00Z">
              <w:rPr/>
            </w:rPrChange>
          </w:rPr>
          <w:t xml:space="preserve">s described in detail in </w:t>
        </w:r>
      </w:ins>
      <w:ins w:id="7377" w:author="Alina Frey" w:date="2017-11-14T10:02:00Z">
        <w:r w:rsidR="009A3D9F" w:rsidRPr="007F739A">
          <w:rPr>
            <w:color w:val="auto"/>
            <w:rPrChange w:id="7378" w:author="Alina Frey" w:date="2017-11-20T10:06:00Z">
              <w:rPr/>
            </w:rPrChange>
          </w:rPr>
          <w:t xml:space="preserve">the previous </w:t>
        </w:r>
      </w:ins>
      <w:ins w:id="7379" w:author="Alina Frey" w:date="2017-11-14T10:00:00Z">
        <w:r w:rsidR="001324BA" w:rsidRPr="007F739A">
          <w:rPr>
            <w:color w:val="auto"/>
            <w:rPrChange w:id="7380" w:author="Alina Frey" w:date="2017-11-20T10:06:00Z">
              <w:rPr/>
            </w:rPrChange>
          </w:rPr>
          <w:t>section</w:t>
        </w:r>
      </w:ins>
      <w:ins w:id="7381" w:author="Alina Frey" w:date="2017-11-14T10:02:00Z">
        <w:r w:rsidR="009A3D9F" w:rsidRPr="007F739A">
          <w:rPr>
            <w:color w:val="auto"/>
            <w:rPrChange w:id="7382" w:author="Alina Frey" w:date="2017-11-20T10:06:00Z">
              <w:rPr>
                <w:color w:val="0070C0"/>
                <w:u w:val="single" w:color="0070C0"/>
              </w:rPr>
            </w:rPrChange>
          </w:rPr>
          <w:t xml:space="preserve"> </w:t>
        </w:r>
        <w:r w:rsidR="009A3D9F" w:rsidRPr="00CF2303">
          <w:rPr>
            <w:color w:val="0070C0"/>
            <w:u w:val="single" w:color="0070C0"/>
          </w:rPr>
          <w:fldChar w:fldCharType="begin"/>
        </w:r>
        <w:r w:rsidR="009A3D9F" w:rsidRPr="009E5B97">
          <w:rPr>
            <w:color w:val="0070C0"/>
            <w:u w:val="single" w:color="0070C0"/>
          </w:rPr>
          <w:instrText xml:space="preserve"> REF _Ref498417097 \h </w:instrText>
        </w:r>
      </w:ins>
      <w:r w:rsidR="00121B37" w:rsidRPr="009E5B97">
        <w:rPr>
          <w:color w:val="0070C0"/>
          <w:u w:val="single" w:color="0070C0"/>
        </w:rPr>
        <w:instrText xml:space="preserve"> \* MERGEFORMAT </w:instrText>
      </w:r>
      <w:r w:rsidR="009A3D9F" w:rsidRPr="00CF2303">
        <w:rPr>
          <w:color w:val="0070C0"/>
          <w:u w:val="single" w:color="0070C0"/>
        </w:rPr>
      </w:r>
      <w:r w:rsidR="009A3D9F" w:rsidRPr="00CF2303">
        <w:rPr>
          <w:color w:val="0070C0"/>
          <w:u w:val="single" w:color="0070C0"/>
        </w:rPr>
        <w:fldChar w:fldCharType="separate"/>
      </w:r>
      <w:ins w:id="7383" w:author="Alina Frey [2]" w:date="2017-11-21T10:58:00Z">
        <w:r w:rsidR="003B7B8C" w:rsidRPr="003B7B8C">
          <w:rPr>
            <w:color w:val="0070C0"/>
            <w:u w:val="single" w:color="0070C0"/>
            <w:rPrChange w:id="7384" w:author="Alina Frey [2]" w:date="2017-11-21T10:58:00Z">
              <w:rPr>
                <w:rFonts w:cstheme="minorHAnsi"/>
                <w:b/>
                <w:i/>
                <w:szCs w:val="24"/>
              </w:rPr>
            </w:rPrChange>
          </w:rPr>
          <w:t>Estimated Delivery Date (EDD)</w:t>
        </w:r>
      </w:ins>
      <w:ins w:id="7385" w:author="Alina Frey" w:date="2017-11-14T10:02:00Z">
        <w:r w:rsidR="009A3D9F" w:rsidRPr="00CF2303">
          <w:rPr>
            <w:color w:val="0070C0"/>
            <w:u w:val="single" w:color="0070C0"/>
          </w:rPr>
          <w:fldChar w:fldCharType="end"/>
        </w:r>
      </w:ins>
      <w:ins w:id="7386" w:author="Alina Frey" w:date="2017-11-14T10:00:00Z">
        <w:r w:rsidR="001324BA" w:rsidRPr="007F739A">
          <w:rPr>
            <w:color w:val="auto"/>
            <w:rPrChange w:id="7387" w:author="Alina Frey" w:date="2017-11-20T10:06:00Z">
              <w:rPr/>
            </w:rPrChange>
          </w:rPr>
          <w:t>.</w:t>
        </w:r>
      </w:ins>
    </w:p>
    <w:p w14:paraId="31876EC0" w14:textId="08CC91BE" w:rsidR="006C0619" w:rsidRPr="007F739A" w:rsidDel="006D2036" w:rsidRDefault="005F159C" w:rsidP="00FA615B">
      <w:pPr>
        <w:spacing w:after="19" w:line="252" w:lineRule="auto"/>
        <w:ind w:left="-5" w:hanging="10"/>
        <w:rPr>
          <w:del w:id="7388" w:author="Alina Frey" w:date="2017-11-13T16:33:00Z"/>
          <w:color w:val="auto"/>
          <w:rPrChange w:id="7389" w:author="Alina Frey" w:date="2017-11-20T10:06:00Z">
            <w:rPr>
              <w:del w:id="7390" w:author="Alina Frey" w:date="2017-11-13T16:33:00Z"/>
            </w:rPr>
          </w:rPrChange>
        </w:rPr>
      </w:pPr>
      <w:del w:id="7391" w:author="Alina Frey" w:date="2017-11-13T16:33:00Z">
        <w:r w:rsidRPr="007F739A" w:rsidDel="006D2036">
          <w:rPr>
            <w:rFonts w:eastAsia="Times New Roman" w:cs="Times New Roman"/>
            <w:color w:val="auto"/>
            <w:rPrChange w:id="7392" w:author="Alina Frey" w:date="2017-11-20T10:06:00Z">
              <w:rPr>
                <w:rFonts w:eastAsia="Times New Roman" w:cs="Times New Roman"/>
              </w:rPr>
            </w:rPrChange>
          </w:rPr>
          <w:delText xml:space="preserve">The user can select, edit or add an entry to this section. Click </w:delText>
        </w:r>
        <w:r w:rsidRPr="007F739A" w:rsidDel="006D2036">
          <w:rPr>
            <w:rFonts w:eastAsia="Times New Roman" w:cs="Times New Roman"/>
            <w:b/>
            <w:color w:val="auto"/>
            <w:rPrChange w:id="7393" w:author="Alina Frey" w:date="2017-11-20T10:06:00Z">
              <w:rPr>
                <w:rFonts w:eastAsia="Times New Roman" w:cs="Times New Roman"/>
                <w:b/>
              </w:rPr>
            </w:rPrChange>
          </w:rPr>
          <w:delText>Save</w:delText>
        </w:r>
        <w:r w:rsidRPr="007F739A" w:rsidDel="006D2036">
          <w:rPr>
            <w:rFonts w:eastAsia="Times New Roman" w:cs="Times New Roman"/>
            <w:color w:val="auto"/>
            <w:rPrChange w:id="7394" w:author="Alina Frey" w:date="2017-11-20T10:06:00Z">
              <w:rPr>
                <w:rFonts w:eastAsia="Times New Roman" w:cs="Times New Roman"/>
              </w:rPr>
            </w:rPrChange>
          </w:rPr>
          <w:delText xml:space="preserve"> to store the entry or </w:delText>
        </w:r>
        <w:r w:rsidRPr="007F739A" w:rsidDel="006D2036">
          <w:rPr>
            <w:rFonts w:eastAsia="Times New Roman" w:cs="Times New Roman"/>
            <w:b/>
            <w:color w:val="auto"/>
            <w:rPrChange w:id="7395" w:author="Alina Frey" w:date="2017-11-20T10:06:00Z">
              <w:rPr>
                <w:rFonts w:eastAsia="Times New Roman" w:cs="Times New Roman"/>
                <w:b/>
              </w:rPr>
            </w:rPrChange>
          </w:rPr>
          <w:delText>Cancel</w:delText>
        </w:r>
        <w:r w:rsidRPr="007F739A" w:rsidDel="006D2036">
          <w:rPr>
            <w:rFonts w:eastAsia="Times New Roman" w:cs="Times New Roman"/>
            <w:color w:val="auto"/>
            <w:rPrChange w:id="7396" w:author="Alina Frey" w:date="2017-11-20T10:06:00Z">
              <w:rPr>
                <w:rFonts w:eastAsia="Times New Roman" w:cs="Times New Roman"/>
              </w:rPr>
            </w:rPrChange>
          </w:rPr>
          <w:delText xml:space="preserve"> to return to the Patient Summary page without saving.</w:delText>
        </w:r>
      </w:del>
    </w:p>
    <w:p w14:paraId="31876EC1" w14:textId="668797CE" w:rsidR="006C0619" w:rsidRPr="00CF2303" w:rsidDel="006D2036" w:rsidRDefault="005F159C">
      <w:pPr>
        <w:pStyle w:val="Caption"/>
        <w:rPr>
          <w:del w:id="7397" w:author="Alina Frey" w:date="2017-11-13T16:33:00Z"/>
        </w:rPr>
        <w:pPrChange w:id="7398" w:author="Alina Frey" w:date="2017-11-10T14:16:00Z">
          <w:pPr>
            <w:spacing w:after="17"/>
          </w:pPr>
        </w:pPrChange>
      </w:pPr>
      <w:del w:id="7399" w:author="Alina Frey" w:date="2017-11-13T16:33:00Z">
        <w:r w:rsidRPr="005625E8" w:rsidDel="006D2036">
          <w:rPr>
            <w:b w:val="0"/>
            <w:iCs w:val="0"/>
            <w:noProof/>
          </w:rPr>
          <w:drawing>
            <wp:inline distT="0" distB="0" distL="0" distR="0" wp14:anchorId="318770D6" wp14:editId="318770D7">
              <wp:extent cx="5605273" cy="2167128"/>
              <wp:effectExtent l="0" t="0" r="0" b="0"/>
              <wp:docPr id="33552" name="Picture 33552"/>
              <wp:cNvGraphicFramePr/>
              <a:graphic xmlns:a="http://schemas.openxmlformats.org/drawingml/2006/main">
                <a:graphicData uri="http://schemas.openxmlformats.org/drawingml/2006/picture">
                  <pic:pic xmlns:pic="http://schemas.openxmlformats.org/drawingml/2006/picture">
                    <pic:nvPicPr>
                      <pic:cNvPr id="33552" name="Picture 33552"/>
                      <pic:cNvPicPr/>
                    </pic:nvPicPr>
                    <pic:blipFill>
                      <a:blip r:embed="rId147"/>
                      <a:stretch>
                        <a:fillRect/>
                      </a:stretch>
                    </pic:blipFill>
                    <pic:spPr>
                      <a:xfrm>
                        <a:off x="0" y="0"/>
                        <a:ext cx="5605273" cy="2167128"/>
                      </a:xfrm>
                      <a:prstGeom prst="rect">
                        <a:avLst/>
                      </a:prstGeom>
                    </pic:spPr>
                  </pic:pic>
                </a:graphicData>
              </a:graphic>
            </wp:inline>
          </w:drawing>
        </w:r>
      </w:del>
    </w:p>
    <w:p w14:paraId="31876EC2" w14:textId="4A926727" w:rsidR="006C0619" w:rsidRPr="007F739A" w:rsidDel="005906A4" w:rsidRDefault="005F159C">
      <w:pPr>
        <w:spacing w:after="0" w:line="265" w:lineRule="auto"/>
        <w:ind w:left="-5" w:hanging="10"/>
        <w:rPr>
          <w:del w:id="7400" w:author="Alina Frey" w:date="2017-11-08T16:34:00Z"/>
          <w:color w:val="auto"/>
          <w:rPrChange w:id="7401" w:author="Alina Frey" w:date="2017-11-20T10:06:00Z">
            <w:rPr>
              <w:del w:id="7402" w:author="Alina Frey" w:date="2017-11-08T16:34:00Z"/>
            </w:rPr>
          </w:rPrChange>
        </w:rPr>
      </w:pPr>
      <w:del w:id="7403" w:author="Alina Frey" w:date="2017-11-08T16:34:00Z">
        <w:r w:rsidRPr="007F739A" w:rsidDel="005906A4">
          <w:rPr>
            <w:rFonts w:eastAsia="Times New Roman" w:cs="Times New Roman"/>
            <w:b/>
            <w:color w:val="auto"/>
            <w:sz w:val="20"/>
            <w:rPrChange w:id="7404" w:author="Alina Frey" w:date="2017-11-20T10:06:00Z">
              <w:rPr>
                <w:rFonts w:eastAsia="Times New Roman" w:cs="Times New Roman"/>
                <w:b/>
                <w:sz w:val="20"/>
              </w:rPr>
            </w:rPrChange>
          </w:rPr>
          <w:delText>Figure 53: Father of Baby / Select</w:delText>
        </w:r>
      </w:del>
    </w:p>
    <w:p w14:paraId="31876EC3" w14:textId="47FB5C69" w:rsidR="006C0619" w:rsidRPr="00CF2303" w:rsidDel="006D2036" w:rsidRDefault="005F159C">
      <w:pPr>
        <w:pStyle w:val="Caption"/>
        <w:rPr>
          <w:del w:id="7405" w:author="Alina Frey" w:date="2017-11-13T16:33:00Z"/>
        </w:rPr>
        <w:pPrChange w:id="7406" w:author="Alina Frey" w:date="2017-11-10T14:16:00Z">
          <w:pPr>
            <w:spacing w:after="44"/>
          </w:pPr>
        </w:pPrChange>
      </w:pPr>
      <w:del w:id="7407" w:author="Alina Frey" w:date="2017-11-13T16:33:00Z">
        <w:r w:rsidRPr="005625E8" w:rsidDel="006D2036">
          <w:rPr>
            <w:b w:val="0"/>
            <w:iCs w:val="0"/>
            <w:noProof/>
          </w:rPr>
          <w:drawing>
            <wp:inline distT="0" distB="0" distL="0" distR="0" wp14:anchorId="318770D8" wp14:editId="318770D9">
              <wp:extent cx="5886450" cy="2409444"/>
              <wp:effectExtent l="0" t="0" r="0" b="0"/>
              <wp:docPr id="1079" name="Picture 1079"/>
              <wp:cNvGraphicFramePr/>
              <a:graphic xmlns:a="http://schemas.openxmlformats.org/drawingml/2006/main">
                <a:graphicData uri="http://schemas.openxmlformats.org/drawingml/2006/picture">
                  <pic:pic xmlns:pic="http://schemas.openxmlformats.org/drawingml/2006/picture">
                    <pic:nvPicPr>
                      <pic:cNvPr id="1079" name="Picture 1079"/>
                      <pic:cNvPicPr/>
                    </pic:nvPicPr>
                    <pic:blipFill>
                      <a:blip r:embed="rId148"/>
                      <a:stretch>
                        <a:fillRect/>
                      </a:stretch>
                    </pic:blipFill>
                    <pic:spPr>
                      <a:xfrm>
                        <a:off x="0" y="0"/>
                        <a:ext cx="5886450" cy="2409444"/>
                      </a:xfrm>
                      <a:prstGeom prst="rect">
                        <a:avLst/>
                      </a:prstGeom>
                    </pic:spPr>
                  </pic:pic>
                </a:graphicData>
              </a:graphic>
            </wp:inline>
          </w:drawing>
        </w:r>
      </w:del>
    </w:p>
    <w:p w14:paraId="31876EC4" w14:textId="01D84F3C" w:rsidR="006C0619" w:rsidRPr="007F739A" w:rsidDel="003F154A" w:rsidRDefault="005F159C">
      <w:pPr>
        <w:spacing w:after="0" w:line="265" w:lineRule="auto"/>
        <w:ind w:left="-5" w:hanging="10"/>
        <w:rPr>
          <w:del w:id="7408" w:author="Alina Frey" w:date="2017-11-08T16:34:00Z"/>
          <w:color w:val="auto"/>
          <w:rPrChange w:id="7409" w:author="Alina Frey" w:date="2017-11-20T10:06:00Z">
            <w:rPr>
              <w:del w:id="7410" w:author="Alina Frey" w:date="2017-11-08T16:34:00Z"/>
            </w:rPr>
          </w:rPrChange>
        </w:rPr>
      </w:pPr>
      <w:del w:id="7411" w:author="Alina Frey" w:date="2017-11-08T16:34:00Z">
        <w:r w:rsidRPr="007F739A" w:rsidDel="003F154A">
          <w:rPr>
            <w:rFonts w:eastAsia="Times New Roman" w:cs="Times New Roman"/>
            <w:b/>
            <w:color w:val="auto"/>
            <w:sz w:val="20"/>
            <w:rPrChange w:id="7412" w:author="Alina Frey" w:date="2017-11-20T10:06:00Z">
              <w:rPr>
                <w:rFonts w:eastAsia="Times New Roman" w:cs="Times New Roman"/>
                <w:b/>
                <w:sz w:val="20"/>
              </w:rPr>
            </w:rPrChange>
          </w:rPr>
          <w:delText>Figure 54: Father of the Baby Details / Edit</w:delText>
        </w:r>
      </w:del>
    </w:p>
    <w:p w14:paraId="31876EC5" w14:textId="5DF2A814" w:rsidR="006C0619" w:rsidRPr="00CF2303" w:rsidDel="006D2036" w:rsidRDefault="005F159C">
      <w:pPr>
        <w:pStyle w:val="Caption"/>
        <w:rPr>
          <w:del w:id="7413" w:author="Alina Frey" w:date="2017-11-13T16:33:00Z"/>
        </w:rPr>
        <w:pPrChange w:id="7414" w:author="Alina Frey" w:date="2017-11-10T14:16:00Z">
          <w:pPr>
            <w:spacing w:after="49"/>
          </w:pPr>
        </w:pPrChange>
      </w:pPr>
      <w:del w:id="7415" w:author="Alina Frey" w:date="2017-11-13T16:33:00Z">
        <w:r w:rsidRPr="005625E8" w:rsidDel="006D2036">
          <w:rPr>
            <w:b w:val="0"/>
            <w:iCs w:val="0"/>
            <w:noProof/>
          </w:rPr>
          <w:drawing>
            <wp:inline distT="0" distB="0" distL="0" distR="0" wp14:anchorId="318770DA" wp14:editId="318770DB">
              <wp:extent cx="5896357" cy="2410206"/>
              <wp:effectExtent l="0" t="0" r="0" b="0"/>
              <wp:docPr id="1082" name="Picture 1082"/>
              <wp:cNvGraphicFramePr/>
              <a:graphic xmlns:a="http://schemas.openxmlformats.org/drawingml/2006/main">
                <a:graphicData uri="http://schemas.openxmlformats.org/drawingml/2006/picture">
                  <pic:pic xmlns:pic="http://schemas.openxmlformats.org/drawingml/2006/picture">
                    <pic:nvPicPr>
                      <pic:cNvPr id="1082" name="Picture 1082"/>
                      <pic:cNvPicPr/>
                    </pic:nvPicPr>
                    <pic:blipFill>
                      <a:blip r:embed="rId149"/>
                      <a:stretch>
                        <a:fillRect/>
                      </a:stretch>
                    </pic:blipFill>
                    <pic:spPr>
                      <a:xfrm>
                        <a:off x="0" y="0"/>
                        <a:ext cx="5896357" cy="2410206"/>
                      </a:xfrm>
                      <a:prstGeom prst="rect">
                        <a:avLst/>
                      </a:prstGeom>
                    </pic:spPr>
                  </pic:pic>
                </a:graphicData>
              </a:graphic>
            </wp:inline>
          </w:drawing>
        </w:r>
      </w:del>
    </w:p>
    <w:p w14:paraId="31876EC6" w14:textId="2A03C27C" w:rsidR="006C0619" w:rsidRPr="007F739A" w:rsidDel="00976295" w:rsidRDefault="005F159C">
      <w:pPr>
        <w:spacing w:after="29" w:line="265" w:lineRule="auto"/>
        <w:ind w:left="-5" w:hanging="10"/>
        <w:rPr>
          <w:del w:id="7416" w:author="Alina Frey" w:date="2017-11-08T16:35:00Z"/>
          <w:color w:val="auto"/>
          <w:rPrChange w:id="7417" w:author="Alina Frey" w:date="2017-11-20T10:06:00Z">
            <w:rPr>
              <w:del w:id="7418" w:author="Alina Frey" w:date="2017-11-08T16:35:00Z"/>
            </w:rPr>
          </w:rPrChange>
        </w:rPr>
      </w:pPr>
      <w:del w:id="7419" w:author="Alina Frey" w:date="2017-11-08T16:35:00Z">
        <w:r w:rsidRPr="007F739A" w:rsidDel="00976295">
          <w:rPr>
            <w:rFonts w:eastAsia="Times New Roman" w:cs="Times New Roman"/>
            <w:b/>
            <w:color w:val="auto"/>
            <w:sz w:val="20"/>
            <w:rPrChange w:id="7420" w:author="Alina Frey" w:date="2017-11-20T10:06:00Z">
              <w:rPr>
                <w:rFonts w:eastAsia="Times New Roman" w:cs="Times New Roman"/>
                <w:b/>
                <w:sz w:val="20"/>
              </w:rPr>
            </w:rPrChange>
          </w:rPr>
          <w:delText>Figure 55: Father of the Baby Details / Add New</w:delText>
        </w:r>
      </w:del>
    </w:p>
    <w:p w14:paraId="31876EC7" w14:textId="77777777" w:rsidR="006C0619" w:rsidRPr="007F739A" w:rsidRDefault="005F159C" w:rsidP="00FA615B">
      <w:pPr>
        <w:pStyle w:val="Heading3"/>
        <w:ind w:left="-5"/>
        <w:rPr>
          <w:color w:val="auto"/>
          <w:rPrChange w:id="7421" w:author="Alina Frey" w:date="2017-11-20T10:06:00Z">
            <w:rPr/>
          </w:rPrChange>
        </w:rPr>
      </w:pPr>
      <w:bookmarkStart w:id="7422" w:name="_Toc497914072"/>
      <w:bookmarkStart w:id="7423" w:name="_Toc498937639"/>
      <w:bookmarkStart w:id="7424" w:name="_Toc498942487"/>
      <w:bookmarkStart w:id="7425" w:name="_Toc498939154"/>
      <w:bookmarkStart w:id="7426" w:name="_Toc499024422"/>
      <w:r w:rsidRPr="007F739A">
        <w:rPr>
          <w:color w:val="auto"/>
          <w:rPrChange w:id="7427" w:author="Alina Frey" w:date="2017-11-20T10:06:00Z">
            <w:rPr/>
          </w:rPrChange>
        </w:rPr>
        <w:t>Gravida/Para Details</w:t>
      </w:r>
      <w:bookmarkEnd w:id="7422"/>
      <w:bookmarkEnd w:id="7423"/>
      <w:bookmarkEnd w:id="7424"/>
      <w:bookmarkEnd w:id="7425"/>
      <w:bookmarkEnd w:id="7426"/>
    </w:p>
    <w:p w14:paraId="31E5E2F4" w14:textId="12B2A89E" w:rsidR="00515BE0" w:rsidRPr="007F739A" w:rsidRDefault="00515BE0" w:rsidP="00515BE0">
      <w:pPr>
        <w:rPr>
          <w:ins w:id="7428" w:author="Alina Frey" w:date="2017-11-14T10:24:00Z"/>
          <w:color w:val="auto"/>
          <w:rPrChange w:id="7429" w:author="Alina Frey" w:date="2017-11-20T10:06:00Z">
            <w:rPr>
              <w:ins w:id="7430" w:author="Alina Frey" w:date="2017-11-14T10:24:00Z"/>
            </w:rPr>
          </w:rPrChange>
        </w:rPr>
      </w:pPr>
      <w:ins w:id="7431" w:author="Alina Frey" w:date="2017-11-14T10:22:00Z">
        <w:r w:rsidRPr="007F739A">
          <w:rPr>
            <w:color w:val="auto"/>
            <w:rPrChange w:id="7432" w:author="Alina Frey" w:date="2017-11-20T10:06:00Z">
              <w:rPr/>
            </w:rPrChange>
          </w:rPr>
          <w:t xml:space="preserve">The Gravida/Para Details </w:t>
        </w:r>
      </w:ins>
      <w:ins w:id="7433" w:author="Alina Frey" w:date="2017-11-14T10:23:00Z">
        <w:r w:rsidRPr="007F739A">
          <w:rPr>
            <w:color w:val="auto"/>
            <w:rPrChange w:id="7434" w:author="Alina Frey" w:date="2017-11-20T10:06:00Z">
              <w:rPr/>
            </w:rPrChange>
          </w:rPr>
          <w:t xml:space="preserve">panel </w:t>
        </w:r>
      </w:ins>
      <w:ins w:id="7435" w:author="Alina Frey" w:date="2017-11-14T10:22:00Z">
        <w:r w:rsidRPr="007F739A">
          <w:rPr>
            <w:color w:val="auto"/>
            <w:rPrChange w:id="7436" w:author="Alina Frey" w:date="2017-11-20T10:06:00Z">
              <w:rPr/>
            </w:rPrChange>
          </w:rPr>
          <w:t>represents a summary of patient</w:t>
        </w:r>
      </w:ins>
      <w:ins w:id="7437" w:author="Alina Frey" w:date="2017-11-16T16:57:00Z">
        <w:r w:rsidR="00FE25D6" w:rsidRPr="007F739A">
          <w:rPr>
            <w:color w:val="auto"/>
            <w:rPrChange w:id="7438" w:author="Alina Frey" w:date="2017-11-20T10:06:00Z">
              <w:rPr/>
            </w:rPrChange>
          </w:rPr>
          <w:t>’</w:t>
        </w:r>
      </w:ins>
      <w:ins w:id="7439" w:author="Alina Frey" w:date="2017-11-14T10:22:00Z">
        <w:r w:rsidRPr="007F739A">
          <w:rPr>
            <w:color w:val="auto"/>
            <w:rPrChange w:id="7440" w:author="Alina Frey" w:date="2017-11-20T10:06:00Z">
              <w:rPr/>
            </w:rPrChange>
          </w:rPr>
          <w:t>s pregnancies.</w:t>
        </w:r>
      </w:ins>
      <w:ins w:id="7441" w:author="Alina Frey" w:date="2017-11-14T10:23:00Z">
        <w:r w:rsidR="00A02CBC" w:rsidRPr="007F739A">
          <w:rPr>
            <w:rFonts w:eastAsiaTheme="minorHAnsi"/>
            <w:color w:val="auto"/>
            <w:rPrChange w:id="7442" w:author="Alina Frey" w:date="2017-11-20T10:06:00Z">
              <w:rPr>
                <w:rFonts w:eastAsiaTheme="minorHAnsi"/>
              </w:rPr>
            </w:rPrChange>
          </w:rPr>
          <w:t xml:space="preserve"> </w:t>
        </w:r>
      </w:ins>
      <w:ins w:id="7443" w:author="Alina Frey" w:date="2017-11-14T10:22:00Z">
        <w:r w:rsidRPr="007F739A">
          <w:rPr>
            <w:color w:val="auto"/>
            <w:rPrChange w:id="7444" w:author="Alina Frey" w:date="2017-11-20T10:06:00Z">
              <w:rPr/>
            </w:rPrChange>
          </w:rPr>
          <w:t>This panel can be updated the same way as all the other panels, by clicking on the Action button at the top right corner of the panel.</w:t>
        </w:r>
      </w:ins>
    </w:p>
    <w:p w14:paraId="6C4B5E20" w14:textId="77777777" w:rsidR="0056681F" w:rsidRPr="007F739A" w:rsidRDefault="0056681F" w:rsidP="0056681F">
      <w:pPr>
        <w:keepNext/>
        <w:spacing w:after="44"/>
        <w:rPr>
          <w:ins w:id="7445" w:author="Alina Frey" w:date="2017-11-14T10:24:00Z"/>
          <w:color w:val="auto"/>
          <w:rPrChange w:id="7446" w:author="Alina Frey" w:date="2017-11-20T10:06:00Z">
            <w:rPr>
              <w:ins w:id="7447" w:author="Alina Frey" w:date="2017-11-14T10:24:00Z"/>
            </w:rPr>
          </w:rPrChange>
        </w:rPr>
      </w:pPr>
      <w:ins w:id="7448" w:author="Alina Frey" w:date="2017-11-14T10:24:00Z">
        <w:r w:rsidRPr="007F739A">
          <w:rPr>
            <w:noProof/>
            <w:color w:val="auto"/>
            <w:rPrChange w:id="7449" w:author="Alina Frey" w:date="2017-11-20T10:06:00Z">
              <w:rPr>
                <w:noProof/>
              </w:rPr>
            </w:rPrChange>
          </w:rPr>
          <w:drawing>
            <wp:inline distT="0" distB="0" distL="0" distR="0" wp14:anchorId="621BC68D" wp14:editId="5E9D005D">
              <wp:extent cx="3635375" cy="2814484"/>
              <wp:effectExtent l="0" t="0" r="3175" b="508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654668" cy="2829421"/>
                      </a:xfrm>
                      <a:prstGeom prst="rect">
                        <a:avLst/>
                      </a:prstGeom>
                    </pic:spPr>
                  </pic:pic>
                </a:graphicData>
              </a:graphic>
            </wp:inline>
          </w:drawing>
        </w:r>
      </w:ins>
    </w:p>
    <w:p w14:paraId="2266F042" w14:textId="6D72286F" w:rsidR="0056681F" w:rsidRPr="007F739A" w:rsidRDefault="0056681F" w:rsidP="0056681F">
      <w:pPr>
        <w:pStyle w:val="Caption"/>
        <w:rPr>
          <w:ins w:id="7450" w:author="Alina Frey" w:date="2017-11-14T10:24:00Z"/>
        </w:rPr>
      </w:pPr>
      <w:bookmarkStart w:id="7451" w:name="_Toc498937450"/>
      <w:bookmarkStart w:id="7452" w:name="_Toc498942298"/>
      <w:bookmarkStart w:id="7453" w:name="_Toc498938965"/>
      <w:bookmarkStart w:id="7454" w:name="_Toc499024537"/>
      <w:ins w:id="7455" w:author="Alina Frey" w:date="2017-11-14T10:24:00Z">
        <w:r w:rsidRPr="007F739A">
          <w:t xml:space="preserve">Figure </w:t>
        </w:r>
        <w:r w:rsidRPr="00CF2303">
          <w:fldChar w:fldCharType="begin"/>
        </w:r>
        <w:r w:rsidRPr="007F739A">
          <w:instrText xml:space="preserve"> SEQ Figure \* ARABIC </w:instrText>
        </w:r>
        <w:r w:rsidRPr="00CF2303">
          <w:fldChar w:fldCharType="separate"/>
        </w:r>
      </w:ins>
      <w:ins w:id="7456" w:author="Alina Frey [2]" w:date="2017-11-21T10:58:00Z">
        <w:r w:rsidR="003B7B8C">
          <w:rPr>
            <w:noProof/>
          </w:rPr>
          <w:t>73</w:t>
        </w:r>
      </w:ins>
      <w:ins w:id="7457" w:author="Alina Frey" w:date="2017-11-14T10:24:00Z">
        <w:r w:rsidRPr="00CF2303">
          <w:fldChar w:fldCharType="end"/>
        </w:r>
        <w:r w:rsidRPr="007F739A">
          <w:t>: Gravida / Para Details</w:t>
        </w:r>
        <w:bookmarkEnd w:id="7451"/>
        <w:bookmarkEnd w:id="7452"/>
        <w:bookmarkEnd w:id="7453"/>
        <w:bookmarkEnd w:id="7454"/>
      </w:ins>
    </w:p>
    <w:p w14:paraId="490B77CF" w14:textId="65F4C2C3" w:rsidR="00515BE0" w:rsidRPr="007F739A" w:rsidRDefault="00515BE0" w:rsidP="00515BE0">
      <w:pPr>
        <w:rPr>
          <w:ins w:id="7458" w:author="Alina Frey" w:date="2017-11-14T10:25:00Z"/>
          <w:color w:val="auto"/>
          <w:rPrChange w:id="7459" w:author="Alina Frey" w:date="2017-11-20T10:06:00Z">
            <w:rPr>
              <w:ins w:id="7460" w:author="Alina Frey" w:date="2017-11-14T10:25:00Z"/>
            </w:rPr>
          </w:rPrChange>
        </w:rPr>
      </w:pPr>
      <w:ins w:id="7461" w:author="Alina Frey" w:date="2017-11-14T10:22:00Z">
        <w:r w:rsidRPr="007F739A">
          <w:rPr>
            <w:color w:val="auto"/>
            <w:rPrChange w:id="7462" w:author="Alina Frey" w:date="2017-11-20T10:06:00Z">
              <w:rPr/>
            </w:rPrChange>
          </w:rPr>
          <w:t>This redirects the user to the Pregnancy History screen:</w:t>
        </w:r>
      </w:ins>
    </w:p>
    <w:p w14:paraId="41DDC4FB" w14:textId="77777777" w:rsidR="00FA21C0" w:rsidRPr="007F739A" w:rsidRDefault="00FA21C0" w:rsidP="00FA21C0">
      <w:pPr>
        <w:keepNext/>
        <w:spacing w:after="69"/>
        <w:rPr>
          <w:ins w:id="7463" w:author="Alina Frey" w:date="2017-11-14T10:25:00Z"/>
          <w:color w:val="auto"/>
          <w:rPrChange w:id="7464" w:author="Alina Frey" w:date="2017-11-20T10:06:00Z">
            <w:rPr>
              <w:ins w:id="7465" w:author="Alina Frey" w:date="2017-11-14T10:25:00Z"/>
            </w:rPr>
          </w:rPrChange>
        </w:rPr>
      </w:pPr>
      <w:ins w:id="7466" w:author="Alina Frey" w:date="2017-11-14T10:25:00Z">
        <w:r w:rsidRPr="007F739A">
          <w:rPr>
            <w:noProof/>
            <w:color w:val="auto"/>
            <w:rPrChange w:id="7467" w:author="Alina Frey" w:date="2017-11-20T10:06:00Z">
              <w:rPr>
                <w:noProof/>
              </w:rPr>
            </w:rPrChange>
          </w:rPr>
          <w:lastRenderedPageBreak/>
          <w:drawing>
            <wp:inline distT="0" distB="0" distL="0" distR="0" wp14:anchorId="24EE8D3A" wp14:editId="6EACB393">
              <wp:extent cx="3635978" cy="2457781"/>
              <wp:effectExtent l="0" t="0" r="3175"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644785" cy="2463735"/>
                      </a:xfrm>
                      <a:prstGeom prst="rect">
                        <a:avLst/>
                      </a:prstGeom>
                    </pic:spPr>
                  </pic:pic>
                </a:graphicData>
              </a:graphic>
            </wp:inline>
          </w:drawing>
        </w:r>
      </w:ins>
    </w:p>
    <w:p w14:paraId="73DA9E0F" w14:textId="43BDA1C0" w:rsidR="00FA21C0" w:rsidRPr="007F739A" w:rsidRDefault="00FA21C0" w:rsidP="00FA21C0">
      <w:pPr>
        <w:pStyle w:val="Caption"/>
        <w:rPr>
          <w:ins w:id="7468" w:author="Alina Frey" w:date="2017-11-14T10:25:00Z"/>
        </w:rPr>
      </w:pPr>
      <w:bookmarkStart w:id="7469" w:name="_Toc498937451"/>
      <w:bookmarkStart w:id="7470" w:name="_Toc498942299"/>
      <w:bookmarkStart w:id="7471" w:name="_Toc498938966"/>
      <w:bookmarkStart w:id="7472" w:name="_Toc499024538"/>
      <w:ins w:id="7473" w:author="Alina Frey" w:date="2017-11-14T10:25:00Z">
        <w:r w:rsidRPr="007F739A">
          <w:t xml:space="preserve">Figure </w:t>
        </w:r>
        <w:r w:rsidRPr="00CF2303">
          <w:fldChar w:fldCharType="begin"/>
        </w:r>
        <w:r w:rsidRPr="007F739A">
          <w:instrText xml:space="preserve"> SEQ Figure \* ARABIC </w:instrText>
        </w:r>
        <w:r w:rsidRPr="00CF2303">
          <w:fldChar w:fldCharType="separate"/>
        </w:r>
      </w:ins>
      <w:ins w:id="7474" w:author="Alina Frey [2]" w:date="2017-11-21T10:58:00Z">
        <w:r w:rsidR="003B7B8C">
          <w:rPr>
            <w:noProof/>
          </w:rPr>
          <w:t>74</w:t>
        </w:r>
      </w:ins>
      <w:ins w:id="7475" w:author="Alina Frey" w:date="2017-11-14T10:25:00Z">
        <w:r w:rsidRPr="00CF2303">
          <w:fldChar w:fldCharType="end"/>
        </w:r>
        <w:r w:rsidRPr="007F739A">
          <w:t>: Gravida/Para Details / Edit</w:t>
        </w:r>
        <w:bookmarkEnd w:id="7469"/>
        <w:bookmarkEnd w:id="7470"/>
        <w:bookmarkEnd w:id="7471"/>
        <w:bookmarkEnd w:id="7472"/>
      </w:ins>
    </w:p>
    <w:p w14:paraId="437CB0A7" w14:textId="4D45267E" w:rsidR="00515BE0" w:rsidRPr="00CF2303" w:rsidRDefault="00515BE0">
      <w:pPr>
        <w:spacing w:after="19" w:line="252" w:lineRule="auto"/>
        <w:ind w:left="-5" w:hanging="10"/>
        <w:rPr>
          <w:ins w:id="7476" w:author="Alina Frey" w:date="2017-11-14T10:22:00Z"/>
        </w:rPr>
        <w:pPrChange w:id="7477" w:author="Alina Frey" w:date="2017-11-14T10:29:00Z">
          <w:pPr>
            <w:pStyle w:val="Alina-NormalText"/>
            <w:numPr>
              <w:numId w:val="59"/>
            </w:numPr>
            <w:spacing w:after="0"/>
            <w:ind w:left="720" w:hanging="360"/>
          </w:pPr>
        </w:pPrChange>
      </w:pPr>
      <w:ins w:id="7478" w:author="Alina Frey" w:date="2017-11-14T10:22:00Z">
        <w:r w:rsidRPr="007F739A">
          <w:rPr>
            <w:color w:val="auto"/>
            <w:rPrChange w:id="7479" w:author="Alina Frey" w:date="2017-11-20T10:06:00Z">
              <w:rPr/>
            </w:rPrChange>
          </w:rPr>
          <w:t xml:space="preserve">To update the values, enter the desired numbers in each field, and </w:t>
        </w:r>
      </w:ins>
      <w:ins w:id="7480" w:author="Alina Frey" w:date="2017-11-14T10:30:00Z">
        <w:r w:rsidR="00084C9F" w:rsidRPr="007F739A">
          <w:rPr>
            <w:rFonts w:eastAsia="Times New Roman" w:cs="Times New Roman"/>
            <w:color w:val="auto"/>
            <w:rPrChange w:id="7481" w:author="Alina Frey" w:date="2017-11-20T10:06:00Z">
              <w:rPr>
                <w:rFonts w:eastAsia="Times New Roman" w:cs="Times New Roman"/>
              </w:rPr>
            </w:rPrChange>
          </w:rPr>
          <w:t xml:space="preserve">click </w:t>
        </w:r>
        <w:r w:rsidR="00084C9F" w:rsidRPr="007F739A">
          <w:rPr>
            <w:rFonts w:eastAsia="Times New Roman" w:cs="Times New Roman"/>
            <w:b/>
            <w:color w:val="auto"/>
            <w:rPrChange w:id="7482" w:author="Alina Frey" w:date="2017-11-20T10:06:00Z">
              <w:rPr>
                <w:rFonts w:eastAsia="Times New Roman" w:cs="Times New Roman"/>
                <w:b/>
              </w:rPr>
            </w:rPrChange>
          </w:rPr>
          <w:t>Save</w:t>
        </w:r>
        <w:r w:rsidR="00084C9F" w:rsidRPr="007F739A">
          <w:rPr>
            <w:rFonts w:eastAsia="Times New Roman" w:cs="Times New Roman"/>
            <w:color w:val="auto"/>
            <w:rPrChange w:id="7483" w:author="Alina Frey" w:date="2017-11-20T10:06:00Z">
              <w:rPr>
                <w:rFonts w:eastAsia="Times New Roman" w:cs="Times New Roman"/>
              </w:rPr>
            </w:rPrChange>
          </w:rPr>
          <w:t xml:space="preserve"> to store the entries or </w:t>
        </w:r>
        <w:r w:rsidR="00084C9F" w:rsidRPr="007F739A">
          <w:rPr>
            <w:rFonts w:eastAsia="Times New Roman" w:cs="Times New Roman"/>
            <w:b/>
            <w:color w:val="auto"/>
            <w:rPrChange w:id="7484" w:author="Alina Frey" w:date="2017-11-20T10:06:00Z">
              <w:rPr>
                <w:rFonts w:eastAsia="Times New Roman" w:cs="Times New Roman"/>
                <w:b/>
              </w:rPr>
            </w:rPrChange>
          </w:rPr>
          <w:t>Cancel</w:t>
        </w:r>
        <w:r w:rsidR="00084C9F" w:rsidRPr="007F739A">
          <w:rPr>
            <w:rFonts w:eastAsia="Times New Roman" w:cs="Times New Roman"/>
            <w:color w:val="auto"/>
            <w:rPrChange w:id="7485" w:author="Alina Frey" w:date="2017-11-20T10:06:00Z">
              <w:rPr>
                <w:rFonts w:eastAsia="Times New Roman" w:cs="Times New Roman"/>
              </w:rPr>
            </w:rPrChange>
          </w:rPr>
          <w:t xml:space="preserve"> to exit without saving</w:t>
        </w:r>
      </w:ins>
      <w:ins w:id="7486" w:author="Alina Frey" w:date="2017-11-14T10:22:00Z">
        <w:r w:rsidRPr="007F739A">
          <w:rPr>
            <w:color w:val="auto"/>
            <w:rPrChange w:id="7487" w:author="Alina Frey" w:date="2017-11-20T10:06:00Z">
              <w:rPr/>
            </w:rPrChange>
          </w:rPr>
          <w:t xml:space="preserve">. Every time a field has a new value, the Summary field at the bottom is updated to represent the new values. </w:t>
        </w:r>
      </w:ins>
    </w:p>
    <w:p w14:paraId="7143C880" w14:textId="6501E236" w:rsidR="00216843" w:rsidRPr="007F739A" w:rsidRDefault="0015031B">
      <w:pPr>
        <w:keepNext/>
        <w:spacing w:after="69"/>
        <w:rPr>
          <w:ins w:id="7488" w:author="Alina Frey" w:date="2017-11-14T10:34:00Z"/>
          <w:color w:val="auto"/>
          <w:rPrChange w:id="7489" w:author="Alina Frey" w:date="2017-11-20T10:06:00Z">
            <w:rPr>
              <w:ins w:id="7490" w:author="Alina Frey" w:date="2017-11-14T10:34:00Z"/>
            </w:rPr>
          </w:rPrChange>
        </w:rPr>
        <w:pPrChange w:id="7491" w:author="Alina Frey" w:date="2017-11-14T10:35:00Z">
          <w:pPr/>
        </w:pPrChange>
      </w:pPr>
      <w:ins w:id="7492" w:author="Alina Frey" w:date="2017-11-20T15:15:00Z">
        <w:r>
          <w:rPr>
            <w:noProof/>
          </w:rPr>
          <mc:AlternateContent>
            <mc:Choice Requires="wps">
              <w:drawing>
                <wp:anchor distT="0" distB="0" distL="114300" distR="114300" simplePos="0" relativeHeight="251627520" behindDoc="0" locked="0" layoutInCell="1" allowOverlap="1" wp14:anchorId="1774BB8B" wp14:editId="6D38186A">
                  <wp:simplePos x="0" y="0"/>
                  <wp:positionH relativeFrom="column">
                    <wp:posOffset>450850</wp:posOffset>
                  </wp:positionH>
                  <wp:positionV relativeFrom="paragraph">
                    <wp:posOffset>1168400</wp:posOffset>
                  </wp:positionV>
                  <wp:extent cx="346075" cy="0"/>
                  <wp:effectExtent l="0" t="95250" r="0" b="95250"/>
                  <wp:wrapNone/>
                  <wp:docPr id="366" name="Straight Arrow Connector 366"/>
                  <wp:cNvGraphicFramePr/>
                  <a:graphic xmlns:a="http://schemas.openxmlformats.org/drawingml/2006/main">
                    <a:graphicData uri="http://schemas.microsoft.com/office/word/2010/wordprocessingShape">
                      <wps:wsp>
                        <wps:cNvCnPr/>
                        <wps:spPr>
                          <a:xfrm flipH="1">
                            <a:off x="0" y="0"/>
                            <a:ext cx="346075" cy="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D89C384" id="Straight Arrow Connector 366" o:spid="_x0000_s1026" type="#_x0000_t32" style="position:absolute;margin-left:35.5pt;margin-top:92pt;width:27.25pt;height:0;flip:x;z-index:2516275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" strokecolor="red" strokeweight="2.25pt">
                  <v:stroke endarrow="block" joinstyle="miter"/>
                </v:shape>
              </w:pict>
            </mc:Fallback>
          </mc:AlternateContent>
        </w:r>
        <w:r w:rsidR="00AD1696">
          <w:rPr>
            <w:noProof/>
          </w:rPr>
          <mc:AlternateContent>
            <mc:Choice Requires="wps">
              <w:drawing>
                <wp:anchor distT="0" distB="0" distL="114300" distR="114300" simplePos="0" relativeHeight="251629568" behindDoc="0" locked="0" layoutInCell="1" allowOverlap="1" wp14:anchorId="5F55681E" wp14:editId="2609469A">
                  <wp:simplePos x="0" y="0"/>
                  <wp:positionH relativeFrom="column">
                    <wp:posOffset>4064000</wp:posOffset>
                  </wp:positionH>
                  <wp:positionV relativeFrom="paragraph">
                    <wp:posOffset>2078990</wp:posOffset>
                  </wp:positionV>
                  <wp:extent cx="306070" cy="202565"/>
                  <wp:effectExtent l="38100" t="19050" r="17780" b="45085"/>
                  <wp:wrapNone/>
                  <wp:docPr id="367" name="Straight Arrow Connector 367"/>
                  <wp:cNvGraphicFramePr/>
                  <a:graphic xmlns:a="http://schemas.openxmlformats.org/drawingml/2006/main">
                    <a:graphicData uri="http://schemas.microsoft.com/office/word/2010/wordprocessingShape">
                      <wps:wsp>
                        <wps:cNvCnPr/>
                        <wps:spPr>
                          <a:xfrm flipH="1">
                            <a:off x="0" y="0"/>
                            <a:ext cx="306070" cy="202565"/>
                          </a:xfrm>
                          <a:prstGeom prst="straightConnector1">
                            <a:avLst/>
                          </a:prstGeom>
                          <a:ln w="28575">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CEEDF41" id="Straight Arrow Connector 367" o:spid="_x0000_s1026" type="#_x0000_t32" style="position:absolute;margin-left:320pt;margin-top:163.7pt;width:24.1pt;height:15.95pt;flip:x;z-index:2516295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" strokecolor="red" strokeweight="2.25pt">
                  <v:stroke endarrow="block" joinstyle="miter"/>
                </v:shape>
              </w:pict>
            </mc:Fallback>
          </mc:AlternateContent>
        </w:r>
      </w:ins>
      <w:r w:rsidR="00FD77F5" w:rsidRPr="007F739A">
        <w:rPr>
          <w:rStyle w:val="CommentReference"/>
          <w:color w:val="auto"/>
          <w:rPrChange w:id="7493" w:author="Alina Frey" w:date="2017-11-20T10:06:00Z">
            <w:rPr>
              <w:rStyle w:val="CommentReference"/>
            </w:rPr>
          </w:rPrChange>
        </w:rPr>
        <w:commentReference w:id="7494"/>
      </w:r>
      <w:ins w:id="7495" w:author="Alina Frey" w:date="2017-11-20T15:14:00Z">
        <w:r w:rsidR="00AD1696">
          <w:rPr>
            <w:noProof/>
          </w:rPr>
          <w:drawing>
            <wp:inline distT="0" distB="0" distL="0" distR="0" wp14:anchorId="1644CAD9" wp14:editId="58566228">
              <wp:extent cx="5943600" cy="2614295"/>
              <wp:effectExtent l="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2614295"/>
                      </a:xfrm>
                      <a:prstGeom prst="rect">
                        <a:avLst/>
                      </a:prstGeom>
                    </pic:spPr>
                  </pic:pic>
                </a:graphicData>
              </a:graphic>
            </wp:inline>
          </w:drawing>
        </w:r>
      </w:ins>
    </w:p>
    <w:p w14:paraId="2191D42E" w14:textId="117FB782" w:rsidR="00515BE0" w:rsidRPr="00CF2303" w:rsidRDefault="00216843">
      <w:pPr>
        <w:pStyle w:val="Caption"/>
        <w:rPr>
          <w:ins w:id="7496" w:author="Alina Frey" w:date="2017-11-14T10:22:00Z"/>
        </w:rPr>
        <w:pPrChange w:id="7497" w:author="Alina Frey" w:date="2017-11-14T10:34:00Z">
          <w:pPr>
            <w:pStyle w:val="Alina-NormalText"/>
            <w:spacing w:after="0"/>
          </w:pPr>
        </w:pPrChange>
      </w:pPr>
      <w:bookmarkStart w:id="7498" w:name="_Toc498937452"/>
      <w:bookmarkStart w:id="7499" w:name="_Toc498942300"/>
      <w:bookmarkStart w:id="7500" w:name="_Toc498938967"/>
      <w:bookmarkStart w:id="7501" w:name="_Toc499024539"/>
      <w:ins w:id="7502" w:author="Alina Frey" w:date="2017-11-14T10:34:00Z">
        <w:r w:rsidRPr="00CF2303">
          <w:t xml:space="preserve">Figure </w:t>
        </w:r>
        <w:r w:rsidRPr="00CF2303">
          <w:fldChar w:fldCharType="begin"/>
        </w:r>
        <w:r w:rsidRPr="00CF2303">
          <w:instrText xml:space="preserve"> SEQ Figure \* ARABIC </w:instrText>
        </w:r>
      </w:ins>
      <w:r w:rsidRPr="00CF2303">
        <w:fldChar w:fldCharType="separate"/>
      </w:r>
      <w:ins w:id="7503" w:author="Alina Frey [2]" w:date="2017-11-21T10:58:00Z">
        <w:r w:rsidR="003B7B8C">
          <w:rPr>
            <w:noProof/>
          </w:rPr>
          <w:t>75</w:t>
        </w:r>
      </w:ins>
      <w:ins w:id="7504" w:author="Alina Frey" w:date="2017-11-14T10:34:00Z">
        <w:r w:rsidRPr="00CF2303">
          <w:fldChar w:fldCharType="end"/>
        </w:r>
        <w:r w:rsidRPr="00CF2303">
          <w:t>: Updated G/P Summary</w:t>
        </w:r>
      </w:ins>
      <w:bookmarkEnd w:id="7498"/>
      <w:bookmarkEnd w:id="7499"/>
      <w:bookmarkEnd w:id="7500"/>
      <w:bookmarkEnd w:id="7501"/>
    </w:p>
    <w:p w14:paraId="31876EC8" w14:textId="3ED73ED1" w:rsidR="006C0619" w:rsidRPr="007F739A" w:rsidDel="00496F5A" w:rsidRDefault="00084C9F">
      <w:pPr>
        <w:spacing w:line="252" w:lineRule="auto"/>
        <w:ind w:left="-5" w:hanging="10"/>
        <w:rPr>
          <w:del w:id="7505" w:author="Alina Frey" w:date="2017-11-14T10:32:00Z"/>
          <w:rFonts w:eastAsia="Times New Roman" w:cs="Times New Roman"/>
          <w:color w:val="auto"/>
          <w:rPrChange w:id="7506" w:author="Alina Frey" w:date="2017-11-20T10:06:00Z">
            <w:rPr>
              <w:del w:id="7507" w:author="Alina Frey" w:date="2017-11-14T10:32:00Z"/>
            </w:rPr>
          </w:rPrChange>
        </w:rPr>
        <w:pPrChange w:id="7508" w:author="Alina Frey" w:date="2017-11-14T10:32:00Z">
          <w:pPr>
            <w:spacing w:after="19" w:line="252" w:lineRule="auto"/>
            <w:ind w:left="-5" w:hanging="10"/>
          </w:pPr>
        </w:pPrChange>
      </w:pPr>
      <w:ins w:id="7509" w:author="Alina Frey" w:date="2017-11-14T10:30:00Z">
        <w:r w:rsidRPr="007F739A">
          <w:rPr>
            <w:color w:val="auto"/>
            <w:rPrChange w:id="7510" w:author="Alina Frey" w:date="2017-11-20T10:06:00Z">
              <w:rPr/>
            </w:rPrChange>
          </w:rPr>
          <w:t>If the user save</w:t>
        </w:r>
        <w:r w:rsidR="007E71B1" w:rsidRPr="007F739A">
          <w:rPr>
            <w:color w:val="auto"/>
            <w:rPrChange w:id="7511" w:author="Alina Frey" w:date="2017-11-20T10:06:00Z">
              <w:rPr/>
            </w:rPrChange>
          </w:rPr>
          <w:t>s the values, the</w:t>
        </w:r>
      </w:ins>
      <w:ins w:id="7512" w:author="Alina Frey" w:date="2017-11-14T10:22:00Z">
        <w:r w:rsidR="00515BE0" w:rsidRPr="007F739A">
          <w:rPr>
            <w:color w:val="auto"/>
            <w:rPrChange w:id="7513" w:author="Alina Frey" w:date="2017-11-20T10:06:00Z">
              <w:rPr/>
            </w:rPrChange>
          </w:rPr>
          <w:t xml:space="preserve"> Summary is </w:t>
        </w:r>
      </w:ins>
      <w:ins w:id="7514" w:author="Alina Frey" w:date="2017-11-14T10:28:00Z">
        <w:r w:rsidR="00186799" w:rsidRPr="007F739A">
          <w:rPr>
            <w:color w:val="auto"/>
            <w:rPrChange w:id="7515" w:author="Alina Frey" w:date="2017-11-20T10:06:00Z">
              <w:rPr/>
            </w:rPrChange>
          </w:rPr>
          <w:t>updated</w:t>
        </w:r>
      </w:ins>
      <w:ins w:id="7516" w:author="Alina Frey" w:date="2017-11-14T10:22:00Z">
        <w:r w:rsidR="00515BE0" w:rsidRPr="007F739A">
          <w:rPr>
            <w:color w:val="auto"/>
            <w:rPrChange w:id="7517" w:author="Alina Frey" w:date="2017-11-20T10:06:00Z">
              <w:rPr/>
            </w:rPrChange>
          </w:rPr>
          <w:t xml:space="preserve"> as well under the patient details section </w:t>
        </w:r>
      </w:ins>
      <w:ins w:id="7518" w:author="Alina Frey" w:date="2017-11-14T10:28:00Z">
        <w:r w:rsidR="00864D58" w:rsidRPr="007F739A">
          <w:rPr>
            <w:color w:val="auto"/>
            <w:rPrChange w:id="7519" w:author="Alina Frey" w:date="2017-11-20T10:06:00Z">
              <w:rPr/>
            </w:rPrChange>
          </w:rPr>
          <w:t>under</w:t>
        </w:r>
      </w:ins>
      <w:ins w:id="7520" w:author="Alina Frey" w:date="2017-11-14T10:22:00Z">
        <w:r w:rsidR="00515BE0" w:rsidRPr="007F739A">
          <w:rPr>
            <w:color w:val="auto"/>
            <w:rPrChange w:id="7521" w:author="Alina Frey" w:date="2017-11-20T10:06:00Z">
              <w:rPr/>
            </w:rPrChange>
          </w:rPr>
          <w:t xml:space="preserve"> the </w:t>
        </w:r>
      </w:ins>
      <w:ins w:id="7522" w:author="Alina Frey" w:date="2017-11-14T10:28:00Z">
        <w:r w:rsidR="00864D58" w:rsidRPr="007F739A">
          <w:rPr>
            <w:color w:val="auto"/>
            <w:rPrChange w:id="7523" w:author="Alina Frey" w:date="2017-11-20T10:06:00Z">
              <w:rPr/>
            </w:rPrChange>
          </w:rPr>
          <w:t xml:space="preserve">Dashboard Menu in the </w:t>
        </w:r>
      </w:ins>
      <w:ins w:id="7524" w:author="Alina Frey" w:date="2017-11-14T10:22:00Z">
        <w:r w:rsidR="00515BE0" w:rsidRPr="007F739A">
          <w:rPr>
            <w:color w:val="auto"/>
            <w:rPrChange w:id="7525" w:author="Alina Frey" w:date="2017-11-20T10:06:00Z">
              <w:rPr/>
            </w:rPrChange>
          </w:rPr>
          <w:t>left side pane. When this link is clicked, the user is prompted back</w:t>
        </w:r>
      </w:ins>
      <w:ins w:id="7526" w:author="Alina Frey" w:date="2017-11-14T10:31:00Z">
        <w:r w:rsidR="00F30A7B" w:rsidRPr="007F739A">
          <w:rPr>
            <w:color w:val="auto"/>
            <w:rPrChange w:id="7527" w:author="Alina Frey" w:date="2017-11-20T10:06:00Z">
              <w:rPr/>
            </w:rPrChange>
          </w:rPr>
          <w:t xml:space="preserve"> to Update the Gravida/Para Details</w:t>
        </w:r>
        <w:r w:rsidR="00481F4B" w:rsidRPr="007F739A">
          <w:rPr>
            <w:color w:val="auto"/>
            <w:rPrChange w:id="7528" w:author="Alina Frey" w:date="2017-11-20T10:06:00Z">
              <w:rPr/>
            </w:rPrChange>
          </w:rPr>
          <w:t xml:space="preserve"> values under the Pregnancy History screen.</w:t>
        </w:r>
      </w:ins>
      <w:del w:id="7529" w:author="Alina Frey" w:date="2017-11-14T10:32:00Z">
        <w:r w:rsidR="005F159C" w:rsidRPr="007F739A" w:rsidDel="00496F5A">
          <w:rPr>
            <w:rFonts w:eastAsia="Times New Roman" w:cs="Times New Roman"/>
            <w:color w:val="auto"/>
            <w:rPrChange w:id="7530" w:author="Alina Frey" w:date="2017-11-20T10:06:00Z">
              <w:rPr>
                <w:rFonts w:eastAsia="Times New Roman" w:cs="Times New Roman"/>
              </w:rPr>
            </w:rPrChange>
          </w:rPr>
          <w:delText xml:space="preserve">By entering or editing values in the appropriate fields, MT will populate the Gravida/Para (G/P) summary. Select the </w:delText>
        </w:r>
        <w:r w:rsidR="005F159C" w:rsidRPr="007F739A" w:rsidDel="00496F5A">
          <w:rPr>
            <w:rFonts w:eastAsia="Times New Roman" w:cs="Times New Roman"/>
            <w:b/>
            <w:color w:val="auto"/>
            <w:rPrChange w:id="7531" w:author="Alina Frey" w:date="2017-11-20T10:06:00Z">
              <w:rPr>
                <w:rFonts w:eastAsia="Times New Roman" w:cs="Times New Roman"/>
                <w:b/>
              </w:rPr>
            </w:rPrChange>
          </w:rPr>
          <w:delText>Action</w:delText>
        </w:r>
        <w:r w:rsidR="005F159C" w:rsidRPr="007F739A" w:rsidDel="00496F5A">
          <w:rPr>
            <w:rFonts w:eastAsia="Times New Roman" w:cs="Times New Roman"/>
            <w:color w:val="auto"/>
            <w:rPrChange w:id="7532" w:author="Alina Frey" w:date="2017-11-20T10:06:00Z">
              <w:rPr>
                <w:rFonts w:eastAsia="Times New Roman" w:cs="Times New Roman"/>
              </w:rPr>
            </w:rPrChange>
          </w:rPr>
          <w:delText xml:space="preserve"> drop-down to update the information. </w:delText>
        </w:r>
      </w:del>
      <w:del w:id="7533" w:author="Alina Frey" w:date="2017-11-14T10:29:00Z">
        <w:r w:rsidR="005F159C" w:rsidRPr="007F739A" w:rsidDel="0098667E">
          <w:rPr>
            <w:rFonts w:eastAsia="Times New Roman" w:cs="Times New Roman"/>
            <w:color w:val="auto"/>
            <w:rPrChange w:id="7534" w:author="Alina Frey" w:date="2017-11-20T10:06:00Z">
              <w:rPr>
                <w:rFonts w:eastAsia="Times New Roman" w:cs="Times New Roman"/>
              </w:rPr>
            </w:rPrChange>
          </w:rPr>
          <w:delText xml:space="preserve">Click </w:delText>
        </w:r>
        <w:r w:rsidR="005F159C" w:rsidRPr="007F739A" w:rsidDel="0098667E">
          <w:rPr>
            <w:rFonts w:eastAsia="Times New Roman" w:cs="Times New Roman"/>
            <w:b/>
            <w:color w:val="auto"/>
            <w:rPrChange w:id="7535" w:author="Alina Frey" w:date="2017-11-20T10:06:00Z">
              <w:rPr>
                <w:rFonts w:eastAsia="Times New Roman" w:cs="Times New Roman"/>
                <w:b/>
              </w:rPr>
            </w:rPrChange>
          </w:rPr>
          <w:delText>Save</w:delText>
        </w:r>
        <w:r w:rsidR="005F159C" w:rsidRPr="007F739A" w:rsidDel="0098667E">
          <w:rPr>
            <w:rFonts w:eastAsia="Times New Roman" w:cs="Times New Roman"/>
            <w:color w:val="auto"/>
            <w:rPrChange w:id="7536" w:author="Alina Frey" w:date="2017-11-20T10:06:00Z">
              <w:rPr>
                <w:rFonts w:eastAsia="Times New Roman" w:cs="Times New Roman"/>
              </w:rPr>
            </w:rPrChange>
          </w:rPr>
          <w:delText xml:space="preserve"> to store the entries or </w:delText>
        </w:r>
        <w:r w:rsidR="005F159C" w:rsidRPr="007F739A" w:rsidDel="0098667E">
          <w:rPr>
            <w:rFonts w:eastAsia="Times New Roman" w:cs="Times New Roman"/>
            <w:b/>
            <w:color w:val="auto"/>
            <w:rPrChange w:id="7537" w:author="Alina Frey" w:date="2017-11-20T10:06:00Z">
              <w:rPr>
                <w:rFonts w:eastAsia="Times New Roman" w:cs="Times New Roman"/>
                <w:b/>
              </w:rPr>
            </w:rPrChange>
          </w:rPr>
          <w:delText>Cancel</w:delText>
        </w:r>
        <w:r w:rsidR="005F159C" w:rsidRPr="007F739A" w:rsidDel="0098667E">
          <w:rPr>
            <w:rFonts w:eastAsia="Times New Roman" w:cs="Times New Roman"/>
            <w:color w:val="auto"/>
            <w:rPrChange w:id="7538" w:author="Alina Frey" w:date="2017-11-20T10:06:00Z">
              <w:rPr>
                <w:rFonts w:eastAsia="Times New Roman" w:cs="Times New Roman"/>
              </w:rPr>
            </w:rPrChange>
          </w:rPr>
          <w:delText xml:space="preserve"> to exit without saving.</w:delText>
        </w:r>
      </w:del>
    </w:p>
    <w:p w14:paraId="31876EC9" w14:textId="519DFF29" w:rsidR="006C0619" w:rsidRPr="007F739A" w:rsidRDefault="005F159C">
      <w:pPr>
        <w:keepNext/>
        <w:spacing w:after="44"/>
        <w:rPr>
          <w:color w:val="auto"/>
          <w:rPrChange w:id="7539" w:author="Alina Frey" w:date="2017-11-20T10:06:00Z">
            <w:rPr/>
          </w:rPrChange>
        </w:rPr>
        <w:pPrChange w:id="7540" w:author="Alina Frey" w:date="2017-11-14T10:24:00Z">
          <w:pPr>
            <w:spacing w:after="67"/>
          </w:pPr>
        </w:pPrChange>
      </w:pPr>
      <w:del w:id="7541" w:author="Alina Frey" w:date="2017-11-14T10:18:00Z">
        <w:r w:rsidRPr="007F739A" w:rsidDel="0010278B">
          <w:rPr>
            <w:noProof/>
            <w:color w:val="auto"/>
            <w:rPrChange w:id="7542" w:author="Alina Frey" w:date="2017-11-20T10:06:00Z">
              <w:rPr>
                <w:noProof/>
              </w:rPr>
            </w:rPrChange>
          </w:rPr>
          <w:drawing>
            <wp:inline distT="0" distB="0" distL="0" distR="0" wp14:anchorId="318770DC" wp14:editId="21CE4076">
              <wp:extent cx="3810000" cy="3076194"/>
              <wp:effectExtent l="0" t="0" r="0" b="0"/>
              <wp:docPr id="1100" name="Picture 1100"/>
              <wp:cNvGraphicFramePr/>
              <a:graphic xmlns:a="http://schemas.openxmlformats.org/drawingml/2006/main">
                <a:graphicData uri="http://schemas.openxmlformats.org/drawingml/2006/picture">
                  <pic:pic xmlns:pic="http://schemas.openxmlformats.org/drawingml/2006/picture">
                    <pic:nvPicPr>
                      <pic:cNvPr id="1100" name="Picture 1100"/>
                      <pic:cNvPicPr/>
                    </pic:nvPicPr>
                    <pic:blipFill>
                      <a:blip r:embed="rId153"/>
                      <a:stretch>
                        <a:fillRect/>
                      </a:stretch>
                    </pic:blipFill>
                    <pic:spPr>
                      <a:xfrm>
                        <a:off x="0" y="0"/>
                        <a:ext cx="3810000" cy="3076194"/>
                      </a:xfrm>
                      <a:prstGeom prst="rect">
                        <a:avLst/>
                      </a:prstGeom>
                    </pic:spPr>
                  </pic:pic>
                </a:graphicData>
              </a:graphic>
            </wp:inline>
          </w:drawing>
        </w:r>
      </w:del>
    </w:p>
    <w:p w14:paraId="31876ECA" w14:textId="13101172" w:rsidR="006C0619" w:rsidRPr="007F739A" w:rsidDel="003209D7" w:rsidRDefault="005F159C">
      <w:pPr>
        <w:spacing w:after="29" w:line="265" w:lineRule="auto"/>
        <w:ind w:left="-5" w:hanging="10"/>
        <w:rPr>
          <w:del w:id="7543" w:author="Alina Frey" w:date="2017-11-08T16:35:00Z"/>
          <w:color w:val="auto"/>
          <w:rPrChange w:id="7544" w:author="Alina Frey" w:date="2017-11-20T10:06:00Z">
            <w:rPr>
              <w:del w:id="7545" w:author="Alina Frey" w:date="2017-11-08T16:35:00Z"/>
            </w:rPr>
          </w:rPrChange>
        </w:rPr>
      </w:pPr>
      <w:del w:id="7546" w:author="Alina Frey" w:date="2017-11-08T16:35:00Z">
        <w:r w:rsidRPr="007F739A" w:rsidDel="003209D7">
          <w:rPr>
            <w:rFonts w:eastAsia="Times New Roman" w:cs="Times New Roman"/>
            <w:b/>
            <w:color w:val="auto"/>
            <w:sz w:val="20"/>
            <w:rPrChange w:id="7547" w:author="Alina Frey" w:date="2017-11-20T10:06:00Z">
              <w:rPr>
                <w:rFonts w:eastAsia="Times New Roman" w:cs="Times New Roman"/>
                <w:b/>
                <w:sz w:val="20"/>
              </w:rPr>
            </w:rPrChange>
          </w:rPr>
          <w:delText>Figure 56: Gravida / Para Details</w:delText>
        </w:r>
      </w:del>
    </w:p>
    <w:p w14:paraId="31876ECB" w14:textId="1391CF67" w:rsidR="006C0619" w:rsidRPr="00CF2303" w:rsidDel="00FA21C0" w:rsidRDefault="005F159C">
      <w:pPr>
        <w:pStyle w:val="Caption"/>
        <w:rPr>
          <w:del w:id="7548" w:author="Alina Frey" w:date="2017-11-14T10:25:00Z"/>
        </w:rPr>
        <w:pPrChange w:id="7549" w:author="Alina Frey" w:date="2017-11-10T14:16:00Z">
          <w:pPr>
            <w:spacing w:after="69"/>
          </w:pPr>
        </w:pPrChange>
      </w:pPr>
      <w:del w:id="7550" w:author="Alina Frey" w:date="2017-11-14T10:19:00Z">
        <w:r w:rsidRPr="005625E8" w:rsidDel="000D400D">
          <w:rPr>
            <w:b w:val="0"/>
            <w:iCs w:val="0"/>
            <w:noProof/>
          </w:rPr>
          <w:drawing>
            <wp:inline distT="0" distB="0" distL="0" distR="0" wp14:anchorId="318770DE" wp14:editId="31B874F1">
              <wp:extent cx="5801107" cy="2762250"/>
              <wp:effectExtent l="0" t="0" r="0" b="0"/>
              <wp:docPr id="1103" name="Picture 1103"/>
              <wp:cNvGraphicFramePr/>
              <a:graphic xmlns:a="http://schemas.openxmlformats.org/drawingml/2006/main">
                <a:graphicData uri="http://schemas.openxmlformats.org/drawingml/2006/picture">
                  <pic:pic xmlns:pic="http://schemas.openxmlformats.org/drawingml/2006/picture">
                    <pic:nvPicPr>
                      <pic:cNvPr id="1103" name="Picture 1103"/>
                      <pic:cNvPicPr/>
                    </pic:nvPicPr>
                    <pic:blipFill>
                      <a:blip r:embed="rId154"/>
                      <a:stretch>
                        <a:fillRect/>
                      </a:stretch>
                    </pic:blipFill>
                    <pic:spPr>
                      <a:xfrm>
                        <a:off x="0" y="0"/>
                        <a:ext cx="5801107" cy="2762250"/>
                      </a:xfrm>
                      <a:prstGeom prst="rect">
                        <a:avLst/>
                      </a:prstGeom>
                    </pic:spPr>
                  </pic:pic>
                </a:graphicData>
              </a:graphic>
            </wp:inline>
          </w:drawing>
        </w:r>
      </w:del>
    </w:p>
    <w:p w14:paraId="31876ECC" w14:textId="700CFC96" w:rsidR="006C0619" w:rsidRPr="007F739A" w:rsidDel="006B23E6" w:rsidRDefault="005F159C">
      <w:pPr>
        <w:spacing w:after="29" w:line="265" w:lineRule="auto"/>
        <w:ind w:left="-5" w:hanging="10"/>
        <w:rPr>
          <w:del w:id="7551" w:author="Alina Frey" w:date="2017-11-08T16:35:00Z"/>
          <w:color w:val="auto"/>
          <w:rPrChange w:id="7552" w:author="Alina Frey" w:date="2017-11-20T10:06:00Z">
            <w:rPr>
              <w:del w:id="7553" w:author="Alina Frey" w:date="2017-11-08T16:35:00Z"/>
            </w:rPr>
          </w:rPrChange>
        </w:rPr>
      </w:pPr>
      <w:del w:id="7554" w:author="Alina Frey" w:date="2017-11-08T16:35:00Z">
        <w:r w:rsidRPr="007F739A" w:rsidDel="006B23E6">
          <w:rPr>
            <w:rFonts w:eastAsia="Times New Roman" w:cs="Times New Roman"/>
            <w:b/>
            <w:color w:val="auto"/>
            <w:sz w:val="20"/>
            <w:rPrChange w:id="7555" w:author="Alina Frey" w:date="2017-11-20T10:06:00Z">
              <w:rPr>
                <w:rFonts w:eastAsia="Times New Roman" w:cs="Times New Roman"/>
                <w:b/>
                <w:sz w:val="20"/>
              </w:rPr>
            </w:rPrChange>
          </w:rPr>
          <w:delText>Figure 57: Gravida/Para Details / Edit</w:delText>
        </w:r>
      </w:del>
    </w:p>
    <w:p w14:paraId="31876ECD" w14:textId="77777777" w:rsidR="006C0619" w:rsidRPr="007F739A" w:rsidRDefault="005F159C" w:rsidP="00FA615B">
      <w:pPr>
        <w:pStyle w:val="Heading3"/>
        <w:ind w:left="-5"/>
        <w:rPr>
          <w:color w:val="auto"/>
          <w:rPrChange w:id="7556" w:author="Alina Frey" w:date="2017-11-20T10:06:00Z">
            <w:rPr/>
          </w:rPrChange>
        </w:rPr>
      </w:pPr>
      <w:bookmarkStart w:id="7557" w:name="_Toc497914073"/>
      <w:bookmarkStart w:id="7558" w:name="_Toc498937640"/>
      <w:bookmarkStart w:id="7559" w:name="_Toc498942488"/>
      <w:bookmarkStart w:id="7560" w:name="_Toc498939155"/>
      <w:bookmarkStart w:id="7561" w:name="_Toc499024423"/>
      <w:r w:rsidRPr="007F739A">
        <w:rPr>
          <w:color w:val="auto"/>
          <w:rPrChange w:id="7562" w:author="Alina Frey" w:date="2017-11-20T10:06:00Z">
            <w:rPr/>
          </w:rPrChange>
        </w:rPr>
        <w:t>Contact</w:t>
      </w:r>
      <w:bookmarkEnd w:id="7557"/>
      <w:bookmarkEnd w:id="7558"/>
      <w:bookmarkEnd w:id="7559"/>
      <w:bookmarkEnd w:id="7560"/>
      <w:bookmarkEnd w:id="7561"/>
    </w:p>
    <w:p w14:paraId="31876ECE" w14:textId="6AFB662D" w:rsidR="006C0619" w:rsidRPr="007F739A" w:rsidRDefault="00FE54EC">
      <w:pPr>
        <w:rPr>
          <w:color w:val="auto"/>
          <w:rPrChange w:id="7563" w:author="Alina Frey" w:date="2017-11-20T10:06:00Z">
            <w:rPr/>
          </w:rPrChange>
        </w:rPr>
        <w:pPrChange w:id="7564" w:author="Alina Frey" w:date="2017-11-14T10:44:00Z">
          <w:pPr>
            <w:spacing w:after="19" w:line="252" w:lineRule="auto"/>
            <w:ind w:left="-5" w:hanging="10"/>
          </w:pPr>
        </w:pPrChange>
      </w:pPr>
      <w:ins w:id="7565" w:author="Alina Frey" w:date="2017-11-14T10:38:00Z">
        <w:r w:rsidRPr="007F739A">
          <w:rPr>
            <w:color w:val="auto"/>
            <w:rPrChange w:id="7566" w:author="Alina Frey" w:date="2017-11-20T10:06:00Z">
              <w:rPr/>
            </w:rPrChange>
          </w:rPr>
          <w:t xml:space="preserve">As part of the </w:t>
        </w:r>
        <w:r w:rsidRPr="007F739A">
          <w:rPr>
            <w:rFonts w:eastAsia="Times New Roman" w:cs="Times New Roman"/>
            <w:color w:val="auto"/>
            <w:rPrChange w:id="7567" w:author="Alina Frey" w:date="2017-11-20T10:06:00Z">
              <w:rPr>
                <w:rFonts w:eastAsia="Times New Roman" w:cs="Times New Roman"/>
              </w:rPr>
            </w:rPrChange>
          </w:rPr>
          <w:t xml:space="preserve">Patient Summary screen, the </w:t>
        </w:r>
      </w:ins>
      <w:ins w:id="7568" w:author="Alina Frey" w:date="2017-11-14T10:39:00Z">
        <w:r w:rsidR="00F325AC" w:rsidRPr="007F739A">
          <w:rPr>
            <w:rFonts w:eastAsia="Times New Roman" w:cs="Times New Roman"/>
            <w:color w:val="auto"/>
            <w:rPrChange w:id="7569" w:author="Alina Frey" w:date="2017-11-20T10:06:00Z">
              <w:rPr>
                <w:rFonts w:eastAsia="Times New Roman" w:cs="Times New Roman"/>
              </w:rPr>
            </w:rPrChange>
          </w:rPr>
          <w:t>Contact</w:t>
        </w:r>
      </w:ins>
      <w:ins w:id="7570" w:author="Alina Frey" w:date="2017-11-14T10:38:00Z">
        <w:r w:rsidRPr="007F739A">
          <w:rPr>
            <w:color w:val="auto"/>
            <w:rPrChange w:id="7571" w:author="Alina Frey" w:date="2017-11-20T10:06:00Z">
              <w:rPr/>
            </w:rPrChange>
          </w:rPr>
          <w:t xml:space="preserve"> panel </w:t>
        </w:r>
        <w:r w:rsidRPr="007F739A">
          <w:rPr>
            <w:rFonts w:eastAsia="Times New Roman" w:cs="Times New Roman"/>
            <w:color w:val="auto"/>
            <w:rPrChange w:id="7572" w:author="Alina Frey" w:date="2017-11-20T10:06:00Z">
              <w:rPr>
                <w:rFonts w:eastAsia="Times New Roman" w:cs="Times New Roman"/>
              </w:rPr>
            </w:rPrChange>
          </w:rPr>
          <w:t xml:space="preserve">displays </w:t>
        </w:r>
      </w:ins>
      <w:del w:id="7573" w:author="Alina Frey" w:date="2017-11-14T10:38:00Z">
        <w:r w:rsidR="005F159C" w:rsidRPr="007F739A" w:rsidDel="00FE54EC">
          <w:rPr>
            <w:rFonts w:eastAsia="Times New Roman" w:cs="Times New Roman"/>
            <w:color w:val="auto"/>
            <w:rPrChange w:id="7574" w:author="Alina Frey" w:date="2017-11-20T10:06:00Z">
              <w:rPr>
                <w:rFonts w:eastAsia="Times New Roman" w:cs="Times New Roman"/>
              </w:rPr>
            </w:rPrChange>
          </w:rPr>
          <w:delText xml:space="preserve">Displays </w:delText>
        </w:r>
      </w:del>
      <w:r w:rsidR="005F159C" w:rsidRPr="007F739A">
        <w:rPr>
          <w:rFonts w:eastAsia="Times New Roman" w:cs="Times New Roman"/>
          <w:color w:val="auto"/>
          <w:rPrChange w:id="7575" w:author="Alina Frey" w:date="2017-11-20T10:06:00Z">
            <w:rPr>
              <w:rFonts w:eastAsia="Times New Roman" w:cs="Times New Roman"/>
            </w:rPr>
          </w:rPrChange>
        </w:rPr>
        <w:t>the contact information from the patient</w:t>
      </w:r>
      <w:del w:id="7576" w:author="Alina Frey" w:date="2017-11-16T16:57:00Z">
        <w:r w:rsidR="005F159C" w:rsidRPr="007F739A" w:rsidDel="00FE25D6">
          <w:rPr>
            <w:rFonts w:eastAsia="Times New Roman" w:cs="Times New Roman"/>
            <w:color w:val="auto"/>
            <w:rPrChange w:id="7577" w:author="Alina Frey" w:date="2017-11-20T10:06:00Z">
              <w:rPr>
                <w:rFonts w:eastAsia="Times New Roman" w:cs="Times New Roman"/>
              </w:rPr>
            </w:rPrChange>
          </w:rPr>
          <w:delText>'</w:delText>
        </w:r>
      </w:del>
      <w:ins w:id="7578" w:author="Alina Frey" w:date="2017-11-16T16:57:00Z">
        <w:r w:rsidR="00FE25D6" w:rsidRPr="007F739A">
          <w:rPr>
            <w:rFonts w:eastAsia="Times New Roman" w:cs="Times New Roman"/>
            <w:color w:val="auto"/>
            <w:rPrChange w:id="7579" w:author="Alina Frey" w:date="2017-11-20T10:06:00Z">
              <w:rPr>
                <w:rFonts w:eastAsia="Times New Roman" w:cs="Times New Roman"/>
              </w:rPr>
            </w:rPrChange>
          </w:rPr>
          <w:t>’</w:t>
        </w:r>
      </w:ins>
      <w:r w:rsidR="005F159C" w:rsidRPr="007F739A">
        <w:rPr>
          <w:rFonts w:eastAsia="Times New Roman" w:cs="Times New Roman"/>
          <w:color w:val="auto"/>
          <w:rPrChange w:id="7580" w:author="Alina Frey" w:date="2017-11-20T10:06:00Z">
            <w:rPr>
              <w:rFonts w:eastAsia="Times New Roman" w:cs="Times New Roman"/>
            </w:rPr>
          </w:rPrChange>
        </w:rPr>
        <w:t>s CPRS record.</w:t>
      </w:r>
    </w:p>
    <w:p w14:paraId="4B47F78B" w14:textId="6385C25C" w:rsidR="00667A40" w:rsidRPr="007F739A" w:rsidRDefault="00260590">
      <w:pPr>
        <w:keepNext/>
        <w:spacing w:after="69"/>
        <w:rPr>
          <w:ins w:id="7581" w:author="Alina Frey" w:date="2017-11-14T10:43:00Z"/>
          <w:color w:val="auto"/>
          <w:rPrChange w:id="7582" w:author="Alina Frey" w:date="2017-11-20T10:06:00Z">
            <w:rPr>
              <w:ins w:id="7583" w:author="Alina Frey" w:date="2017-11-14T10:43:00Z"/>
            </w:rPr>
          </w:rPrChange>
        </w:rPr>
        <w:pPrChange w:id="7584" w:author="Alina Frey" w:date="2017-11-14T10:44:00Z">
          <w:pPr>
            <w:keepNext/>
            <w:spacing w:after="38"/>
          </w:pPr>
        </w:pPrChange>
      </w:pPr>
      <w:ins w:id="7585" w:author="Alina Frey" w:date="2017-11-20T15:17:00Z">
        <w:r>
          <w:rPr>
            <w:noProof/>
          </w:rPr>
          <w:lastRenderedPageBreak/>
          <mc:AlternateContent>
            <mc:Choice Requires="wps">
              <w:drawing>
                <wp:anchor distT="0" distB="0" distL="114300" distR="114300" simplePos="0" relativeHeight="251631616" behindDoc="0" locked="0" layoutInCell="1" allowOverlap="1" wp14:anchorId="4B8D5F81" wp14:editId="7411FB54">
                  <wp:simplePos x="0" y="0"/>
                  <wp:positionH relativeFrom="column">
                    <wp:posOffset>3454400</wp:posOffset>
                  </wp:positionH>
                  <wp:positionV relativeFrom="paragraph">
                    <wp:posOffset>329565</wp:posOffset>
                  </wp:positionV>
                  <wp:extent cx="45719" cy="330835"/>
                  <wp:effectExtent l="76200" t="38100" r="69215" b="12065"/>
                  <wp:wrapNone/>
                  <wp:docPr id="370" name="Straight Arrow Connector 370"/>
                  <wp:cNvGraphicFramePr/>
                  <a:graphic xmlns:a="http://schemas.openxmlformats.org/drawingml/2006/main">
                    <a:graphicData uri="http://schemas.microsoft.com/office/word/2010/wordprocessingShape">
                      <wps:wsp>
                        <wps:cNvCnPr/>
                        <wps:spPr>
                          <a:xfrm flipH="1" flipV="1">
                            <a:off x="0" y="0"/>
                            <a:ext cx="45719" cy="330835"/>
                          </a:xfrm>
                          <a:prstGeom prst="straightConnector1">
                            <a:avLst/>
                          </a:prstGeom>
                          <a:ln w="28575">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CBCD03" id="Straight Arrow Connector 370" o:spid="_x0000_s1026" type="#_x0000_t32" style="position:absolute;margin-left:272pt;margin-top:25.95pt;width:3.6pt;height:26.05pt;flip:x y;z-index:25163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" strokecolor="red" strokeweight="2.25pt">
                  <v:stroke endarrow="block" joinstyle="miter"/>
                </v:shape>
              </w:pict>
            </mc:Fallback>
          </mc:AlternateContent>
        </w:r>
      </w:ins>
      <w:ins w:id="7586" w:author="Alina Frey" w:date="2017-11-20T15:16:00Z">
        <w:r w:rsidR="00B56BE3">
          <w:rPr>
            <w:noProof/>
          </w:rPr>
          <w:drawing>
            <wp:inline distT="0" distB="0" distL="0" distR="0" wp14:anchorId="0C38F5A1" wp14:editId="6BD52BFC">
              <wp:extent cx="3663950" cy="1563694"/>
              <wp:effectExtent l="0" t="0" r="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664709" cy="1564018"/>
                      </a:xfrm>
                      <a:prstGeom prst="rect">
                        <a:avLst/>
                      </a:prstGeom>
                    </pic:spPr>
                  </pic:pic>
                </a:graphicData>
              </a:graphic>
            </wp:inline>
          </w:drawing>
        </w:r>
      </w:ins>
      <w:del w:id="7587" w:author="Alina Frey" w:date="2017-11-14T10:42:00Z">
        <w:r w:rsidR="005F159C" w:rsidRPr="007F739A" w:rsidDel="003F4E1A">
          <w:rPr>
            <w:noProof/>
            <w:color w:val="auto"/>
            <w:rPrChange w:id="7588" w:author="Alina Frey" w:date="2017-11-20T10:06:00Z">
              <w:rPr>
                <w:noProof/>
              </w:rPr>
            </w:rPrChange>
          </w:rPr>
          <w:drawing>
            <wp:inline distT="0" distB="0" distL="0" distR="0" wp14:anchorId="318770E0" wp14:editId="0D2EAC5A">
              <wp:extent cx="4962906" cy="2372106"/>
              <wp:effectExtent l="0" t="0" r="0" b="0"/>
              <wp:docPr id="1121" name="Picture 1121"/>
              <wp:cNvGraphicFramePr/>
              <a:graphic xmlns:a="http://schemas.openxmlformats.org/drawingml/2006/main">
                <a:graphicData uri="http://schemas.openxmlformats.org/drawingml/2006/picture">
                  <pic:pic xmlns:pic="http://schemas.openxmlformats.org/drawingml/2006/picture">
                    <pic:nvPicPr>
                      <pic:cNvPr id="1121" name="Picture 1121"/>
                      <pic:cNvPicPr/>
                    </pic:nvPicPr>
                    <pic:blipFill>
                      <a:blip r:embed="rId156"/>
                      <a:stretch>
                        <a:fillRect/>
                      </a:stretch>
                    </pic:blipFill>
                    <pic:spPr>
                      <a:xfrm>
                        <a:off x="0" y="0"/>
                        <a:ext cx="4962906" cy="2372106"/>
                      </a:xfrm>
                      <a:prstGeom prst="rect">
                        <a:avLst/>
                      </a:prstGeom>
                    </pic:spPr>
                  </pic:pic>
                </a:graphicData>
              </a:graphic>
            </wp:inline>
          </w:drawing>
        </w:r>
      </w:del>
      <w:r w:rsidR="004F03DD" w:rsidRPr="007F739A">
        <w:rPr>
          <w:rStyle w:val="CommentReference"/>
          <w:color w:val="auto"/>
          <w:rPrChange w:id="7589" w:author="Alina Frey" w:date="2017-11-20T10:06:00Z">
            <w:rPr>
              <w:rStyle w:val="CommentReference"/>
            </w:rPr>
          </w:rPrChange>
        </w:rPr>
        <w:commentReference w:id="7590"/>
      </w:r>
    </w:p>
    <w:p w14:paraId="69D4F477" w14:textId="41C864A9" w:rsidR="004E0C1C" w:rsidRPr="00CF2303" w:rsidRDefault="00667A40">
      <w:pPr>
        <w:pStyle w:val="Caption"/>
        <w:rPr>
          <w:ins w:id="7591" w:author="Alina Frey" w:date="2017-11-14T10:40:00Z"/>
        </w:rPr>
        <w:pPrChange w:id="7592" w:author="Alina Frey" w:date="2017-11-14T10:44:00Z">
          <w:pPr>
            <w:keepNext/>
            <w:spacing w:after="38"/>
          </w:pPr>
        </w:pPrChange>
      </w:pPr>
      <w:bookmarkStart w:id="7593" w:name="_Toc498937453"/>
      <w:bookmarkStart w:id="7594" w:name="_Toc498942301"/>
      <w:bookmarkStart w:id="7595" w:name="_Toc498938968"/>
      <w:bookmarkStart w:id="7596" w:name="_Toc499024540"/>
      <w:ins w:id="7597" w:author="Alina Frey" w:date="2017-11-14T10:43:00Z">
        <w:r w:rsidRPr="00CF2303">
          <w:t xml:space="preserve">Figure </w:t>
        </w:r>
        <w:r w:rsidRPr="00CF2303">
          <w:fldChar w:fldCharType="begin"/>
        </w:r>
        <w:r w:rsidRPr="00CF2303">
          <w:instrText xml:space="preserve"> SEQ Figure \* ARABIC </w:instrText>
        </w:r>
      </w:ins>
      <w:r w:rsidRPr="00CF2303">
        <w:fldChar w:fldCharType="separate"/>
      </w:r>
      <w:ins w:id="7598" w:author="Alina Frey [2]" w:date="2017-11-21T10:58:00Z">
        <w:r w:rsidR="003B7B8C">
          <w:rPr>
            <w:noProof/>
          </w:rPr>
          <w:t>76</w:t>
        </w:r>
      </w:ins>
      <w:ins w:id="7599" w:author="Alina Frey" w:date="2017-11-14T10:43:00Z">
        <w:r w:rsidRPr="00CF2303">
          <w:fldChar w:fldCharType="end"/>
        </w:r>
        <w:r w:rsidRPr="00CF2303">
          <w:t>: Patient</w:t>
        </w:r>
      </w:ins>
      <w:ins w:id="7600" w:author="Alina Frey" w:date="2017-11-16T16:57:00Z">
        <w:r w:rsidR="00FE25D6" w:rsidRPr="00CF2303">
          <w:t>’</w:t>
        </w:r>
      </w:ins>
      <w:ins w:id="7601" w:author="Alina Frey" w:date="2017-11-14T10:44:00Z">
        <w:r w:rsidR="006E0B74" w:rsidRPr="00CF2303">
          <w:t>s</w:t>
        </w:r>
      </w:ins>
      <w:ins w:id="7602" w:author="Alina Frey" w:date="2017-11-14T10:43:00Z">
        <w:r w:rsidRPr="00CF2303">
          <w:t xml:space="preserve"> Contact</w:t>
        </w:r>
        <w:r w:rsidRPr="005625E8">
          <w:t xml:space="preserve"> Info</w:t>
        </w:r>
      </w:ins>
      <w:ins w:id="7603" w:author="Alina Frey" w:date="2017-11-14T10:44:00Z">
        <w:r w:rsidR="006E0B74" w:rsidRPr="00795D08">
          <w:t xml:space="preserve"> Panel</w:t>
        </w:r>
      </w:ins>
      <w:bookmarkEnd w:id="7593"/>
      <w:bookmarkEnd w:id="7594"/>
      <w:bookmarkEnd w:id="7595"/>
      <w:bookmarkEnd w:id="7596"/>
    </w:p>
    <w:p w14:paraId="61EF07C5" w14:textId="0DAD1352" w:rsidR="00F4789F" w:rsidRPr="007F739A" w:rsidRDefault="00F4789F" w:rsidP="00667A40">
      <w:pPr>
        <w:rPr>
          <w:ins w:id="7604" w:author="Alina Frey" w:date="2017-11-14T10:40:00Z"/>
          <w:rFonts w:cstheme="minorHAnsi"/>
          <w:color w:val="auto"/>
          <w:szCs w:val="24"/>
          <w:rPrChange w:id="7605" w:author="Alina Frey" w:date="2017-11-20T10:06:00Z">
            <w:rPr>
              <w:ins w:id="7606" w:author="Alina Frey" w:date="2017-11-14T10:40:00Z"/>
              <w:rFonts w:cstheme="minorHAnsi"/>
              <w:szCs w:val="24"/>
            </w:rPr>
          </w:rPrChange>
        </w:rPr>
      </w:pPr>
      <w:ins w:id="7607" w:author="Alina Frey" w:date="2017-11-14T10:40:00Z">
        <w:r w:rsidRPr="007F739A">
          <w:rPr>
            <w:color w:val="auto"/>
            <w:rPrChange w:id="7608" w:author="Alina Frey" w:date="2017-11-20T10:06:00Z">
              <w:rPr/>
            </w:rPrChange>
          </w:rPr>
          <w:t>This panel gives the user the ability to View Contact History, by clicking on the Action button at the top right corner of the panel.</w:t>
        </w:r>
      </w:ins>
      <w:ins w:id="7609" w:author="Alina Frey" w:date="2017-11-14T10:45:00Z">
        <w:r w:rsidR="006374F5" w:rsidRPr="007F739A">
          <w:rPr>
            <w:color w:val="auto"/>
            <w:rPrChange w:id="7610" w:author="Alina Frey" w:date="2017-11-20T10:06:00Z">
              <w:rPr/>
            </w:rPrChange>
          </w:rPr>
          <w:t xml:space="preserve"> </w:t>
        </w:r>
      </w:ins>
      <w:ins w:id="7611" w:author="Alina Frey" w:date="2017-11-14T10:40:00Z">
        <w:r w:rsidRPr="007F739A">
          <w:rPr>
            <w:rFonts w:cstheme="minorHAnsi"/>
            <w:color w:val="auto"/>
            <w:szCs w:val="24"/>
            <w:rPrChange w:id="7612" w:author="Alina Frey" w:date="2017-11-20T10:06:00Z">
              <w:rPr>
                <w:rFonts w:cstheme="minorHAnsi"/>
                <w:szCs w:val="24"/>
              </w:rPr>
            </w:rPrChange>
          </w:rPr>
          <w:t>This redirects the user to the Patient Contact History screen</w:t>
        </w:r>
      </w:ins>
      <w:ins w:id="7613" w:author="Alina Frey" w:date="2017-11-14T12:22:00Z">
        <w:r w:rsidR="000A6D96" w:rsidRPr="007F739A">
          <w:rPr>
            <w:rFonts w:cstheme="minorHAnsi"/>
            <w:color w:val="auto"/>
            <w:szCs w:val="24"/>
            <w:rPrChange w:id="7614" w:author="Alina Frey" w:date="2017-11-20T10:06:00Z">
              <w:rPr>
                <w:rFonts w:cstheme="minorHAnsi"/>
                <w:szCs w:val="24"/>
              </w:rPr>
            </w:rPrChange>
          </w:rPr>
          <w:t xml:space="preserve">. </w:t>
        </w:r>
      </w:ins>
      <w:ins w:id="7615" w:author="Alina Frey" w:date="2017-11-14T12:24:00Z">
        <w:r w:rsidR="0090609A" w:rsidRPr="007F739A">
          <w:rPr>
            <w:rFonts w:cstheme="minorHAnsi"/>
            <w:color w:val="auto"/>
            <w:szCs w:val="24"/>
            <w:rPrChange w:id="7616" w:author="Alina Frey" w:date="2017-11-20T10:06:00Z">
              <w:rPr>
                <w:rFonts w:cstheme="minorHAnsi"/>
                <w:szCs w:val="24"/>
              </w:rPr>
            </w:rPrChange>
          </w:rPr>
          <w:t>Details about editing the information on this screen</w:t>
        </w:r>
        <w:r w:rsidR="0090609A" w:rsidRPr="007F739A">
          <w:rPr>
            <w:color w:val="auto"/>
            <w:rPrChange w:id="7617" w:author="Alina Frey" w:date="2017-11-20T10:06:00Z">
              <w:rPr/>
            </w:rPrChange>
          </w:rPr>
          <w:t xml:space="preserve"> </w:t>
        </w:r>
      </w:ins>
      <w:ins w:id="7618" w:author="Alina Frey" w:date="2017-11-14T12:22:00Z">
        <w:r w:rsidR="000A6D96" w:rsidRPr="007F739A">
          <w:rPr>
            <w:color w:val="auto"/>
            <w:rPrChange w:id="7619" w:author="Alina Frey" w:date="2017-11-20T10:06:00Z">
              <w:rPr/>
            </w:rPrChange>
          </w:rPr>
          <w:t>is described in detail in the section</w:t>
        </w:r>
      </w:ins>
      <w:ins w:id="7620" w:author="Alina Frey" w:date="2017-11-14T12:23:00Z">
        <w:r w:rsidR="005D177E" w:rsidRPr="007F739A">
          <w:rPr>
            <w:color w:val="auto"/>
            <w:rPrChange w:id="7621" w:author="Alina Frey" w:date="2017-11-20T10:06:00Z">
              <w:rPr>
                <w:color w:val="0070C0"/>
                <w:u w:val="single" w:color="0070C0"/>
              </w:rPr>
            </w:rPrChange>
          </w:rPr>
          <w:t xml:space="preserve"> </w:t>
        </w:r>
      </w:ins>
      <w:ins w:id="7622" w:author="Alina Frey" w:date="2017-11-14T12:24:00Z">
        <w:r w:rsidR="005D177E" w:rsidRPr="00CF2303">
          <w:rPr>
            <w:color w:val="0070C0"/>
            <w:u w:val="single" w:color="0070C0"/>
          </w:rPr>
          <w:fldChar w:fldCharType="begin"/>
        </w:r>
        <w:r w:rsidR="005D177E" w:rsidRPr="009E5B97">
          <w:rPr>
            <w:color w:val="0070C0"/>
            <w:u w:val="single" w:color="0070C0"/>
          </w:rPr>
          <w:instrText xml:space="preserve"> REF _Ref498425575 \h </w:instrText>
        </w:r>
      </w:ins>
      <w:r w:rsidR="000E5A15" w:rsidRPr="009E5B97">
        <w:rPr>
          <w:color w:val="0070C0"/>
          <w:u w:val="single" w:color="0070C0"/>
        </w:rPr>
        <w:instrText xml:space="preserve"> \* MERGEFORMAT </w:instrText>
      </w:r>
      <w:r w:rsidR="005D177E" w:rsidRPr="00CF2303">
        <w:rPr>
          <w:color w:val="0070C0"/>
          <w:u w:val="single" w:color="0070C0"/>
        </w:rPr>
      </w:r>
      <w:r w:rsidR="005D177E" w:rsidRPr="00CF2303">
        <w:rPr>
          <w:color w:val="0070C0"/>
          <w:u w:val="single" w:color="0070C0"/>
        </w:rPr>
        <w:fldChar w:fldCharType="separate"/>
      </w:r>
      <w:ins w:id="7623" w:author="Alina Frey [2]" w:date="2017-11-21T10:58:00Z">
        <w:r w:rsidR="003B7B8C" w:rsidRPr="003B7B8C">
          <w:rPr>
            <w:color w:val="0070C0"/>
            <w:u w:val="single" w:color="0070C0"/>
            <w:rPrChange w:id="7624" w:author="Alina Frey [2]" w:date="2017-11-21T10:58:00Z">
              <w:rPr/>
            </w:rPrChange>
          </w:rPr>
          <w:t>Contact History</w:t>
        </w:r>
      </w:ins>
      <w:ins w:id="7625" w:author="Alina Frey" w:date="2017-11-14T12:24:00Z">
        <w:r w:rsidR="005D177E" w:rsidRPr="00CF2303">
          <w:rPr>
            <w:color w:val="0070C0"/>
            <w:u w:val="single" w:color="0070C0"/>
          </w:rPr>
          <w:fldChar w:fldCharType="end"/>
        </w:r>
      </w:ins>
      <w:ins w:id="7626" w:author="Alina Frey" w:date="2017-11-14T12:22:00Z">
        <w:r w:rsidR="000A6D96" w:rsidRPr="007F739A">
          <w:rPr>
            <w:color w:val="auto"/>
            <w:rPrChange w:id="7627" w:author="Alina Frey" w:date="2017-11-20T10:06:00Z">
              <w:rPr/>
            </w:rPrChange>
          </w:rPr>
          <w:t>.</w:t>
        </w:r>
      </w:ins>
    </w:p>
    <w:p w14:paraId="31876ECF" w14:textId="46BB8C00" w:rsidR="006C0619" w:rsidRPr="00CF2303" w:rsidDel="00FB7655" w:rsidRDefault="006C0619">
      <w:pPr>
        <w:pStyle w:val="Caption"/>
        <w:rPr>
          <w:del w:id="7628" w:author="Alina Frey" w:date="2017-11-14T12:24:00Z"/>
        </w:rPr>
        <w:pPrChange w:id="7629" w:author="Alina Frey" w:date="2017-11-10T14:16:00Z">
          <w:pPr>
            <w:spacing w:after="38"/>
          </w:pPr>
        </w:pPrChange>
      </w:pPr>
    </w:p>
    <w:p w14:paraId="31876ED0" w14:textId="62EF804A" w:rsidR="006C0619" w:rsidRPr="007F739A" w:rsidDel="004E0C1C" w:rsidRDefault="005F159C">
      <w:pPr>
        <w:spacing w:after="286" w:line="265" w:lineRule="auto"/>
        <w:ind w:left="-5" w:hanging="10"/>
        <w:rPr>
          <w:del w:id="7630" w:author="Alina Frey" w:date="2017-11-08T16:35:00Z"/>
          <w:color w:val="auto"/>
          <w:rPrChange w:id="7631" w:author="Alina Frey" w:date="2017-11-20T10:06:00Z">
            <w:rPr>
              <w:del w:id="7632" w:author="Alina Frey" w:date="2017-11-08T16:35:00Z"/>
            </w:rPr>
          </w:rPrChange>
        </w:rPr>
      </w:pPr>
      <w:del w:id="7633" w:author="Alina Frey" w:date="2017-11-08T16:35:00Z">
        <w:r w:rsidRPr="007F739A" w:rsidDel="004E0C1C">
          <w:rPr>
            <w:rFonts w:eastAsia="Times New Roman" w:cs="Times New Roman"/>
            <w:b/>
            <w:color w:val="auto"/>
            <w:sz w:val="20"/>
            <w:rPrChange w:id="7634" w:author="Alina Frey" w:date="2017-11-20T10:06:00Z">
              <w:rPr>
                <w:rFonts w:eastAsia="Times New Roman" w:cs="Times New Roman"/>
                <w:b/>
                <w:sz w:val="20"/>
              </w:rPr>
            </w:rPrChange>
          </w:rPr>
          <w:delText>Figure 58: Contact Section</w:delText>
        </w:r>
      </w:del>
    </w:p>
    <w:p w14:paraId="31876ED1" w14:textId="77777777" w:rsidR="006C0619" w:rsidRPr="007F739A" w:rsidRDefault="005F159C" w:rsidP="00FA615B">
      <w:pPr>
        <w:pStyle w:val="Heading3"/>
        <w:ind w:left="-5"/>
        <w:rPr>
          <w:color w:val="auto"/>
          <w:rPrChange w:id="7635" w:author="Alina Frey" w:date="2017-11-20T10:06:00Z">
            <w:rPr/>
          </w:rPrChange>
        </w:rPr>
      </w:pPr>
      <w:bookmarkStart w:id="7636" w:name="_Toc497914074"/>
      <w:bookmarkStart w:id="7637" w:name="_Toc498937641"/>
      <w:bookmarkStart w:id="7638" w:name="_Toc498942489"/>
      <w:bookmarkStart w:id="7639" w:name="_Toc498939156"/>
      <w:bookmarkStart w:id="7640" w:name="_Toc499024424"/>
      <w:r w:rsidRPr="007F739A">
        <w:rPr>
          <w:color w:val="auto"/>
          <w:rPrChange w:id="7641" w:author="Alina Frey" w:date="2017-11-20T10:06:00Z">
            <w:rPr/>
          </w:rPrChange>
        </w:rPr>
        <w:t>Pregnancy Checklist (Patient Summary View)</w:t>
      </w:r>
      <w:bookmarkEnd w:id="7636"/>
      <w:bookmarkEnd w:id="7637"/>
      <w:bookmarkEnd w:id="7638"/>
      <w:bookmarkEnd w:id="7639"/>
      <w:bookmarkEnd w:id="7640"/>
    </w:p>
    <w:p w14:paraId="31876ED2" w14:textId="25691E1D" w:rsidR="006C0619" w:rsidRPr="007F739A" w:rsidRDefault="00DA2149" w:rsidP="00FA615B">
      <w:pPr>
        <w:spacing w:after="19" w:line="252" w:lineRule="auto"/>
        <w:ind w:left="-5" w:hanging="10"/>
        <w:rPr>
          <w:color w:val="auto"/>
          <w:rPrChange w:id="7642" w:author="Alina Frey" w:date="2017-11-20T10:06:00Z">
            <w:rPr/>
          </w:rPrChange>
        </w:rPr>
      </w:pPr>
      <w:ins w:id="7643" w:author="Alina Frey" w:date="2017-11-14T12:38:00Z">
        <w:r w:rsidRPr="007F739A">
          <w:rPr>
            <w:color w:val="auto"/>
            <w:rPrChange w:id="7644" w:author="Alina Frey" w:date="2017-11-20T10:06:00Z">
              <w:rPr/>
            </w:rPrChange>
          </w:rPr>
          <w:t xml:space="preserve">As part of the </w:t>
        </w:r>
        <w:r w:rsidRPr="007F739A">
          <w:rPr>
            <w:rFonts w:eastAsia="Times New Roman" w:cs="Times New Roman"/>
            <w:color w:val="auto"/>
            <w:rPrChange w:id="7645" w:author="Alina Frey" w:date="2017-11-20T10:06:00Z">
              <w:rPr>
                <w:rFonts w:eastAsia="Times New Roman" w:cs="Times New Roman"/>
              </w:rPr>
            </w:rPrChange>
          </w:rPr>
          <w:t xml:space="preserve">Patient Summary screen, the </w:t>
        </w:r>
      </w:ins>
      <w:ins w:id="7646" w:author="Alina Frey" w:date="2017-11-14T12:45:00Z">
        <w:r w:rsidR="00F75F3E" w:rsidRPr="007F739A">
          <w:rPr>
            <w:rFonts w:eastAsia="Times New Roman" w:cs="Times New Roman"/>
            <w:color w:val="auto"/>
            <w:rPrChange w:id="7647" w:author="Alina Frey" w:date="2017-11-20T10:06:00Z">
              <w:rPr>
                <w:rFonts w:eastAsia="Times New Roman" w:cs="Times New Roman"/>
              </w:rPr>
            </w:rPrChange>
          </w:rPr>
          <w:t>Pregnancy Checklist</w:t>
        </w:r>
      </w:ins>
      <w:ins w:id="7648" w:author="Alina Frey" w:date="2017-11-14T12:38:00Z">
        <w:r w:rsidRPr="007F739A">
          <w:rPr>
            <w:color w:val="auto"/>
            <w:rPrChange w:id="7649" w:author="Alina Frey" w:date="2017-11-20T10:06:00Z">
              <w:rPr/>
            </w:rPrChange>
          </w:rPr>
          <w:t xml:space="preserve"> panel </w:t>
        </w:r>
      </w:ins>
      <w:ins w:id="7650" w:author="Alina Frey" w:date="2017-11-14T12:45:00Z">
        <w:r w:rsidR="00C82CC7" w:rsidRPr="007F739A">
          <w:rPr>
            <w:rFonts w:eastAsia="Times New Roman" w:cs="Times New Roman"/>
            <w:color w:val="auto"/>
            <w:rPrChange w:id="7651" w:author="Alina Frey" w:date="2017-11-20T10:06:00Z">
              <w:rPr>
                <w:rFonts w:eastAsia="Times New Roman" w:cs="Times New Roman"/>
              </w:rPr>
            </w:rPrChange>
          </w:rPr>
          <w:t>is a</w:t>
        </w:r>
      </w:ins>
      <w:del w:id="7652" w:author="Alina Frey" w:date="2017-11-14T12:45:00Z">
        <w:r w:rsidR="005F159C" w:rsidRPr="007F739A" w:rsidDel="00C82CC7">
          <w:rPr>
            <w:rFonts w:eastAsia="Times New Roman" w:cs="Times New Roman"/>
            <w:color w:val="auto"/>
            <w:rPrChange w:id="7653" w:author="Alina Frey" w:date="2017-11-20T10:06:00Z">
              <w:rPr>
                <w:rFonts w:eastAsia="Times New Roman" w:cs="Times New Roman"/>
              </w:rPr>
            </w:rPrChange>
          </w:rPr>
          <w:delText>A</w:delText>
        </w:r>
      </w:del>
      <w:r w:rsidR="005F159C" w:rsidRPr="007F739A">
        <w:rPr>
          <w:rFonts w:eastAsia="Times New Roman" w:cs="Times New Roman"/>
          <w:color w:val="auto"/>
          <w:rPrChange w:id="7654" w:author="Alina Frey" w:date="2017-11-20T10:06:00Z">
            <w:rPr>
              <w:rFonts w:eastAsia="Times New Roman" w:cs="Times New Roman"/>
            </w:rPr>
          </w:rPrChange>
        </w:rPr>
        <w:t xml:space="preserve"> view-only display of required examinations, tests, education or consults for the patient</w:t>
      </w:r>
      <w:ins w:id="7655" w:author="Alina Frey" w:date="2017-11-14T15:55:00Z">
        <w:r w:rsidR="00CB034A" w:rsidRPr="007F739A">
          <w:rPr>
            <w:rFonts w:eastAsia="Times New Roman" w:cs="Times New Roman"/>
            <w:color w:val="auto"/>
            <w:rPrChange w:id="7656" w:author="Alina Frey" w:date="2017-11-20T10:06:00Z">
              <w:rPr>
                <w:rFonts w:eastAsia="Times New Roman" w:cs="Times New Roman"/>
              </w:rPr>
            </w:rPrChange>
          </w:rPr>
          <w:t xml:space="preserve"> (only items that are not complete)</w:t>
        </w:r>
      </w:ins>
      <w:ins w:id="7657" w:author="Alina Frey" w:date="2017-11-14T15:56:00Z">
        <w:r w:rsidR="00CB034A" w:rsidRPr="007F739A">
          <w:rPr>
            <w:rFonts w:eastAsia="Times New Roman" w:cs="Times New Roman"/>
            <w:color w:val="auto"/>
            <w:rPrChange w:id="7658" w:author="Alina Frey" w:date="2017-11-20T10:06:00Z">
              <w:rPr>
                <w:rFonts w:eastAsia="Times New Roman" w:cs="Times New Roman"/>
              </w:rPr>
            </w:rPrChange>
          </w:rPr>
          <w:t>.</w:t>
        </w:r>
      </w:ins>
      <w:del w:id="7659" w:author="Alina Frey" w:date="2017-11-14T15:55:00Z">
        <w:r w:rsidR="005F159C" w:rsidRPr="007F739A" w:rsidDel="00CB034A">
          <w:rPr>
            <w:rFonts w:eastAsia="Times New Roman" w:cs="Times New Roman"/>
            <w:color w:val="auto"/>
            <w:rPrChange w:id="7660" w:author="Alina Frey" w:date="2017-11-20T10:06:00Z">
              <w:rPr>
                <w:rFonts w:eastAsia="Times New Roman" w:cs="Times New Roman"/>
              </w:rPr>
            </w:rPrChange>
          </w:rPr>
          <w:delText xml:space="preserve">. </w:delText>
        </w:r>
      </w:del>
      <w:moveFromRangeStart w:id="7661" w:author="Alina Frey" w:date="2017-11-14T12:52:00Z" w:name="move498427307"/>
      <w:moveFrom w:id="7662" w:author="Alina Frey" w:date="2017-11-14T12:52:00Z">
        <w:r w:rsidR="005F159C" w:rsidRPr="007F739A" w:rsidDel="00275DFE">
          <w:rPr>
            <w:rFonts w:eastAsia="Times New Roman" w:cs="Times New Roman"/>
            <w:color w:val="auto"/>
            <w:rPrChange w:id="7663" w:author="Alina Frey" w:date="2017-11-20T10:06:00Z">
              <w:rPr>
                <w:rFonts w:eastAsia="Times New Roman" w:cs="Times New Roman"/>
              </w:rPr>
            </w:rPrChange>
          </w:rPr>
          <w:t xml:space="preserve">Edits can be made by selecting the </w:t>
        </w:r>
        <w:r w:rsidR="005F159C" w:rsidRPr="007F739A" w:rsidDel="00275DFE">
          <w:rPr>
            <w:rFonts w:eastAsia="Times New Roman" w:cs="Times New Roman"/>
            <w:b/>
            <w:color w:val="auto"/>
            <w:rPrChange w:id="7664" w:author="Alina Frey" w:date="2017-11-20T10:06:00Z">
              <w:rPr>
                <w:rFonts w:eastAsia="Times New Roman" w:cs="Times New Roman"/>
                <w:b/>
              </w:rPr>
            </w:rPrChange>
          </w:rPr>
          <w:t>Action</w:t>
        </w:r>
        <w:r w:rsidR="005F159C" w:rsidRPr="007F739A" w:rsidDel="00275DFE">
          <w:rPr>
            <w:rFonts w:eastAsia="Times New Roman" w:cs="Times New Roman"/>
            <w:color w:val="auto"/>
            <w:rPrChange w:id="7665" w:author="Alina Frey" w:date="2017-11-20T10:06:00Z">
              <w:rPr>
                <w:rFonts w:eastAsia="Times New Roman" w:cs="Times New Roman"/>
              </w:rPr>
            </w:rPrChange>
          </w:rPr>
          <w:t xml:space="preserve"> drop-down to View/Edit the patient's checklist.</w:t>
        </w:r>
      </w:moveFrom>
      <w:moveFromRangeEnd w:id="7661"/>
    </w:p>
    <w:p w14:paraId="22CBDD90" w14:textId="7E18F2FE" w:rsidR="00F62919" w:rsidRPr="007F739A" w:rsidRDefault="00C575B1">
      <w:pPr>
        <w:keepNext/>
        <w:spacing w:after="38"/>
        <w:rPr>
          <w:ins w:id="7666" w:author="Alina Frey" w:date="2017-11-08T16:36:00Z"/>
          <w:color w:val="auto"/>
          <w:rPrChange w:id="7667" w:author="Alina Frey" w:date="2017-11-20T10:06:00Z">
            <w:rPr>
              <w:ins w:id="7668" w:author="Alina Frey" w:date="2017-11-08T16:36:00Z"/>
            </w:rPr>
          </w:rPrChange>
        </w:rPr>
        <w:pPrChange w:id="7669" w:author="Alina Frey" w:date="2017-11-10T14:16:00Z">
          <w:pPr>
            <w:spacing w:after="38"/>
          </w:pPr>
        </w:pPrChange>
      </w:pPr>
      <w:ins w:id="7670" w:author="Alina Frey" w:date="2017-11-20T15:20:00Z">
        <w:r>
          <w:rPr>
            <w:noProof/>
          </w:rPr>
          <mc:AlternateContent>
            <mc:Choice Requires="wps">
              <w:drawing>
                <wp:anchor distT="0" distB="0" distL="114300" distR="114300" simplePos="0" relativeHeight="251633664" behindDoc="0" locked="0" layoutInCell="1" allowOverlap="1" wp14:anchorId="57CB2074" wp14:editId="1ACDD959">
                  <wp:simplePos x="0" y="0"/>
                  <wp:positionH relativeFrom="column">
                    <wp:posOffset>5581650</wp:posOffset>
                  </wp:positionH>
                  <wp:positionV relativeFrom="paragraph">
                    <wp:posOffset>512445</wp:posOffset>
                  </wp:positionV>
                  <wp:extent cx="247650" cy="407035"/>
                  <wp:effectExtent l="38100" t="38100" r="19050" b="12065"/>
                  <wp:wrapNone/>
                  <wp:docPr id="374" name="Straight Arrow Connector 374"/>
                  <wp:cNvGraphicFramePr/>
                  <a:graphic xmlns:a="http://schemas.openxmlformats.org/drawingml/2006/main">
                    <a:graphicData uri="http://schemas.microsoft.com/office/word/2010/wordprocessingShape">
                      <wps:wsp>
                        <wps:cNvCnPr/>
                        <wps:spPr>
                          <a:xfrm flipH="1" flipV="1">
                            <a:off x="0" y="0"/>
                            <a:ext cx="247650" cy="407035"/>
                          </a:xfrm>
                          <a:prstGeom prst="straightConnector1">
                            <a:avLst/>
                          </a:prstGeom>
                          <a:ln w="28575">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596956" id="Straight Arrow Connector 374" o:spid="_x0000_s1026" type="#_x0000_t32" style="position:absolute;margin-left:439.5pt;margin-top:40.35pt;width:19.5pt;height:32.05pt;flip:x y;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" strokecolor="red" strokeweight="2.25pt">
                  <v:stroke endarrow="block" joinstyle="miter"/>
                </v:shape>
              </w:pict>
            </mc:Fallback>
          </mc:AlternateContent>
        </w:r>
      </w:ins>
      <w:r w:rsidR="003831E0" w:rsidRPr="007F739A">
        <w:rPr>
          <w:rStyle w:val="CommentReference"/>
          <w:color w:val="auto"/>
          <w:rPrChange w:id="7671" w:author="Alina Frey" w:date="2017-11-20T10:06:00Z">
            <w:rPr>
              <w:rStyle w:val="CommentReference"/>
            </w:rPr>
          </w:rPrChange>
        </w:rPr>
        <w:commentReference w:id="7672"/>
      </w:r>
      <w:ins w:id="7673" w:author="Alina Frey" w:date="2017-11-20T15:20:00Z">
        <w:r>
          <w:rPr>
            <w:noProof/>
          </w:rPr>
          <w:drawing>
            <wp:inline distT="0" distB="0" distL="0" distR="0" wp14:anchorId="351158AE" wp14:editId="5A928653">
              <wp:extent cx="5943600" cy="1111250"/>
              <wp:effectExtent l="0" t="0" r="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3600" cy="1111250"/>
                      </a:xfrm>
                      <a:prstGeom prst="rect">
                        <a:avLst/>
                      </a:prstGeom>
                    </pic:spPr>
                  </pic:pic>
                </a:graphicData>
              </a:graphic>
            </wp:inline>
          </w:drawing>
        </w:r>
      </w:ins>
      <w:del w:id="7674" w:author="Alina Frey" w:date="2017-11-14T12:34:00Z">
        <w:r w:rsidR="005F159C" w:rsidRPr="007F739A" w:rsidDel="006F2C06">
          <w:rPr>
            <w:noProof/>
            <w:color w:val="auto"/>
            <w:rPrChange w:id="7675" w:author="Alina Frey" w:date="2017-11-20T10:06:00Z">
              <w:rPr>
                <w:noProof/>
              </w:rPr>
            </w:rPrChange>
          </w:rPr>
          <w:drawing>
            <wp:inline distT="0" distB="0" distL="0" distR="0" wp14:anchorId="318770E2" wp14:editId="4D491834">
              <wp:extent cx="4434840" cy="2462784"/>
              <wp:effectExtent l="0" t="0" r="0" b="0"/>
              <wp:docPr id="33553" name="Picture 33553"/>
              <wp:cNvGraphicFramePr/>
              <a:graphic xmlns:a="http://schemas.openxmlformats.org/drawingml/2006/main">
                <a:graphicData uri="http://schemas.openxmlformats.org/drawingml/2006/picture">
                  <pic:pic xmlns:pic="http://schemas.openxmlformats.org/drawingml/2006/picture">
                    <pic:nvPicPr>
                      <pic:cNvPr id="33553" name="Picture 33553"/>
                      <pic:cNvPicPr/>
                    </pic:nvPicPr>
                    <pic:blipFill>
                      <a:blip r:embed="rId158"/>
                      <a:stretch>
                        <a:fillRect/>
                      </a:stretch>
                    </pic:blipFill>
                    <pic:spPr>
                      <a:xfrm>
                        <a:off x="0" y="0"/>
                        <a:ext cx="4434840" cy="2462784"/>
                      </a:xfrm>
                      <a:prstGeom prst="rect">
                        <a:avLst/>
                      </a:prstGeom>
                    </pic:spPr>
                  </pic:pic>
                </a:graphicData>
              </a:graphic>
            </wp:inline>
          </w:drawing>
        </w:r>
      </w:del>
    </w:p>
    <w:p w14:paraId="31876ED3" w14:textId="22356205" w:rsidR="006C0619" w:rsidRPr="007F739A" w:rsidRDefault="00F62919" w:rsidP="00FA615B">
      <w:pPr>
        <w:pStyle w:val="Caption"/>
        <w:rPr>
          <w:ins w:id="7676" w:author="Alina Frey" w:date="2017-11-14T12:31:00Z"/>
        </w:rPr>
      </w:pPr>
      <w:bookmarkStart w:id="7677" w:name="_Toc498937454"/>
      <w:bookmarkStart w:id="7678" w:name="_Toc498942302"/>
      <w:bookmarkStart w:id="7679" w:name="_Toc498938969"/>
      <w:bookmarkStart w:id="7680" w:name="_Toc499024541"/>
      <w:ins w:id="7681" w:author="Alina Frey" w:date="2017-11-08T16:36:00Z">
        <w:r w:rsidRPr="007F739A">
          <w:t xml:space="preserve">Figure </w:t>
        </w:r>
        <w:r w:rsidRPr="00CF2303">
          <w:fldChar w:fldCharType="begin"/>
        </w:r>
        <w:r w:rsidRPr="007F739A">
          <w:instrText xml:space="preserve"> SEQ Figure \* ARABIC </w:instrText>
        </w:r>
      </w:ins>
      <w:r w:rsidRPr="00CF2303">
        <w:fldChar w:fldCharType="separate"/>
      </w:r>
      <w:ins w:id="7682" w:author="Alina Frey [2]" w:date="2017-11-21T10:58:00Z">
        <w:r w:rsidR="003B7B8C">
          <w:rPr>
            <w:noProof/>
          </w:rPr>
          <w:t>77</w:t>
        </w:r>
      </w:ins>
      <w:ins w:id="7683" w:author="Alina Frey" w:date="2017-11-08T16:36:00Z">
        <w:r w:rsidRPr="00CF2303">
          <w:fldChar w:fldCharType="end"/>
        </w:r>
        <w:r w:rsidRPr="007F739A">
          <w:t>: Pregnancy Checklist (Summary Page View)</w:t>
        </w:r>
      </w:ins>
      <w:bookmarkEnd w:id="7677"/>
      <w:bookmarkEnd w:id="7678"/>
      <w:bookmarkEnd w:id="7679"/>
      <w:bookmarkEnd w:id="7680"/>
    </w:p>
    <w:p w14:paraId="653813B2" w14:textId="50EFC06B" w:rsidR="00275DFE" w:rsidRPr="007F739A" w:rsidDel="00275DFE" w:rsidRDefault="00275DFE">
      <w:pPr>
        <w:rPr>
          <w:del w:id="7684" w:author="Alina Frey" w:date="2017-11-14T12:53:00Z"/>
          <w:moveTo w:id="7685" w:author="Alina Frey" w:date="2017-11-14T12:52:00Z"/>
          <w:color w:val="auto"/>
          <w:rPrChange w:id="7686" w:author="Alina Frey" w:date="2017-11-20T10:06:00Z">
            <w:rPr>
              <w:del w:id="7687" w:author="Alina Frey" w:date="2017-11-14T12:53:00Z"/>
              <w:moveTo w:id="7688" w:author="Alina Frey" w:date="2017-11-14T12:52:00Z"/>
            </w:rPr>
          </w:rPrChange>
        </w:rPr>
        <w:pPrChange w:id="7689" w:author="Alina Frey" w:date="2017-11-14T12:53:00Z">
          <w:pPr>
            <w:spacing w:after="19" w:line="252" w:lineRule="auto"/>
            <w:ind w:left="-5" w:hanging="10"/>
          </w:pPr>
        </w:pPrChange>
      </w:pPr>
      <w:moveToRangeStart w:id="7690" w:author="Alina Frey" w:date="2017-11-14T12:52:00Z" w:name="move498427307"/>
      <w:moveTo w:id="7691" w:author="Alina Frey" w:date="2017-11-14T12:52:00Z">
        <w:r w:rsidRPr="007F739A">
          <w:rPr>
            <w:color w:val="auto"/>
            <w:rPrChange w:id="7692" w:author="Alina Frey" w:date="2017-11-20T10:06:00Z">
              <w:rPr/>
            </w:rPrChange>
          </w:rPr>
          <w:t xml:space="preserve">Edits can be made by selecting the </w:t>
        </w:r>
        <w:r w:rsidRPr="007F739A">
          <w:rPr>
            <w:b/>
            <w:color w:val="auto"/>
            <w:rPrChange w:id="7693" w:author="Alina Frey" w:date="2017-11-20T10:06:00Z">
              <w:rPr>
                <w:b/>
              </w:rPr>
            </w:rPrChange>
          </w:rPr>
          <w:t>Action</w:t>
        </w:r>
        <w:r w:rsidRPr="007F739A">
          <w:rPr>
            <w:color w:val="auto"/>
            <w:rPrChange w:id="7694" w:author="Alina Frey" w:date="2017-11-20T10:06:00Z">
              <w:rPr/>
            </w:rPrChange>
          </w:rPr>
          <w:t xml:space="preserve"> drop-down to View/Edit the patient</w:t>
        </w:r>
        <w:del w:id="7695" w:author="Alina Frey" w:date="2017-11-16T16:57:00Z">
          <w:r w:rsidRPr="007F739A" w:rsidDel="00FE25D6">
            <w:rPr>
              <w:color w:val="auto"/>
              <w:rPrChange w:id="7696" w:author="Alina Frey" w:date="2017-11-20T10:06:00Z">
                <w:rPr/>
              </w:rPrChange>
            </w:rPr>
            <w:delText>'</w:delText>
          </w:r>
        </w:del>
      </w:moveTo>
      <w:ins w:id="7697" w:author="Alina Frey" w:date="2017-11-16T16:57:00Z">
        <w:r w:rsidR="00FE25D6" w:rsidRPr="007F739A">
          <w:rPr>
            <w:color w:val="auto"/>
            <w:rPrChange w:id="7698" w:author="Alina Frey" w:date="2017-11-20T10:06:00Z">
              <w:rPr/>
            </w:rPrChange>
          </w:rPr>
          <w:t>’</w:t>
        </w:r>
      </w:ins>
      <w:moveTo w:id="7699" w:author="Alina Frey" w:date="2017-11-14T12:52:00Z">
        <w:r w:rsidRPr="007F739A">
          <w:rPr>
            <w:color w:val="auto"/>
            <w:rPrChange w:id="7700" w:author="Alina Frey" w:date="2017-11-20T10:06:00Z">
              <w:rPr/>
            </w:rPrChange>
          </w:rPr>
          <w:t>s checklist.</w:t>
        </w:r>
      </w:moveTo>
      <w:ins w:id="7701" w:author="Alina Frey" w:date="2017-11-14T12:53:00Z">
        <w:r w:rsidRPr="007F739A">
          <w:rPr>
            <w:rFonts w:cstheme="minorHAnsi"/>
            <w:color w:val="auto"/>
            <w:szCs w:val="24"/>
            <w:rPrChange w:id="7702" w:author="Alina Frey" w:date="2017-11-20T10:06:00Z">
              <w:rPr>
                <w:rFonts w:cstheme="minorHAnsi"/>
                <w:szCs w:val="24"/>
              </w:rPr>
            </w:rPrChange>
          </w:rPr>
          <w:t xml:space="preserve"> </w:t>
        </w:r>
      </w:ins>
    </w:p>
    <w:moveToRangeEnd w:id="7690"/>
    <w:p w14:paraId="022D91E9" w14:textId="1D6662EC" w:rsidR="00FC3C64" w:rsidRPr="007F739A" w:rsidRDefault="00FC3C64">
      <w:pPr>
        <w:rPr>
          <w:color w:val="auto"/>
          <w:rPrChange w:id="7703" w:author="Alina Frey" w:date="2017-11-20T10:06:00Z">
            <w:rPr/>
          </w:rPrChange>
        </w:rPr>
        <w:pPrChange w:id="7704" w:author="Alina Frey" w:date="2017-11-14T12:31:00Z">
          <w:pPr>
            <w:spacing w:after="38"/>
          </w:pPr>
        </w:pPrChange>
      </w:pPr>
      <w:ins w:id="7705" w:author="Alina Frey" w:date="2017-11-14T12:31:00Z">
        <w:r w:rsidRPr="007F739A">
          <w:rPr>
            <w:rFonts w:cstheme="minorHAnsi"/>
            <w:color w:val="auto"/>
            <w:szCs w:val="24"/>
            <w:rPrChange w:id="7706" w:author="Alina Frey" w:date="2017-11-20T10:06:00Z">
              <w:rPr>
                <w:rFonts w:cstheme="minorHAnsi"/>
                <w:szCs w:val="24"/>
              </w:rPr>
            </w:rPrChange>
          </w:rPr>
          <w:t>This redirect</w:t>
        </w:r>
      </w:ins>
      <w:ins w:id="7707" w:author="Alina Frey" w:date="2017-11-14T15:56:00Z">
        <w:r w:rsidR="00131BF3" w:rsidRPr="007F739A">
          <w:rPr>
            <w:rFonts w:cstheme="minorHAnsi"/>
            <w:color w:val="auto"/>
            <w:szCs w:val="24"/>
            <w:rPrChange w:id="7708" w:author="Alina Frey" w:date="2017-11-20T10:06:00Z">
              <w:rPr>
                <w:rFonts w:cstheme="minorHAnsi"/>
                <w:szCs w:val="24"/>
              </w:rPr>
            </w:rPrChange>
          </w:rPr>
          <w:t>s</w:t>
        </w:r>
      </w:ins>
      <w:ins w:id="7709" w:author="Alina Frey" w:date="2017-11-14T12:31:00Z">
        <w:r w:rsidRPr="007F739A">
          <w:rPr>
            <w:rFonts w:cstheme="minorHAnsi"/>
            <w:color w:val="auto"/>
            <w:szCs w:val="24"/>
            <w:rPrChange w:id="7710" w:author="Alina Frey" w:date="2017-11-20T10:06:00Z">
              <w:rPr>
                <w:rFonts w:cstheme="minorHAnsi"/>
                <w:szCs w:val="24"/>
              </w:rPr>
            </w:rPrChange>
          </w:rPr>
          <w:t xml:space="preserve"> the user to the Pregnancy Checklist screen, presented in </w:t>
        </w:r>
      </w:ins>
      <w:ins w:id="7711" w:author="Alina Frey" w:date="2017-11-14T12:55:00Z">
        <w:r w:rsidR="00A5755B" w:rsidRPr="007F739A">
          <w:rPr>
            <w:rFonts w:cstheme="minorHAnsi"/>
            <w:color w:val="auto"/>
            <w:szCs w:val="24"/>
            <w:rPrChange w:id="7712" w:author="Alina Frey" w:date="2017-11-20T10:06:00Z">
              <w:rPr>
                <w:rFonts w:cstheme="minorHAnsi"/>
                <w:szCs w:val="24"/>
              </w:rPr>
            </w:rPrChange>
          </w:rPr>
          <w:t xml:space="preserve">next </w:t>
        </w:r>
      </w:ins>
      <w:ins w:id="7713" w:author="Alina Frey" w:date="2017-11-14T12:31:00Z">
        <w:r w:rsidRPr="007F739A">
          <w:rPr>
            <w:rFonts w:cstheme="minorHAnsi"/>
            <w:color w:val="auto"/>
            <w:szCs w:val="24"/>
            <w:rPrChange w:id="7714" w:author="Alina Frey" w:date="2017-11-20T10:06:00Z">
              <w:rPr>
                <w:rFonts w:cstheme="minorHAnsi"/>
                <w:szCs w:val="24"/>
              </w:rPr>
            </w:rPrChange>
          </w:rPr>
          <w:t>section</w:t>
        </w:r>
      </w:ins>
      <w:ins w:id="7715" w:author="Alina Frey" w:date="2017-11-14T12:55:00Z">
        <w:r w:rsidR="00A5755B" w:rsidRPr="007F739A">
          <w:rPr>
            <w:rFonts w:cstheme="minorHAnsi"/>
            <w:color w:val="auto"/>
            <w:szCs w:val="24"/>
            <w:rPrChange w:id="7716" w:author="Alina Frey" w:date="2017-11-20T10:06:00Z">
              <w:rPr>
                <w:rFonts w:cstheme="minorHAnsi"/>
                <w:szCs w:val="24"/>
              </w:rPr>
            </w:rPrChange>
          </w:rPr>
          <w:t xml:space="preserve"> </w:t>
        </w:r>
        <w:r w:rsidR="00A5755B" w:rsidRPr="00CF2303">
          <w:rPr>
            <w:rFonts w:cstheme="minorHAnsi"/>
            <w:color w:val="0070C0"/>
            <w:szCs w:val="24"/>
            <w:u w:val="single" w:color="0070C0"/>
          </w:rPr>
          <w:fldChar w:fldCharType="begin"/>
        </w:r>
        <w:r w:rsidR="00A5755B" w:rsidRPr="009E5B97">
          <w:rPr>
            <w:rFonts w:cstheme="minorHAnsi"/>
            <w:color w:val="0070C0"/>
            <w:szCs w:val="24"/>
            <w:u w:val="single" w:color="0070C0"/>
          </w:rPr>
          <w:instrText xml:space="preserve"> REF _Ref498427473 \h </w:instrText>
        </w:r>
      </w:ins>
      <w:r w:rsidR="000E5A15" w:rsidRPr="009E5B97">
        <w:rPr>
          <w:rFonts w:cstheme="minorHAnsi"/>
          <w:color w:val="0070C0"/>
          <w:szCs w:val="24"/>
          <w:u w:val="single" w:color="0070C0"/>
        </w:rPr>
        <w:instrText xml:space="preserve"> \* MERGEFORMAT </w:instrText>
      </w:r>
      <w:r w:rsidR="00A5755B" w:rsidRPr="00CF2303">
        <w:rPr>
          <w:rFonts w:cstheme="minorHAnsi"/>
          <w:color w:val="0070C0"/>
          <w:szCs w:val="24"/>
          <w:u w:val="single" w:color="0070C0"/>
        </w:rPr>
      </w:r>
      <w:r w:rsidR="00A5755B" w:rsidRPr="00CF2303">
        <w:rPr>
          <w:rFonts w:cstheme="minorHAnsi"/>
          <w:color w:val="0070C0"/>
          <w:szCs w:val="24"/>
          <w:u w:val="single" w:color="0070C0"/>
        </w:rPr>
        <w:fldChar w:fldCharType="separate"/>
      </w:r>
      <w:ins w:id="7717" w:author="Alina Frey [2]" w:date="2017-11-21T10:58:00Z">
        <w:r w:rsidR="003B7B8C" w:rsidRPr="003B7B8C">
          <w:rPr>
            <w:color w:val="0070C0"/>
            <w:u w:val="single" w:color="0070C0"/>
            <w:rPrChange w:id="7718" w:author="Alina Frey [2]" w:date="2017-11-21T10:58:00Z">
              <w:rPr/>
            </w:rPrChange>
          </w:rPr>
          <w:t>Pregnancy Checklist</w:t>
        </w:r>
      </w:ins>
      <w:ins w:id="7719" w:author="Alina Frey" w:date="2017-11-14T12:55:00Z">
        <w:r w:rsidR="00A5755B" w:rsidRPr="00CF2303">
          <w:rPr>
            <w:rFonts w:cstheme="minorHAnsi"/>
            <w:color w:val="0070C0"/>
            <w:szCs w:val="24"/>
            <w:u w:val="single" w:color="0070C0"/>
          </w:rPr>
          <w:fldChar w:fldCharType="end"/>
        </w:r>
      </w:ins>
      <w:ins w:id="7720" w:author="Alina Frey" w:date="2017-11-14T12:31:00Z">
        <w:r w:rsidRPr="007F739A">
          <w:rPr>
            <w:rFonts w:cstheme="minorHAnsi"/>
            <w:color w:val="auto"/>
            <w:szCs w:val="24"/>
            <w:rPrChange w:id="7721" w:author="Alina Frey" w:date="2017-11-20T10:06:00Z">
              <w:rPr>
                <w:rFonts w:cstheme="minorHAnsi"/>
                <w:szCs w:val="24"/>
              </w:rPr>
            </w:rPrChange>
          </w:rPr>
          <w:t>.</w:t>
        </w:r>
      </w:ins>
    </w:p>
    <w:p w14:paraId="31876ED4" w14:textId="33FDB4C1" w:rsidR="006C0619" w:rsidRPr="00CF2303" w:rsidDel="00F62919" w:rsidRDefault="005F159C">
      <w:pPr>
        <w:pStyle w:val="Heading2"/>
        <w:rPr>
          <w:del w:id="7722" w:author="Alina Frey" w:date="2017-11-08T16:36:00Z"/>
        </w:rPr>
        <w:pPrChange w:id="7723" w:author="Alina Frey" w:date="2017-11-20T10:18:00Z">
          <w:pPr>
            <w:spacing w:after="29" w:line="265" w:lineRule="auto"/>
            <w:ind w:left="-5" w:hanging="10"/>
          </w:pPr>
        </w:pPrChange>
      </w:pPr>
      <w:del w:id="7724" w:author="Alina Frey" w:date="2017-11-08T16:36:00Z">
        <w:r w:rsidRPr="007F739A" w:rsidDel="00F62919">
          <w:rPr>
            <w:b w:val="0"/>
            <w:rPrChange w:id="7725" w:author="Alina Frey" w:date="2017-11-20T10:06:00Z">
              <w:rPr>
                <w:rFonts w:eastAsia="Times New Roman" w:cs="Times New Roman"/>
                <w:b/>
                <w:sz w:val="20"/>
              </w:rPr>
            </w:rPrChange>
          </w:rPr>
          <w:delText>Figure 59: Pregnancy Checklist (Summary Page View)</w:delText>
        </w:r>
      </w:del>
    </w:p>
    <w:p w14:paraId="31876ED5" w14:textId="2CBCB301" w:rsidR="006C0619" w:rsidRPr="007F739A" w:rsidRDefault="005F159C">
      <w:pPr>
        <w:pStyle w:val="Heading2"/>
        <w:pPrChange w:id="7726" w:author="Alina Frey" w:date="2017-11-20T10:18:00Z">
          <w:pPr>
            <w:pStyle w:val="Heading2"/>
            <w:ind w:left="-5"/>
          </w:pPr>
        </w:pPrChange>
      </w:pPr>
      <w:bookmarkStart w:id="7727" w:name="_Ref498602348"/>
      <w:bookmarkStart w:id="7728" w:name="_Toc498937642"/>
      <w:bookmarkStart w:id="7729" w:name="_Toc498942490"/>
      <w:bookmarkStart w:id="7730" w:name="_Toc498939157"/>
      <w:bookmarkStart w:id="7731" w:name="_Toc499024425"/>
      <w:bookmarkStart w:id="7732" w:name="_Toc497914075"/>
      <w:bookmarkStart w:id="7733" w:name="_Ref498091777"/>
      <w:bookmarkStart w:id="7734" w:name="_Ref498091819"/>
      <w:bookmarkStart w:id="7735" w:name="_Ref498335009"/>
      <w:bookmarkStart w:id="7736" w:name="_Ref498427473"/>
      <w:r w:rsidRPr="007F739A">
        <w:t>Pregnancy Checklist</w:t>
      </w:r>
      <w:bookmarkEnd w:id="7727"/>
      <w:bookmarkEnd w:id="7728"/>
      <w:bookmarkEnd w:id="7729"/>
      <w:bookmarkEnd w:id="7730"/>
      <w:bookmarkEnd w:id="7731"/>
      <w:del w:id="7737" w:author="Alina Frey" w:date="2017-11-14T12:57:00Z">
        <w:r w:rsidRPr="007F739A" w:rsidDel="007D55CF">
          <w:delText xml:space="preserve"> (Dashboard Menu)</w:delText>
        </w:r>
      </w:del>
      <w:bookmarkEnd w:id="7732"/>
      <w:bookmarkEnd w:id="7733"/>
      <w:bookmarkEnd w:id="7734"/>
      <w:bookmarkEnd w:id="7735"/>
      <w:bookmarkEnd w:id="7736"/>
    </w:p>
    <w:p w14:paraId="1A424C87" w14:textId="567C5A3F" w:rsidR="00316AD4" w:rsidRPr="007F739A" w:rsidRDefault="00316AD4" w:rsidP="00316AD4">
      <w:pPr>
        <w:rPr>
          <w:ins w:id="7738" w:author="Alina Frey" w:date="2017-11-14T14:28:00Z"/>
          <w:color w:val="auto"/>
          <w:rPrChange w:id="7739" w:author="Alina Frey" w:date="2017-11-20T10:06:00Z">
            <w:rPr>
              <w:ins w:id="7740" w:author="Alina Frey" w:date="2017-11-14T14:28:00Z"/>
            </w:rPr>
          </w:rPrChange>
        </w:rPr>
      </w:pPr>
      <w:ins w:id="7741" w:author="Alina Frey" w:date="2017-11-14T14:26:00Z">
        <w:r w:rsidRPr="007F739A">
          <w:rPr>
            <w:color w:val="auto"/>
            <w:rPrChange w:id="7742" w:author="Alina Frey" w:date="2017-11-20T10:06:00Z">
              <w:rPr/>
            </w:rPrChange>
          </w:rPr>
          <w:t>To access the Pregnancy Checklist screen, click on the Pregnancy Checklist link on the left side pane, under the Patient section.</w:t>
        </w:r>
      </w:ins>
    </w:p>
    <w:p w14:paraId="6EAC8651" w14:textId="578BA0C7" w:rsidR="0011708A" w:rsidRPr="007F739A" w:rsidRDefault="0075272E" w:rsidP="0011708A">
      <w:pPr>
        <w:keepNext/>
        <w:spacing w:after="38"/>
        <w:rPr>
          <w:ins w:id="7743" w:author="Alina Frey" w:date="2017-11-14T14:29:00Z"/>
          <w:color w:val="auto"/>
          <w:rPrChange w:id="7744" w:author="Alina Frey" w:date="2017-11-20T10:06:00Z">
            <w:rPr>
              <w:ins w:id="7745" w:author="Alina Frey" w:date="2017-11-14T14:29:00Z"/>
            </w:rPr>
          </w:rPrChange>
        </w:rPr>
      </w:pPr>
      <w:ins w:id="7746" w:author="Alina Frey" w:date="2017-11-20T15:22:00Z">
        <w:r>
          <w:rPr>
            <w:noProof/>
          </w:rPr>
          <w:lastRenderedPageBreak/>
          <mc:AlternateContent>
            <mc:Choice Requires="wps">
              <w:drawing>
                <wp:anchor distT="0" distB="0" distL="114300" distR="114300" simplePos="0" relativeHeight="251635712" behindDoc="0" locked="0" layoutInCell="1" allowOverlap="1" wp14:anchorId="5031AE73" wp14:editId="492A9607">
                  <wp:simplePos x="0" y="0"/>
                  <wp:positionH relativeFrom="column">
                    <wp:posOffset>1022350</wp:posOffset>
                  </wp:positionH>
                  <wp:positionV relativeFrom="paragraph">
                    <wp:posOffset>1670050</wp:posOffset>
                  </wp:positionV>
                  <wp:extent cx="279400" cy="171450"/>
                  <wp:effectExtent l="38100" t="38100" r="25400" b="19050"/>
                  <wp:wrapNone/>
                  <wp:docPr id="376" name="Straight Arrow Connector 376"/>
                  <wp:cNvGraphicFramePr/>
                  <a:graphic xmlns:a="http://schemas.openxmlformats.org/drawingml/2006/main">
                    <a:graphicData uri="http://schemas.microsoft.com/office/word/2010/wordprocessingShape">
                      <wps:wsp>
                        <wps:cNvCnPr/>
                        <wps:spPr>
                          <a:xfrm flipH="1" flipV="1">
                            <a:off x="0" y="0"/>
                            <a:ext cx="279400" cy="171450"/>
                          </a:xfrm>
                          <a:prstGeom prst="straightConnector1">
                            <a:avLst/>
                          </a:prstGeom>
                          <a:ln w="28575">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74A057" id="Straight Arrow Connector 376" o:spid="_x0000_s1026" type="#_x0000_t32" style="position:absolute;margin-left:80.5pt;margin-top:131.5pt;width:22pt;height:13.5pt;flip:x y;z-index:25163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" strokecolor="red" strokeweight="2.25pt">
                  <v:stroke endarrow="block" joinstyle="miter"/>
                </v:shape>
              </w:pict>
            </mc:Fallback>
          </mc:AlternateContent>
        </w:r>
      </w:ins>
      <w:r w:rsidR="00472ACD" w:rsidRPr="007F739A">
        <w:rPr>
          <w:rStyle w:val="CommentReference"/>
          <w:color w:val="auto"/>
          <w:rPrChange w:id="7747" w:author="Alina Frey" w:date="2017-11-20T10:06:00Z">
            <w:rPr>
              <w:rStyle w:val="CommentReference"/>
            </w:rPr>
          </w:rPrChange>
        </w:rPr>
        <w:commentReference w:id="7748"/>
      </w:r>
      <w:ins w:id="7749" w:author="Alina Frey" w:date="2017-11-20T15:22:00Z">
        <w:r>
          <w:rPr>
            <w:noProof/>
          </w:rPr>
          <w:drawing>
            <wp:inline distT="0" distB="0" distL="0" distR="0" wp14:anchorId="046A54A3" wp14:editId="30C72F8A">
              <wp:extent cx="5943600" cy="3257550"/>
              <wp:effectExtent l="0" t="0" r="0"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3257550"/>
                      </a:xfrm>
                      <a:prstGeom prst="rect">
                        <a:avLst/>
                      </a:prstGeom>
                    </pic:spPr>
                  </pic:pic>
                </a:graphicData>
              </a:graphic>
            </wp:inline>
          </w:drawing>
        </w:r>
      </w:ins>
    </w:p>
    <w:p w14:paraId="7B9EF5AE" w14:textId="53C29761" w:rsidR="0011708A" w:rsidRPr="00CF2303" w:rsidRDefault="0011708A">
      <w:pPr>
        <w:pStyle w:val="Caption"/>
        <w:rPr>
          <w:ins w:id="7750" w:author="Alina Frey" w:date="2017-11-14T14:26:00Z"/>
          <w:rFonts w:eastAsiaTheme="minorHAnsi"/>
        </w:rPr>
        <w:pPrChange w:id="7751" w:author="Alina Frey" w:date="2017-11-14T14:29:00Z">
          <w:pPr>
            <w:pStyle w:val="Alina-NormalText"/>
            <w:numPr>
              <w:numId w:val="62"/>
            </w:numPr>
            <w:spacing w:after="0"/>
            <w:ind w:left="720" w:hanging="360"/>
          </w:pPr>
        </w:pPrChange>
      </w:pPr>
      <w:bookmarkStart w:id="7752" w:name="_Toc498937455"/>
      <w:bookmarkStart w:id="7753" w:name="_Toc498942303"/>
      <w:bookmarkStart w:id="7754" w:name="_Toc498938970"/>
      <w:bookmarkStart w:id="7755" w:name="_Toc499024542"/>
      <w:ins w:id="7756" w:author="Alina Frey" w:date="2017-11-14T14:29:00Z">
        <w:r w:rsidRPr="00CF2303">
          <w:t xml:space="preserve">Figure </w:t>
        </w:r>
        <w:r w:rsidRPr="007F739A">
          <w:rPr>
            <w:rPrChange w:id="7757" w:author="Alina Frey" w:date="2017-11-20T10:06:00Z">
              <w:rPr>
                <w:b/>
                <w:iCs/>
                <w:color w:val="44546A" w:themeColor="text2"/>
              </w:rPr>
            </w:rPrChange>
          </w:rPr>
          <w:fldChar w:fldCharType="begin"/>
        </w:r>
        <w:r w:rsidRPr="00CF2303">
          <w:instrText xml:space="preserve"> SEQ Figure \* ARABIC </w:instrText>
        </w:r>
        <w:r w:rsidRPr="007F739A">
          <w:rPr>
            <w:rPrChange w:id="7758" w:author="Alina Frey" w:date="2017-11-20T10:06:00Z">
              <w:rPr>
                <w:b/>
                <w:iCs/>
                <w:color w:val="44546A" w:themeColor="text2"/>
              </w:rPr>
            </w:rPrChange>
          </w:rPr>
          <w:fldChar w:fldCharType="separate"/>
        </w:r>
      </w:ins>
      <w:ins w:id="7759" w:author="Alina Frey [2]" w:date="2017-11-21T10:58:00Z">
        <w:r w:rsidR="003B7B8C">
          <w:rPr>
            <w:noProof/>
          </w:rPr>
          <w:t>78</w:t>
        </w:r>
      </w:ins>
      <w:ins w:id="7760" w:author="Alina Frey" w:date="2017-11-14T14:29:00Z">
        <w:r w:rsidRPr="007F739A">
          <w:rPr>
            <w:rPrChange w:id="7761" w:author="Alina Frey" w:date="2017-11-20T10:06:00Z">
              <w:rPr>
                <w:b/>
                <w:iCs/>
                <w:color w:val="44546A" w:themeColor="text2"/>
              </w:rPr>
            </w:rPrChange>
          </w:rPr>
          <w:fldChar w:fldCharType="end"/>
        </w:r>
        <w:r w:rsidRPr="00CF2303">
          <w:t>: Pregnancy Checklist</w:t>
        </w:r>
      </w:ins>
      <w:bookmarkEnd w:id="7752"/>
      <w:bookmarkEnd w:id="7753"/>
      <w:bookmarkEnd w:id="7754"/>
      <w:bookmarkEnd w:id="7755"/>
    </w:p>
    <w:p w14:paraId="7C7E935B" w14:textId="35A863F7" w:rsidR="00316AD4" w:rsidRPr="00CF2303" w:rsidRDefault="00316AD4">
      <w:pPr>
        <w:rPr>
          <w:ins w:id="7762" w:author="Alina Frey" w:date="2017-11-14T14:26:00Z"/>
        </w:rPr>
        <w:pPrChange w:id="7763" w:author="Alina Frey" w:date="2017-11-14T14:26:00Z">
          <w:pPr>
            <w:pStyle w:val="Alina-NormalText"/>
            <w:numPr>
              <w:numId w:val="62"/>
            </w:numPr>
            <w:spacing w:after="0"/>
            <w:ind w:left="720" w:hanging="360"/>
          </w:pPr>
        </w:pPrChange>
      </w:pPr>
      <w:ins w:id="7764" w:author="Alina Frey" w:date="2017-11-14T14:26:00Z">
        <w:r w:rsidRPr="007F739A">
          <w:rPr>
            <w:color w:val="auto"/>
            <w:rPrChange w:id="7765" w:author="Alina Frey" w:date="2017-11-20T10:06:00Z">
              <w:rPr/>
            </w:rPrChange>
          </w:rPr>
          <w:t xml:space="preserve">The Pregnancy Checklist screen shows all the pregnancy items (tasks) that have been Completed, </w:t>
        </w:r>
      </w:ins>
      <w:ins w:id="7766" w:author="Alina Frey" w:date="2017-11-14T14:32:00Z">
        <w:r w:rsidR="00275ED0" w:rsidRPr="007F739A">
          <w:rPr>
            <w:color w:val="auto"/>
            <w:rPrChange w:id="7767" w:author="Alina Frey" w:date="2017-11-20T10:06:00Z">
              <w:rPr/>
            </w:rPrChange>
          </w:rPr>
          <w:t xml:space="preserve">are In Progress, </w:t>
        </w:r>
      </w:ins>
      <w:ins w:id="7768" w:author="Alina Frey" w:date="2017-11-14T14:26:00Z">
        <w:r w:rsidRPr="007F739A">
          <w:rPr>
            <w:color w:val="auto"/>
            <w:rPrChange w:id="7769" w:author="Alina Frey" w:date="2017-11-20T10:06:00Z">
              <w:rPr/>
            </w:rPrChange>
          </w:rPr>
          <w:t xml:space="preserve">that are Due, or </w:t>
        </w:r>
      </w:ins>
      <w:ins w:id="7770" w:author="Alina Frey" w:date="2017-11-14T14:32:00Z">
        <w:r w:rsidR="00275ED0" w:rsidRPr="007F739A">
          <w:rPr>
            <w:color w:val="auto"/>
            <w:rPrChange w:id="7771" w:author="Alina Frey" w:date="2017-11-20T10:06:00Z">
              <w:rPr/>
            </w:rPrChange>
          </w:rPr>
          <w:t>Overdue</w:t>
        </w:r>
      </w:ins>
      <w:ins w:id="7772" w:author="Alina Frey" w:date="2017-11-14T14:26:00Z">
        <w:r w:rsidRPr="007F739A">
          <w:rPr>
            <w:color w:val="auto"/>
            <w:rPrChange w:id="7773" w:author="Alina Frey" w:date="2017-11-20T10:06:00Z">
              <w:rPr/>
            </w:rPrChange>
          </w:rPr>
          <w:t>.</w:t>
        </w:r>
      </w:ins>
    </w:p>
    <w:p w14:paraId="16B16BCE" w14:textId="0997C428" w:rsidR="00022B7D" w:rsidRPr="007F739A" w:rsidRDefault="00022B7D" w:rsidP="00AA3DB8">
      <w:pPr>
        <w:rPr>
          <w:ins w:id="7774" w:author="Alina Frey" w:date="2017-11-14T14:42:00Z"/>
          <w:color w:val="auto"/>
          <w:rPrChange w:id="7775" w:author="Alina Frey" w:date="2017-11-20T10:06:00Z">
            <w:rPr>
              <w:ins w:id="7776" w:author="Alina Frey" w:date="2017-11-14T14:42:00Z"/>
            </w:rPr>
          </w:rPrChange>
        </w:rPr>
      </w:pPr>
      <w:ins w:id="7777" w:author="Alina Frey" w:date="2017-11-14T14:41:00Z">
        <w:r w:rsidRPr="007F739A">
          <w:rPr>
            <w:color w:val="auto"/>
            <w:rPrChange w:id="7778" w:author="Alina Frey" w:date="2017-11-20T10:06:00Z">
              <w:rPr/>
            </w:rPrChange>
          </w:rPr>
          <w:t>At the top of the page, an alert is presented in a green box showing the patient</w:t>
        </w:r>
      </w:ins>
      <w:ins w:id="7779" w:author="Alina Frey" w:date="2017-11-16T16:57:00Z">
        <w:r w:rsidR="00FE25D6" w:rsidRPr="007F739A">
          <w:rPr>
            <w:color w:val="auto"/>
            <w:rPrChange w:id="7780" w:author="Alina Frey" w:date="2017-11-20T10:06:00Z">
              <w:rPr/>
            </w:rPrChange>
          </w:rPr>
          <w:t>’</w:t>
        </w:r>
      </w:ins>
      <w:ins w:id="7781" w:author="Alina Frey" w:date="2017-11-14T14:41:00Z">
        <w:r w:rsidRPr="007F739A">
          <w:rPr>
            <w:color w:val="auto"/>
            <w:rPrChange w:id="7782" w:author="Alina Frey" w:date="2017-11-20T10:06:00Z">
              <w:rPr/>
            </w:rPrChange>
          </w:rPr>
          <w:t>s Due Date.</w:t>
        </w:r>
      </w:ins>
    </w:p>
    <w:p w14:paraId="5697BECB" w14:textId="77777777" w:rsidR="00DF7CFA" w:rsidRPr="007F739A" w:rsidRDefault="00AA3DB8">
      <w:pPr>
        <w:keepNext/>
        <w:spacing w:after="38"/>
        <w:rPr>
          <w:ins w:id="7783" w:author="Alina Frey" w:date="2017-11-14T14:42:00Z"/>
          <w:color w:val="auto"/>
          <w:rPrChange w:id="7784" w:author="Alina Frey" w:date="2017-11-20T10:06:00Z">
            <w:rPr>
              <w:ins w:id="7785" w:author="Alina Frey" w:date="2017-11-14T14:42:00Z"/>
            </w:rPr>
          </w:rPrChange>
        </w:rPr>
        <w:pPrChange w:id="7786" w:author="Alina Frey" w:date="2017-11-14T14:42:00Z">
          <w:pPr/>
        </w:pPrChange>
      </w:pPr>
      <w:ins w:id="7787" w:author="Alina Frey" w:date="2017-11-14T14:42:00Z">
        <w:r w:rsidRPr="007F739A">
          <w:rPr>
            <w:noProof/>
            <w:color w:val="auto"/>
            <w:rPrChange w:id="7788" w:author="Alina Frey" w:date="2017-11-20T10:06:00Z">
              <w:rPr>
                <w:noProof/>
              </w:rPr>
            </w:rPrChange>
          </w:rPr>
          <w:drawing>
            <wp:inline distT="0" distB="0" distL="0" distR="0" wp14:anchorId="3F833B54" wp14:editId="2887E6C6">
              <wp:extent cx="1885950" cy="352425"/>
              <wp:effectExtent l="0" t="0" r="0" b="9525"/>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1885950" cy="352425"/>
                      </a:xfrm>
                      <a:prstGeom prst="rect">
                        <a:avLst/>
                      </a:prstGeom>
                    </pic:spPr>
                  </pic:pic>
                </a:graphicData>
              </a:graphic>
            </wp:inline>
          </w:drawing>
        </w:r>
      </w:ins>
    </w:p>
    <w:p w14:paraId="33138804" w14:textId="4D58DAEE" w:rsidR="00AA3DB8" w:rsidRPr="00CF2303" w:rsidRDefault="00DF7CFA">
      <w:pPr>
        <w:pStyle w:val="Caption"/>
        <w:rPr>
          <w:ins w:id="7789" w:author="Alina Frey" w:date="2017-11-14T14:41:00Z"/>
          <w:rFonts w:eastAsiaTheme="minorHAnsi"/>
        </w:rPr>
        <w:pPrChange w:id="7790" w:author="Alina Frey" w:date="2017-11-14T14:42:00Z">
          <w:pPr>
            <w:pStyle w:val="Alina-NormalText"/>
            <w:numPr>
              <w:numId w:val="62"/>
            </w:numPr>
            <w:spacing w:after="0"/>
            <w:ind w:left="720" w:hanging="360"/>
          </w:pPr>
        </w:pPrChange>
      </w:pPr>
      <w:bookmarkStart w:id="7791" w:name="_Toc498937456"/>
      <w:bookmarkStart w:id="7792" w:name="_Toc498942304"/>
      <w:bookmarkStart w:id="7793" w:name="_Toc498938971"/>
      <w:bookmarkStart w:id="7794" w:name="_Toc499024543"/>
      <w:ins w:id="7795" w:author="Alina Frey" w:date="2017-11-14T14:42:00Z">
        <w:r w:rsidRPr="00CF2303">
          <w:t xml:space="preserve">Figure </w:t>
        </w:r>
        <w:r w:rsidRPr="00CF2303">
          <w:fldChar w:fldCharType="begin"/>
        </w:r>
        <w:r w:rsidRPr="00CF2303">
          <w:instrText xml:space="preserve"> SEQ Figure \* ARABIC </w:instrText>
        </w:r>
      </w:ins>
      <w:r w:rsidRPr="00CF2303">
        <w:fldChar w:fldCharType="separate"/>
      </w:r>
      <w:ins w:id="7796" w:author="Alina Frey [2]" w:date="2017-11-21T10:58:00Z">
        <w:r w:rsidR="003B7B8C">
          <w:rPr>
            <w:noProof/>
          </w:rPr>
          <w:t>79</w:t>
        </w:r>
      </w:ins>
      <w:ins w:id="7797" w:author="Alina Frey" w:date="2017-11-14T14:42:00Z">
        <w:r w:rsidRPr="00CF2303">
          <w:fldChar w:fldCharType="end"/>
        </w:r>
        <w:r w:rsidRPr="00CF2303">
          <w:t>: Pregnancy Checklist</w:t>
        </w:r>
      </w:ins>
      <w:ins w:id="7798" w:author="Alina Frey" w:date="2017-11-21T10:38:00Z">
        <w:r w:rsidR="006B1325">
          <w:t xml:space="preserve"> – </w:t>
        </w:r>
      </w:ins>
      <w:ins w:id="7799" w:author="Alina Frey" w:date="2017-11-14T14:42:00Z">
        <w:r w:rsidRPr="00CF2303">
          <w:t>Due Date Alert</w:t>
        </w:r>
      </w:ins>
      <w:bookmarkEnd w:id="7791"/>
      <w:bookmarkEnd w:id="7792"/>
      <w:bookmarkEnd w:id="7793"/>
      <w:bookmarkEnd w:id="7794"/>
    </w:p>
    <w:p w14:paraId="156BCA26" w14:textId="652490DD" w:rsidR="00022B7D" w:rsidRPr="007F739A" w:rsidRDefault="00022B7D" w:rsidP="00121DBC">
      <w:pPr>
        <w:rPr>
          <w:ins w:id="7800" w:author="Alina Frey" w:date="2017-11-14T14:47:00Z"/>
          <w:color w:val="auto"/>
          <w:rPrChange w:id="7801" w:author="Alina Frey" w:date="2017-11-20T10:06:00Z">
            <w:rPr>
              <w:ins w:id="7802" w:author="Alina Frey" w:date="2017-11-14T14:47:00Z"/>
            </w:rPr>
          </w:rPrChange>
        </w:rPr>
      </w:pPr>
      <w:ins w:id="7803" w:author="Alina Frey" w:date="2017-11-14T14:41:00Z">
        <w:r w:rsidRPr="007F739A">
          <w:rPr>
            <w:color w:val="auto"/>
            <w:rPrChange w:id="7804" w:author="Alina Frey" w:date="2017-11-20T10:06:00Z">
              <w:rPr/>
            </w:rPrChange>
          </w:rPr>
          <w:t>The screen is presented with multiple filters at the top of a table, which enables the user to see only the items of interest, based on Status.</w:t>
        </w:r>
      </w:ins>
    </w:p>
    <w:p w14:paraId="48295D0E" w14:textId="77777777" w:rsidR="00E06951" w:rsidRPr="007F739A" w:rsidRDefault="00121DBC">
      <w:pPr>
        <w:keepNext/>
        <w:spacing w:after="38"/>
        <w:rPr>
          <w:ins w:id="7805" w:author="Alina Frey" w:date="2017-11-14T14:56:00Z"/>
          <w:color w:val="auto"/>
          <w:rPrChange w:id="7806" w:author="Alina Frey" w:date="2017-11-20T10:06:00Z">
            <w:rPr>
              <w:ins w:id="7807" w:author="Alina Frey" w:date="2017-11-14T14:56:00Z"/>
            </w:rPr>
          </w:rPrChange>
        </w:rPr>
        <w:pPrChange w:id="7808" w:author="Alina Frey" w:date="2017-11-14T14:56:00Z">
          <w:pPr/>
        </w:pPrChange>
      </w:pPr>
      <w:ins w:id="7809" w:author="Alina Frey" w:date="2017-11-14T14:47:00Z">
        <w:r w:rsidRPr="007F739A">
          <w:rPr>
            <w:noProof/>
            <w:color w:val="auto"/>
            <w:rPrChange w:id="7810" w:author="Alina Frey" w:date="2017-11-20T10:06:00Z">
              <w:rPr>
                <w:noProof/>
              </w:rPr>
            </w:rPrChange>
          </w:rPr>
          <w:drawing>
            <wp:inline distT="0" distB="0" distL="0" distR="0" wp14:anchorId="733BDB9C" wp14:editId="5A64F724">
              <wp:extent cx="4752975" cy="352425"/>
              <wp:effectExtent l="0" t="0" r="9525" b="9525"/>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752975" cy="352425"/>
                      </a:xfrm>
                      <a:prstGeom prst="rect">
                        <a:avLst/>
                      </a:prstGeom>
                    </pic:spPr>
                  </pic:pic>
                </a:graphicData>
              </a:graphic>
            </wp:inline>
          </w:drawing>
        </w:r>
      </w:ins>
    </w:p>
    <w:p w14:paraId="46D64F78" w14:textId="360E359A" w:rsidR="00121DBC" w:rsidRPr="00CF2303" w:rsidRDefault="00E06951">
      <w:pPr>
        <w:pStyle w:val="Caption"/>
        <w:rPr>
          <w:ins w:id="7811" w:author="Alina Frey" w:date="2017-11-14T14:41:00Z"/>
        </w:rPr>
        <w:pPrChange w:id="7812" w:author="Alina Frey" w:date="2017-11-14T14:56:00Z">
          <w:pPr>
            <w:pStyle w:val="Alina-NormalText"/>
            <w:spacing w:after="0"/>
            <w:ind w:left="720"/>
          </w:pPr>
        </w:pPrChange>
      </w:pPr>
      <w:bookmarkStart w:id="7813" w:name="_Toc498937457"/>
      <w:bookmarkStart w:id="7814" w:name="_Toc498942305"/>
      <w:bookmarkStart w:id="7815" w:name="_Toc498938972"/>
      <w:bookmarkStart w:id="7816" w:name="_Toc499024544"/>
      <w:ins w:id="7817" w:author="Alina Frey" w:date="2017-11-14T14:56:00Z">
        <w:r w:rsidRPr="00CF2303">
          <w:t xml:space="preserve">Figure </w:t>
        </w:r>
        <w:r w:rsidRPr="00CF2303">
          <w:fldChar w:fldCharType="begin"/>
        </w:r>
        <w:r w:rsidRPr="00CF2303">
          <w:instrText xml:space="preserve"> SEQ Figure \* ARABIC </w:instrText>
        </w:r>
      </w:ins>
      <w:r w:rsidRPr="00CF2303">
        <w:fldChar w:fldCharType="separate"/>
      </w:r>
      <w:ins w:id="7818" w:author="Alina Frey [2]" w:date="2017-11-21T10:58:00Z">
        <w:r w:rsidR="003B7B8C">
          <w:rPr>
            <w:noProof/>
          </w:rPr>
          <w:t>80</w:t>
        </w:r>
      </w:ins>
      <w:ins w:id="7819" w:author="Alina Frey" w:date="2017-11-14T14:56:00Z">
        <w:r w:rsidRPr="00CF2303">
          <w:fldChar w:fldCharType="end"/>
        </w:r>
        <w:r w:rsidRPr="00CF2303">
          <w:t>: Pregnancy Checklist Filter</w:t>
        </w:r>
      </w:ins>
      <w:bookmarkEnd w:id="7813"/>
      <w:bookmarkEnd w:id="7814"/>
      <w:bookmarkEnd w:id="7815"/>
      <w:bookmarkEnd w:id="7816"/>
    </w:p>
    <w:p w14:paraId="0BED0DFC" w14:textId="77777777" w:rsidR="00301766" w:rsidRPr="00CF2303" w:rsidRDefault="00301766">
      <w:pPr>
        <w:rPr>
          <w:ins w:id="7820" w:author="Alina Frey" w:date="2017-11-14T14:58:00Z"/>
          <w:rFonts w:eastAsiaTheme="minorHAnsi"/>
        </w:rPr>
        <w:pPrChange w:id="7821" w:author="Alina Frey" w:date="2017-11-14T14:59:00Z">
          <w:pPr>
            <w:pStyle w:val="Alina-NormalText"/>
            <w:numPr>
              <w:numId w:val="62"/>
            </w:numPr>
            <w:spacing w:after="0"/>
            <w:ind w:left="720" w:hanging="360"/>
          </w:pPr>
        </w:pPrChange>
      </w:pPr>
      <w:ins w:id="7822" w:author="Alina Frey" w:date="2017-11-14T14:58:00Z">
        <w:r w:rsidRPr="007F739A">
          <w:rPr>
            <w:color w:val="auto"/>
            <w:rPrChange w:id="7823" w:author="Alina Frey" w:date="2017-11-20T10:06:00Z">
              <w:rPr/>
            </w:rPrChange>
          </w:rPr>
          <w:t>The table displays only items that have the Status corresponding to the green the filters, and data is shown in the following columns:</w:t>
        </w:r>
      </w:ins>
    </w:p>
    <w:p w14:paraId="203E2EC0" w14:textId="08851C5E" w:rsidR="00301766" w:rsidRPr="007F739A" w:rsidRDefault="00301766">
      <w:pPr>
        <w:pStyle w:val="ListParagraph"/>
        <w:numPr>
          <w:ilvl w:val="0"/>
          <w:numId w:val="65"/>
        </w:numPr>
        <w:rPr>
          <w:ins w:id="7824" w:author="Alina Frey" w:date="2017-11-14T14:58:00Z"/>
        </w:rPr>
        <w:pPrChange w:id="7825" w:author="Alina Frey" w:date="2017-11-14T14:59:00Z">
          <w:pPr>
            <w:pStyle w:val="ListParagraph"/>
            <w:numPr>
              <w:numId w:val="63"/>
            </w:numPr>
            <w:spacing w:before="0" w:line="256" w:lineRule="auto"/>
            <w:ind w:left="1440" w:hanging="360"/>
          </w:pPr>
        </w:pPrChange>
      </w:pPr>
      <w:ins w:id="7826" w:author="Alina Frey" w:date="2017-11-14T14:58:00Z">
        <w:r w:rsidRPr="007F739A">
          <w:t>Symbol of the item</w:t>
        </w:r>
      </w:ins>
      <w:ins w:id="7827" w:author="Alina Frey" w:date="2017-11-16T16:57:00Z">
        <w:r w:rsidR="00FE25D6" w:rsidRPr="007F739A">
          <w:t>’</w:t>
        </w:r>
      </w:ins>
      <w:ins w:id="7828" w:author="Alina Frey" w:date="2017-11-14T14:58:00Z">
        <w:r w:rsidRPr="007F739A">
          <w:t>s Status: flag if the item is due, x if the item is Cancelled, checkmark if the item is Completed.</w:t>
        </w:r>
      </w:ins>
    </w:p>
    <w:p w14:paraId="0C944A0E" w14:textId="77777777" w:rsidR="00301766" w:rsidRPr="007F739A" w:rsidRDefault="00301766">
      <w:pPr>
        <w:pStyle w:val="ListParagraph"/>
        <w:numPr>
          <w:ilvl w:val="0"/>
          <w:numId w:val="65"/>
        </w:numPr>
        <w:rPr>
          <w:ins w:id="7829" w:author="Alina Frey" w:date="2017-11-14T14:58:00Z"/>
        </w:rPr>
        <w:pPrChange w:id="7830" w:author="Alina Frey" w:date="2017-11-14T14:59:00Z">
          <w:pPr>
            <w:pStyle w:val="ListParagraph"/>
            <w:numPr>
              <w:numId w:val="63"/>
            </w:numPr>
            <w:spacing w:before="0" w:line="256" w:lineRule="auto"/>
            <w:ind w:left="1440" w:hanging="360"/>
          </w:pPr>
        </w:pPrChange>
      </w:pPr>
      <w:ins w:id="7831" w:author="Alina Frey" w:date="2017-11-14T14:58:00Z">
        <w:r w:rsidRPr="007F739A">
          <w:t>Type</w:t>
        </w:r>
      </w:ins>
    </w:p>
    <w:p w14:paraId="2FE9A772" w14:textId="77777777" w:rsidR="00301766" w:rsidRPr="007F739A" w:rsidRDefault="00301766">
      <w:pPr>
        <w:pStyle w:val="ListParagraph"/>
        <w:numPr>
          <w:ilvl w:val="0"/>
          <w:numId w:val="65"/>
        </w:numPr>
        <w:rPr>
          <w:ins w:id="7832" w:author="Alina Frey" w:date="2017-11-14T14:58:00Z"/>
        </w:rPr>
        <w:pPrChange w:id="7833" w:author="Alina Frey" w:date="2017-11-14T14:59:00Z">
          <w:pPr>
            <w:pStyle w:val="ListParagraph"/>
            <w:numPr>
              <w:numId w:val="63"/>
            </w:numPr>
            <w:spacing w:before="0" w:line="256" w:lineRule="auto"/>
            <w:ind w:left="1440" w:hanging="360"/>
          </w:pPr>
        </w:pPrChange>
      </w:pPr>
      <w:ins w:id="7834" w:author="Alina Frey" w:date="2017-11-14T14:58:00Z">
        <w:r w:rsidRPr="007F739A">
          <w:t>Category</w:t>
        </w:r>
      </w:ins>
    </w:p>
    <w:p w14:paraId="31C98846" w14:textId="77777777" w:rsidR="00301766" w:rsidRPr="007F739A" w:rsidRDefault="00301766">
      <w:pPr>
        <w:pStyle w:val="ListParagraph"/>
        <w:numPr>
          <w:ilvl w:val="0"/>
          <w:numId w:val="65"/>
        </w:numPr>
        <w:rPr>
          <w:ins w:id="7835" w:author="Alina Frey" w:date="2017-11-14T14:58:00Z"/>
        </w:rPr>
        <w:pPrChange w:id="7836" w:author="Alina Frey" w:date="2017-11-14T14:59:00Z">
          <w:pPr>
            <w:pStyle w:val="ListParagraph"/>
            <w:numPr>
              <w:numId w:val="63"/>
            </w:numPr>
            <w:spacing w:before="0" w:line="256" w:lineRule="auto"/>
            <w:ind w:left="1440" w:hanging="360"/>
          </w:pPr>
        </w:pPrChange>
      </w:pPr>
      <w:ins w:id="7837" w:author="Alina Frey" w:date="2017-11-14T14:58:00Z">
        <w:r w:rsidRPr="007F739A">
          <w:t>Description</w:t>
        </w:r>
      </w:ins>
    </w:p>
    <w:p w14:paraId="1B7DA053" w14:textId="77777777" w:rsidR="00301766" w:rsidRPr="007F739A" w:rsidRDefault="00301766">
      <w:pPr>
        <w:pStyle w:val="ListParagraph"/>
        <w:numPr>
          <w:ilvl w:val="0"/>
          <w:numId w:val="65"/>
        </w:numPr>
        <w:rPr>
          <w:ins w:id="7838" w:author="Alina Frey" w:date="2017-11-14T14:58:00Z"/>
        </w:rPr>
        <w:pPrChange w:id="7839" w:author="Alina Frey" w:date="2017-11-14T14:59:00Z">
          <w:pPr>
            <w:pStyle w:val="ListParagraph"/>
            <w:numPr>
              <w:numId w:val="63"/>
            </w:numPr>
            <w:spacing w:before="0" w:line="256" w:lineRule="auto"/>
            <w:ind w:left="1440" w:hanging="360"/>
          </w:pPr>
        </w:pPrChange>
      </w:pPr>
      <w:ins w:id="7840" w:author="Alina Frey" w:date="2017-11-14T14:58:00Z">
        <w:r w:rsidRPr="007F739A">
          <w:t>Due</w:t>
        </w:r>
      </w:ins>
    </w:p>
    <w:p w14:paraId="3D7C6126" w14:textId="77777777" w:rsidR="00301766" w:rsidRPr="007F739A" w:rsidRDefault="00301766">
      <w:pPr>
        <w:pStyle w:val="ListParagraph"/>
        <w:numPr>
          <w:ilvl w:val="0"/>
          <w:numId w:val="65"/>
        </w:numPr>
        <w:rPr>
          <w:ins w:id="7841" w:author="Alina Frey" w:date="2017-11-14T14:58:00Z"/>
        </w:rPr>
        <w:pPrChange w:id="7842" w:author="Alina Frey" w:date="2017-11-14T14:59:00Z">
          <w:pPr>
            <w:pStyle w:val="ListParagraph"/>
            <w:numPr>
              <w:numId w:val="63"/>
            </w:numPr>
            <w:spacing w:before="0" w:line="256" w:lineRule="auto"/>
            <w:ind w:left="1440" w:hanging="360"/>
          </w:pPr>
        </w:pPrChange>
      </w:pPr>
      <w:ins w:id="7843" w:author="Alina Frey" w:date="2017-11-14T14:58:00Z">
        <w:r w:rsidRPr="007F739A">
          <w:t>Due Date</w:t>
        </w:r>
      </w:ins>
    </w:p>
    <w:p w14:paraId="67A7D634" w14:textId="77777777" w:rsidR="00301766" w:rsidRPr="007F739A" w:rsidRDefault="00301766">
      <w:pPr>
        <w:pStyle w:val="ListParagraph"/>
        <w:numPr>
          <w:ilvl w:val="0"/>
          <w:numId w:val="65"/>
        </w:numPr>
        <w:rPr>
          <w:ins w:id="7844" w:author="Alina Frey" w:date="2017-11-14T14:58:00Z"/>
        </w:rPr>
        <w:pPrChange w:id="7845" w:author="Alina Frey" w:date="2017-11-14T14:59:00Z">
          <w:pPr>
            <w:pStyle w:val="ListParagraph"/>
            <w:numPr>
              <w:numId w:val="63"/>
            </w:numPr>
            <w:spacing w:before="0" w:line="256" w:lineRule="auto"/>
            <w:ind w:left="1440" w:hanging="360"/>
          </w:pPr>
        </w:pPrChange>
      </w:pPr>
      <w:ins w:id="7846" w:author="Alina Frey" w:date="2017-11-14T14:58:00Z">
        <w:r w:rsidRPr="007F739A">
          <w:lastRenderedPageBreak/>
          <w:t>Completed: Based on the completion Status, the value in the column Completed could be either an empty cell, the date when the item was Completed, or In Progress if not completed.</w:t>
        </w:r>
      </w:ins>
    </w:p>
    <w:p w14:paraId="2CD17C35" w14:textId="77777777" w:rsidR="00301766" w:rsidRPr="007F739A" w:rsidRDefault="00301766">
      <w:pPr>
        <w:pStyle w:val="ListParagraph"/>
        <w:numPr>
          <w:ilvl w:val="0"/>
          <w:numId w:val="65"/>
        </w:numPr>
        <w:rPr>
          <w:ins w:id="7847" w:author="Alina Frey" w:date="2017-11-14T14:58:00Z"/>
        </w:rPr>
        <w:pPrChange w:id="7848" w:author="Alina Frey" w:date="2017-11-14T14:59:00Z">
          <w:pPr>
            <w:pStyle w:val="ListParagraph"/>
            <w:numPr>
              <w:numId w:val="63"/>
            </w:numPr>
            <w:spacing w:before="0" w:line="256" w:lineRule="auto"/>
            <w:ind w:left="1440" w:hanging="360"/>
          </w:pPr>
        </w:pPrChange>
      </w:pPr>
      <w:ins w:id="7849" w:author="Alina Frey" w:date="2017-11-14T14:58:00Z">
        <w:r w:rsidRPr="007F739A">
          <w:t>Status: The possible values that could be displayed on the Status column are: Due, Overdue, Pending, Cancelled and Completed.</w:t>
        </w:r>
      </w:ins>
    </w:p>
    <w:p w14:paraId="7B96C5A2" w14:textId="77777777" w:rsidR="00301766" w:rsidRPr="007F739A" w:rsidRDefault="00301766">
      <w:pPr>
        <w:pStyle w:val="ListParagraph"/>
        <w:numPr>
          <w:ilvl w:val="0"/>
          <w:numId w:val="65"/>
        </w:numPr>
        <w:rPr>
          <w:ins w:id="7850" w:author="Alina Frey" w:date="2017-11-14T14:58:00Z"/>
        </w:rPr>
        <w:pPrChange w:id="7851" w:author="Alina Frey" w:date="2017-11-14T14:59:00Z">
          <w:pPr>
            <w:pStyle w:val="ListParagraph"/>
            <w:numPr>
              <w:numId w:val="63"/>
            </w:numPr>
            <w:spacing w:before="0" w:line="256" w:lineRule="auto"/>
            <w:ind w:left="1440" w:hanging="360"/>
          </w:pPr>
        </w:pPrChange>
      </w:pPr>
      <w:ins w:id="7852" w:author="Alina Frey" w:date="2017-11-14T14:58:00Z">
        <w:r w:rsidRPr="007F739A">
          <w:t>Note: Showing a pop-up icon if there is a Note associated with the item</w:t>
        </w:r>
      </w:ins>
    </w:p>
    <w:p w14:paraId="6228C386" w14:textId="4333AD45" w:rsidR="00301766" w:rsidRPr="007F739A" w:rsidRDefault="000D6B9C" w:rsidP="00301766">
      <w:pPr>
        <w:pStyle w:val="ListParagraph"/>
        <w:numPr>
          <w:ilvl w:val="0"/>
          <w:numId w:val="65"/>
        </w:numPr>
        <w:rPr>
          <w:ins w:id="7853" w:author="Alina Frey" w:date="2017-11-14T15:47:00Z"/>
        </w:rPr>
      </w:pPr>
      <w:ins w:id="7854" w:author="Alina Frey" w:date="2017-11-14T15:42:00Z">
        <w:r w:rsidRPr="007F739A">
          <w:t>Action</w:t>
        </w:r>
      </w:ins>
      <w:ins w:id="7855" w:author="Alina Frey" w:date="2017-11-14T14:58:00Z">
        <w:r w:rsidR="00301766" w:rsidRPr="007F739A">
          <w:t xml:space="preserve"> column</w:t>
        </w:r>
      </w:ins>
      <w:ins w:id="7856" w:author="Alina Frey" w:date="2017-11-14T15:42:00Z">
        <w:r w:rsidRPr="007F739A">
          <w:t xml:space="preserve"> (drop-down)</w:t>
        </w:r>
      </w:ins>
      <w:ins w:id="7857" w:author="Alina Frey" w:date="2017-11-14T14:58:00Z">
        <w:r w:rsidR="00301766" w:rsidRPr="007F739A">
          <w:t>.</w:t>
        </w:r>
      </w:ins>
    </w:p>
    <w:p w14:paraId="308B14A9" w14:textId="65A27F26" w:rsidR="00162620" w:rsidRPr="007F739A" w:rsidRDefault="00162620" w:rsidP="00162620">
      <w:pPr>
        <w:rPr>
          <w:ins w:id="7858" w:author="Alina Frey" w:date="2017-11-14T15:58:00Z"/>
          <w:color w:val="auto"/>
          <w:rPrChange w:id="7859" w:author="Alina Frey" w:date="2017-11-20T10:06:00Z">
            <w:rPr>
              <w:ins w:id="7860" w:author="Alina Frey" w:date="2017-11-14T15:58:00Z"/>
            </w:rPr>
          </w:rPrChange>
        </w:rPr>
      </w:pPr>
      <w:ins w:id="7861" w:author="Alina Frey" w:date="2017-11-14T15:47:00Z">
        <w:r w:rsidRPr="007F739A">
          <w:rPr>
            <w:color w:val="auto"/>
            <w:rPrChange w:id="7862" w:author="Alina Frey" w:date="2017-11-20T10:06:00Z">
              <w:rPr/>
            </w:rPrChange>
          </w:rPr>
          <w:t xml:space="preserve">The </w:t>
        </w:r>
        <w:r w:rsidR="00B428DC" w:rsidRPr="007F739A">
          <w:rPr>
            <w:color w:val="auto"/>
            <w:rPrChange w:id="7863" w:author="Alina Frey" w:date="2017-11-20T10:06:00Z">
              <w:rPr/>
            </w:rPrChange>
          </w:rPr>
          <w:t>actions that the user can take on this screen are</w:t>
        </w:r>
      </w:ins>
      <w:ins w:id="7864" w:author="Alina Frey" w:date="2017-11-14T15:48:00Z">
        <w:r w:rsidR="00B428DC" w:rsidRPr="007F739A">
          <w:rPr>
            <w:color w:val="auto"/>
            <w:rPrChange w:id="7865" w:author="Alina Frey" w:date="2017-11-20T10:06:00Z">
              <w:rPr/>
            </w:rPrChange>
          </w:rPr>
          <w:t xml:space="preserve"> as follow, and presented in the </w:t>
        </w:r>
        <w:r w:rsidR="00714AC0" w:rsidRPr="007F739A">
          <w:rPr>
            <w:color w:val="auto"/>
            <w:rPrChange w:id="7866" w:author="Alina Frey" w:date="2017-11-20T10:06:00Z">
              <w:rPr/>
            </w:rPrChange>
          </w:rPr>
          <w:t>subsequent sections</w:t>
        </w:r>
      </w:ins>
      <w:ins w:id="7867" w:author="Alina Frey" w:date="2017-11-14T15:47:00Z">
        <w:r w:rsidR="00B428DC" w:rsidRPr="007F739A">
          <w:rPr>
            <w:color w:val="auto"/>
            <w:rPrChange w:id="7868" w:author="Alina Frey" w:date="2017-11-20T10:06:00Z">
              <w:rPr/>
            </w:rPrChange>
          </w:rPr>
          <w:t>:</w:t>
        </w:r>
      </w:ins>
    </w:p>
    <w:p w14:paraId="7D7C2F7C" w14:textId="7371F0D9" w:rsidR="00185791" w:rsidRPr="007F739A" w:rsidRDefault="00185791" w:rsidP="002F70AE">
      <w:pPr>
        <w:pStyle w:val="ListParagraph"/>
        <w:numPr>
          <w:ilvl w:val="0"/>
          <w:numId w:val="70"/>
        </w:numPr>
        <w:rPr>
          <w:ins w:id="7869" w:author="Alina Frey" w:date="2017-11-14T16:03:00Z"/>
        </w:rPr>
      </w:pPr>
      <w:ins w:id="7870" w:author="Alina Frey" w:date="2017-11-14T16:03:00Z">
        <w:r w:rsidRPr="007F739A">
          <w:t xml:space="preserve">Take an action on an existing </w:t>
        </w:r>
      </w:ins>
      <w:ins w:id="7871" w:author="Alina Frey" w:date="2017-11-14T16:04:00Z">
        <w:r w:rsidR="006325AB" w:rsidRPr="007F739A">
          <w:t xml:space="preserve">pregnancy </w:t>
        </w:r>
      </w:ins>
      <w:ins w:id="7872" w:author="Alina Frey" w:date="2017-11-14T16:03:00Z">
        <w:r w:rsidRPr="007F739A">
          <w:t>item</w:t>
        </w:r>
      </w:ins>
      <w:ins w:id="7873" w:author="Alina Frey" w:date="2017-11-14T16:04:00Z">
        <w:r w:rsidR="006325AB" w:rsidRPr="007F739A">
          <w:t xml:space="preserve">, by clicking on the </w:t>
        </w:r>
      </w:ins>
      <w:ins w:id="7874" w:author="Alina Frey" w:date="2017-11-14T16:58:00Z">
        <w:r w:rsidR="00FE7D6B" w:rsidRPr="007F739A">
          <w:t>drop-down optio</w:t>
        </w:r>
      </w:ins>
      <w:ins w:id="7875" w:author="Alina Frey" w:date="2017-11-14T16:59:00Z">
        <w:r w:rsidR="00FE7D6B" w:rsidRPr="007F739A">
          <w:t>n</w:t>
        </w:r>
      </w:ins>
      <w:ins w:id="7876" w:author="Alina Frey" w:date="2017-11-14T16:04:00Z">
        <w:r w:rsidR="006325AB" w:rsidRPr="007F739A">
          <w:t xml:space="preserve"> at the end of the item row</w:t>
        </w:r>
      </w:ins>
      <w:ins w:id="7877" w:author="Alina Frey" w:date="2017-11-14T16:03:00Z">
        <w:r w:rsidR="006325AB" w:rsidRPr="007F739A">
          <w:t>:</w:t>
        </w:r>
      </w:ins>
    </w:p>
    <w:p w14:paraId="3E5C96B3" w14:textId="01BAD974" w:rsidR="006325AB" w:rsidRPr="007F739A" w:rsidRDefault="006325AB">
      <w:pPr>
        <w:pStyle w:val="ListParagraph"/>
        <w:numPr>
          <w:ilvl w:val="1"/>
          <w:numId w:val="70"/>
        </w:numPr>
        <w:rPr>
          <w:ins w:id="7878" w:author="Alina Frey" w:date="2017-11-14T16:04:00Z"/>
        </w:rPr>
        <w:pPrChange w:id="7879" w:author="Alina Frey" w:date="2017-11-14T16:04:00Z">
          <w:pPr>
            <w:pStyle w:val="ListParagraph"/>
            <w:numPr>
              <w:numId w:val="70"/>
            </w:numPr>
            <w:ind w:hanging="360"/>
          </w:pPr>
        </w:pPrChange>
      </w:pPr>
      <w:ins w:id="7880" w:author="Alina Frey" w:date="2017-11-14T16:04:00Z">
        <w:r w:rsidRPr="007F739A">
          <w:t>Change the status of the item</w:t>
        </w:r>
      </w:ins>
      <w:ins w:id="7881" w:author="Alina Frey" w:date="2017-11-14T16:07:00Z">
        <w:r w:rsidR="00674CFB" w:rsidRPr="007F739A">
          <w:t xml:space="preserve"> without editing</w:t>
        </w:r>
      </w:ins>
    </w:p>
    <w:p w14:paraId="33D07E0C" w14:textId="77777777" w:rsidR="006325AB" w:rsidRPr="007F739A" w:rsidRDefault="006325AB">
      <w:pPr>
        <w:pStyle w:val="ListParagraph"/>
        <w:numPr>
          <w:ilvl w:val="1"/>
          <w:numId w:val="70"/>
        </w:numPr>
        <w:rPr>
          <w:ins w:id="7882" w:author="Alina Frey" w:date="2017-11-14T16:04:00Z"/>
        </w:rPr>
        <w:pPrChange w:id="7883" w:author="Alina Frey" w:date="2017-11-14T16:04:00Z">
          <w:pPr>
            <w:pStyle w:val="ListParagraph"/>
            <w:numPr>
              <w:numId w:val="70"/>
            </w:numPr>
            <w:ind w:hanging="360"/>
          </w:pPr>
        </w:pPrChange>
      </w:pPr>
      <w:ins w:id="7884" w:author="Alina Frey" w:date="2017-11-14T16:04:00Z">
        <w:r w:rsidRPr="007F739A">
          <w:t>Edit the item</w:t>
        </w:r>
      </w:ins>
    </w:p>
    <w:p w14:paraId="0D5A46E0" w14:textId="23BEA79A" w:rsidR="006325AB" w:rsidRPr="007F739A" w:rsidRDefault="006325AB" w:rsidP="006325AB">
      <w:pPr>
        <w:pStyle w:val="ListParagraph"/>
        <w:numPr>
          <w:ilvl w:val="1"/>
          <w:numId w:val="70"/>
        </w:numPr>
        <w:rPr>
          <w:ins w:id="7885" w:author="Alina Frey" w:date="2017-11-14T16:05:00Z"/>
        </w:rPr>
      </w:pPr>
      <w:ins w:id="7886" w:author="Alina Frey" w:date="2017-11-14T16:04:00Z">
        <w:r w:rsidRPr="007F739A">
          <w:t>Or Delete it</w:t>
        </w:r>
      </w:ins>
    </w:p>
    <w:p w14:paraId="7BA77DA6" w14:textId="14F1C634" w:rsidR="005A4D72" w:rsidRPr="007F739A" w:rsidRDefault="00EC512D" w:rsidP="005A4D72">
      <w:pPr>
        <w:keepNext/>
        <w:spacing w:after="38"/>
        <w:rPr>
          <w:ins w:id="7887" w:author="Alina Frey" w:date="2017-11-14T16:05:00Z"/>
          <w:color w:val="auto"/>
          <w:rPrChange w:id="7888" w:author="Alina Frey" w:date="2017-11-20T10:06:00Z">
            <w:rPr>
              <w:ins w:id="7889" w:author="Alina Frey" w:date="2017-11-14T16:05:00Z"/>
            </w:rPr>
          </w:rPrChange>
        </w:rPr>
      </w:pPr>
      <w:ins w:id="7890" w:author="Alina Frey" w:date="2017-11-20T15:23:00Z">
        <w:r>
          <w:rPr>
            <w:noProof/>
          </w:rPr>
          <mc:AlternateContent>
            <mc:Choice Requires="wps">
              <w:drawing>
                <wp:anchor distT="0" distB="0" distL="114300" distR="114300" simplePos="0" relativeHeight="251637760" behindDoc="0" locked="0" layoutInCell="1" allowOverlap="1" wp14:anchorId="07323139" wp14:editId="279612CE">
                  <wp:simplePos x="0" y="0"/>
                  <wp:positionH relativeFrom="column">
                    <wp:posOffset>857250</wp:posOffset>
                  </wp:positionH>
                  <wp:positionV relativeFrom="paragraph">
                    <wp:posOffset>508000</wp:posOffset>
                  </wp:positionV>
                  <wp:extent cx="114300" cy="266700"/>
                  <wp:effectExtent l="57150" t="38100" r="19050" b="19050"/>
                  <wp:wrapNone/>
                  <wp:docPr id="379" name="Straight Arrow Connector 379"/>
                  <wp:cNvGraphicFramePr/>
                  <a:graphic xmlns:a="http://schemas.openxmlformats.org/drawingml/2006/main">
                    <a:graphicData uri="http://schemas.microsoft.com/office/word/2010/wordprocessingShape">
                      <wps:wsp>
                        <wps:cNvCnPr/>
                        <wps:spPr>
                          <a:xfrm flipH="1" flipV="1">
                            <a:off x="0" y="0"/>
                            <a:ext cx="114300" cy="266700"/>
                          </a:xfrm>
                          <a:prstGeom prst="straightConnector1">
                            <a:avLst/>
                          </a:prstGeom>
                          <a:ln w="28575">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647753D" id="Straight Arrow Connector 379" o:spid="_x0000_s1026" type="#_x0000_t32" style="position:absolute;margin-left:67.5pt;margin-top:40pt;width:9pt;height:21pt;flip:x y;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" strokecolor="red" strokeweight="2.25pt">
                  <v:stroke endarrow="block" joinstyle="miter"/>
                </v:shape>
              </w:pict>
            </mc:Fallback>
          </mc:AlternateContent>
        </w:r>
      </w:ins>
      <w:r w:rsidR="00C67D2C" w:rsidRPr="007F739A">
        <w:rPr>
          <w:rStyle w:val="CommentReference"/>
          <w:color w:val="auto"/>
          <w:rPrChange w:id="7891" w:author="Alina Frey" w:date="2017-11-20T10:06:00Z">
            <w:rPr>
              <w:rStyle w:val="CommentReference"/>
            </w:rPr>
          </w:rPrChange>
        </w:rPr>
        <w:commentReference w:id="7892"/>
      </w:r>
      <w:ins w:id="7893" w:author="Alina Frey" w:date="2017-11-20T15:23:00Z">
        <w:r>
          <w:rPr>
            <w:noProof/>
          </w:rPr>
          <w:drawing>
            <wp:inline distT="0" distB="0" distL="0" distR="0" wp14:anchorId="5B2F641E" wp14:editId="5AAB6E81">
              <wp:extent cx="1028700" cy="1800225"/>
              <wp:effectExtent l="0" t="0" r="0" b="9525"/>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1028700" cy="1800225"/>
                      </a:xfrm>
                      <a:prstGeom prst="rect">
                        <a:avLst/>
                      </a:prstGeom>
                    </pic:spPr>
                  </pic:pic>
                </a:graphicData>
              </a:graphic>
            </wp:inline>
          </w:drawing>
        </w:r>
      </w:ins>
    </w:p>
    <w:p w14:paraId="6ACACC01" w14:textId="752AC553" w:rsidR="005A4D72" w:rsidRPr="007F739A" w:rsidRDefault="005A4D72">
      <w:pPr>
        <w:pStyle w:val="Caption"/>
        <w:rPr>
          <w:ins w:id="7894" w:author="Alina Frey" w:date="2017-11-14T16:05:00Z"/>
          <w:sz w:val="24"/>
          <w:szCs w:val="22"/>
        </w:rPr>
        <w:pPrChange w:id="7895" w:author="Alina Frey" w:date="2017-11-14T16:05:00Z">
          <w:pPr>
            <w:pStyle w:val="Caption"/>
            <w:numPr>
              <w:numId w:val="70"/>
            </w:numPr>
            <w:ind w:left="720" w:hanging="360"/>
          </w:pPr>
        </w:pPrChange>
      </w:pPr>
      <w:bookmarkStart w:id="7896" w:name="_Toc498937458"/>
      <w:bookmarkStart w:id="7897" w:name="_Toc498942306"/>
      <w:bookmarkStart w:id="7898" w:name="_Toc498938973"/>
      <w:bookmarkStart w:id="7899" w:name="_Toc499024545"/>
      <w:ins w:id="7900" w:author="Alina Frey" w:date="2017-11-14T16:05:00Z">
        <w:r w:rsidRPr="007F739A">
          <w:t xml:space="preserve">Figure </w:t>
        </w:r>
        <w:r w:rsidRPr="00CF2303">
          <w:fldChar w:fldCharType="begin"/>
        </w:r>
        <w:r w:rsidRPr="007F739A">
          <w:instrText xml:space="preserve"> SEQ Figure \* ARABIC </w:instrText>
        </w:r>
        <w:r w:rsidRPr="00CF2303">
          <w:fldChar w:fldCharType="separate"/>
        </w:r>
      </w:ins>
      <w:ins w:id="7901" w:author="Alina Frey [2]" w:date="2017-11-21T10:58:00Z">
        <w:r w:rsidR="003B7B8C">
          <w:rPr>
            <w:noProof/>
          </w:rPr>
          <w:t>81</w:t>
        </w:r>
      </w:ins>
      <w:ins w:id="7902" w:author="Alina Frey" w:date="2017-11-14T16:05:00Z">
        <w:r w:rsidRPr="00CF2303">
          <w:fldChar w:fldCharType="end"/>
        </w:r>
        <w:r w:rsidRPr="007F739A">
          <w:t xml:space="preserve">: Pregnancy Checklist </w:t>
        </w:r>
      </w:ins>
      <w:ins w:id="7903" w:author="Alina Frey" w:date="2017-11-14T16:12:00Z">
        <w:r w:rsidR="008E1A18" w:rsidRPr="007F739A">
          <w:t>–</w:t>
        </w:r>
      </w:ins>
      <w:ins w:id="7904" w:author="Alina Frey" w:date="2017-11-14T16:05:00Z">
        <w:r w:rsidRPr="007F739A">
          <w:t xml:space="preserve"> </w:t>
        </w:r>
      </w:ins>
      <w:ins w:id="7905" w:author="Alina Frey" w:date="2017-11-14T16:12:00Z">
        <w:r w:rsidR="008E1A18" w:rsidRPr="007F739A">
          <w:t>Action on an</w:t>
        </w:r>
        <w:r w:rsidR="00550B2E" w:rsidRPr="007F739A">
          <w:t xml:space="preserve"> existing i</w:t>
        </w:r>
      </w:ins>
      <w:ins w:id="7906" w:author="Alina Frey" w:date="2017-11-14T16:05:00Z">
        <w:r w:rsidRPr="007F739A">
          <w:t>tem</w:t>
        </w:r>
        <w:bookmarkEnd w:id="7896"/>
        <w:bookmarkEnd w:id="7897"/>
        <w:bookmarkEnd w:id="7898"/>
        <w:bookmarkEnd w:id="7899"/>
        <w:r w:rsidRPr="007F739A">
          <w:t xml:space="preserve"> </w:t>
        </w:r>
      </w:ins>
    </w:p>
    <w:p w14:paraId="6BBBEFC5" w14:textId="4461118A" w:rsidR="00714AC0" w:rsidRPr="007F739A" w:rsidRDefault="00714AC0">
      <w:pPr>
        <w:pStyle w:val="ListParagraph"/>
        <w:numPr>
          <w:ilvl w:val="0"/>
          <w:numId w:val="70"/>
        </w:numPr>
        <w:rPr>
          <w:ins w:id="7907" w:author="Alina Frey" w:date="2017-11-14T15:48:00Z"/>
        </w:rPr>
        <w:pPrChange w:id="7908" w:author="Alina Frey" w:date="2017-11-14T15:58:00Z">
          <w:pPr>
            <w:pStyle w:val="ListParagraph"/>
            <w:numPr>
              <w:numId w:val="69"/>
            </w:numPr>
            <w:ind w:left="1080" w:hanging="360"/>
          </w:pPr>
        </w:pPrChange>
      </w:pPr>
      <w:ins w:id="7909" w:author="Alina Frey" w:date="2017-11-14T15:48:00Z">
        <w:r w:rsidRPr="007F739A">
          <w:t>Add a</w:t>
        </w:r>
      </w:ins>
      <w:ins w:id="7910" w:author="Alina Frey" w:date="2017-11-14T16:06:00Z">
        <w:r w:rsidR="00563CBC" w:rsidRPr="007F739A">
          <w:t xml:space="preserve"> new</w:t>
        </w:r>
      </w:ins>
      <w:ins w:id="7911" w:author="Alina Frey" w:date="2017-11-14T15:48:00Z">
        <w:r w:rsidRPr="007F739A">
          <w:t xml:space="preserve"> item</w:t>
        </w:r>
      </w:ins>
      <w:ins w:id="7912" w:author="Alina Frey" w:date="2017-11-14T16:06:00Z">
        <w:r w:rsidR="00563CBC" w:rsidRPr="007F739A">
          <w:t xml:space="preserve"> </w:t>
        </w:r>
        <w:r w:rsidR="00DE3A7F" w:rsidRPr="007F739A">
          <w:t xml:space="preserve">(by selecting </w:t>
        </w:r>
      </w:ins>
      <w:ins w:id="7913" w:author="Alina Frey" w:date="2017-11-14T16:35:00Z">
        <w:r w:rsidR="005A06E7" w:rsidRPr="007F739A">
          <w:rPr>
            <w:b/>
            <w:rPrChange w:id="7914" w:author="Alina Frey" w:date="2017-11-20T10:06:00Z">
              <w:rPr/>
            </w:rPrChange>
          </w:rPr>
          <w:t>Add Item</w:t>
        </w:r>
      </w:ins>
      <w:ins w:id="7915" w:author="Alina Frey" w:date="2017-11-14T16:06:00Z">
        <w:r w:rsidR="00DE3A7F" w:rsidRPr="007F739A">
          <w:t xml:space="preserve"> button at the bottom of the screen)</w:t>
        </w:r>
      </w:ins>
    </w:p>
    <w:p w14:paraId="020D2354" w14:textId="49D696EE" w:rsidR="00714AC0" w:rsidRPr="007F739A" w:rsidRDefault="00714AC0">
      <w:pPr>
        <w:pStyle w:val="ListParagraph"/>
        <w:numPr>
          <w:ilvl w:val="0"/>
          <w:numId w:val="70"/>
        </w:numPr>
        <w:rPr>
          <w:ins w:id="7916" w:author="Alina Frey" w:date="2017-11-14T15:48:00Z"/>
        </w:rPr>
        <w:pPrChange w:id="7917" w:author="Alina Frey" w:date="2017-11-14T15:58:00Z">
          <w:pPr>
            <w:pStyle w:val="ListParagraph"/>
            <w:numPr>
              <w:numId w:val="69"/>
            </w:numPr>
            <w:ind w:left="1080" w:hanging="360"/>
          </w:pPr>
        </w:pPrChange>
      </w:pPr>
      <w:ins w:id="7918" w:author="Alina Frey" w:date="2017-11-14T15:48:00Z">
        <w:r w:rsidRPr="007F739A">
          <w:t xml:space="preserve">Add </w:t>
        </w:r>
      </w:ins>
      <w:ins w:id="7919" w:author="Alina Frey" w:date="2017-11-14T16:36:00Z">
        <w:r w:rsidR="00A35F92" w:rsidRPr="007F739A">
          <w:t>the default i</w:t>
        </w:r>
      </w:ins>
      <w:ins w:id="7920" w:author="Alina Frey" w:date="2017-11-14T15:48:00Z">
        <w:r w:rsidRPr="007F739A">
          <w:t>tems</w:t>
        </w:r>
      </w:ins>
      <w:ins w:id="7921" w:author="Alina Frey" w:date="2017-11-14T16:06:00Z">
        <w:r w:rsidR="00DE3A7F" w:rsidRPr="007F739A">
          <w:t xml:space="preserve"> (by selecting </w:t>
        </w:r>
      </w:ins>
      <w:ins w:id="7922" w:author="Alina Frey" w:date="2017-11-14T16:36:00Z">
        <w:r w:rsidR="005A06E7" w:rsidRPr="007F739A">
          <w:rPr>
            <w:b/>
            <w:rPrChange w:id="7923" w:author="Alina Frey" w:date="2017-11-20T10:06:00Z">
              <w:rPr/>
            </w:rPrChange>
          </w:rPr>
          <w:t>Add Default Items</w:t>
        </w:r>
      </w:ins>
      <w:ins w:id="7924" w:author="Alina Frey" w:date="2017-11-14T16:06:00Z">
        <w:r w:rsidR="00DE3A7F" w:rsidRPr="007F739A">
          <w:t xml:space="preserve"> button at the bottom of the screen)</w:t>
        </w:r>
      </w:ins>
    </w:p>
    <w:p w14:paraId="0DF32C2F" w14:textId="3C75B9D3" w:rsidR="00714AC0" w:rsidRPr="007F739A" w:rsidRDefault="00F47F69" w:rsidP="002F70AE">
      <w:pPr>
        <w:pStyle w:val="ListParagraph"/>
        <w:numPr>
          <w:ilvl w:val="0"/>
          <w:numId w:val="70"/>
        </w:numPr>
        <w:rPr>
          <w:ins w:id="7925" w:author="Alina Frey" w:date="2017-11-14T16:55:00Z"/>
        </w:rPr>
      </w:pPr>
      <w:ins w:id="7926" w:author="Alina Frey" w:date="2017-11-14T15:48:00Z">
        <w:r w:rsidRPr="007F739A">
          <w:t xml:space="preserve">Navigate back to the </w:t>
        </w:r>
        <w:r w:rsidRPr="007F739A">
          <w:rPr>
            <w:b/>
            <w:rPrChange w:id="7927" w:author="Alina Frey" w:date="2017-11-20T10:06:00Z">
              <w:rPr/>
            </w:rPrChange>
          </w:rPr>
          <w:t>Patient Summary</w:t>
        </w:r>
        <w:r w:rsidRPr="007F739A">
          <w:t xml:space="preserve"> screen </w:t>
        </w:r>
      </w:ins>
      <w:ins w:id="7928" w:author="Alina Frey" w:date="2017-11-14T15:49:00Z">
        <w:r w:rsidRPr="007F739A">
          <w:t>(by selectin</w:t>
        </w:r>
      </w:ins>
      <w:ins w:id="7929" w:author="Alina Frey" w:date="2017-11-14T16:02:00Z">
        <w:r w:rsidR="00DD691B" w:rsidRPr="007F739A">
          <w:t>g</w:t>
        </w:r>
      </w:ins>
      <w:ins w:id="7930" w:author="Alina Frey" w:date="2017-11-14T15:49:00Z">
        <w:r w:rsidRPr="007F739A">
          <w:t xml:space="preserve"> the corresponding</w:t>
        </w:r>
        <w:r w:rsidR="009B111F" w:rsidRPr="007F739A">
          <w:t xml:space="preserve"> button at the bottom of the screen)</w:t>
        </w:r>
      </w:ins>
    </w:p>
    <w:p w14:paraId="19092CE2" w14:textId="77777777" w:rsidR="00502F22" w:rsidRPr="007F739A" w:rsidRDefault="00502F22" w:rsidP="00502F22">
      <w:pPr>
        <w:pStyle w:val="Heading3"/>
        <w:ind w:left="-5"/>
        <w:rPr>
          <w:ins w:id="7931" w:author="Alina Frey" w:date="2017-11-14T16:55:00Z"/>
          <w:color w:val="auto"/>
          <w:rPrChange w:id="7932" w:author="Alina Frey" w:date="2017-11-20T10:06:00Z">
            <w:rPr>
              <w:ins w:id="7933" w:author="Alina Frey" w:date="2017-11-14T16:55:00Z"/>
            </w:rPr>
          </w:rPrChange>
        </w:rPr>
      </w:pPr>
      <w:bookmarkStart w:id="7934" w:name="_Toc498937643"/>
      <w:bookmarkStart w:id="7935" w:name="_Toc498942491"/>
      <w:bookmarkStart w:id="7936" w:name="_Toc498939158"/>
      <w:bookmarkStart w:id="7937" w:name="_Toc499024426"/>
      <w:ins w:id="7938" w:author="Alina Frey" w:date="2017-11-14T16:55:00Z">
        <w:r w:rsidRPr="007F739A">
          <w:rPr>
            <w:color w:val="auto"/>
            <w:rPrChange w:id="7939" w:author="Alina Frey" w:date="2017-11-20T10:06:00Z">
              <w:rPr/>
            </w:rPrChange>
          </w:rPr>
          <w:t>Edit Status</w:t>
        </w:r>
        <w:bookmarkEnd w:id="7934"/>
        <w:bookmarkEnd w:id="7935"/>
        <w:bookmarkEnd w:id="7936"/>
        <w:bookmarkEnd w:id="7937"/>
      </w:ins>
    </w:p>
    <w:p w14:paraId="56469F38" w14:textId="5B90888F" w:rsidR="003D7947" w:rsidRPr="007F739A" w:rsidRDefault="00502F22" w:rsidP="003D7947">
      <w:pPr>
        <w:spacing w:after="19" w:line="252" w:lineRule="auto"/>
        <w:ind w:left="-5" w:hanging="10"/>
        <w:rPr>
          <w:ins w:id="7940" w:author="Alina Frey" w:date="2017-11-14T17:11:00Z"/>
          <w:rFonts w:eastAsia="Times New Roman" w:cs="Times New Roman"/>
          <w:color w:val="auto"/>
          <w:rPrChange w:id="7941" w:author="Alina Frey" w:date="2017-11-20T10:06:00Z">
            <w:rPr>
              <w:ins w:id="7942" w:author="Alina Frey" w:date="2017-11-14T17:11:00Z"/>
              <w:rFonts w:eastAsia="Times New Roman" w:cs="Times New Roman"/>
            </w:rPr>
          </w:rPrChange>
        </w:rPr>
      </w:pPr>
      <w:ins w:id="7943" w:author="Alina Frey" w:date="2017-11-14T16:55:00Z">
        <w:r w:rsidRPr="007F739A">
          <w:rPr>
            <w:rFonts w:eastAsia="Times New Roman" w:cs="Times New Roman"/>
            <w:color w:val="auto"/>
            <w:rPrChange w:id="7944" w:author="Alina Frey" w:date="2017-11-20T10:06:00Z">
              <w:rPr>
                <w:rFonts w:eastAsia="Times New Roman" w:cs="Times New Roman"/>
              </w:rPr>
            </w:rPrChange>
          </w:rPr>
          <w:t xml:space="preserve">To change the status of a </w:t>
        </w:r>
      </w:ins>
      <w:ins w:id="7945" w:author="Alina Frey" w:date="2017-11-14T17:16:00Z">
        <w:r w:rsidR="00DB4B22" w:rsidRPr="007F739A">
          <w:rPr>
            <w:color w:val="auto"/>
            <w:rPrChange w:id="7946" w:author="Alina Frey" w:date="2017-11-20T10:06:00Z">
              <w:rPr/>
            </w:rPrChange>
          </w:rPr>
          <w:t>Pregnancy Checklist</w:t>
        </w:r>
        <w:r w:rsidR="00DB4B22" w:rsidRPr="007F739A">
          <w:rPr>
            <w:rFonts w:eastAsia="Times New Roman" w:cs="Times New Roman"/>
            <w:color w:val="auto"/>
            <w:rPrChange w:id="7947" w:author="Alina Frey" w:date="2017-11-20T10:06:00Z">
              <w:rPr>
                <w:rFonts w:eastAsia="Times New Roman" w:cs="Times New Roman"/>
              </w:rPr>
            </w:rPrChange>
          </w:rPr>
          <w:t xml:space="preserve"> </w:t>
        </w:r>
      </w:ins>
      <w:ins w:id="7948" w:author="Alina Frey" w:date="2017-11-14T16:55:00Z">
        <w:r w:rsidRPr="007F739A">
          <w:rPr>
            <w:rFonts w:eastAsia="Times New Roman" w:cs="Times New Roman"/>
            <w:color w:val="auto"/>
            <w:rPrChange w:id="7949" w:author="Alina Frey" w:date="2017-11-20T10:06:00Z">
              <w:rPr>
                <w:rFonts w:eastAsia="Times New Roman" w:cs="Times New Roman"/>
              </w:rPr>
            </w:rPrChange>
          </w:rPr>
          <w:t>item</w:t>
        </w:r>
      </w:ins>
      <w:ins w:id="7950" w:author="Alina Frey" w:date="2017-11-14T17:07:00Z">
        <w:r w:rsidR="00D41B38" w:rsidRPr="007F739A">
          <w:rPr>
            <w:rFonts w:eastAsia="Times New Roman" w:cs="Times New Roman"/>
            <w:color w:val="auto"/>
            <w:rPrChange w:id="7951" w:author="Alina Frey" w:date="2017-11-20T10:06:00Z">
              <w:rPr>
                <w:rFonts w:eastAsia="Times New Roman" w:cs="Times New Roman"/>
              </w:rPr>
            </w:rPrChange>
          </w:rPr>
          <w:t xml:space="preserve"> without editing it</w:t>
        </w:r>
      </w:ins>
      <w:ins w:id="7952" w:author="Alina Frey" w:date="2017-11-14T16:55:00Z">
        <w:r w:rsidRPr="007F739A">
          <w:rPr>
            <w:rFonts w:eastAsia="Times New Roman" w:cs="Times New Roman"/>
            <w:color w:val="auto"/>
            <w:rPrChange w:id="7953" w:author="Alina Frey" w:date="2017-11-20T10:06:00Z">
              <w:rPr>
                <w:rFonts w:eastAsia="Times New Roman" w:cs="Times New Roman"/>
              </w:rPr>
            </w:rPrChange>
          </w:rPr>
          <w:t xml:space="preserve">, select the </w:t>
        </w:r>
      </w:ins>
      <w:ins w:id="7954" w:author="Alina Frey" w:date="2017-11-14T16:57:00Z">
        <w:r w:rsidR="00581B75" w:rsidRPr="007F739A">
          <w:rPr>
            <w:rFonts w:eastAsia="Times New Roman" w:cs="Times New Roman"/>
            <w:color w:val="auto"/>
            <w:rPrChange w:id="7955" w:author="Alina Frey" w:date="2017-11-20T10:06:00Z">
              <w:rPr>
                <w:rFonts w:eastAsia="Times New Roman" w:cs="Times New Roman"/>
              </w:rPr>
            </w:rPrChange>
          </w:rPr>
          <w:t xml:space="preserve">pregnancy </w:t>
        </w:r>
      </w:ins>
      <w:ins w:id="7956" w:author="Alina Frey" w:date="2017-11-14T16:55:00Z">
        <w:r w:rsidRPr="007F739A">
          <w:rPr>
            <w:rFonts w:eastAsia="Times New Roman" w:cs="Times New Roman"/>
            <w:color w:val="auto"/>
            <w:rPrChange w:id="7957" w:author="Alina Frey" w:date="2017-11-20T10:06:00Z">
              <w:rPr>
                <w:rFonts w:eastAsia="Times New Roman" w:cs="Times New Roman"/>
              </w:rPr>
            </w:rPrChange>
          </w:rPr>
          <w:t>item and use the options of the drop-down list in the last column</w:t>
        </w:r>
      </w:ins>
      <w:ins w:id="7958" w:author="Alina Frey" w:date="2017-11-14T17:11:00Z">
        <w:r w:rsidR="003D7947" w:rsidRPr="007F739A">
          <w:rPr>
            <w:rFonts w:eastAsia="Times New Roman" w:cs="Times New Roman"/>
            <w:color w:val="auto"/>
            <w:rPrChange w:id="7959" w:author="Alina Frey" w:date="2017-11-20T10:06:00Z">
              <w:rPr>
                <w:rFonts w:eastAsia="Times New Roman" w:cs="Times New Roman"/>
              </w:rPr>
            </w:rPrChange>
          </w:rPr>
          <w:t>:</w:t>
        </w:r>
      </w:ins>
    </w:p>
    <w:p w14:paraId="4D4DD17F" w14:textId="7965ED1E" w:rsidR="003D7947" w:rsidRPr="007F739A" w:rsidRDefault="003D7947">
      <w:pPr>
        <w:pStyle w:val="ListParagraph"/>
        <w:numPr>
          <w:ilvl w:val="0"/>
          <w:numId w:val="74"/>
        </w:numPr>
        <w:rPr>
          <w:ins w:id="7960" w:author="Alina Frey" w:date="2017-11-14T17:11:00Z"/>
        </w:rPr>
        <w:pPrChange w:id="7961" w:author="Alina Frey" w:date="2017-11-14T17:11:00Z">
          <w:pPr>
            <w:pStyle w:val="ListParagraph"/>
            <w:numPr>
              <w:ilvl w:val="2"/>
              <w:numId w:val="70"/>
            </w:numPr>
            <w:ind w:left="2160" w:hanging="180"/>
          </w:pPr>
        </w:pPrChange>
      </w:pPr>
      <w:ins w:id="7962" w:author="Alina Frey" w:date="2017-11-14T17:11:00Z">
        <w:r w:rsidRPr="007F739A">
          <w:t xml:space="preserve">Select </w:t>
        </w:r>
        <w:r w:rsidRPr="007F739A">
          <w:rPr>
            <w:b/>
            <w:rPrChange w:id="7963" w:author="Alina Frey" w:date="2017-11-20T10:06:00Z">
              <w:rPr/>
            </w:rPrChange>
          </w:rPr>
          <w:t>Complete</w:t>
        </w:r>
        <w:r w:rsidRPr="007F739A">
          <w:t xml:space="preserve">: </w:t>
        </w:r>
        <w:r w:rsidRPr="007F739A">
          <w:rPr>
            <w:rFonts w:eastAsia="Times New Roman" w:cs="Times New Roman"/>
          </w:rPr>
          <w:t xml:space="preserve">Marks the item as completed and </w:t>
        </w:r>
        <w:r w:rsidRPr="007F739A">
          <w:t>adds a date under the Completed column.</w:t>
        </w:r>
      </w:ins>
    </w:p>
    <w:p w14:paraId="3D6ADFD6" w14:textId="77777777" w:rsidR="003D7947" w:rsidRPr="007F739A" w:rsidRDefault="003D7947">
      <w:pPr>
        <w:pStyle w:val="ListParagraph"/>
        <w:numPr>
          <w:ilvl w:val="0"/>
          <w:numId w:val="74"/>
        </w:numPr>
        <w:rPr>
          <w:ins w:id="7964" w:author="Alina Frey" w:date="2017-11-14T17:11:00Z"/>
        </w:rPr>
        <w:pPrChange w:id="7965" w:author="Alina Frey" w:date="2017-11-14T17:11:00Z">
          <w:pPr>
            <w:pStyle w:val="ListParagraph"/>
            <w:numPr>
              <w:ilvl w:val="2"/>
              <w:numId w:val="70"/>
            </w:numPr>
            <w:ind w:left="2160" w:hanging="180"/>
          </w:pPr>
        </w:pPrChange>
      </w:pPr>
      <w:ins w:id="7966" w:author="Alina Frey" w:date="2017-11-14T17:11:00Z">
        <w:r w:rsidRPr="007F739A">
          <w:t xml:space="preserve">Select </w:t>
        </w:r>
        <w:r w:rsidRPr="007F739A">
          <w:rPr>
            <w:b/>
            <w:rPrChange w:id="7967" w:author="Alina Frey" w:date="2017-11-20T10:06:00Z">
              <w:rPr/>
            </w:rPrChange>
          </w:rPr>
          <w:t>In Progress</w:t>
        </w:r>
        <w:r w:rsidRPr="007F739A">
          <w:t xml:space="preserve">: </w:t>
        </w:r>
        <w:r w:rsidRPr="007F739A">
          <w:rPr>
            <w:rFonts w:eastAsia="Times New Roman" w:cs="Times New Roman"/>
          </w:rPr>
          <w:t>Marks the item as In Progress</w:t>
        </w:r>
      </w:ins>
    </w:p>
    <w:p w14:paraId="4819E165" w14:textId="77777777" w:rsidR="003D7947" w:rsidRPr="007F739A" w:rsidRDefault="003D7947">
      <w:pPr>
        <w:pStyle w:val="ListParagraph"/>
        <w:numPr>
          <w:ilvl w:val="0"/>
          <w:numId w:val="74"/>
        </w:numPr>
        <w:rPr>
          <w:ins w:id="7968" w:author="Alina Frey" w:date="2017-11-14T17:11:00Z"/>
        </w:rPr>
        <w:pPrChange w:id="7969" w:author="Alina Frey" w:date="2017-11-14T17:11:00Z">
          <w:pPr>
            <w:pStyle w:val="ListParagraph"/>
            <w:numPr>
              <w:ilvl w:val="2"/>
              <w:numId w:val="70"/>
            </w:numPr>
            <w:ind w:left="2160" w:hanging="180"/>
          </w:pPr>
        </w:pPrChange>
      </w:pPr>
      <w:ins w:id="7970" w:author="Alina Frey" w:date="2017-11-14T17:11:00Z">
        <w:r w:rsidRPr="007F739A">
          <w:t xml:space="preserve">Select </w:t>
        </w:r>
        <w:r w:rsidRPr="007F739A">
          <w:rPr>
            <w:b/>
            <w:rPrChange w:id="7971" w:author="Alina Frey" w:date="2017-11-20T10:06:00Z">
              <w:rPr/>
            </w:rPrChange>
          </w:rPr>
          <w:t>Cancel</w:t>
        </w:r>
        <w:r w:rsidRPr="007F739A">
          <w:t xml:space="preserve">: </w:t>
        </w:r>
        <w:r w:rsidRPr="007F739A">
          <w:rPr>
            <w:rFonts w:eastAsia="Times New Roman" w:cs="Times New Roman"/>
          </w:rPr>
          <w:t>Marks the item as Canceled</w:t>
        </w:r>
      </w:ins>
    </w:p>
    <w:p w14:paraId="43677B33" w14:textId="00D67F5A" w:rsidR="00E936CC" w:rsidRPr="007F739A" w:rsidRDefault="00FF421E">
      <w:pPr>
        <w:keepNext/>
        <w:spacing w:after="19" w:line="252" w:lineRule="auto"/>
        <w:ind w:left="-5" w:hanging="10"/>
        <w:rPr>
          <w:ins w:id="7972" w:author="Alina Frey" w:date="2017-11-14T17:12:00Z"/>
          <w:color w:val="auto"/>
          <w:rPrChange w:id="7973" w:author="Alina Frey" w:date="2017-11-20T10:06:00Z">
            <w:rPr>
              <w:ins w:id="7974" w:author="Alina Frey" w:date="2017-11-14T17:12:00Z"/>
            </w:rPr>
          </w:rPrChange>
        </w:rPr>
        <w:pPrChange w:id="7975" w:author="Alina Frey" w:date="2017-11-14T17:12:00Z">
          <w:pPr>
            <w:spacing w:after="19" w:line="252" w:lineRule="auto"/>
            <w:ind w:left="-5" w:hanging="10"/>
          </w:pPr>
        </w:pPrChange>
      </w:pPr>
      <w:ins w:id="7976" w:author="Alina Frey" w:date="2017-11-20T15:26:00Z">
        <w:r>
          <w:rPr>
            <w:noProof/>
            <w:color w:val="auto"/>
            <w:sz w:val="16"/>
            <w:szCs w:val="16"/>
          </w:rPr>
          <w:lastRenderedPageBreak/>
          <mc:AlternateContent>
            <mc:Choice Requires="wps">
              <w:drawing>
                <wp:anchor distT="0" distB="0" distL="114300" distR="114300" simplePos="0" relativeHeight="251639808" behindDoc="0" locked="0" layoutInCell="1" allowOverlap="1" wp14:anchorId="3FE053B2" wp14:editId="3187AF6F">
                  <wp:simplePos x="0" y="0"/>
                  <wp:positionH relativeFrom="column">
                    <wp:posOffset>5137150</wp:posOffset>
                  </wp:positionH>
                  <wp:positionV relativeFrom="paragraph">
                    <wp:posOffset>412750</wp:posOffset>
                  </wp:positionV>
                  <wp:extent cx="698500" cy="457200"/>
                  <wp:effectExtent l="0" t="0" r="25400" b="19050"/>
                  <wp:wrapNone/>
                  <wp:docPr id="382" name="Oval 382"/>
                  <wp:cNvGraphicFramePr/>
                  <a:graphic xmlns:a="http://schemas.openxmlformats.org/drawingml/2006/main">
                    <a:graphicData uri="http://schemas.microsoft.com/office/word/2010/wordprocessingShape">
                      <wps:wsp>
                        <wps:cNvSpPr/>
                        <wps:spPr>
                          <a:xfrm>
                            <a:off x="0" y="0"/>
                            <a:ext cx="698500" cy="4572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096C6F3" id="Oval 382" o:spid="_x0000_s1026" style="position:absolute;margin-left:404.5pt;margin-top:32.5pt;width:55pt;height:36pt;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" filled="f" strokecolor="red" strokeweight="1pt">
                  <v:stroke joinstyle="miter"/>
                </v:oval>
              </w:pict>
            </mc:Fallback>
          </mc:AlternateContent>
        </w:r>
      </w:ins>
      <w:r w:rsidR="000C65CB" w:rsidRPr="007F739A">
        <w:rPr>
          <w:rStyle w:val="CommentReference"/>
          <w:color w:val="auto"/>
          <w:rPrChange w:id="7977" w:author="Alina Frey" w:date="2017-11-20T10:06:00Z">
            <w:rPr>
              <w:rStyle w:val="CommentReference"/>
            </w:rPr>
          </w:rPrChange>
        </w:rPr>
        <w:commentReference w:id="7978"/>
      </w:r>
      <w:ins w:id="7979" w:author="Alina Frey" w:date="2017-11-20T15:25:00Z">
        <w:r>
          <w:rPr>
            <w:noProof/>
          </w:rPr>
          <w:drawing>
            <wp:inline distT="0" distB="0" distL="0" distR="0" wp14:anchorId="419F2C87" wp14:editId="3BD269BB">
              <wp:extent cx="5943600" cy="1324610"/>
              <wp:effectExtent l="0" t="0" r="0" b="889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1324610"/>
                      </a:xfrm>
                      <a:prstGeom prst="rect">
                        <a:avLst/>
                      </a:prstGeom>
                    </pic:spPr>
                  </pic:pic>
                </a:graphicData>
              </a:graphic>
            </wp:inline>
          </w:drawing>
        </w:r>
      </w:ins>
    </w:p>
    <w:p w14:paraId="0B66A2B5" w14:textId="5DBCF59E" w:rsidR="00502F22" w:rsidRPr="007F739A" w:rsidRDefault="00E936CC">
      <w:pPr>
        <w:pStyle w:val="Caption"/>
        <w:rPr>
          <w:ins w:id="7980" w:author="Alina Frey" w:date="2017-11-14T14:58:00Z"/>
          <w:rFonts w:eastAsia="Times New Roman" w:cs="Times New Roman"/>
          <w:rPrChange w:id="7981" w:author="Alina Frey" w:date="2017-11-20T10:06:00Z">
            <w:rPr>
              <w:ins w:id="7982" w:author="Alina Frey" w:date="2017-11-14T14:58:00Z"/>
            </w:rPr>
          </w:rPrChange>
        </w:rPr>
        <w:pPrChange w:id="7983" w:author="Alina Frey" w:date="2017-11-14T17:12:00Z">
          <w:pPr>
            <w:pStyle w:val="ListParagraph"/>
            <w:numPr>
              <w:numId w:val="63"/>
            </w:numPr>
            <w:spacing w:before="0" w:line="256" w:lineRule="auto"/>
            <w:ind w:left="1440" w:hanging="360"/>
          </w:pPr>
        </w:pPrChange>
      </w:pPr>
      <w:bookmarkStart w:id="7984" w:name="_Toc498937459"/>
      <w:bookmarkStart w:id="7985" w:name="_Toc498942307"/>
      <w:bookmarkStart w:id="7986" w:name="_Toc498938974"/>
      <w:bookmarkStart w:id="7987" w:name="_Toc499024546"/>
      <w:ins w:id="7988" w:author="Alina Frey" w:date="2017-11-14T17:12:00Z">
        <w:r w:rsidRPr="00CF2303">
          <w:t xml:space="preserve">Figure </w:t>
        </w:r>
        <w:r w:rsidRPr="00CF2303">
          <w:fldChar w:fldCharType="begin"/>
        </w:r>
        <w:r w:rsidRPr="00CF2303">
          <w:instrText xml:space="preserve"> SEQ Figure \* ARABIC </w:instrText>
        </w:r>
      </w:ins>
      <w:r w:rsidRPr="00CF2303">
        <w:fldChar w:fldCharType="separate"/>
      </w:r>
      <w:ins w:id="7989" w:author="Alina Frey [2]" w:date="2017-11-21T10:58:00Z">
        <w:r w:rsidR="003B7B8C">
          <w:rPr>
            <w:noProof/>
          </w:rPr>
          <w:t>82</w:t>
        </w:r>
      </w:ins>
      <w:ins w:id="7990" w:author="Alina Frey" w:date="2017-11-14T17:12:00Z">
        <w:r w:rsidRPr="00CF2303">
          <w:fldChar w:fldCharType="end"/>
        </w:r>
        <w:r w:rsidRPr="00CF2303">
          <w:t xml:space="preserve">: Edit the Status of an existing </w:t>
        </w:r>
      </w:ins>
      <w:ins w:id="7991" w:author="Alina Frey" w:date="2017-11-14T17:22:00Z">
        <w:r w:rsidR="00D96D77" w:rsidRPr="00CF2303">
          <w:t xml:space="preserve">Pregnancy Checklist </w:t>
        </w:r>
      </w:ins>
      <w:ins w:id="7992" w:author="Alina Frey" w:date="2017-11-14T17:12:00Z">
        <w:r w:rsidRPr="00CF2303">
          <w:t>Item</w:t>
        </w:r>
      </w:ins>
      <w:bookmarkEnd w:id="7984"/>
      <w:bookmarkEnd w:id="7985"/>
      <w:bookmarkEnd w:id="7986"/>
      <w:bookmarkEnd w:id="7987"/>
    </w:p>
    <w:p w14:paraId="659955B6" w14:textId="19144166" w:rsidR="00A57924" w:rsidRPr="007F739A" w:rsidRDefault="00A57924">
      <w:pPr>
        <w:pStyle w:val="Heading3"/>
        <w:rPr>
          <w:ins w:id="7993" w:author="Alina Frey" w:date="2017-11-14T15:43:00Z"/>
          <w:color w:val="auto"/>
          <w:rPrChange w:id="7994" w:author="Alina Frey" w:date="2017-11-20T10:06:00Z">
            <w:rPr>
              <w:ins w:id="7995" w:author="Alina Frey" w:date="2017-11-14T15:43:00Z"/>
            </w:rPr>
          </w:rPrChange>
        </w:rPr>
        <w:pPrChange w:id="7996" w:author="Alina Frey" w:date="2017-11-14T15:44:00Z">
          <w:pPr/>
        </w:pPrChange>
      </w:pPr>
      <w:bookmarkStart w:id="7997" w:name="_Ref498441175"/>
      <w:bookmarkStart w:id="7998" w:name="_Toc498937644"/>
      <w:bookmarkStart w:id="7999" w:name="_Toc498942492"/>
      <w:bookmarkStart w:id="8000" w:name="_Toc498939159"/>
      <w:bookmarkStart w:id="8001" w:name="_Toc499024427"/>
      <w:ins w:id="8002" w:author="Alina Frey" w:date="2017-11-14T15:43:00Z">
        <w:r w:rsidRPr="007F739A">
          <w:rPr>
            <w:color w:val="auto"/>
            <w:rPrChange w:id="8003" w:author="Alina Frey" w:date="2017-11-20T10:06:00Z">
              <w:rPr>
                <w:b/>
              </w:rPr>
            </w:rPrChange>
          </w:rPr>
          <w:t xml:space="preserve">Edit </w:t>
        </w:r>
      </w:ins>
      <w:ins w:id="8004" w:author="Alina Frey" w:date="2017-11-14T16:44:00Z">
        <w:r w:rsidR="008746FE" w:rsidRPr="007F739A">
          <w:rPr>
            <w:color w:val="auto"/>
            <w:rPrChange w:id="8005" w:author="Alina Frey" w:date="2017-11-20T10:06:00Z">
              <w:rPr>
                <w:b/>
              </w:rPr>
            </w:rPrChange>
          </w:rPr>
          <w:t>I</w:t>
        </w:r>
      </w:ins>
      <w:ins w:id="8006" w:author="Alina Frey" w:date="2017-11-14T15:44:00Z">
        <w:r w:rsidR="00441EA4" w:rsidRPr="007F739A">
          <w:rPr>
            <w:color w:val="auto"/>
            <w:rPrChange w:id="8007" w:author="Alina Frey" w:date="2017-11-20T10:06:00Z">
              <w:rPr>
                <w:b/>
              </w:rPr>
            </w:rPrChange>
          </w:rPr>
          <w:t>tem</w:t>
        </w:r>
      </w:ins>
      <w:bookmarkEnd w:id="7997"/>
      <w:bookmarkEnd w:id="7998"/>
      <w:bookmarkEnd w:id="7999"/>
      <w:bookmarkEnd w:id="8000"/>
      <w:bookmarkEnd w:id="8001"/>
    </w:p>
    <w:p w14:paraId="6689E68F" w14:textId="6C5A1ED0" w:rsidR="00301766" w:rsidRPr="007F739A" w:rsidRDefault="00674CFB" w:rsidP="00427578">
      <w:pPr>
        <w:rPr>
          <w:ins w:id="8008" w:author="Alina Frey" w:date="2017-11-14T16:14:00Z"/>
          <w:color w:val="auto"/>
          <w:rPrChange w:id="8009" w:author="Alina Frey" w:date="2017-11-20T10:06:00Z">
            <w:rPr>
              <w:ins w:id="8010" w:author="Alina Frey" w:date="2017-11-14T16:14:00Z"/>
            </w:rPr>
          </w:rPrChange>
        </w:rPr>
      </w:pPr>
      <w:ins w:id="8011" w:author="Alina Frey" w:date="2017-11-14T16:07:00Z">
        <w:r w:rsidRPr="007F739A">
          <w:rPr>
            <w:color w:val="auto"/>
            <w:rPrChange w:id="8012" w:author="Alina Frey" w:date="2017-11-20T10:06:00Z">
              <w:rPr/>
            </w:rPrChange>
          </w:rPr>
          <w:t xml:space="preserve">To edit a </w:t>
        </w:r>
      </w:ins>
      <w:ins w:id="8013" w:author="Alina Frey" w:date="2017-11-14T17:16:00Z">
        <w:r w:rsidR="00DB4B22" w:rsidRPr="007F739A">
          <w:rPr>
            <w:color w:val="auto"/>
            <w:rPrChange w:id="8014" w:author="Alina Frey" w:date="2017-11-20T10:06:00Z">
              <w:rPr/>
            </w:rPrChange>
          </w:rPr>
          <w:t xml:space="preserve">Pregnancy Checklist </w:t>
        </w:r>
      </w:ins>
      <w:ins w:id="8015" w:author="Alina Frey" w:date="2017-11-14T16:08:00Z">
        <w:r w:rsidRPr="007F739A">
          <w:rPr>
            <w:color w:val="auto"/>
            <w:rPrChange w:id="8016" w:author="Alina Frey" w:date="2017-11-20T10:06:00Z">
              <w:rPr/>
            </w:rPrChange>
          </w:rPr>
          <w:t xml:space="preserve">item, </w:t>
        </w:r>
        <w:r w:rsidR="00427578" w:rsidRPr="007F739A">
          <w:rPr>
            <w:color w:val="auto"/>
            <w:rPrChange w:id="8017" w:author="Alina Frey" w:date="2017-11-20T10:06:00Z">
              <w:rPr/>
            </w:rPrChange>
          </w:rPr>
          <w:t>click on the arrow at the end of the item row</w:t>
        </w:r>
        <w:r w:rsidR="00C256C5" w:rsidRPr="007F739A">
          <w:rPr>
            <w:color w:val="auto"/>
            <w:rPrChange w:id="8018" w:author="Alina Frey" w:date="2017-11-20T10:06:00Z">
              <w:rPr/>
            </w:rPrChange>
          </w:rPr>
          <w:t xml:space="preserve">, then select </w:t>
        </w:r>
        <w:r w:rsidR="00C256C5" w:rsidRPr="007F739A">
          <w:rPr>
            <w:b/>
            <w:color w:val="auto"/>
            <w:rPrChange w:id="8019" w:author="Alina Frey" w:date="2017-11-20T10:06:00Z">
              <w:rPr/>
            </w:rPrChange>
          </w:rPr>
          <w:t>Edit</w:t>
        </w:r>
        <w:r w:rsidR="00C256C5" w:rsidRPr="007F739A">
          <w:rPr>
            <w:color w:val="auto"/>
            <w:rPrChange w:id="8020" w:author="Alina Frey" w:date="2017-11-20T10:06:00Z">
              <w:rPr/>
            </w:rPrChange>
          </w:rPr>
          <w:t xml:space="preserve"> from the drop</w:t>
        </w:r>
      </w:ins>
      <w:ins w:id="8021" w:author="Alina Frey" w:date="2017-11-14T16:09:00Z">
        <w:r w:rsidR="00C256C5" w:rsidRPr="007F739A">
          <w:rPr>
            <w:color w:val="auto"/>
            <w:rPrChange w:id="8022" w:author="Alina Frey" w:date="2017-11-20T10:06:00Z">
              <w:rPr/>
            </w:rPrChange>
          </w:rPr>
          <w:t>-</w:t>
        </w:r>
      </w:ins>
      <w:ins w:id="8023" w:author="Alina Frey" w:date="2017-11-14T16:08:00Z">
        <w:r w:rsidR="00C256C5" w:rsidRPr="007F739A">
          <w:rPr>
            <w:color w:val="auto"/>
            <w:rPrChange w:id="8024" w:author="Alina Frey" w:date="2017-11-20T10:06:00Z">
              <w:rPr/>
            </w:rPrChange>
          </w:rPr>
          <w:t>d</w:t>
        </w:r>
      </w:ins>
      <w:ins w:id="8025" w:author="Alina Frey" w:date="2017-11-14T16:09:00Z">
        <w:r w:rsidR="00C256C5" w:rsidRPr="007F739A">
          <w:rPr>
            <w:color w:val="auto"/>
            <w:rPrChange w:id="8026" w:author="Alina Frey" w:date="2017-11-20T10:06:00Z">
              <w:rPr/>
            </w:rPrChange>
          </w:rPr>
          <w:t>own list</w:t>
        </w:r>
      </w:ins>
      <w:ins w:id="8027" w:author="Alina Frey" w:date="2017-11-14T17:18:00Z">
        <w:r w:rsidR="003C7267" w:rsidRPr="007F739A">
          <w:rPr>
            <w:color w:val="auto"/>
            <w:rPrChange w:id="8028" w:author="Alina Frey" w:date="2017-11-20T10:06:00Z">
              <w:rPr/>
            </w:rPrChange>
          </w:rPr>
          <w:t xml:space="preserve"> </w:t>
        </w:r>
        <w:r w:rsidR="003C7267" w:rsidRPr="007F739A">
          <w:rPr>
            <w:rFonts w:eastAsia="Times New Roman" w:cs="Times New Roman"/>
            <w:color w:val="auto"/>
            <w:rPrChange w:id="8029" w:author="Alina Frey" w:date="2017-11-20T10:06:00Z">
              <w:rPr>
                <w:rFonts w:eastAsia="Times New Roman" w:cs="Times New Roman"/>
              </w:rPr>
            </w:rPrChange>
          </w:rPr>
          <w:t>in the last column</w:t>
        </w:r>
      </w:ins>
      <w:ins w:id="8030" w:author="Alina Frey" w:date="2017-11-14T16:09:00Z">
        <w:r w:rsidR="00C256C5" w:rsidRPr="007F739A">
          <w:rPr>
            <w:color w:val="auto"/>
            <w:rPrChange w:id="8031" w:author="Alina Frey" w:date="2017-11-20T10:06:00Z">
              <w:rPr/>
            </w:rPrChange>
          </w:rPr>
          <w:t xml:space="preserve">. This redirects the user to </w:t>
        </w:r>
      </w:ins>
      <w:ins w:id="8032" w:author="Alina Frey" w:date="2017-11-14T16:10:00Z">
        <w:r w:rsidR="00190DFE" w:rsidRPr="007F739A">
          <w:rPr>
            <w:color w:val="auto"/>
            <w:rPrChange w:id="8033" w:author="Alina Frey" w:date="2017-11-20T10:06:00Z">
              <w:rPr/>
            </w:rPrChange>
          </w:rPr>
          <w:t>the Edit Pregnancy Checklist Item screen.</w:t>
        </w:r>
      </w:ins>
    </w:p>
    <w:p w14:paraId="149712DC" w14:textId="75E6B645" w:rsidR="00863515" w:rsidRPr="007F739A" w:rsidRDefault="00F37E8E">
      <w:pPr>
        <w:keepNext/>
        <w:spacing w:after="38"/>
        <w:rPr>
          <w:ins w:id="8034" w:author="Alina Frey" w:date="2017-11-14T16:14:00Z"/>
          <w:color w:val="auto"/>
          <w:rPrChange w:id="8035" w:author="Alina Frey" w:date="2017-11-20T10:06:00Z">
            <w:rPr>
              <w:ins w:id="8036" w:author="Alina Frey" w:date="2017-11-14T16:14:00Z"/>
            </w:rPr>
          </w:rPrChange>
        </w:rPr>
        <w:pPrChange w:id="8037" w:author="Alina Frey" w:date="2017-11-14T16:14:00Z">
          <w:pPr/>
        </w:pPrChange>
      </w:pPr>
      <w:ins w:id="8038" w:author="Alina Frey" w:date="2017-11-20T15:43:00Z">
        <w:r>
          <w:rPr>
            <w:noProof/>
          </w:rPr>
          <w:drawing>
            <wp:inline distT="0" distB="0" distL="0" distR="0" wp14:anchorId="2EEB5C18" wp14:editId="3E0F7340">
              <wp:extent cx="5943600" cy="2927350"/>
              <wp:effectExtent l="0" t="0" r="0" b="635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43600" cy="2927350"/>
                      </a:xfrm>
                      <a:prstGeom prst="rect">
                        <a:avLst/>
                      </a:prstGeom>
                    </pic:spPr>
                  </pic:pic>
                </a:graphicData>
              </a:graphic>
            </wp:inline>
          </w:drawing>
        </w:r>
      </w:ins>
    </w:p>
    <w:p w14:paraId="7985D2BF" w14:textId="65DF582B" w:rsidR="003A1DF1" w:rsidRPr="007F739A" w:rsidRDefault="00863515" w:rsidP="00863515">
      <w:pPr>
        <w:pStyle w:val="Caption"/>
        <w:rPr>
          <w:ins w:id="8039" w:author="Alina Frey" w:date="2017-11-14T16:16:00Z"/>
        </w:rPr>
      </w:pPr>
      <w:bookmarkStart w:id="8040" w:name="_Toc498937460"/>
      <w:bookmarkStart w:id="8041" w:name="_Toc498942308"/>
      <w:bookmarkStart w:id="8042" w:name="_Toc498938975"/>
      <w:bookmarkStart w:id="8043" w:name="_Toc499024547"/>
      <w:ins w:id="8044" w:author="Alina Frey" w:date="2017-11-14T16:14:00Z">
        <w:r w:rsidRPr="007F739A">
          <w:t xml:space="preserve">Figure </w:t>
        </w:r>
        <w:r w:rsidRPr="00CF2303">
          <w:fldChar w:fldCharType="begin"/>
        </w:r>
        <w:r w:rsidRPr="007F739A">
          <w:instrText xml:space="preserve"> SEQ Figure \* ARABIC </w:instrText>
        </w:r>
      </w:ins>
      <w:r w:rsidRPr="00CF2303">
        <w:fldChar w:fldCharType="separate"/>
      </w:r>
      <w:ins w:id="8045" w:author="Alina Frey [2]" w:date="2017-11-21T10:58:00Z">
        <w:r w:rsidR="003B7B8C">
          <w:rPr>
            <w:noProof/>
          </w:rPr>
          <w:t>83</w:t>
        </w:r>
      </w:ins>
      <w:ins w:id="8046" w:author="Alina Frey" w:date="2017-11-14T16:14:00Z">
        <w:r w:rsidRPr="00CF2303">
          <w:fldChar w:fldCharType="end"/>
        </w:r>
        <w:r w:rsidRPr="007F739A">
          <w:t>: Edit Pregnancy Checklist Item</w:t>
        </w:r>
      </w:ins>
      <w:bookmarkEnd w:id="8040"/>
      <w:bookmarkEnd w:id="8041"/>
      <w:bookmarkEnd w:id="8042"/>
      <w:bookmarkEnd w:id="8043"/>
    </w:p>
    <w:p w14:paraId="257FE8AC" w14:textId="5CB352C2" w:rsidR="005564A4" w:rsidRPr="00CF2303" w:rsidRDefault="005564A4">
      <w:pPr>
        <w:rPr>
          <w:ins w:id="8047" w:author="Alina Frey" w:date="2017-11-14T16:16:00Z"/>
          <w:rFonts w:eastAsiaTheme="minorHAnsi"/>
        </w:rPr>
        <w:pPrChange w:id="8048" w:author="Alina Frey" w:date="2017-11-14T16:17:00Z">
          <w:pPr>
            <w:pStyle w:val="Alina-NormalText"/>
            <w:numPr>
              <w:numId w:val="71"/>
            </w:numPr>
            <w:spacing w:after="0"/>
            <w:ind w:left="720" w:hanging="360"/>
          </w:pPr>
        </w:pPrChange>
      </w:pPr>
      <w:ins w:id="8049" w:author="Alina Frey" w:date="2017-11-14T16:16:00Z">
        <w:r w:rsidRPr="007F739A">
          <w:rPr>
            <w:color w:val="auto"/>
            <w:rPrChange w:id="8050" w:author="Alina Frey" w:date="2017-11-20T10:06:00Z">
              <w:rPr/>
            </w:rPrChange>
          </w:rPr>
          <w:t xml:space="preserve">The </w:t>
        </w:r>
      </w:ins>
      <w:ins w:id="8051" w:author="Alina Frey" w:date="2017-11-14T16:42:00Z">
        <w:r w:rsidR="00725E7A" w:rsidRPr="007F739A">
          <w:rPr>
            <w:color w:val="auto"/>
            <w:rPrChange w:id="8052" w:author="Alina Frey" w:date="2017-11-20T10:06:00Z">
              <w:rPr/>
            </w:rPrChange>
          </w:rPr>
          <w:t xml:space="preserve">user can </w:t>
        </w:r>
        <w:r w:rsidR="00DA209E" w:rsidRPr="007F739A">
          <w:rPr>
            <w:color w:val="auto"/>
            <w:rPrChange w:id="8053" w:author="Alina Frey" w:date="2017-11-20T10:06:00Z">
              <w:rPr/>
            </w:rPrChange>
          </w:rPr>
          <w:t xml:space="preserve">add or edit </w:t>
        </w:r>
      </w:ins>
      <w:ins w:id="8054" w:author="Alina Frey" w:date="2017-11-14T16:16:00Z">
        <w:r w:rsidRPr="007F739A">
          <w:rPr>
            <w:color w:val="auto"/>
            <w:rPrChange w:id="8055" w:author="Alina Frey" w:date="2017-11-20T10:06:00Z">
              <w:rPr/>
            </w:rPrChange>
          </w:rPr>
          <w:t>the following fields:</w:t>
        </w:r>
      </w:ins>
    </w:p>
    <w:p w14:paraId="3B03CF5D" w14:textId="5F399FFD" w:rsidR="00FF0F4A" w:rsidRPr="007F739A" w:rsidRDefault="005564A4" w:rsidP="00FF0F4A">
      <w:pPr>
        <w:pStyle w:val="ListParagraph"/>
        <w:numPr>
          <w:ilvl w:val="0"/>
          <w:numId w:val="73"/>
        </w:numPr>
        <w:rPr>
          <w:ins w:id="8056" w:author="Alina Frey" w:date="2017-11-14T16:18:00Z"/>
        </w:rPr>
      </w:pPr>
      <w:ins w:id="8057" w:author="Alina Frey" w:date="2017-11-14T16:16:00Z">
        <w:r w:rsidRPr="007F739A">
          <w:t>Type: Drop-down list showing the following options:</w:t>
        </w:r>
      </w:ins>
    </w:p>
    <w:p w14:paraId="491245FF" w14:textId="77777777" w:rsidR="00BE52C0" w:rsidRPr="007F739A" w:rsidRDefault="00FF0F4A">
      <w:pPr>
        <w:keepNext/>
        <w:spacing w:after="38"/>
        <w:rPr>
          <w:ins w:id="8058" w:author="Alina Frey" w:date="2017-11-14T16:19:00Z"/>
          <w:color w:val="auto"/>
          <w:rPrChange w:id="8059" w:author="Alina Frey" w:date="2017-11-20T10:06:00Z">
            <w:rPr>
              <w:ins w:id="8060" w:author="Alina Frey" w:date="2017-11-14T16:19:00Z"/>
            </w:rPr>
          </w:rPrChange>
        </w:rPr>
        <w:pPrChange w:id="8061" w:author="Alina Frey" w:date="2017-11-14T16:19:00Z">
          <w:pPr/>
        </w:pPrChange>
      </w:pPr>
      <w:ins w:id="8062" w:author="Alina Frey" w:date="2017-11-14T16:18:00Z">
        <w:r w:rsidRPr="007F739A">
          <w:rPr>
            <w:noProof/>
            <w:color w:val="auto"/>
            <w:rPrChange w:id="8063" w:author="Alina Frey" w:date="2017-11-20T10:06:00Z">
              <w:rPr>
                <w:noProof/>
              </w:rPr>
            </w:rPrChange>
          </w:rPr>
          <w:lastRenderedPageBreak/>
          <w:drawing>
            <wp:inline distT="0" distB="0" distL="0" distR="0" wp14:anchorId="796ED0B0" wp14:editId="0EBB0551">
              <wp:extent cx="2730500" cy="2553388"/>
              <wp:effectExtent l="0" t="0" r="0" b="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2741228" cy="2563420"/>
                      </a:xfrm>
                      <a:prstGeom prst="rect">
                        <a:avLst/>
                      </a:prstGeom>
                    </pic:spPr>
                  </pic:pic>
                </a:graphicData>
              </a:graphic>
            </wp:inline>
          </w:drawing>
        </w:r>
      </w:ins>
    </w:p>
    <w:p w14:paraId="40BB8F11" w14:textId="7A1ADA4C" w:rsidR="00FF0F4A" w:rsidRPr="00CF2303" w:rsidRDefault="00BE52C0">
      <w:pPr>
        <w:pStyle w:val="Caption"/>
        <w:rPr>
          <w:ins w:id="8064" w:author="Alina Frey" w:date="2017-11-14T16:16:00Z"/>
        </w:rPr>
        <w:pPrChange w:id="8065" w:author="Alina Frey" w:date="2017-11-14T16:19:00Z">
          <w:pPr/>
        </w:pPrChange>
      </w:pPr>
      <w:bookmarkStart w:id="8066" w:name="_Toc498937461"/>
      <w:bookmarkStart w:id="8067" w:name="_Toc498942309"/>
      <w:bookmarkStart w:id="8068" w:name="_Toc498938976"/>
      <w:bookmarkStart w:id="8069" w:name="_Toc499024548"/>
      <w:ins w:id="8070" w:author="Alina Frey" w:date="2017-11-14T16:19:00Z">
        <w:r w:rsidRPr="00CF2303">
          <w:t xml:space="preserve">Figure </w:t>
        </w:r>
        <w:r w:rsidRPr="00CF2303">
          <w:fldChar w:fldCharType="begin"/>
        </w:r>
        <w:r w:rsidRPr="00CF2303">
          <w:instrText xml:space="preserve"> SEQ Figure \* ARABIC </w:instrText>
        </w:r>
      </w:ins>
      <w:r w:rsidRPr="00CF2303">
        <w:fldChar w:fldCharType="separate"/>
      </w:r>
      <w:ins w:id="8071" w:author="Alina Frey [2]" w:date="2017-11-21T10:58:00Z">
        <w:r w:rsidR="003B7B8C">
          <w:rPr>
            <w:noProof/>
          </w:rPr>
          <w:t>84</w:t>
        </w:r>
      </w:ins>
      <w:ins w:id="8072" w:author="Alina Frey" w:date="2017-11-14T16:19:00Z">
        <w:r w:rsidRPr="00CF2303">
          <w:fldChar w:fldCharType="end"/>
        </w:r>
        <w:r w:rsidRPr="00CF2303">
          <w:t xml:space="preserve">: Add/Edit </w:t>
        </w:r>
      </w:ins>
      <w:ins w:id="8073" w:author="Alina Frey" w:date="2017-11-14T17:22:00Z">
        <w:r w:rsidR="00D96D77" w:rsidRPr="00CF2303">
          <w:t xml:space="preserve">Pregnancy Checklist </w:t>
        </w:r>
      </w:ins>
      <w:ins w:id="8074" w:author="Alina Frey" w:date="2017-11-14T16:19:00Z">
        <w:r w:rsidRPr="00CF2303">
          <w:t>Item</w:t>
        </w:r>
      </w:ins>
      <w:ins w:id="8075" w:author="Alina Frey" w:date="2017-11-21T10:38:00Z">
        <w:r w:rsidR="006B1325">
          <w:t xml:space="preserve"> – </w:t>
        </w:r>
      </w:ins>
      <w:ins w:id="8076" w:author="Alina Frey" w:date="2017-11-14T16:19:00Z">
        <w:r w:rsidRPr="005625E8">
          <w:t>Type field</w:t>
        </w:r>
      </w:ins>
      <w:bookmarkEnd w:id="8066"/>
      <w:bookmarkEnd w:id="8067"/>
      <w:bookmarkEnd w:id="8068"/>
      <w:bookmarkEnd w:id="8069"/>
    </w:p>
    <w:p w14:paraId="520BDCD9" w14:textId="161DB8DE" w:rsidR="005564A4" w:rsidRPr="007F739A" w:rsidRDefault="005564A4" w:rsidP="006B07E1">
      <w:pPr>
        <w:pStyle w:val="ListParagraph"/>
        <w:numPr>
          <w:ilvl w:val="0"/>
          <w:numId w:val="73"/>
        </w:numPr>
        <w:rPr>
          <w:ins w:id="8077" w:author="Alina Frey" w:date="2017-11-14T16:20:00Z"/>
          <w:rFonts w:cstheme="minorHAnsi"/>
          <w:szCs w:val="24"/>
        </w:rPr>
      </w:pPr>
      <w:ins w:id="8078" w:author="Alina Frey" w:date="2017-11-14T16:16:00Z">
        <w:r w:rsidRPr="007F739A">
          <w:rPr>
            <w:rFonts w:cstheme="minorHAnsi"/>
            <w:szCs w:val="24"/>
          </w:rPr>
          <w:t>Note (Call Note): Field added only when the selected Type is MCC Call, showing the following options:</w:t>
        </w:r>
      </w:ins>
    </w:p>
    <w:p w14:paraId="461DCE65" w14:textId="77777777" w:rsidR="0087301B" w:rsidRPr="007F739A" w:rsidRDefault="006B07E1">
      <w:pPr>
        <w:keepNext/>
        <w:spacing w:after="38"/>
        <w:rPr>
          <w:ins w:id="8079" w:author="Alina Frey" w:date="2017-11-14T16:21:00Z"/>
          <w:color w:val="auto"/>
          <w:rPrChange w:id="8080" w:author="Alina Frey" w:date="2017-11-20T10:06:00Z">
            <w:rPr>
              <w:ins w:id="8081" w:author="Alina Frey" w:date="2017-11-14T16:21:00Z"/>
            </w:rPr>
          </w:rPrChange>
        </w:rPr>
        <w:pPrChange w:id="8082" w:author="Alina Frey" w:date="2017-11-14T16:21:00Z">
          <w:pPr/>
        </w:pPrChange>
      </w:pPr>
      <w:ins w:id="8083" w:author="Alina Frey" w:date="2017-11-14T16:20:00Z">
        <w:r w:rsidRPr="007F739A">
          <w:rPr>
            <w:noProof/>
            <w:color w:val="auto"/>
            <w:rPrChange w:id="8084" w:author="Alina Frey" w:date="2017-11-20T10:06:00Z">
              <w:rPr>
                <w:noProof/>
              </w:rPr>
            </w:rPrChange>
          </w:rPr>
          <w:drawing>
            <wp:inline distT="0" distB="0" distL="0" distR="0" wp14:anchorId="7C63871D" wp14:editId="18480424">
              <wp:extent cx="2730500" cy="2774072"/>
              <wp:effectExtent l="0" t="0" r="0" b="762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2740838" cy="2784574"/>
                      </a:xfrm>
                      <a:prstGeom prst="rect">
                        <a:avLst/>
                      </a:prstGeom>
                    </pic:spPr>
                  </pic:pic>
                </a:graphicData>
              </a:graphic>
            </wp:inline>
          </w:drawing>
        </w:r>
      </w:ins>
    </w:p>
    <w:p w14:paraId="0D49EBED" w14:textId="570FF75B" w:rsidR="006B07E1" w:rsidRPr="00CF2303" w:rsidRDefault="0087301B">
      <w:pPr>
        <w:pStyle w:val="Caption"/>
        <w:rPr>
          <w:ins w:id="8085" w:author="Alina Frey" w:date="2017-11-14T16:16:00Z"/>
          <w:rFonts w:cstheme="minorHAnsi"/>
          <w:szCs w:val="24"/>
        </w:rPr>
        <w:pPrChange w:id="8086" w:author="Alina Frey" w:date="2017-11-14T16:21:00Z">
          <w:pPr/>
        </w:pPrChange>
      </w:pPr>
      <w:bookmarkStart w:id="8087" w:name="_Toc498937462"/>
      <w:bookmarkStart w:id="8088" w:name="_Toc498942310"/>
      <w:bookmarkStart w:id="8089" w:name="_Toc498938977"/>
      <w:bookmarkStart w:id="8090" w:name="_Toc499024549"/>
      <w:ins w:id="8091" w:author="Alina Frey" w:date="2017-11-14T16:21:00Z">
        <w:r w:rsidRPr="00CF2303">
          <w:t xml:space="preserve">Figure </w:t>
        </w:r>
        <w:r w:rsidRPr="00CF2303">
          <w:fldChar w:fldCharType="begin"/>
        </w:r>
        <w:r w:rsidRPr="00CF2303">
          <w:instrText xml:space="preserve"> SEQ Figure \* ARABIC </w:instrText>
        </w:r>
      </w:ins>
      <w:r w:rsidRPr="00CF2303">
        <w:fldChar w:fldCharType="separate"/>
      </w:r>
      <w:ins w:id="8092" w:author="Alina Frey [2]" w:date="2017-11-21T10:58:00Z">
        <w:r w:rsidR="003B7B8C">
          <w:rPr>
            <w:noProof/>
          </w:rPr>
          <w:t>85</w:t>
        </w:r>
      </w:ins>
      <w:ins w:id="8093" w:author="Alina Frey" w:date="2017-11-14T16:21:00Z">
        <w:r w:rsidRPr="00CF2303">
          <w:fldChar w:fldCharType="end"/>
        </w:r>
        <w:r w:rsidRPr="00CF2303">
          <w:t xml:space="preserve">: Add/Edit </w:t>
        </w:r>
      </w:ins>
      <w:ins w:id="8094" w:author="Alina Frey" w:date="2017-11-14T17:22:00Z">
        <w:r w:rsidR="00D96D77" w:rsidRPr="00CF2303">
          <w:t xml:space="preserve">Pregnancy Checklist </w:t>
        </w:r>
      </w:ins>
      <w:ins w:id="8095" w:author="Alina Frey" w:date="2017-11-14T16:21:00Z">
        <w:r w:rsidRPr="00CF2303">
          <w:t>Item</w:t>
        </w:r>
      </w:ins>
      <w:ins w:id="8096" w:author="Alina Frey" w:date="2017-11-21T10:38:00Z">
        <w:r w:rsidR="006B1325">
          <w:t xml:space="preserve"> – </w:t>
        </w:r>
      </w:ins>
      <w:ins w:id="8097" w:author="Alina Frey" w:date="2017-11-14T16:21:00Z">
        <w:r w:rsidRPr="00CF2303">
          <w:t>Note field</w:t>
        </w:r>
      </w:ins>
      <w:bookmarkEnd w:id="8087"/>
      <w:bookmarkEnd w:id="8088"/>
      <w:bookmarkEnd w:id="8089"/>
      <w:bookmarkEnd w:id="8090"/>
    </w:p>
    <w:p w14:paraId="2C244FB1" w14:textId="3DB92034" w:rsidR="005564A4" w:rsidRPr="007F739A" w:rsidRDefault="005564A4">
      <w:pPr>
        <w:pStyle w:val="ListParagraph"/>
        <w:numPr>
          <w:ilvl w:val="0"/>
          <w:numId w:val="73"/>
        </w:numPr>
        <w:rPr>
          <w:ins w:id="8098" w:author="Alina Frey" w:date="2017-11-14T16:22:00Z"/>
          <w:rFonts w:cstheme="minorHAnsi"/>
          <w:szCs w:val="24"/>
        </w:rPr>
        <w:pPrChange w:id="8099" w:author="Alina Frey" w:date="2017-11-14T16:22:00Z">
          <w:pPr>
            <w:pStyle w:val="ListParagraph"/>
            <w:numPr>
              <w:numId w:val="72"/>
            </w:numPr>
            <w:spacing w:before="0" w:line="256" w:lineRule="auto"/>
            <w:ind w:left="1440" w:hanging="360"/>
          </w:pPr>
        </w:pPrChange>
      </w:pPr>
      <w:ins w:id="8100" w:author="Alina Frey" w:date="2017-11-14T16:16:00Z">
        <w:r w:rsidRPr="007F739A">
          <w:rPr>
            <w:rFonts w:cstheme="minorHAnsi"/>
            <w:szCs w:val="24"/>
          </w:rPr>
          <w:t>Education Item: Field added only when the selected Type is Education, showing all the education items that come by default, plus the ones added in the Education Items, presented in section</w:t>
        </w:r>
      </w:ins>
      <w:ins w:id="8101" w:author="Alina Frey" w:date="2017-11-14T16:22:00Z">
        <w:r w:rsidR="00791B7F" w:rsidRPr="007F739A">
          <w:rPr>
            <w:rFonts w:cstheme="minorHAnsi"/>
            <w:szCs w:val="24"/>
          </w:rPr>
          <w:t xml:space="preserve"> </w:t>
        </w:r>
      </w:ins>
      <w:ins w:id="8102" w:author="Alina Frey" w:date="2017-11-14T16:23:00Z">
        <w:r w:rsidR="00791B7F" w:rsidRPr="00CF2303">
          <w:rPr>
            <w:rFonts w:cstheme="minorHAnsi"/>
            <w:color w:val="0070C0"/>
            <w:szCs w:val="24"/>
            <w:u w:val="single" w:color="0070C0"/>
          </w:rPr>
          <w:fldChar w:fldCharType="begin"/>
        </w:r>
        <w:r w:rsidR="00791B7F" w:rsidRPr="009E5B97">
          <w:rPr>
            <w:rFonts w:cstheme="minorHAnsi"/>
            <w:color w:val="0070C0"/>
            <w:szCs w:val="24"/>
            <w:u w:val="single" w:color="0070C0"/>
          </w:rPr>
          <w:instrText xml:space="preserve"> REF _Ref498439918 \h </w:instrText>
        </w:r>
      </w:ins>
      <w:r w:rsidR="000E5A15" w:rsidRPr="009E5B97">
        <w:rPr>
          <w:rFonts w:cstheme="minorHAnsi"/>
          <w:color w:val="0070C0"/>
          <w:szCs w:val="24"/>
          <w:u w:val="single" w:color="0070C0"/>
        </w:rPr>
        <w:instrText xml:space="preserve"> \* MERGEFORMAT </w:instrText>
      </w:r>
      <w:r w:rsidR="00791B7F" w:rsidRPr="00CF2303">
        <w:rPr>
          <w:rFonts w:cstheme="minorHAnsi"/>
          <w:color w:val="0070C0"/>
          <w:szCs w:val="24"/>
          <w:u w:val="single" w:color="0070C0"/>
        </w:rPr>
      </w:r>
      <w:r w:rsidR="00791B7F" w:rsidRPr="00CF2303">
        <w:rPr>
          <w:rFonts w:cstheme="minorHAnsi"/>
          <w:color w:val="0070C0"/>
          <w:szCs w:val="24"/>
          <w:u w:val="single" w:color="0070C0"/>
        </w:rPr>
        <w:fldChar w:fldCharType="separate"/>
      </w:r>
      <w:ins w:id="8103" w:author="Alina Frey [2]" w:date="2017-11-21T10:58:00Z">
        <w:r w:rsidR="003B7B8C" w:rsidRPr="003B7B8C">
          <w:rPr>
            <w:color w:val="0070C0"/>
            <w:u w:val="single" w:color="0070C0"/>
            <w:rPrChange w:id="8104" w:author="Alina Frey [2]" w:date="2017-11-21T10:58:00Z">
              <w:rPr/>
            </w:rPrChange>
          </w:rPr>
          <w:t>Education Items</w:t>
        </w:r>
      </w:ins>
      <w:ins w:id="8105" w:author="Alina Frey" w:date="2017-11-14T16:23:00Z">
        <w:r w:rsidR="00791B7F" w:rsidRPr="00CF2303">
          <w:rPr>
            <w:rFonts w:cstheme="minorHAnsi"/>
            <w:color w:val="0070C0"/>
            <w:szCs w:val="24"/>
            <w:u w:val="single" w:color="0070C0"/>
          </w:rPr>
          <w:fldChar w:fldCharType="end"/>
        </w:r>
      </w:ins>
      <w:ins w:id="8106" w:author="Alina Frey" w:date="2017-11-14T16:16:00Z">
        <w:r w:rsidRPr="007F739A">
          <w:rPr>
            <w:rFonts w:cstheme="minorHAnsi"/>
            <w:szCs w:val="24"/>
          </w:rPr>
          <w:t>:</w:t>
        </w:r>
      </w:ins>
    </w:p>
    <w:p w14:paraId="14D4169C" w14:textId="77777777" w:rsidR="000342AE" w:rsidRPr="007F739A" w:rsidRDefault="00791B7F">
      <w:pPr>
        <w:keepNext/>
        <w:spacing w:after="38"/>
        <w:rPr>
          <w:ins w:id="8107" w:author="Alina Frey" w:date="2017-11-14T16:23:00Z"/>
          <w:color w:val="auto"/>
          <w:rPrChange w:id="8108" w:author="Alina Frey" w:date="2017-11-20T10:06:00Z">
            <w:rPr>
              <w:ins w:id="8109" w:author="Alina Frey" w:date="2017-11-14T16:23:00Z"/>
            </w:rPr>
          </w:rPrChange>
        </w:rPr>
        <w:pPrChange w:id="8110" w:author="Alina Frey" w:date="2017-11-14T16:38:00Z">
          <w:pPr>
            <w:spacing w:before="0" w:line="256" w:lineRule="auto"/>
          </w:pPr>
        </w:pPrChange>
      </w:pPr>
      <w:ins w:id="8111" w:author="Alina Frey" w:date="2017-11-14T16:22:00Z">
        <w:r w:rsidRPr="007F739A">
          <w:rPr>
            <w:noProof/>
            <w:color w:val="auto"/>
            <w:rPrChange w:id="8112" w:author="Alina Frey" w:date="2017-11-20T10:06:00Z">
              <w:rPr>
                <w:noProof/>
              </w:rPr>
            </w:rPrChange>
          </w:rPr>
          <w:lastRenderedPageBreak/>
          <w:drawing>
            <wp:inline distT="0" distB="0" distL="0" distR="0" wp14:anchorId="162F5CD8" wp14:editId="46ED8A15">
              <wp:extent cx="2730500" cy="4495414"/>
              <wp:effectExtent l="0" t="0" r="0" b="635"/>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736749" cy="4505703"/>
                      </a:xfrm>
                      <a:prstGeom prst="rect">
                        <a:avLst/>
                      </a:prstGeom>
                    </pic:spPr>
                  </pic:pic>
                </a:graphicData>
              </a:graphic>
            </wp:inline>
          </w:drawing>
        </w:r>
      </w:ins>
    </w:p>
    <w:p w14:paraId="6FAB6D2F" w14:textId="30596ECD" w:rsidR="00791B7F" w:rsidRPr="00CF2303" w:rsidRDefault="000342AE">
      <w:pPr>
        <w:pStyle w:val="Caption"/>
        <w:rPr>
          <w:ins w:id="8113" w:author="Alina Frey" w:date="2017-11-14T16:16:00Z"/>
          <w:rFonts w:cstheme="minorHAnsi"/>
          <w:szCs w:val="24"/>
        </w:rPr>
        <w:pPrChange w:id="8114" w:author="Alina Frey" w:date="2017-11-14T16:23:00Z">
          <w:pPr>
            <w:pStyle w:val="ListParagraph"/>
            <w:numPr>
              <w:numId w:val="72"/>
            </w:numPr>
            <w:spacing w:before="0" w:line="256" w:lineRule="auto"/>
            <w:ind w:left="1440" w:hanging="360"/>
          </w:pPr>
        </w:pPrChange>
      </w:pPr>
      <w:bookmarkStart w:id="8115" w:name="_Toc498937463"/>
      <w:bookmarkStart w:id="8116" w:name="_Toc498942311"/>
      <w:bookmarkStart w:id="8117" w:name="_Toc498938978"/>
      <w:bookmarkStart w:id="8118" w:name="_Toc499024550"/>
      <w:ins w:id="8119" w:author="Alina Frey" w:date="2017-11-14T16:23:00Z">
        <w:r w:rsidRPr="00CF2303">
          <w:t xml:space="preserve">Figure </w:t>
        </w:r>
        <w:r w:rsidRPr="00CF2303">
          <w:fldChar w:fldCharType="begin"/>
        </w:r>
        <w:r w:rsidRPr="00CF2303">
          <w:instrText xml:space="preserve"> SEQ Figure \* ARABIC </w:instrText>
        </w:r>
      </w:ins>
      <w:r w:rsidRPr="00CF2303">
        <w:fldChar w:fldCharType="separate"/>
      </w:r>
      <w:ins w:id="8120" w:author="Alina Frey [2]" w:date="2017-11-21T10:58:00Z">
        <w:r w:rsidR="003B7B8C">
          <w:rPr>
            <w:noProof/>
          </w:rPr>
          <w:t>86</w:t>
        </w:r>
      </w:ins>
      <w:ins w:id="8121" w:author="Alina Frey" w:date="2017-11-14T16:23:00Z">
        <w:r w:rsidRPr="00CF2303">
          <w:fldChar w:fldCharType="end"/>
        </w:r>
        <w:r w:rsidRPr="00CF2303">
          <w:t xml:space="preserve">: Add/Edit </w:t>
        </w:r>
      </w:ins>
      <w:ins w:id="8122" w:author="Alina Frey" w:date="2017-11-14T17:22:00Z">
        <w:r w:rsidR="00D96D77" w:rsidRPr="00CF2303">
          <w:t xml:space="preserve">Pregnancy Checklist </w:t>
        </w:r>
      </w:ins>
      <w:ins w:id="8123" w:author="Alina Frey" w:date="2017-11-14T16:23:00Z">
        <w:r w:rsidRPr="00CF2303">
          <w:t>Item</w:t>
        </w:r>
      </w:ins>
      <w:ins w:id="8124" w:author="Alina Frey" w:date="2017-11-21T10:38:00Z">
        <w:r w:rsidR="006B1325">
          <w:t xml:space="preserve"> – </w:t>
        </w:r>
      </w:ins>
      <w:ins w:id="8125" w:author="Alina Frey" w:date="2017-11-14T16:23:00Z">
        <w:r w:rsidRPr="00CF2303">
          <w:t>Education field</w:t>
        </w:r>
      </w:ins>
      <w:bookmarkEnd w:id="8115"/>
      <w:bookmarkEnd w:id="8116"/>
      <w:bookmarkEnd w:id="8117"/>
      <w:bookmarkEnd w:id="8118"/>
    </w:p>
    <w:p w14:paraId="3835E099" w14:textId="16A27C55" w:rsidR="005564A4" w:rsidRPr="007F739A" w:rsidRDefault="005564A4">
      <w:pPr>
        <w:pStyle w:val="ListParagraph"/>
        <w:numPr>
          <w:ilvl w:val="0"/>
          <w:numId w:val="73"/>
        </w:numPr>
        <w:rPr>
          <w:ins w:id="8126" w:author="Alina Frey" w:date="2017-11-14T16:16:00Z"/>
          <w:rFonts w:cstheme="minorHAnsi"/>
          <w:szCs w:val="24"/>
        </w:rPr>
        <w:pPrChange w:id="8127" w:author="Alina Frey" w:date="2017-11-14T16:24:00Z">
          <w:pPr>
            <w:pStyle w:val="ListParagraph"/>
            <w:numPr>
              <w:numId w:val="72"/>
            </w:numPr>
            <w:spacing w:before="0" w:line="256" w:lineRule="auto"/>
            <w:ind w:left="1440" w:hanging="360"/>
          </w:pPr>
        </w:pPrChange>
      </w:pPr>
      <w:ins w:id="8128" w:author="Alina Frey" w:date="2017-11-14T16:16:00Z">
        <w:r w:rsidRPr="007F739A">
          <w:rPr>
            <w:rFonts w:cstheme="minorHAnsi"/>
            <w:szCs w:val="24"/>
          </w:rPr>
          <w:t>Category</w:t>
        </w:r>
      </w:ins>
    </w:p>
    <w:p w14:paraId="05F60E8C" w14:textId="77777777" w:rsidR="005564A4" w:rsidRPr="007F739A" w:rsidRDefault="005564A4">
      <w:pPr>
        <w:pStyle w:val="ListParagraph"/>
        <w:numPr>
          <w:ilvl w:val="0"/>
          <w:numId w:val="73"/>
        </w:numPr>
        <w:rPr>
          <w:ins w:id="8129" w:author="Alina Frey" w:date="2017-11-14T16:16:00Z"/>
          <w:rFonts w:cstheme="minorHAnsi"/>
          <w:szCs w:val="24"/>
        </w:rPr>
        <w:pPrChange w:id="8130" w:author="Alina Frey" w:date="2017-11-14T16:24:00Z">
          <w:pPr>
            <w:pStyle w:val="ListParagraph"/>
            <w:numPr>
              <w:numId w:val="72"/>
            </w:numPr>
            <w:spacing w:before="0" w:line="256" w:lineRule="auto"/>
            <w:ind w:left="1440" w:hanging="360"/>
          </w:pPr>
        </w:pPrChange>
      </w:pPr>
      <w:ins w:id="8131" w:author="Alina Frey" w:date="2017-11-14T16:16:00Z">
        <w:r w:rsidRPr="007F739A">
          <w:rPr>
            <w:rFonts w:cstheme="minorHAnsi"/>
            <w:szCs w:val="24"/>
          </w:rPr>
          <w:t>Description</w:t>
        </w:r>
      </w:ins>
    </w:p>
    <w:p w14:paraId="4B98D6D8" w14:textId="77777777" w:rsidR="005564A4" w:rsidRPr="007F739A" w:rsidRDefault="005564A4">
      <w:pPr>
        <w:pStyle w:val="ListParagraph"/>
        <w:numPr>
          <w:ilvl w:val="0"/>
          <w:numId w:val="73"/>
        </w:numPr>
        <w:rPr>
          <w:ins w:id="8132" w:author="Alina Frey" w:date="2017-11-14T16:16:00Z"/>
          <w:rFonts w:cstheme="minorHAnsi"/>
          <w:szCs w:val="24"/>
        </w:rPr>
        <w:pPrChange w:id="8133" w:author="Alina Frey" w:date="2017-11-14T16:24:00Z">
          <w:pPr>
            <w:pStyle w:val="ListParagraph"/>
            <w:numPr>
              <w:numId w:val="72"/>
            </w:numPr>
            <w:spacing w:before="0" w:line="256" w:lineRule="auto"/>
            <w:ind w:left="1440" w:hanging="360"/>
          </w:pPr>
        </w:pPrChange>
      </w:pPr>
      <w:ins w:id="8134" w:author="Alina Frey" w:date="2017-11-14T16:16:00Z">
        <w:r w:rsidRPr="007F739A">
          <w:rPr>
            <w:rFonts w:cstheme="minorHAnsi"/>
            <w:szCs w:val="24"/>
          </w:rPr>
          <w:t>Note</w:t>
        </w:r>
      </w:ins>
    </w:p>
    <w:p w14:paraId="4176E8F9" w14:textId="77777777" w:rsidR="005564A4" w:rsidRPr="007F739A" w:rsidRDefault="005564A4">
      <w:pPr>
        <w:pStyle w:val="ListParagraph"/>
        <w:numPr>
          <w:ilvl w:val="0"/>
          <w:numId w:val="73"/>
        </w:numPr>
        <w:rPr>
          <w:ins w:id="8135" w:author="Alina Frey" w:date="2017-11-14T16:16:00Z"/>
          <w:rFonts w:cstheme="minorHAnsi"/>
          <w:szCs w:val="24"/>
        </w:rPr>
        <w:pPrChange w:id="8136" w:author="Alina Frey" w:date="2017-11-14T16:24:00Z">
          <w:pPr>
            <w:pStyle w:val="ListParagraph"/>
            <w:numPr>
              <w:numId w:val="72"/>
            </w:numPr>
            <w:spacing w:before="0" w:line="256" w:lineRule="auto"/>
            <w:ind w:left="1440" w:hanging="360"/>
          </w:pPr>
        </w:pPrChange>
      </w:pPr>
      <w:ins w:id="8137" w:author="Alina Frey" w:date="2017-11-14T16:16:00Z">
        <w:r w:rsidRPr="007F739A">
          <w:rPr>
            <w:rFonts w:cstheme="minorHAnsi"/>
            <w:szCs w:val="24"/>
          </w:rPr>
          <w:t>In Progress: checkbox</w:t>
        </w:r>
      </w:ins>
    </w:p>
    <w:p w14:paraId="330FA35D" w14:textId="2A228ECB" w:rsidR="005564A4" w:rsidRPr="007F739A" w:rsidRDefault="005564A4" w:rsidP="00116F0D">
      <w:pPr>
        <w:pStyle w:val="ListParagraph"/>
        <w:numPr>
          <w:ilvl w:val="0"/>
          <w:numId w:val="73"/>
        </w:numPr>
        <w:rPr>
          <w:ins w:id="8138" w:author="Alina Frey" w:date="2017-11-14T16:25:00Z"/>
          <w:rFonts w:cstheme="minorHAnsi"/>
          <w:szCs w:val="24"/>
        </w:rPr>
      </w:pPr>
      <w:ins w:id="8139" w:author="Alina Frey" w:date="2017-11-14T16:16:00Z">
        <w:r w:rsidRPr="007F739A">
          <w:rPr>
            <w:rFonts w:cstheme="minorHAnsi"/>
            <w:szCs w:val="24"/>
          </w:rPr>
          <w:t>Completion Status: Drop-down list with the following options:</w:t>
        </w:r>
      </w:ins>
    </w:p>
    <w:p w14:paraId="300311F7" w14:textId="77777777" w:rsidR="008618CB" w:rsidRPr="007F739A" w:rsidRDefault="00116F0D">
      <w:pPr>
        <w:keepNext/>
        <w:spacing w:after="38"/>
        <w:rPr>
          <w:ins w:id="8140" w:author="Alina Frey" w:date="2017-11-14T16:25:00Z"/>
          <w:color w:val="auto"/>
          <w:rPrChange w:id="8141" w:author="Alina Frey" w:date="2017-11-20T10:06:00Z">
            <w:rPr>
              <w:ins w:id="8142" w:author="Alina Frey" w:date="2017-11-14T16:25:00Z"/>
            </w:rPr>
          </w:rPrChange>
        </w:rPr>
        <w:pPrChange w:id="8143" w:author="Alina Frey" w:date="2017-11-14T16:38:00Z">
          <w:pPr/>
        </w:pPrChange>
      </w:pPr>
      <w:ins w:id="8144" w:author="Alina Frey" w:date="2017-11-14T16:25:00Z">
        <w:r w:rsidRPr="007F739A">
          <w:rPr>
            <w:noProof/>
            <w:color w:val="auto"/>
            <w:rPrChange w:id="8145" w:author="Alina Frey" w:date="2017-11-20T10:06:00Z">
              <w:rPr>
                <w:noProof/>
              </w:rPr>
            </w:rPrChange>
          </w:rPr>
          <w:drawing>
            <wp:inline distT="0" distB="0" distL="0" distR="0" wp14:anchorId="73A38057" wp14:editId="5865FC08">
              <wp:extent cx="2730500" cy="1156619"/>
              <wp:effectExtent l="0" t="0" r="0" b="5715"/>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744099" cy="1162379"/>
                      </a:xfrm>
                      <a:prstGeom prst="rect">
                        <a:avLst/>
                      </a:prstGeom>
                    </pic:spPr>
                  </pic:pic>
                </a:graphicData>
              </a:graphic>
            </wp:inline>
          </w:drawing>
        </w:r>
      </w:ins>
    </w:p>
    <w:p w14:paraId="0ACCBA05" w14:textId="21D63D30" w:rsidR="00116F0D" w:rsidRPr="00CF2303" w:rsidRDefault="008618CB">
      <w:pPr>
        <w:pStyle w:val="Caption"/>
        <w:rPr>
          <w:ins w:id="8146" w:author="Alina Frey" w:date="2017-11-14T16:16:00Z"/>
          <w:rFonts w:cstheme="minorHAnsi"/>
          <w:szCs w:val="24"/>
        </w:rPr>
        <w:pPrChange w:id="8147" w:author="Alina Frey" w:date="2017-11-14T16:25:00Z">
          <w:pPr/>
        </w:pPrChange>
      </w:pPr>
      <w:bookmarkStart w:id="8148" w:name="_Toc498937464"/>
      <w:bookmarkStart w:id="8149" w:name="_Toc498942312"/>
      <w:bookmarkStart w:id="8150" w:name="_Toc498938979"/>
      <w:bookmarkStart w:id="8151" w:name="_Toc499024551"/>
      <w:ins w:id="8152" w:author="Alina Frey" w:date="2017-11-14T16:25:00Z">
        <w:r w:rsidRPr="00CF2303">
          <w:t xml:space="preserve">Figure </w:t>
        </w:r>
        <w:r w:rsidRPr="00CF2303">
          <w:fldChar w:fldCharType="begin"/>
        </w:r>
        <w:r w:rsidRPr="00CF2303">
          <w:instrText xml:space="preserve"> SEQ Figure \* ARABIC </w:instrText>
        </w:r>
      </w:ins>
      <w:r w:rsidRPr="00CF2303">
        <w:fldChar w:fldCharType="separate"/>
      </w:r>
      <w:ins w:id="8153" w:author="Alina Frey [2]" w:date="2017-11-21T10:58:00Z">
        <w:r w:rsidR="003B7B8C">
          <w:rPr>
            <w:noProof/>
          </w:rPr>
          <w:t>87</w:t>
        </w:r>
      </w:ins>
      <w:ins w:id="8154" w:author="Alina Frey" w:date="2017-11-14T16:25:00Z">
        <w:r w:rsidRPr="00CF2303">
          <w:fldChar w:fldCharType="end"/>
        </w:r>
        <w:r w:rsidRPr="00CF2303">
          <w:t xml:space="preserve">: Add/Edit </w:t>
        </w:r>
      </w:ins>
      <w:ins w:id="8155" w:author="Alina Frey" w:date="2017-11-14T17:22:00Z">
        <w:r w:rsidR="00D96D77" w:rsidRPr="00CF2303">
          <w:t xml:space="preserve">Pregnancy Checklist </w:t>
        </w:r>
      </w:ins>
      <w:ins w:id="8156" w:author="Alina Frey" w:date="2017-11-14T16:25:00Z">
        <w:r w:rsidRPr="00CF2303">
          <w:t>Item</w:t>
        </w:r>
      </w:ins>
      <w:ins w:id="8157" w:author="Alina Frey" w:date="2017-11-21T10:38:00Z">
        <w:r w:rsidR="006B1325">
          <w:t xml:space="preserve"> – </w:t>
        </w:r>
      </w:ins>
      <w:ins w:id="8158" w:author="Alina Frey" w:date="2017-11-14T16:25:00Z">
        <w:r w:rsidRPr="00CF2303">
          <w:t>Completion Status field</w:t>
        </w:r>
      </w:ins>
      <w:bookmarkEnd w:id="8148"/>
      <w:bookmarkEnd w:id="8149"/>
      <w:bookmarkEnd w:id="8150"/>
      <w:bookmarkEnd w:id="8151"/>
    </w:p>
    <w:p w14:paraId="79FAFF0C" w14:textId="77777777" w:rsidR="005564A4" w:rsidRPr="007F739A" w:rsidRDefault="005564A4">
      <w:pPr>
        <w:pStyle w:val="ListParagraph"/>
        <w:numPr>
          <w:ilvl w:val="0"/>
          <w:numId w:val="73"/>
        </w:numPr>
        <w:rPr>
          <w:ins w:id="8159" w:author="Alina Frey" w:date="2017-11-14T16:16:00Z"/>
          <w:rFonts w:cstheme="minorHAnsi"/>
          <w:szCs w:val="24"/>
        </w:rPr>
        <w:pPrChange w:id="8160" w:author="Alina Frey" w:date="2017-11-14T16:24:00Z">
          <w:pPr>
            <w:pStyle w:val="ListParagraph"/>
            <w:numPr>
              <w:numId w:val="72"/>
            </w:numPr>
            <w:spacing w:before="0" w:line="256" w:lineRule="auto"/>
            <w:ind w:left="1440" w:hanging="360"/>
          </w:pPr>
        </w:pPrChange>
      </w:pPr>
      <w:ins w:id="8161" w:author="Alina Frey" w:date="2017-11-14T16:16:00Z">
        <w:r w:rsidRPr="007F739A">
          <w:rPr>
            <w:rFonts w:cstheme="minorHAnsi"/>
            <w:szCs w:val="24"/>
          </w:rPr>
          <w:t xml:space="preserve">Due: one option radio button group </w:t>
        </w:r>
      </w:ins>
    </w:p>
    <w:p w14:paraId="5B773FAD" w14:textId="755F6B8E" w:rsidR="005564A4" w:rsidRPr="007F739A" w:rsidRDefault="005564A4" w:rsidP="005564A4">
      <w:pPr>
        <w:rPr>
          <w:ins w:id="8162" w:author="Alina Frey" w:date="2017-11-14T16:30:00Z"/>
          <w:rFonts w:cstheme="minorHAnsi"/>
          <w:color w:val="auto"/>
          <w:szCs w:val="24"/>
          <w:rPrChange w:id="8163" w:author="Alina Frey" w:date="2017-11-20T10:06:00Z">
            <w:rPr>
              <w:ins w:id="8164" w:author="Alina Frey" w:date="2017-11-14T16:30:00Z"/>
              <w:rFonts w:cstheme="minorHAnsi"/>
              <w:szCs w:val="24"/>
            </w:rPr>
          </w:rPrChange>
        </w:rPr>
      </w:pPr>
      <w:ins w:id="8165" w:author="Alina Frey" w:date="2017-11-14T16:16:00Z">
        <w:r w:rsidRPr="007F739A">
          <w:rPr>
            <w:rFonts w:cstheme="minorHAnsi"/>
            <w:color w:val="auto"/>
            <w:szCs w:val="24"/>
            <w:rPrChange w:id="8166" w:author="Alina Frey" w:date="2017-11-20T10:06:00Z">
              <w:rPr>
                <w:rFonts w:cstheme="minorHAnsi"/>
                <w:szCs w:val="24"/>
              </w:rPr>
            </w:rPrChange>
          </w:rPr>
          <w:lastRenderedPageBreak/>
          <w:t xml:space="preserve">After editing </w:t>
        </w:r>
      </w:ins>
      <w:ins w:id="8167" w:author="Alina Frey" w:date="2017-11-14T16:47:00Z">
        <w:r w:rsidR="00057399" w:rsidRPr="007F739A">
          <w:rPr>
            <w:rFonts w:cstheme="minorHAnsi"/>
            <w:color w:val="auto"/>
            <w:szCs w:val="24"/>
            <w:rPrChange w:id="8168" w:author="Alina Frey" w:date="2017-11-20T10:06:00Z">
              <w:rPr>
                <w:rFonts w:cstheme="minorHAnsi"/>
                <w:szCs w:val="24"/>
              </w:rPr>
            </w:rPrChange>
          </w:rPr>
          <w:t>the</w:t>
        </w:r>
      </w:ins>
      <w:ins w:id="8169" w:author="Alina Frey" w:date="2017-11-14T16:16:00Z">
        <w:r w:rsidRPr="007F739A">
          <w:rPr>
            <w:rFonts w:cstheme="minorHAnsi"/>
            <w:color w:val="auto"/>
            <w:szCs w:val="24"/>
            <w:rPrChange w:id="8170" w:author="Alina Frey" w:date="2017-11-20T10:06:00Z">
              <w:rPr>
                <w:rFonts w:cstheme="minorHAnsi"/>
                <w:szCs w:val="24"/>
              </w:rPr>
            </w:rPrChange>
          </w:rPr>
          <w:t xml:space="preserve"> existing task, the user can </w:t>
        </w:r>
      </w:ins>
      <w:ins w:id="8171" w:author="Alina Frey" w:date="2017-11-14T16:47:00Z">
        <w:r w:rsidR="00057399" w:rsidRPr="007F739A">
          <w:rPr>
            <w:rFonts w:cstheme="minorHAnsi"/>
            <w:color w:val="auto"/>
            <w:szCs w:val="24"/>
            <w:rPrChange w:id="8172" w:author="Alina Frey" w:date="2017-11-20T10:06:00Z">
              <w:rPr>
                <w:rFonts w:cstheme="minorHAnsi"/>
                <w:szCs w:val="24"/>
              </w:rPr>
            </w:rPrChange>
          </w:rPr>
          <w:t>c</w:t>
        </w:r>
      </w:ins>
      <w:ins w:id="8173" w:author="Alina Frey" w:date="2017-11-14T16:46:00Z">
        <w:r w:rsidR="00F93A6A" w:rsidRPr="007F739A">
          <w:rPr>
            <w:rFonts w:eastAsia="Times New Roman" w:cs="Times New Roman"/>
            <w:color w:val="auto"/>
            <w:rPrChange w:id="8174" w:author="Alina Frey" w:date="2017-11-20T10:06:00Z">
              <w:rPr>
                <w:rFonts w:eastAsia="Times New Roman" w:cs="Times New Roman"/>
              </w:rPr>
            </w:rPrChange>
          </w:rPr>
          <w:t xml:space="preserve">lick </w:t>
        </w:r>
        <w:r w:rsidR="00F93A6A" w:rsidRPr="007F739A">
          <w:rPr>
            <w:rFonts w:eastAsia="Times New Roman" w:cs="Times New Roman"/>
            <w:b/>
            <w:color w:val="auto"/>
            <w:rPrChange w:id="8175" w:author="Alina Frey" w:date="2017-11-20T10:06:00Z">
              <w:rPr>
                <w:rFonts w:eastAsia="Times New Roman" w:cs="Times New Roman"/>
                <w:b/>
              </w:rPr>
            </w:rPrChange>
          </w:rPr>
          <w:t>Save</w:t>
        </w:r>
        <w:r w:rsidR="00F93A6A" w:rsidRPr="007F739A">
          <w:rPr>
            <w:rFonts w:eastAsia="Times New Roman" w:cs="Times New Roman"/>
            <w:color w:val="auto"/>
            <w:rPrChange w:id="8176" w:author="Alina Frey" w:date="2017-11-20T10:06:00Z">
              <w:rPr>
                <w:rFonts w:eastAsia="Times New Roman" w:cs="Times New Roman"/>
              </w:rPr>
            </w:rPrChange>
          </w:rPr>
          <w:t xml:space="preserve"> to store the entry</w:t>
        </w:r>
      </w:ins>
      <w:ins w:id="8177" w:author="Alina Frey" w:date="2017-11-14T16:47:00Z">
        <w:r w:rsidR="00057399" w:rsidRPr="007F739A">
          <w:rPr>
            <w:rFonts w:eastAsia="Times New Roman" w:cs="Times New Roman"/>
            <w:color w:val="auto"/>
            <w:rPrChange w:id="8178" w:author="Alina Frey" w:date="2017-11-20T10:06:00Z">
              <w:rPr>
                <w:rFonts w:eastAsia="Times New Roman" w:cs="Times New Roman"/>
              </w:rPr>
            </w:rPrChange>
          </w:rPr>
          <w:t>,</w:t>
        </w:r>
      </w:ins>
      <w:ins w:id="8179" w:author="Alina Frey" w:date="2017-11-14T16:46:00Z">
        <w:r w:rsidR="00F93A6A" w:rsidRPr="007F739A">
          <w:rPr>
            <w:rFonts w:eastAsia="Times New Roman" w:cs="Times New Roman"/>
            <w:color w:val="auto"/>
            <w:rPrChange w:id="8180" w:author="Alina Frey" w:date="2017-11-20T10:06:00Z">
              <w:rPr>
                <w:rFonts w:eastAsia="Times New Roman" w:cs="Times New Roman"/>
              </w:rPr>
            </w:rPrChange>
          </w:rPr>
          <w:t xml:space="preserve"> or </w:t>
        </w:r>
        <w:r w:rsidR="00F93A6A" w:rsidRPr="007F739A">
          <w:rPr>
            <w:rFonts w:eastAsia="Times New Roman" w:cs="Times New Roman"/>
            <w:b/>
            <w:color w:val="auto"/>
            <w:rPrChange w:id="8181" w:author="Alina Frey" w:date="2017-11-20T10:06:00Z">
              <w:rPr>
                <w:rFonts w:eastAsia="Times New Roman" w:cs="Times New Roman"/>
                <w:b/>
              </w:rPr>
            </w:rPrChange>
          </w:rPr>
          <w:t>Cancel</w:t>
        </w:r>
        <w:r w:rsidR="00F93A6A" w:rsidRPr="007F739A">
          <w:rPr>
            <w:rFonts w:eastAsia="Times New Roman" w:cs="Times New Roman"/>
            <w:color w:val="auto"/>
            <w:rPrChange w:id="8182" w:author="Alina Frey" w:date="2017-11-20T10:06:00Z">
              <w:rPr>
                <w:rFonts w:eastAsia="Times New Roman" w:cs="Times New Roman"/>
              </w:rPr>
            </w:rPrChange>
          </w:rPr>
          <w:t xml:space="preserve"> to return to the previous screen without saving</w:t>
        </w:r>
      </w:ins>
      <w:ins w:id="8183" w:author="Alina Frey" w:date="2017-11-14T16:47:00Z">
        <w:r w:rsidR="00057399" w:rsidRPr="007F739A">
          <w:rPr>
            <w:rFonts w:eastAsia="Times New Roman" w:cs="Times New Roman"/>
            <w:color w:val="auto"/>
            <w:rPrChange w:id="8184" w:author="Alina Frey" w:date="2017-11-20T10:06:00Z">
              <w:rPr>
                <w:rFonts w:eastAsia="Times New Roman" w:cs="Times New Roman"/>
              </w:rPr>
            </w:rPrChange>
          </w:rPr>
          <w:t xml:space="preserve">. </w:t>
        </w:r>
        <w:r w:rsidR="0059728D" w:rsidRPr="007F739A">
          <w:rPr>
            <w:rFonts w:eastAsia="Times New Roman" w:cs="Times New Roman"/>
            <w:color w:val="auto"/>
            <w:rPrChange w:id="8185" w:author="Alina Frey" w:date="2017-11-20T10:06:00Z">
              <w:rPr>
                <w:rFonts w:eastAsia="Times New Roman" w:cs="Times New Roman"/>
              </w:rPr>
            </w:rPrChange>
          </w:rPr>
          <w:t>U</w:t>
        </w:r>
      </w:ins>
      <w:ins w:id="8186" w:author="Alina Frey" w:date="2017-11-14T16:48:00Z">
        <w:r w:rsidR="0059728D" w:rsidRPr="007F739A">
          <w:rPr>
            <w:rFonts w:eastAsia="Times New Roman" w:cs="Times New Roman"/>
            <w:color w:val="auto"/>
            <w:rPrChange w:id="8187" w:author="Alina Frey" w:date="2017-11-20T10:06:00Z">
              <w:rPr>
                <w:rFonts w:eastAsia="Times New Roman" w:cs="Times New Roman"/>
              </w:rPr>
            </w:rPrChange>
          </w:rPr>
          <w:t>pon a successful save, the user is presented with the success message at the top of the screen:</w:t>
        </w:r>
      </w:ins>
    </w:p>
    <w:p w14:paraId="4357BCBF" w14:textId="77777777" w:rsidR="00082298" w:rsidRPr="007F739A" w:rsidRDefault="006F7FB2" w:rsidP="00082298">
      <w:pPr>
        <w:keepNext/>
        <w:spacing w:after="38"/>
        <w:rPr>
          <w:ins w:id="8188" w:author="Alina Frey" w:date="2017-11-14T16:39:00Z"/>
          <w:color w:val="auto"/>
          <w:rPrChange w:id="8189" w:author="Alina Frey" w:date="2017-11-20T10:06:00Z">
            <w:rPr>
              <w:ins w:id="8190" w:author="Alina Frey" w:date="2017-11-14T16:39:00Z"/>
            </w:rPr>
          </w:rPrChange>
        </w:rPr>
      </w:pPr>
      <w:ins w:id="8191" w:author="Alina Frey" w:date="2017-11-14T16:30:00Z">
        <w:r w:rsidRPr="007F739A">
          <w:rPr>
            <w:noProof/>
            <w:color w:val="auto"/>
            <w:rPrChange w:id="8192" w:author="Alina Frey" w:date="2017-11-20T10:06:00Z">
              <w:rPr>
                <w:noProof/>
              </w:rPr>
            </w:rPrChange>
          </w:rPr>
          <w:drawing>
            <wp:inline distT="0" distB="0" distL="0" distR="0" wp14:anchorId="015603F2" wp14:editId="5BE2034D">
              <wp:extent cx="2124075" cy="352425"/>
              <wp:effectExtent l="0" t="0" r="9525" b="9525"/>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2124075" cy="352425"/>
                      </a:xfrm>
                      <a:prstGeom prst="rect">
                        <a:avLst/>
                      </a:prstGeom>
                    </pic:spPr>
                  </pic:pic>
                </a:graphicData>
              </a:graphic>
            </wp:inline>
          </w:drawing>
        </w:r>
      </w:ins>
    </w:p>
    <w:p w14:paraId="2B084121" w14:textId="08DDF459" w:rsidR="006F7FB2" w:rsidRPr="00CF2303" w:rsidRDefault="00082298">
      <w:pPr>
        <w:pStyle w:val="Caption"/>
        <w:rPr>
          <w:ins w:id="8193" w:author="Alina Frey" w:date="2017-11-14T14:58:00Z"/>
        </w:rPr>
        <w:pPrChange w:id="8194" w:author="Alina Frey" w:date="2017-11-14T16:39:00Z">
          <w:pPr>
            <w:pStyle w:val="ListParagraph"/>
            <w:numPr>
              <w:numId w:val="64"/>
            </w:numPr>
            <w:spacing w:before="0" w:line="256" w:lineRule="auto"/>
            <w:ind w:left="1440" w:hanging="360"/>
          </w:pPr>
        </w:pPrChange>
      </w:pPr>
      <w:bookmarkStart w:id="8195" w:name="_Toc498937465"/>
      <w:bookmarkStart w:id="8196" w:name="_Toc498942313"/>
      <w:bookmarkStart w:id="8197" w:name="_Toc498938980"/>
      <w:bookmarkStart w:id="8198" w:name="_Toc499024552"/>
      <w:ins w:id="8199" w:author="Alina Frey" w:date="2017-11-14T16:39:00Z">
        <w:r w:rsidRPr="00CF2303">
          <w:t xml:space="preserve">Figure </w:t>
        </w:r>
        <w:r w:rsidRPr="00CF2303">
          <w:fldChar w:fldCharType="begin"/>
        </w:r>
        <w:r w:rsidRPr="00CF2303">
          <w:instrText xml:space="preserve"> SEQ Figure \* ARABIC </w:instrText>
        </w:r>
      </w:ins>
      <w:r w:rsidRPr="00CF2303">
        <w:fldChar w:fldCharType="separate"/>
      </w:r>
      <w:ins w:id="8200" w:author="Alina Frey [2]" w:date="2017-11-21T10:58:00Z">
        <w:r w:rsidR="003B7B8C">
          <w:rPr>
            <w:noProof/>
          </w:rPr>
          <w:t>88</w:t>
        </w:r>
      </w:ins>
      <w:ins w:id="8201" w:author="Alina Frey" w:date="2017-11-14T16:39:00Z">
        <w:r w:rsidRPr="00CF2303">
          <w:fldChar w:fldCharType="end"/>
        </w:r>
        <w:r w:rsidRPr="00CF2303">
          <w:t xml:space="preserve">: Editing existing </w:t>
        </w:r>
      </w:ins>
      <w:ins w:id="8202" w:author="Alina Frey" w:date="2017-11-14T17:21:00Z">
        <w:r w:rsidR="00D96D77" w:rsidRPr="00CF2303">
          <w:t>Pregnancy Checklist</w:t>
        </w:r>
      </w:ins>
      <w:ins w:id="8203" w:author="Alina Frey" w:date="2017-11-14T16:39:00Z">
        <w:r w:rsidRPr="00CF2303">
          <w:t xml:space="preserve"> item success message</w:t>
        </w:r>
      </w:ins>
      <w:bookmarkEnd w:id="8195"/>
      <w:bookmarkEnd w:id="8196"/>
      <w:bookmarkEnd w:id="8197"/>
      <w:bookmarkEnd w:id="8198"/>
    </w:p>
    <w:p w14:paraId="2BAAC1C8" w14:textId="77777777" w:rsidR="00DB4B22" w:rsidRPr="007F739A" w:rsidRDefault="00DB4B22" w:rsidP="00DB4B22">
      <w:pPr>
        <w:pStyle w:val="Heading3"/>
        <w:rPr>
          <w:ins w:id="8204" w:author="Alina Frey" w:date="2017-11-14T17:15:00Z"/>
          <w:color w:val="auto"/>
          <w:rPrChange w:id="8205" w:author="Alina Frey" w:date="2017-11-20T10:06:00Z">
            <w:rPr>
              <w:ins w:id="8206" w:author="Alina Frey" w:date="2017-11-14T17:15:00Z"/>
            </w:rPr>
          </w:rPrChange>
        </w:rPr>
      </w:pPr>
      <w:bookmarkStart w:id="8207" w:name="_Toc498937645"/>
      <w:bookmarkStart w:id="8208" w:name="_Toc498942493"/>
      <w:bookmarkStart w:id="8209" w:name="_Toc498939160"/>
      <w:bookmarkStart w:id="8210" w:name="_Toc499024428"/>
      <w:ins w:id="8211" w:author="Alina Frey" w:date="2017-11-14T17:15:00Z">
        <w:r w:rsidRPr="007F739A">
          <w:rPr>
            <w:color w:val="auto"/>
            <w:rPrChange w:id="8212" w:author="Alina Frey" w:date="2017-11-20T10:06:00Z">
              <w:rPr/>
            </w:rPrChange>
          </w:rPr>
          <w:t>Delete Item</w:t>
        </w:r>
        <w:bookmarkEnd w:id="8207"/>
        <w:bookmarkEnd w:id="8208"/>
        <w:bookmarkEnd w:id="8209"/>
        <w:bookmarkEnd w:id="8210"/>
      </w:ins>
    </w:p>
    <w:p w14:paraId="50D8F125" w14:textId="629376CB" w:rsidR="00DB4B22" w:rsidRPr="007F739A" w:rsidRDefault="00DB4B22" w:rsidP="00DB4B22">
      <w:pPr>
        <w:rPr>
          <w:ins w:id="8213" w:author="Alina Frey" w:date="2017-11-14T17:15:00Z"/>
          <w:color w:val="auto"/>
          <w:rPrChange w:id="8214" w:author="Alina Frey" w:date="2017-11-20T10:06:00Z">
            <w:rPr>
              <w:ins w:id="8215" w:author="Alina Frey" w:date="2017-11-14T17:15:00Z"/>
            </w:rPr>
          </w:rPrChange>
        </w:rPr>
      </w:pPr>
      <w:ins w:id="8216" w:author="Alina Frey" w:date="2017-11-14T17:15:00Z">
        <w:r w:rsidRPr="007F739A">
          <w:rPr>
            <w:color w:val="auto"/>
            <w:rPrChange w:id="8217" w:author="Alina Frey" w:date="2017-11-20T10:06:00Z">
              <w:rPr/>
            </w:rPrChange>
          </w:rPr>
          <w:t xml:space="preserve">To delete a </w:t>
        </w:r>
      </w:ins>
      <w:ins w:id="8218" w:author="Alina Frey" w:date="2017-11-14T17:16:00Z">
        <w:r w:rsidRPr="007F739A">
          <w:rPr>
            <w:color w:val="auto"/>
            <w:rPrChange w:id="8219" w:author="Alina Frey" w:date="2017-11-20T10:06:00Z">
              <w:rPr/>
            </w:rPrChange>
          </w:rPr>
          <w:t>P</w:t>
        </w:r>
      </w:ins>
      <w:ins w:id="8220" w:author="Alina Frey" w:date="2017-11-14T17:15:00Z">
        <w:r w:rsidRPr="007F739A">
          <w:rPr>
            <w:color w:val="auto"/>
            <w:rPrChange w:id="8221" w:author="Alina Frey" w:date="2017-11-20T10:06:00Z">
              <w:rPr/>
            </w:rPrChange>
          </w:rPr>
          <w:t xml:space="preserve">regnancy </w:t>
        </w:r>
      </w:ins>
      <w:ins w:id="8222" w:author="Alina Frey" w:date="2017-11-14T17:16:00Z">
        <w:r w:rsidRPr="007F739A">
          <w:rPr>
            <w:color w:val="auto"/>
            <w:rPrChange w:id="8223" w:author="Alina Frey" w:date="2017-11-20T10:06:00Z">
              <w:rPr/>
            </w:rPrChange>
          </w:rPr>
          <w:t>C</w:t>
        </w:r>
      </w:ins>
      <w:ins w:id="8224" w:author="Alina Frey" w:date="2017-11-14T17:15:00Z">
        <w:r w:rsidRPr="007F739A">
          <w:rPr>
            <w:color w:val="auto"/>
            <w:rPrChange w:id="8225" w:author="Alina Frey" w:date="2017-11-20T10:06:00Z">
              <w:rPr/>
            </w:rPrChange>
          </w:rPr>
          <w:t xml:space="preserve">hecklist item, click on the arrow at the end of the item row, then select </w:t>
        </w:r>
        <w:r w:rsidRPr="007F739A">
          <w:rPr>
            <w:b/>
            <w:color w:val="auto"/>
            <w:rPrChange w:id="8226" w:author="Alina Frey" w:date="2017-11-20T10:06:00Z">
              <w:rPr>
                <w:b/>
              </w:rPr>
            </w:rPrChange>
          </w:rPr>
          <w:t>Delete</w:t>
        </w:r>
        <w:r w:rsidRPr="007F739A">
          <w:rPr>
            <w:color w:val="auto"/>
            <w:rPrChange w:id="8227" w:author="Alina Frey" w:date="2017-11-20T10:06:00Z">
              <w:rPr/>
            </w:rPrChange>
          </w:rPr>
          <w:t xml:space="preserve"> from the drop-down list</w:t>
        </w:r>
      </w:ins>
      <w:ins w:id="8228" w:author="Alina Frey" w:date="2017-11-14T17:19:00Z">
        <w:r w:rsidR="00D96D77" w:rsidRPr="007F739A">
          <w:rPr>
            <w:color w:val="auto"/>
            <w:rPrChange w:id="8229" w:author="Alina Frey" w:date="2017-11-20T10:06:00Z">
              <w:rPr/>
            </w:rPrChange>
          </w:rPr>
          <w:t xml:space="preserve"> </w:t>
        </w:r>
        <w:r w:rsidR="003C7267" w:rsidRPr="007F739A">
          <w:rPr>
            <w:rFonts w:eastAsia="Times New Roman" w:cs="Times New Roman"/>
            <w:color w:val="auto"/>
            <w:rPrChange w:id="8230" w:author="Alina Frey" w:date="2017-11-20T10:06:00Z">
              <w:rPr>
                <w:rFonts w:eastAsia="Times New Roman" w:cs="Times New Roman"/>
              </w:rPr>
            </w:rPrChange>
          </w:rPr>
          <w:t>in the last column</w:t>
        </w:r>
        <w:r w:rsidR="003C7267" w:rsidRPr="007F739A">
          <w:rPr>
            <w:color w:val="auto"/>
            <w:rPrChange w:id="8231" w:author="Alina Frey" w:date="2017-11-20T10:06:00Z">
              <w:rPr/>
            </w:rPrChange>
          </w:rPr>
          <w:t>.</w:t>
        </w:r>
      </w:ins>
    </w:p>
    <w:p w14:paraId="742A9297" w14:textId="38C1952F" w:rsidR="00D96D77" w:rsidRPr="007F739A" w:rsidRDefault="00D96D77" w:rsidP="00D96D77">
      <w:pPr>
        <w:rPr>
          <w:ins w:id="8232" w:author="Alina Frey" w:date="2017-11-14T17:20:00Z"/>
          <w:rFonts w:cstheme="minorHAnsi"/>
          <w:color w:val="auto"/>
          <w:szCs w:val="24"/>
          <w:rPrChange w:id="8233" w:author="Alina Frey" w:date="2017-11-20T10:06:00Z">
            <w:rPr>
              <w:ins w:id="8234" w:author="Alina Frey" w:date="2017-11-14T17:20:00Z"/>
              <w:rFonts w:cstheme="minorHAnsi"/>
              <w:szCs w:val="24"/>
            </w:rPr>
          </w:rPrChange>
        </w:rPr>
      </w:pPr>
      <w:ins w:id="8235" w:author="Alina Frey" w:date="2017-11-14T17:20:00Z">
        <w:r w:rsidRPr="007F739A">
          <w:rPr>
            <w:rFonts w:eastAsia="Times New Roman" w:cs="Times New Roman"/>
            <w:color w:val="auto"/>
            <w:rPrChange w:id="8236" w:author="Alina Frey" w:date="2017-11-20T10:06:00Z">
              <w:rPr>
                <w:rFonts w:eastAsia="Times New Roman" w:cs="Times New Roman"/>
              </w:rPr>
            </w:rPrChange>
          </w:rPr>
          <w:t xml:space="preserve">Upon a successful deletion, the user is presented with the message at the top of the screen, </w:t>
        </w:r>
        <w:r w:rsidRPr="007F739A">
          <w:rPr>
            <w:rFonts w:cstheme="minorHAnsi"/>
            <w:color w:val="auto"/>
            <w:szCs w:val="24"/>
            <w:rPrChange w:id="8237" w:author="Alina Frey" w:date="2017-11-20T10:06:00Z">
              <w:rPr>
                <w:rFonts w:cstheme="minorHAnsi"/>
                <w:szCs w:val="24"/>
              </w:rPr>
            </w:rPrChange>
          </w:rPr>
          <w:t xml:space="preserve">and the new task will be </w:t>
        </w:r>
      </w:ins>
      <w:ins w:id="8238" w:author="Alina Frey" w:date="2017-11-14T17:21:00Z">
        <w:r w:rsidRPr="007F739A">
          <w:rPr>
            <w:rFonts w:cstheme="minorHAnsi"/>
            <w:color w:val="auto"/>
            <w:szCs w:val="24"/>
            <w:rPrChange w:id="8239" w:author="Alina Frey" w:date="2017-11-20T10:06:00Z">
              <w:rPr>
                <w:rFonts w:cstheme="minorHAnsi"/>
                <w:szCs w:val="24"/>
              </w:rPr>
            </w:rPrChange>
          </w:rPr>
          <w:t>removed from</w:t>
        </w:r>
      </w:ins>
      <w:ins w:id="8240" w:author="Alina Frey" w:date="2017-11-14T17:20:00Z">
        <w:r w:rsidRPr="007F739A">
          <w:rPr>
            <w:rFonts w:cstheme="minorHAnsi"/>
            <w:color w:val="auto"/>
            <w:szCs w:val="24"/>
            <w:rPrChange w:id="8241" w:author="Alina Frey" w:date="2017-11-20T10:06:00Z">
              <w:rPr>
                <w:rFonts w:cstheme="minorHAnsi"/>
                <w:szCs w:val="24"/>
              </w:rPr>
            </w:rPrChange>
          </w:rPr>
          <w:t xml:space="preserve"> the Pregnancy Checklist table.</w:t>
        </w:r>
      </w:ins>
    </w:p>
    <w:p w14:paraId="20468FB6" w14:textId="20B6D494" w:rsidR="00D96D77" w:rsidRPr="007F739A" w:rsidRDefault="00D96D77" w:rsidP="00D96D77">
      <w:pPr>
        <w:keepNext/>
        <w:spacing w:after="37"/>
        <w:ind w:right="-166"/>
        <w:rPr>
          <w:ins w:id="8242" w:author="Alina Frey" w:date="2017-11-14T17:20:00Z"/>
          <w:color w:val="auto"/>
          <w:rPrChange w:id="8243" w:author="Alina Frey" w:date="2017-11-20T10:06:00Z">
            <w:rPr>
              <w:ins w:id="8244" w:author="Alina Frey" w:date="2017-11-14T17:20:00Z"/>
            </w:rPr>
          </w:rPrChange>
        </w:rPr>
      </w:pPr>
      <w:ins w:id="8245" w:author="Alina Frey" w:date="2017-11-14T17:20:00Z">
        <w:r w:rsidRPr="007F739A">
          <w:rPr>
            <w:noProof/>
            <w:color w:val="auto"/>
            <w:rPrChange w:id="8246" w:author="Alina Frey" w:date="2017-11-20T10:06:00Z">
              <w:rPr>
                <w:noProof/>
              </w:rPr>
            </w:rPrChange>
          </w:rPr>
          <w:drawing>
            <wp:inline distT="0" distB="0" distL="0" distR="0" wp14:anchorId="26E014B5" wp14:editId="7D873E30">
              <wp:extent cx="1609725" cy="314325"/>
              <wp:effectExtent l="0" t="0" r="9525" b="9525"/>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1609725" cy="314325"/>
                      </a:xfrm>
                      <a:prstGeom prst="rect">
                        <a:avLst/>
                      </a:prstGeom>
                    </pic:spPr>
                  </pic:pic>
                </a:graphicData>
              </a:graphic>
            </wp:inline>
          </w:drawing>
        </w:r>
      </w:ins>
    </w:p>
    <w:p w14:paraId="4E03FF79" w14:textId="585AEF14" w:rsidR="00D96D77" w:rsidRPr="007F739A" w:rsidRDefault="00D96D77" w:rsidP="00D96D77">
      <w:pPr>
        <w:pStyle w:val="Caption"/>
        <w:rPr>
          <w:ins w:id="8247" w:author="Alina Frey" w:date="2017-11-14T17:20:00Z"/>
          <w:rFonts w:cstheme="minorHAnsi"/>
          <w:szCs w:val="24"/>
        </w:rPr>
      </w:pPr>
      <w:bookmarkStart w:id="8248" w:name="_Toc498937466"/>
      <w:bookmarkStart w:id="8249" w:name="_Toc498942314"/>
      <w:bookmarkStart w:id="8250" w:name="_Toc498938981"/>
      <w:bookmarkStart w:id="8251" w:name="_Toc499024553"/>
      <w:ins w:id="8252" w:author="Alina Frey" w:date="2017-11-14T17:20:00Z">
        <w:r w:rsidRPr="007F739A">
          <w:t xml:space="preserve">Figure </w:t>
        </w:r>
        <w:r w:rsidRPr="00CF2303">
          <w:fldChar w:fldCharType="begin"/>
        </w:r>
        <w:r w:rsidRPr="007F739A">
          <w:instrText xml:space="preserve"> SEQ Figure \* ARABIC </w:instrText>
        </w:r>
        <w:r w:rsidRPr="00CF2303">
          <w:fldChar w:fldCharType="separate"/>
        </w:r>
      </w:ins>
      <w:ins w:id="8253" w:author="Alina Frey [2]" w:date="2017-11-21T10:58:00Z">
        <w:r w:rsidR="003B7B8C">
          <w:rPr>
            <w:noProof/>
          </w:rPr>
          <w:t>89</w:t>
        </w:r>
      </w:ins>
      <w:ins w:id="8254" w:author="Alina Frey" w:date="2017-11-14T17:20:00Z">
        <w:r w:rsidRPr="00CF2303">
          <w:fldChar w:fldCharType="end"/>
        </w:r>
        <w:r w:rsidRPr="007F739A">
          <w:t xml:space="preserve">: </w:t>
        </w:r>
      </w:ins>
      <w:ins w:id="8255" w:author="Alina Frey" w:date="2017-11-14T17:21:00Z">
        <w:r w:rsidRPr="007F739A">
          <w:t>Deleting an existing</w:t>
        </w:r>
      </w:ins>
      <w:ins w:id="8256" w:author="Alina Frey" w:date="2017-11-14T17:20:00Z">
        <w:r w:rsidRPr="007F739A">
          <w:t xml:space="preserve"> </w:t>
        </w:r>
      </w:ins>
      <w:ins w:id="8257" w:author="Alina Frey" w:date="2017-11-14T17:21:00Z">
        <w:r w:rsidRPr="007F739A">
          <w:t>P</w:t>
        </w:r>
      </w:ins>
      <w:ins w:id="8258" w:author="Alina Frey" w:date="2017-11-14T17:20:00Z">
        <w:r w:rsidRPr="007F739A">
          <w:t xml:space="preserve">regnancy </w:t>
        </w:r>
      </w:ins>
      <w:ins w:id="8259" w:author="Alina Frey" w:date="2017-11-14T17:21:00Z">
        <w:r w:rsidRPr="007F739A">
          <w:t xml:space="preserve">Checklist </w:t>
        </w:r>
      </w:ins>
      <w:ins w:id="8260" w:author="Alina Frey" w:date="2017-11-14T17:20:00Z">
        <w:r w:rsidRPr="007F739A">
          <w:t>item message</w:t>
        </w:r>
        <w:bookmarkEnd w:id="8248"/>
        <w:bookmarkEnd w:id="8249"/>
        <w:bookmarkEnd w:id="8250"/>
        <w:bookmarkEnd w:id="8251"/>
      </w:ins>
    </w:p>
    <w:p w14:paraId="31876ED6" w14:textId="2AF52C63" w:rsidR="006C0619" w:rsidRPr="007F739A" w:rsidDel="007B3384" w:rsidRDefault="005F159C">
      <w:pPr>
        <w:pStyle w:val="Heading3"/>
        <w:rPr>
          <w:del w:id="8261" w:author="Alina Frey" w:date="2017-11-14T15:15:00Z"/>
          <w:color w:val="auto"/>
          <w:rPrChange w:id="8262" w:author="Alina Frey" w:date="2017-11-20T10:06:00Z">
            <w:rPr>
              <w:del w:id="8263" w:author="Alina Frey" w:date="2017-11-14T15:15:00Z"/>
            </w:rPr>
          </w:rPrChange>
        </w:rPr>
        <w:pPrChange w:id="8264" w:author="Alina Frey" w:date="2017-11-14T15:17:00Z">
          <w:pPr>
            <w:spacing w:after="19" w:line="252" w:lineRule="auto"/>
            <w:ind w:left="-5" w:hanging="10"/>
          </w:pPr>
        </w:pPrChange>
      </w:pPr>
      <w:del w:id="8265" w:author="Alina Frey" w:date="2017-11-14T14:57:00Z">
        <w:r w:rsidRPr="007F739A" w:rsidDel="00FD7852">
          <w:rPr>
            <w:color w:val="auto"/>
            <w:rPrChange w:id="8266" w:author="Alina Frey" w:date="2017-11-20T10:06:00Z">
              <w:rPr/>
            </w:rPrChange>
          </w:rPr>
          <w:delText>This option allows the user to view and add items to the patient's checklist and to include Education items.</w:delText>
        </w:r>
      </w:del>
      <w:del w:id="8267" w:author="Alina Frey" w:date="2017-11-14T15:15:00Z">
        <w:r w:rsidRPr="007F739A" w:rsidDel="007B3384">
          <w:rPr>
            <w:color w:val="auto"/>
            <w:rPrChange w:id="8268" w:author="Alina Frey" w:date="2017-11-20T10:06:00Z">
              <w:rPr/>
            </w:rPrChange>
          </w:rPr>
          <w:delText xml:space="preserve"> </w:delText>
        </w:r>
      </w:del>
    </w:p>
    <w:p w14:paraId="31876ED7" w14:textId="3F5C0567" w:rsidR="006C0619" w:rsidRPr="007F739A" w:rsidDel="00301766" w:rsidRDefault="005F159C">
      <w:pPr>
        <w:pStyle w:val="Heading3"/>
        <w:rPr>
          <w:del w:id="8269" w:author="Alina Frey" w:date="2017-11-14T14:58:00Z"/>
          <w:color w:val="auto"/>
          <w:rPrChange w:id="8270" w:author="Alina Frey" w:date="2017-11-20T10:06:00Z">
            <w:rPr>
              <w:del w:id="8271" w:author="Alina Frey" w:date="2017-11-14T14:58:00Z"/>
            </w:rPr>
          </w:rPrChange>
        </w:rPr>
        <w:pPrChange w:id="8272" w:author="Alina Frey" w:date="2017-11-14T15:17:00Z">
          <w:pPr>
            <w:spacing w:after="19" w:line="252" w:lineRule="auto"/>
            <w:ind w:left="-5" w:hanging="10"/>
          </w:pPr>
        </w:pPrChange>
      </w:pPr>
      <w:del w:id="8273" w:author="Alina Frey" w:date="2017-11-14T14:58:00Z">
        <w:r w:rsidRPr="007F739A" w:rsidDel="00301766">
          <w:rPr>
            <w:color w:val="auto"/>
            <w:rPrChange w:id="8274" w:author="Alina Frey" w:date="2017-11-20T10:06:00Z">
              <w:rPr/>
            </w:rPrChange>
          </w:rPr>
          <w:delText xml:space="preserve">The page displays the patient’s EDD, Show Status filter (to change views of tasks) of All, Overdue, Due, </w:delText>
        </w:r>
      </w:del>
    </w:p>
    <w:p w14:paraId="31876ED8" w14:textId="582DBAC3" w:rsidR="006C0619" w:rsidRPr="007F739A" w:rsidDel="00301766" w:rsidRDefault="005F159C">
      <w:pPr>
        <w:pStyle w:val="Heading3"/>
        <w:rPr>
          <w:del w:id="8275" w:author="Alina Frey" w:date="2017-11-14T14:58:00Z"/>
          <w:color w:val="auto"/>
          <w:rPrChange w:id="8276" w:author="Alina Frey" w:date="2017-11-20T10:06:00Z">
            <w:rPr>
              <w:del w:id="8277" w:author="Alina Frey" w:date="2017-11-14T14:58:00Z"/>
            </w:rPr>
          </w:rPrChange>
        </w:rPr>
        <w:pPrChange w:id="8278" w:author="Alina Frey" w:date="2017-11-14T15:17:00Z">
          <w:pPr>
            <w:spacing w:after="19" w:line="252" w:lineRule="auto"/>
            <w:ind w:left="-5" w:hanging="10"/>
          </w:pPr>
        </w:pPrChange>
      </w:pPr>
      <w:del w:id="8279" w:author="Alina Frey" w:date="2017-11-14T14:58:00Z">
        <w:r w:rsidRPr="007F739A" w:rsidDel="00301766">
          <w:rPr>
            <w:color w:val="auto"/>
            <w:rPrChange w:id="8280" w:author="Alina Frey" w:date="2017-11-20T10:06:00Z">
              <w:rPr/>
            </w:rPrChange>
          </w:rPr>
          <w:delText xml:space="preserve">Pending, Complete and Canceled. The list includes Type, Category, Description, Due, Due Date, Completed, Status, Note and a status edit drop-down list. </w:delText>
        </w:r>
      </w:del>
    </w:p>
    <w:p w14:paraId="31876ED9" w14:textId="6203728F" w:rsidR="006C0619" w:rsidRPr="007F739A" w:rsidDel="007F70E3" w:rsidRDefault="005F159C">
      <w:pPr>
        <w:pStyle w:val="Heading3"/>
        <w:rPr>
          <w:del w:id="8281" w:author="Alina Frey" w:date="2017-11-08T16:36:00Z"/>
          <w:color w:val="auto"/>
          <w:rPrChange w:id="8282" w:author="Alina Frey" w:date="2017-11-20T10:06:00Z">
            <w:rPr>
              <w:del w:id="8283" w:author="Alina Frey" w:date="2017-11-08T16:36:00Z"/>
            </w:rPr>
          </w:rPrChange>
        </w:rPr>
        <w:pPrChange w:id="8284" w:author="Alina Frey" w:date="2017-11-14T15:17:00Z">
          <w:pPr>
            <w:spacing w:after="38"/>
          </w:pPr>
        </w:pPrChange>
      </w:pPr>
      <w:del w:id="8285" w:author="Alina Frey" w:date="2017-11-14T14:25:00Z">
        <w:r w:rsidRPr="007F739A" w:rsidDel="007A3008">
          <w:rPr>
            <w:b w:val="0"/>
            <w:noProof/>
            <w:color w:val="auto"/>
            <w:rPrChange w:id="8286" w:author="Alina Frey" w:date="2017-11-20T10:06:00Z">
              <w:rPr>
                <w:rFonts w:eastAsia="Times New Roman" w:cs="Times New Roman"/>
                <w:b/>
                <w:noProof/>
                <w:sz w:val="26"/>
              </w:rPr>
            </w:rPrChange>
          </w:rPr>
          <w:drawing>
            <wp:inline distT="0" distB="0" distL="0" distR="0" wp14:anchorId="318770E4" wp14:editId="1D6CE75E">
              <wp:extent cx="5946649" cy="2487168"/>
              <wp:effectExtent l="0" t="0" r="0" b="0"/>
              <wp:docPr id="33554" name="Picture 33554"/>
              <wp:cNvGraphicFramePr/>
              <a:graphic xmlns:a="http://schemas.openxmlformats.org/drawingml/2006/main">
                <a:graphicData uri="http://schemas.openxmlformats.org/drawingml/2006/picture">
                  <pic:pic xmlns:pic="http://schemas.openxmlformats.org/drawingml/2006/picture">
                    <pic:nvPicPr>
                      <pic:cNvPr id="33554" name="Picture 33554"/>
                      <pic:cNvPicPr/>
                    </pic:nvPicPr>
                    <pic:blipFill>
                      <a:blip r:embed="rId171"/>
                      <a:stretch>
                        <a:fillRect/>
                      </a:stretch>
                    </pic:blipFill>
                    <pic:spPr>
                      <a:xfrm>
                        <a:off x="0" y="0"/>
                        <a:ext cx="5946649" cy="2487168"/>
                      </a:xfrm>
                      <a:prstGeom prst="rect">
                        <a:avLst/>
                      </a:prstGeom>
                    </pic:spPr>
                  </pic:pic>
                </a:graphicData>
              </a:graphic>
            </wp:inline>
          </w:drawing>
        </w:r>
      </w:del>
    </w:p>
    <w:p w14:paraId="31876EDA" w14:textId="45AB0B25" w:rsidR="006C0619" w:rsidRPr="007F739A" w:rsidDel="007B3384" w:rsidRDefault="005F159C">
      <w:pPr>
        <w:pStyle w:val="Heading3"/>
        <w:rPr>
          <w:del w:id="8287" w:author="Alina Frey" w:date="2017-11-14T15:15:00Z"/>
          <w:color w:val="auto"/>
          <w:rPrChange w:id="8288" w:author="Alina Frey" w:date="2017-11-20T10:06:00Z">
            <w:rPr>
              <w:del w:id="8289" w:author="Alina Frey" w:date="2017-11-14T15:15:00Z"/>
            </w:rPr>
          </w:rPrChange>
        </w:rPr>
        <w:pPrChange w:id="8290" w:author="Alina Frey" w:date="2017-11-14T15:17:00Z">
          <w:pPr>
            <w:spacing w:after="29" w:line="265" w:lineRule="auto"/>
            <w:ind w:left="-5" w:hanging="10"/>
          </w:pPr>
        </w:pPrChange>
      </w:pPr>
      <w:del w:id="8291" w:author="Alina Frey" w:date="2017-11-08T16:36:00Z">
        <w:r w:rsidRPr="007F739A" w:rsidDel="007F70E3">
          <w:rPr>
            <w:color w:val="auto"/>
            <w:sz w:val="20"/>
            <w:rPrChange w:id="8292" w:author="Alina Frey" w:date="2017-11-20T10:06:00Z">
              <w:rPr>
                <w:sz w:val="20"/>
              </w:rPr>
            </w:rPrChange>
          </w:rPr>
          <w:delText xml:space="preserve">Figure 60: Pregnancy Checklist </w:delText>
        </w:r>
        <w:r w:rsidRPr="007F739A" w:rsidDel="007F70E3">
          <w:rPr>
            <w:color w:val="auto"/>
            <w:rPrChange w:id="8293" w:author="Alina Frey" w:date="2017-11-20T10:06:00Z">
              <w:rPr/>
            </w:rPrChange>
          </w:rPr>
          <w:br w:type="page"/>
        </w:r>
      </w:del>
    </w:p>
    <w:p w14:paraId="31876EDB" w14:textId="77777777" w:rsidR="006C0619" w:rsidRPr="007F739A" w:rsidRDefault="005F159C">
      <w:pPr>
        <w:pStyle w:val="Heading3"/>
        <w:rPr>
          <w:color w:val="auto"/>
          <w:rPrChange w:id="8294" w:author="Alina Frey" w:date="2017-11-20T10:06:00Z">
            <w:rPr/>
          </w:rPrChange>
        </w:rPr>
        <w:pPrChange w:id="8295" w:author="Alina Frey" w:date="2017-11-14T15:17:00Z">
          <w:pPr>
            <w:pStyle w:val="Heading3"/>
            <w:ind w:left="-5"/>
          </w:pPr>
        </w:pPrChange>
      </w:pPr>
      <w:bookmarkStart w:id="8296" w:name="_Toc497914076"/>
      <w:bookmarkStart w:id="8297" w:name="_Ref498603308"/>
      <w:bookmarkStart w:id="8298" w:name="_Toc498937646"/>
      <w:bookmarkStart w:id="8299" w:name="_Toc498942494"/>
      <w:bookmarkStart w:id="8300" w:name="_Toc498939161"/>
      <w:bookmarkStart w:id="8301" w:name="_Toc499024429"/>
      <w:r w:rsidRPr="007F739A">
        <w:rPr>
          <w:color w:val="auto"/>
          <w:rPrChange w:id="8302" w:author="Alina Frey" w:date="2017-11-20T10:06:00Z">
            <w:rPr/>
          </w:rPrChange>
        </w:rPr>
        <w:t>Add Item</w:t>
      </w:r>
      <w:bookmarkEnd w:id="8296"/>
      <w:bookmarkEnd w:id="8297"/>
      <w:bookmarkEnd w:id="8298"/>
      <w:bookmarkEnd w:id="8299"/>
      <w:bookmarkEnd w:id="8300"/>
      <w:bookmarkEnd w:id="8301"/>
    </w:p>
    <w:p w14:paraId="34A1FCC6" w14:textId="21CC0B5C" w:rsidR="00DA209E" w:rsidRPr="007F739A" w:rsidRDefault="000378EA" w:rsidP="00DA209E">
      <w:pPr>
        <w:rPr>
          <w:ins w:id="8303" w:author="Alina Frey" w:date="2017-11-14T16:45:00Z"/>
          <w:color w:val="auto"/>
          <w:rPrChange w:id="8304" w:author="Alina Frey" w:date="2017-11-20T10:06:00Z">
            <w:rPr>
              <w:ins w:id="8305" w:author="Alina Frey" w:date="2017-11-14T16:45:00Z"/>
            </w:rPr>
          </w:rPrChange>
        </w:rPr>
      </w:pPr>
      <w:ins w:id="8306" w:author="Alina Frey" w:date="2017-11-14T15:50:00Z">
        <w:r w:rsidRPr="007F739A">
          <w:rPr>
            <w:rFonts w:eastAsia="Times New Roman" w:cs="Times New Roman"/>
            <w:color w:val="auto"/>
            <w:rPrChange w:id="8307" w:author="Alina Frey" w:date="2017-11-20T10:06:00Z">
              <w:rPr>
                <w:rFonts w:eastAsia="Times New Roman" w:cs="Times New Roman"/>
              </w:rPr>
            </w:rPrChange>
          </w:rPr>
          <w:t xml:space="preserve">To add an item to the </w:t>
        </w:r>
      </w:ins>
      <w:ins w:id="8308" w:author="Alina Frey" w:date="2017-11-14T16:40:00Z">
        <w:r w:rsidR="00082298" w:rsidRPr="007F739A">
          <w:rPr>
            <w:rFonts w:eastAsia="Times New Roman" w:cs="Times New Roman"/>
            <w:color w:val="auto"/>
            <w:rPrChange w:id="8309" w:author="Alina Frey" w:date="2017-11-20T10:06:00Z">
              <w:rPr>
                <w:rFonts w:eastAsia="Times New Roman" w:cs="Times New Roman"/>
              </w:rPr>
            </w:rPrChange>
          </w:rPr>
          <w:t>Pregnancy</w:t>
        </w:r>
      </w:ins>
      <w:ins w:id="8310" w:author="Alina Frey" w:date="2017-11-14T16:39:00Z">
        <w:r w:rsidR="00082298" w:rsidRPr="007F739A">
          <w:rPr>
            <w:rFonts w:eastAsia="Times New Roman" w:cs="Times New Roman"/>
            <w:color w:val="auto"/>
            <w:rPrChange w:id="8311" w:author="Alina Frey" w:date="2017-11-20T10:06:00Z">
              <w:rPr>
                <w:rFonts w:eastAsia="Times New Roman" w:cs="Times New Roman"/>
              </w:rPr>
            </w:rPrChange>
          </w:rPr>
          <w:t xml:space="preserve"> </w:t>
        </w:r>
      </w:ins>
      <w:ins w:id="8312" w:author="Alina Frey" w:date="2017-11-14T16:40:00Z">
        <w:r w:rsidR="00082298" w:rsidRPr="007F739A">
          <w:rPr>
            <w:rFonts w:eastAsia="Times New Roman" w:cs="Times New Roman"/>
            <w:color w:val="auto"/>
            <w:rPrChange w:id="8313" w:author="Alina Frey" w:date="2017-11-20T10:06:00Z">
              <w:rPr>
                <w:rFonts w:eastAsia="Times New Roman" w:cs="Times New Roman"/>
              </w:rPr>
            </w:rPrChange>
          </w:rPr>
          <w:t>C</w:t>
        </w:r>
      </w:ins>
      <w:ins w:id="8314" w:author="Alina Frey" w:date="2017-11-14T15:50:00Z">
        <w:r w:rsidRPr="007F739A">
          <w:rPr>
            <w:rFonts w:eastAsia="Times New Roman" w:cs="Times New Roman"/>
            <w:color w:val="auto"/>
            <w:rPrChange w:id="8315" w:author="Alina Frey" w:date="2017-11-20T10:06:00Z">
              <w:rPr>
                <w:rFonts w:eastAsia="Times New Roman" w:cs="Times New Roman"/>
              </w:rPr>
            </w:rPrChange>
          </w:rPr>
          <w:t xml:space="preserve">hecklist, click </w:t>
        </w:r>
        <w:r w:rsidRPr="007F739A">
          <w:rPr>
            <w:rFonts w:eastAsia="Times New Roman" w:cs="Times New Roman"/>
            <w:b/>
            <w:color w:val="auto"/>
            <w:rPrChange w:id="8316" w:author="Alina Frey" w:date="2017-11-20T10:06:00Z">
              <w:rPr>
                <w:rFonts w:eastAsia="Times New Roman" w:cs="Times New Roman"/>
                <w:b/>
              </w:rPr>
            </w:rPrChange>
          </w:rPr>
          <w:t>Add Item</w:t>
        </w:r>
        <w:r w:rsidRPr="007F739A">
          <w:rPr>
            <w:color w:val="auto"/>
            <w:rPrChange w:id="8317" w:author="Alina Frey" w:date="2017-11-20T10:06:00Z">
              <w:rPr/>
            </w:rPrChange>
          </w:rPr>
          <w:t xml:space="preserve"> </w:t>
        </w:r>
      </w:ins>
      <w:ins w:id="8318" w:author="Alina Frey" w:date="2017-11-14T15:15:00Z">
        <w:r w:rsidR="007B3384" w:rsidRPr="007F739A">
          <w:rPr>
            <w:color w:val="auto"/>
            <w:rPrChange w:id="8319" w:author="Alina Frey" w:date="2017-11-20T10:06:00Z">
              <w:rPr/>
            </w:rPrChange>
          </w:rPr>
          <w:t xml:space="preserve">button at the bottom of the </w:t>
        </w:r>
      </w:ins>
      <w:ins w:id="8320" w:author="Alina Frey" w:date="2017-11-14T17:29:00Z">
        <w:r w:rsidR="004F673D" w:rsidRPr="007F739A">
          <w:rPr>
            <w:color w:val="auto"/>
            <w:rPrChange w:id="8321" w:author="Alina Frey" w:date="2017-11-20T10:06:00Z">
              <w:rPr/>
            </w:rPrChange>
          </w:rPr>
          <w:t xml:space="preserve">Pregnancy Checklist </w:t>
        </w:r>
      </w:ins>
      <w:ins w:id="8322" w:author="Alina Frey" w:date="2017-11-14T15:15:00Z">
        <w:r w:rsidR="007B3384" w:rsidRPr="007F739A">
          <w:rPr>
            <w:color w:val="auto"/>
            <w:rPrChange w:id="8323" w:author="Alina Frey" w:date="2017-11-20T10:06:00Z">
              <w:rPr/>
            </w:rPrChange>
          </w:rPr>
          <w:t>screen</w:t>
        </w:r>
      </w:ins>
      <w:ins w:id="8324" w:author="Alina Frey" w:date="2017-11-14T15:51:00Z">
        <w:r w:rsidRPr="007F739A">
          <w:rPr>
            <w:color w:val="auto"/>
            <w:rPrChange w:id="8325" w:author="Alina Frey" w:date="2017-11-20T10:06:00Z">
              <w:rPr/>
            </w:rPrChange>
          </w:rPr>
          <w:t xml:space="preserve">. This </w:t>
        </w:r>
      </w:ins>
      <w:ins w:id="8326" w:author="Alina Frey" w:date="2017-11-14T15:15:00Z">
        <w:r w:rsidR="007B3384" w:rsidRPr="007F739A">
          <w:rPr>
            <w:color w:val="auto"/>
            <w:rPrChange w:id="8327" w:author="Alina Frey" w:date="2017-11-20T10:06:00Z">
              <w:rPr/>
            </w:rPrChange>
          </w:rPr>
          <w:t>redirects the user to the Add Pregnancy Checklist Item screen</w:t>
        </w:r>
      </w:ins>
      <w:ins w:id="8328" w:author="Alina Frey" w:date="2017-11-14T15:51:00Z">
        <w:r w:rsidR="00AB7FB1" w:rsidRPr="007F739A">
          <w:rPr>
            <w:color w:val="auto"/>
            <w:rPrChange w:id="8329" w:author="Alina Frey" w:date="2017-11-20T10:06:00Z">
              <w:rPr/>
            </w:rPrChange>
          </w:rPr>
          <w:t>.</w:t>
        </w:r>
      </w:ins>
    </w:p>
    <w:p w14:paraId="31876EDC" w14:textId="30A08069" w:rsidR="006C0619" w:rsidRPr="007F739A" w:rsidDel="0059728D" w:rsidRDefault="005F159C">
      <w:pPr>
        <w:rPr>
          <w:del w:id="8330" w:author="Alina Frey" w:date="2017-11-14T16:49:00Z"/>
          <w:color w:val="auto"/>
          <w:rPrChange w:id="8331" w:author="Alina Frey" w:date="2017-11-20T10:06:00Z">
            <w:rPr>
              <w:del w:id="8332" w:author="Alina Frey" w:date="2017-11-14T16:49:00Z"/>
            </w:rPr>
          </w:rPrChange>
        </w:rPr>
        <w:pPrChange w:id="8333" w:author="Alina Frey" w:date="2017-11-14T16:43:00Z">
          <w:pPr>
            <w:spacing w:after="0" w:line="246" w:lineRule="auto"/>
            <w:ind w:left="-5" w:right="-10" w:hanging="10"/>
            <w:jc w:val="both"/>
          </w:pPr>
        </w:pPrChange>
      </w:pPr>
      <w:del w:id="8334" w:author="Alina Frey" w:date="2017-11-14T16:43:00Z">
        <w:r w:rsidRPr="007F739A" w:rsidDel="00DA209E">
          <w:rPr>
            <w:rFonts w:eastAsia="Times New Roman" w:cs="Times New Roman"/>
            <w:color w:val="auto"/>
            <w:rPrChange w:id="8335" w:author="Alina Frey" w:date="2017-11-20T10:06:00Z">
              <w:rPr>
                <w:rFonts w:eastAsia="Times New Roman" w:cs="Times New Roman"/>
              </w:rPr>
            </w:rPrChange>
          </w:rPr>
          <w:delText xml:space="preserve">To add an item to the checklist, click </w:delText>
        </w:r>
        <w:r w:rsidRPr="007F739A" w:rsidDel="00DA209E">
          <w:rPr>
            <w:rFonts w:eastAsia="Times New Roman" w:cs="Times New Roman"/>
            <w:b/>
            <w:color w:val="auto"/>
            <w:rPrChange w:id="8336" w:author="Alina Frey" w:date="2017-11-20T10:06:00Z">
              <w:rPr>
                <w:rFonts w:eastAsia="Times New Roman" w:cs="Times New Roman"/>
                <w:b/>
              </w:rPr>
            </w:rPrChange>
          </w:rPr>
          <w:delText>Add Item</w:delText>
        </w:r>
        <w:r w:rsidRPr="007F739A" w:rsidDel="00DA209E">
          <w:rPr>
            <w:rFonts w:eastAsia="Times New Roman" w:cs="Times New Roman"/>
            <w:color w:val="auto"/>
            <w:rPrChange w:id="8337" w:author="Alina Frey" w:date="2017-11-20T10:06:00Z">
              <w:rPr>
                <w:rFonts w:eastAsia="Times New Roman" w:cs="Times New Roman"/>
              </w:rPr>
            </w:rPrChange>
          </w:rPr>
          <w:delText xml:space="preserve">. At the Add Pregnancy Checklist Item page, the user can select from the Type field the appropriate item, and complete the remaining fields. </w:delText>
        </w:r>
      </w:del>
      <w:del w:id="8338" w:author="Alina Frey" w:date="2017-11-14T16:49:00Z">
        <w:r w:rsidRPr="007F739A" w:rsidDel="0059728D">
          <w:rPr>
            <w:rFonts w:eastAsia="Times New Roman" w:cs="Times New Roman"/>
            <w:color w:val="auto"/>
            <w:rPrChange w:id="8339" w:author="Alina Frey" w:date="2017-11-20T10:06:00Z">
              <w:rPr>
                <w:rFonts w:eastAsia="Times New Roman" w:cs="Times New Roman"/>
              </w:rPr>
            </w:rPrChange>
          </w:rPr>
          <w:delText xml:space="preserve">Click </w:delText>
        </w:r>
        <w:r w:rsidRPr="007F739A" w:rsidDel="0059728D">
          <w:rPr>
            <w:rFonts w:eastAsia="Times New Roman" w:cs="Times New Roman"/>
            <w:b/>
            <w:color w:val="auto"/>
            <w:rPrChange w:id="8340" w:author="Alina Frey" w:date="2017-11-20T10:06:00Z">
              <w:rPr>
                <w:rFonts w:eastAsia="Times New Roman" w:cs="Times New Roman"/>
                <w:b/>
              </w:rPr>
            </w:rPrChange>
          </w:rPr>
          <w:delText>Save</w:delText>
        </w:r>
        <w:r w:rsidRPr="007F739A" w:rsidDel="0059728D">
          <w:rPr>
            <w:rFonts w:eastAsia="Times New Roman" w:cs="Times New Roman"/>
            <w:color w:val="auto"/>
            <w:rPrChange w:id="8341" w:author="Alina Frey" w:date="2017-11-20T10:06:00Z">
              <w:rPr>
                <w:rFonts w:eastAsia="Times New Roman" w:cs="Times New Roman"/>
              </w:rPr>
            </w:rPrChange>
          </w:rPr>
          <w:delText xml:space="preserve"> to store the entry or </w:delText>
        </w:r>
        <w:r w:rsidRPr="007F739A" w:rsidDel="0059728D">
          <w:rPr>
            <w:rFonts w:eastAsia="Times New Roman" w:cs="Times New Roman"/>
            <w:b/>
            <w:color w:val="auto"/>
            <w:rPrChange w:id="8342" w:author="Alina Frey" w:date="2017-11-20T10:06:00Z">
              <w:rPr>
                <w:rFonts w:eastAsia="Times New Roman" w:cs="Times New Roman"/>
                <w:b/>
              </w:rPr>
            </w:rPrChange>
          </w:rPr>
          <w:delText>Cancel</w:delText>
        </w:r>
        <w:r w:rsidRPr="007F739A" w:rsidDel="0059728D">
          <w:rPr>
            <w:rFonts w:eastAsia="Times New Roman" w:cs="Times New Roman"/>
            <w:color w:val="auto"/>
            <w:rPrChange w:id="8343" w:author="Alina Frey" w:date="2017-11-20T10:06:00Z">
              <w:rPr>
                <w:rFonts w:eastAsia="Times New Roman" w:cs="Times New Roman"/>
              </w:rPr>
            </w:rPrChange>
          </w:rPr>
          <w:delText xml:space="preserve"> to return to the previous screen without saving (for MCC Call description, see the </w:delText>
        </w:r>
        <w:r w:rsidRPr="007F739A" w:rsidDel="0059728D">
          <w:rPr>
            <w:rFonts w:eastAsia="Times New Roman" w:cs="Times New Roman"/>
            <w:i/>
            <w:color w:val="auto"/>
            <w:rPrChange w:id="8344" w:author="Alina Frey" w:date="2017-11-20T10:06:00Z">
              <w:rPr>
                <w:rFonts w:eastAsia="Times New Roman" w:cs="Times New Roman"/>
                <w:i/>
              </w:rPr>
            </w:rPrChange>
          </w:rPr>
          <w:delText>Contact History</w:delText>
        </w:r>
        <w:r w:rsidRPr="007F739A" w:rsidDel="0059728D">
          <w:rPr>
            <w:rFonts w:eastAsia="Times New Roman" w:cs="Times New Roman"/>
            <w:color w:val="auto"/>
            <w:rPrChange w:id="8345" w:author="Alina Frey" w:date="2017-11-20T10:06:00Z">
              <w:rPr>
                <w:rFonts w:eastAsia="Times New Roman" w:cs="Times New Roman"/>
              </w:rPr>
            </w:rPrChange>
          </w:rPr>
          <w:delText xml:space="preserve"> section).</w:delText>
        </w:r>
      </w:del>
    </w:p>
    <w:p w14:paraId="240E75C3" w14:textId="6FEE5D3A" w:rsidR="00B67545" w:rsidRPr="007F739A" w:rsidRDefault="005F159C">
      <w:pPr>
        <w:keepNext/>
        <w:spacing w:after="37"/>
        <w:ind w:right="-166"/>
        <w:rPr>
          <w:ins w:id="8346" w:author="Alina Frey" w:date="2017-11-08T16:37:00Z"/>
          <w:color w:val="auto"/>
          <w:rPrChange w:id="8347" w:author="Alina Frey" w:date="2017-11-20T10:06:00Z">
            <w:rPr>
              <w:ins w:id="8348" w:author="Alina Frey" w:date="2017-11-08T16:37:00Z"/>
            </w:rPr>
          </w:rPrChange>
        </w:rPr>
        <w:pPrChange w:id="8349" w:author="Alina Frey" w:date="2017-11-10T14:16:00Z">
          <w:pPr>
            <w:spacing w:after="37"/>
            <w:ind w:right="-166"/>
          </w:pPr>
        </w:pPrChange>
      </w:pPr>
      <w:del w:id="8350" w:author="Alina Frey" w:date="2017-11-14T16:32:00Z">
        <w:r w:rsidRPr="007F739A" w:rsidDel="0018539A">
          <w:rPr>
            <w:noProof/>
            <w:color w:val="auto"/>
            <w:rPrChange w:id="8351" w:author="Alina Frey" w:date="2017-11-20T10:06:00Z">
              <w:rPr>
                <w:noProof/>
              </w:rPr>
            </w:rPrChange>
          </w:rPr>
          <w:drawing>
            <wp:inline distT="0" distB="0" distL="0" distR="0" wp14:anchorId="318770E6" wp14:editId="1F0C1563">
              <wp:extent cx="6048757" cy="3038856"/>
              <wp:effectExtent l="0" t="0" r="0" b="0"/>
              <wp:docPr id="1176" name="Picture 1176"/>
              <wp:cNvGraphicFramePr/>
              <a:graphic xmlns:a="http://schemas.openxmlformats.org/drawingml/2006/main">
                <a:graphicData uri="http://schemas.openxmlformats.org/drawingml/2006/picture">
                  <pic:pic xmlns:pic="http://schemas.openxmlformats.org/drawingml/2006/picture">
                    <pic:nvPicPr>
                      <pic:cNvPr id="1176" name="Picture 1176"/>
                      <pic:cNvPicPr/>
                    </pic:nvPicPr>
                    <pic:blipFill>
                      <a:blip r:embed="rId172"/>
                      <a:stretch>
                        <a:fillRect/>
                      </a:stretch>
                    </pic:blipFill>
                    <pic:spPr>
                      <a:xfrm>
                        <a:off x="0" y="0"/>
                        <a:ext cx="6048757" cy="3038856"/>
                      </a:xfrm>
                      <a:prstGeom prst="rect">
                        <a:avLst/>
                      </a:prstGeom>
                    </pic:spPr>
                  </pic:pic>
                </a:graphicData>
              </a:graphic>
            </wp:inline>
          </w:drawing>
        </w:r>
      </w:del>
      <w:ins w:id="8352" w:author="Alina Frey" w:date="2017-11-20T15:38:00Z">
        <w:r w:rsidR="00870196">
          <w:rPr>
            <w:noProof/>
          </w:rPr>
          <w:drawing>
            <wp:inline distT="0" distB="0" distL="0" distR="0" wp14:anchorId="267B6D63" wp14:editId="4450E895">
              <wp:extent cx="5943600" cy="3414395"/>
              <wp:effectExtent l="0" t="0" r="0"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943600" cy="3414395"/>
                      </a:xfrm>
                      <a:prstGeom prst="rect">
                        <a:avLst/>
                      </a:prstGeom>
                    </pic:spPr>
                  </pic:pic>
                </a:graphicData>
              </a:graphic>
            </wp:inline>
          </w:drawing>
        </w:r>
      </w:ins>
    </w:p>
    <w:p w14:paraId="31876EDD" w14:textId="5BB6B34E" w:rsidR="006C0619" w:rsidRPr="007F739A" w:rsidRDefault="00B67545" w:rsidP="00FA615B">
      <w:pPr>
        <w:pStyle w:val="Caption"/>
        <w:rPr>
          <w:ins w:id="8353" w:author="Alina Frey" w:date="2017-11-14T16:41:00Z"/>
        </w:rPr>
      </w:pPr>
      <w:bookmarkStart w:id="8354" w:name="_Toc498937467"/>
      <w:bookmarkStart w:id="8355" w:name="_Toc498942315"/>
      <w:bookmarkStart w:id="8356" w:name="_Toc498938982"/>
      <w:bookmarkStart w:id="8357" w:name="_Toc499024554"/>
      <w:ins w:id="8358" w:author="Alina Frey" w:date="2017-11-08T16:37:00Z">
        <w:r w:rsidRPr="007F739A">
          <w:t xml:space="preserve">Figure </w:t>
        </w:r>
        <w:r w:rsidRPr="00CF2303">
          <w:fldChar w:fldCharType="begin"/>
        </w:r>
        <w:r w:rsidRPr="007F739A">
          <w:instrText xml:space="preserve"> SEQ Figure \* ARABIC </w:instrText>
        </w:r>
      </w:ins>
      <w:r w:rsidRPr="00CF2303">
        <w:fldChar w:fldCharType="separate"/>
      </w:r>
      <w:ins w:id="8359" w:author="Alina Frey [2]" w:date="2017-11-21T10:58:00Z">
        <w:r w:rsidR="003B7B8C">
          <w:rPr>
            <w:noProof/>
          </w:rPr>
          <w:t>90</w:t>
        </w:r>
      </w:ins>
      <w:ins w:id="8360" w:author="Alina Frey" w:date="2017-11-08T16:37:00Z">
        <w:r w:rsidRPr="00CF2303">
          <w:fldChar w:fldCharType="end"/>
        </w:r>
        <w:r w:rsidRPr="007F739A">
          <w:t>: Add Pregnancy Checklist Item</w:t>
        </w:r>
      </w:ins>
      <w:bookmarkEnd w:id="8354"/>
      <w:bookmarkEnd w:id="8355"/>
      <w:bookmarkEnd w:id="8356"/>
      <w:bookmarkEnd w:id="8357"/>
    </w:p>
    <w:p w14:paraId="4F740CAF" w14:textId="1AC920AC" w:rsidR="000332BD" w:rsidRPr="007F739A" w:rsidRDefault="000332BD" w:rsidP="000332BD">
      <w:pPr>
        <w:rPr>
          <w:ins w:id="8361" w:author="Alina Frey" w:date="2017-11-14T16:50:00Z"/>
          <w:rFonts w:eastAsia="Times New Roman" w:cs="Times New Roman"/>
          <w:color w:val="auto"/>
          <w:rPrChange w:id="8362" w:author="Alina Frey" w:date="2017-11-20T10:06:00Z">
            <w:rPr>
              <w:ins w:id="8363" w:author="Alina Frey" w:date="2017-11-14T16:50:00Z"/>
              <w:rFonts w:eastAsia="Times New Roman" w:cs="Times New Roman"/>
            </w:rPr>
          </w:rPrChange>
        </w:rPr>
      </w:pPr>
      <w:ins w:id="8364" w:author="Alina Frey" w:date="2017-11-14T16:50:00Z">
        <w:r w:rsidRPr="007F739A">
          <w:rPr>
            <w:color w:val="auto"/>
            <w:rPrChange w:id="8365" w:author="Alina Frey" w:date="2017-11-20T10:06:00Z">
              <w:rPr/>
            </w:rPrChange>
          </w:rPr>
          <w:lastRenderedPageBreak/>
          <w:t>The user can edit the same fields</w:t>
        </w:r>
        <w:r w:rsidRPr="007F739A" w:rsidDel="00DA209E">
          <w:rPr>
            <w:rFonts w:eastAsia="Times New Roman" w:cs="Times New Roman"/>
            <w:color w:val="auto"/>
            <w:rPrChange w:id="8366" w:author="Alina Frey" w:date="2017-11-20T10:06:00Z">
              <w:rPr>
                <w:rFonts w:eastAsia="Times New Roman" w:cs="Times New Roman"/>
              </w:rPr>
            </w:rPrChange>
          </w:rPr>
          <w:t xml:space="preserve"> </w:t>
        </w:r>
        <w:r w:rsidRPr="007F739A">
          <w:rPr>
            <w:rFonts w:eastAsia="Times New Roman" w:cs="Times New Roman"/>
            <w:color w:val="auto"/>
            <w:rPrChange w:id="8367" w:author="Alina Frey" w:date="2017-11-20T10:06:00Z">
              <w:rPr>
                <w:rFonts w:eastAsia="Times New Roman" w:cs="Times New Roman"/>
              </w:rPr>
            </w:rPrChange>
          </w:rPr>
          <w:t xml:space="preserve">as presented in the previous section </w:t>
        </w:r>
        <w:r w:rsidRPr="00CF2303">
          <w:rPr>
            <w:rFonts w:eastAsia="Times New Roman" w:cs="Times New Roman"/>
            <w:color w:val="0070C0"/>
            <w:u w:val="single" w:color="0070C0"/>
          </w:rPr>
          <w:fldChar w:fldCharType="begin"/>
        </w:r>
        <w:r w:rsidRPr="009E5B97">
          <w:rPr>
            <w:rFonts w:eastAsia="Times New Roman" w:cs="Times New Roman"/>
            <w:color w:val="0070C0"/>
            <w:u w:val="single" w:color="0070C0"/>
          </w:rPr>
          <w:instrText xml:space="preserve"> REF _Ref498441175 \h </w:instrText>
        </w:r>
      </w:ins>
      <w:r w:rsidR="000E5A15" w:rsidRPr="009E5B97">
        <w:rPr>
          <w:rFonts w:eastAsia="Times New Roman" w:cs="Times New Roman"/>
          <w:color w:val="0070C0"/>
          <w:u w:val="single" w:color="0070C0"/>
        </w:rPr>
        <w:instrText xml:space="preserve"> \* MERGEFORMAT </w:instrText>
      </w:r>
      <w:r w:rsidRPr="00CF2303">
        <w:rPr>
          <w:rFonts w:eastAsia="Times New Roman" w:cs="Times New Roman"/>
          <w:color w:val="0070C0"/>
          <w:u w:val="single" w:color="0070C0"/>
        </w:rPr>
      </w:r>
      <w:ins w:id="8368" w:author="Alina Frey" w:date="2017-11-14T16:50:00Z">
        <w:r w:rsidRPr="00CF2303">
          <w:rPr>
            <w:rFonts w:eastAsia="Times New Roman" w:cs="Times New Roman"/>
            <w:color w:val="0070C0"/>
            <w:u w:val="single" w:color="0070C0"/>
          </w:rPr>
          <w:fldChar w:fldCharType="separate"/>
        </w:r>
      </w:ins>
      <w:ins w:id="8369" w:author="Alina Frey [2]" w:date="2017-11-21T10:58:00Z">
        <w:r w:rsidR="003B7B8C" w:rsidRPr="003B7B8C">
          <w:rPr>
            <w:color w:val="0070C0"/>
            <w:u w:val="single" w:color="0070C0"/>
            <w:rPrChange w:id="8370" w:author="Alina Frey [2]" w:date="2017-11-21T10:58:00Z">
              <w:rPr>
                <w:b/>
              </w:rPr>
            </w:rPrChange>
          </w:rPr>
          <w:t>Edit Item</w:t>
        </w:r>
      </w:ins>
      <w:ins w:id="8371" w:author="Alina Frey" w:date="2017-11-14T16:50:00Z">
        <w:r w:rsidRPr="00CF2303">
          <w:rPr>
            <w:rFonts w:eastAsia="Times New Roman" w:cs="Times New Roman"/>
            <w:color w:val="0070C0"/>
            <w:u w:val="single" w:color="0070C0"/>
          </w:rPr>
          <w:fldChar w:fldCharType="end"/>
        </w:r>
        <w:r w:rsidRPr="007F739A">
          <w:rPr>
            <w:rFonts w:eastAsia="Times New Roman" w:cs="Times New Roman"/>
            <w:color w:val="auto"/>
            <w:rPrChange w:id="8372" w:author="Alina Frey" w:date="2017-11-20T10:06:00Z">
              <w:rPr>
                <w:rFonts w:eastAsia="Times New Roman" w:cs="Times New Roman"/>
              </w:rPr>
            </w:rPrChange>
          </w:rPr>
          <w:t>.</w:t>
        </w:r>
      </w:ins>
    </w:p>
    <w:p w14:paraId="6C528534" w14:textId="77777777" w:rsidR="000332BD" w:rsidRPr="007F739A" w:rsidRDefault="000332BD" w:rsidP="000332BD">
      <w:pPr>
        <w:rPr>
          <w:ins w:id="8373" w:author="Alina Frey" w:date="2017-11-14T16:50:00Z"/>
          <w:rFonts w:cstheme="minorHAnsi"/>
          <w:color w:val="auto"/>
          <w:szCs w:val="24"/>
          <w:rPrChange w:id="8374" w:author="Alina Frey" w:date="2017-11-20T10:06:00Z">
            <w:rPr>
              <w:ins w:id="8375" w:author="Alina Frey" w:date="2017-11-14T16:50:00Z"/>
              <w:rFonts w:cstheme="minorHAnsi"/>
              <w:szCs w:val="24"/>
            </w:rPr>
          </w:rPrChange>
        </w:rPr>
      </w:pPr>
      <w:ins w:id="8376" w:author="Alina Frey" w:date="2017-11-14T16:50:00Z">
        <w:r w:rsidRPr="007F739A">
          <w:rPr>
            <w:rFonts w:cstheme="minorHAnsi"/>
            <w:color w:val="auto"/>
            <w:szCs w:val="24"/>
            <w:rPrChange w:id="8377" w:author="Alina Frey" w:date="2017-11-20T10:06:00Z">
              <w:rPr>
                <w:rFonts w:cstheme="minorHAnsi"/>
                <w:szCs w:val="24"/>
              </w:rPr>
            </w:rPrChange>
          </w:rPr>
          <w:t>After editing the existing task, the user can c</w:t>
        </w:r>
        <w:r w:rsidRPr="007F739A">
          <w:rPr>
            <w:rFonts w:eastAsia="Times New Roman" w:cs="Times New Roman"/>
            <w:color w:val="auto"/>
            <w:rPrChange w:id="8378" w:author="Alina Frey" w:date="2017-11-20T10:06:00Z">
              <w:rPr>
                <w:rFonts w:eastAsia="Times New Roman" w:cs="Times New Roman"/>
              </w:rPr>
            </w:rPrChange>
          </w:rPr>
          <w:t xml:space="preserve">lick </w:t>
        </w:r>
        <w:r w:rsidRPr="007F739A">
          <w:rPr>
            <w:rFonts w:eastAsia="Times New Roman" w:cs="Times New Roman"/>
            <w:b/>
            <w:color w:val="auto"/>
            <w:rPrChange w:id="8379" w:author="Alina Frey" w:date="2017-11-20T10:06:00Z">
              <w:rPr>
                <w:rFonts w:eastAsia="Times New Roman" w:cs="Times New Roman"/>
                <w:b/>
              </w:rPr>
            </w:rPrChange>
          </w:rPr>
          <w:t>Save</w:t>
        </w:r>
        <w:r w:rsidRPr="007F739A">
          <w:rPr>
            <w:rFonts w:eastAsia="Times New Roman" w:cs="Times New Roman"/>
            <w:color w:val="auto"/>
            <w:rPrChange w:id="8380" w:author="Alina Frey" w:date="2017-11-20T10:06:00Z">
              <w:rPr>
                <w:rFonts w:eastAsia="Times New Roman" w:cs="Times New Roman"/>
              </w:rPr>
            </w:rPrChange>
          </w:rPr>
          <w:t xml:space="preserve"> to store the entry, or </w:t>
        </w:r>
        <w:r w:rsidRPr="007F739A">
          <w:rPr>
            <w:rFonts w:eastAsia="Times New Roman" w:cs="Times New Roman"/>
            <w:b/>
            <w:color w:val="auto"/>
            <w:rPrChange w:id="8381" w:author="Alina Frey" w:date="2017-11-20T10:06:00Z">
              <w:rPr>
                <w:rFonts w:eastAsia="Times New Roman" w:cs="Times New Roman"/>
                <w:b/>
              </w:rPr>
            </w:rPrChange>
          </w:rPr>
          <w:t>Cancel</w:t>
        </w:r>
        <w:r w:rsidRPr="007F739A">
          <w:rPr>
            <w:rFonts w:eastAsia="Times New Roman" w:cs="Times New Roman"/>
            <w:color w:val="auto"/>
            <w:rPrChange w:id="8382" w:author="Alina Frey" w:date="2017-11-20T10:06:00Z">
              <w:rPr>
                <w:rFonts w:eastAsia="Times New Roman" w:cs="Times New Roman"/>
              </w:rPr>
            </w:rPrChange>
          </w:rPr>
          <w:t xml:space="preserve"> to return to the previous screen without saving. Upon a successful save, the user is presented with the success message at the top of the screen:</w:t>
        </w:r>
      </w:ins>
    </w:p>
    <w:p w14:paraId="22948EF4" w14:textId="77777777" w:rsidR="007410C1" w:rsidRPr="007F739A" w:rsidRDefault="008241D2">
      <w:pPr>
        <w:keepNext/>
        <w:spacing w:after="37"/>
        <w:ind w:right="-166"/>
        <w:rPr>
          <w:ins w:id="8383" w:author="Alina Frey" w:date="2017-11-14T16:51:00Z"/>
          <w:color w:val="auto"/>
          <w:rPrChange w:id="8384" w:author="Alina Frey" w:date="2017-11-20T10:06:00Z">
            <w:rPr>
              <w:ins w:id="8385" w:author="Alina Frey" w:date="2017-11-14T16:51:00Z"/>
            </w:rPr>
          </w:rPrChange>
        </w:rPr>
        <w:pPrChange w:id="8386" w:author="Alina Frey" w:date="2017-11-14T16:51:00Z">
          <w:pPr>
            <w:spacing w:before="0" w:line="256" w:lineRule="auto"/>
          </w:pPr>
        </w:pPrChange>
      </w:pPr>
      <w:ins w:id="8387" w:author="Alina Frey" w:date="2017-11-14T16:51:00Z">
        <w:r w:rsidRPr="007F739A">
          <w:rPr>
            <w:noProof/>
            <w:color w:val="auto"/>
            <w:rPrChange w:id="8388" w:author="Alina Frey" w:date="2017-11-20T10:06:00Z">
              <w:rPr>
                <w:noProof/>
              </w:rPr>
            </w:rPrChange>
          </w:rPr>
          <w:drawing>
            <wp:inline distT="0" distB="0" distL="0" distR="0" wp14:anchorId="0CC6A48A" wp14:editId="3BA2ED84">
              <wp:extent cx="2095500" cy="295275"/>
              <wp:effectExtent l="0" t="0" r="0" b="9525"/>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095500" cy="295275"/>
                      </a:xfrm>
                      <a:prstGeom prst="rect">
                        <a:avLst/>
                      </a:prstGeom>
                    </pic:spPr>
                  </pic:pic>
                </a:graphicData>
              </a:graphic>
            </wp:inline>
          </w:drawing>
        </w:r>
      </w:ins>
    </w:p>
    <w:p w14:paraId="4694D208" w14:textId="4710786B" w:rsidR="000332BD" w:rsidRPr="00CF2303" w:rsidRDefault="007410C1">
      <w:pPr>
        <w:pStyle w:val="Caption"/>
        <w:rPr>
          <w:ins w:id="8389" w:author="Alina Frey" w:date="2017-11-14T16:50:00Z"/>
          <w:rFonts w:cstheme="minorHAnsi"/>
          <w:szCs w:val="24"/>
        </w:rPr>
        <w:pPrChange w:id="8390" w:author="Alina Frey" w:date="2017-11-14T16:51:00Z">
          <w:pPr>
            <w:spacing w:before="0" w:line="256" w:lineRule="auto"/>
          </w:pPr>
        </w:pPrChange>
      </w:pPr>
      <w:bookmarkStart w:id="8391" w:name="_Toc498937468"/>
      <w:bookmarkStart w:id="8392" w:name="_Toc498942316"/>
      <w:bookmarkStart w:id="8393" w:name="_Toc498938983"/>
      <w:bookmarkStart w:id="8394" w:name="_Toc499024555"/>
      <w:ins w:id="8395" w:author="Alina Frey" w:date="2017-11-14T16:51:00Z">
        <w:r w:rsidRPr="00CF2303">
          <w:t xml:space="preserve">Figure </w:t>
        </w:r>
        <w:r w:rsidRPr="00CF2303">
          <w:fldChar w:fldCharType="begin"/>
        </w:r>
        <w:r w:rsidRPr="00CF2303">
          <w:instrText xml:space="preserve"> SEQ Figure \* ARABIC </w:instrText>
        </w:r>
      </w:ins>
      <w:r w:rsidRPr="00CF2303">
        <w:fldChar w:fldCharType="separate"/>
      </w:r>
      <w:ins w:id="8396" w:author="Alina Frey [2]" w:date="2017-11-21T10:58:00Z">
        <w:r w:rsidR="003B7B8C">
          <w:rPr>
            <w:noProof/>
          </w:rPr>
          <w:t>91</w:t>
        </w:r>
      </w:ins>
      <w:ins w:id="8397" w:author="Alina Frey" w:date="2017-11-14T16:51:00Z">
        <w:r w:rsidRPr="00CF2303">
          <w:fldChar w:fldCharType="end"/>
        </w:r>
        <w:r w:rsidRPr="00CF2303">
          <w:t xml:space="preserve">: Adding new </w:t>
        </w:r>
      </w:ins>
      <w:ins w:id="8398" w:author="Alina Frey" w:date="2017-11-14T17:23:00Z">
        <w:r w:rsidR="00DC1A57" w:rsidRPr="00CF2303">
          <w:t xml:space="preserve">Pregnancy Checklist </w:t>
        </w:r>
      </w:ins>
      <w:ins w:id="8399" w:author="Alina Frey" w:date="2017-11-14T16:51:00Z">
        <w:r w:rsidRPr="00CF2303">
          <w:t>item success message</w:t>
        </w:r>
      </w:ins>
      <w:bookmarkEnd w:id="8391"/>
      <w:bookmarkEnd w:id="8392"/>
      <w:bookmarkEnd w:id="8393"/>
      <w:bookmarkEnd w:id="8394"/>
    </w:p>
    <w:p w14:paraId="1EA58BD2" w14:textId="2DC6F5A2" w:rsidR="00925D2A" w:rsidRPr="007F739A" w:rsidRDefault="007410C1">
      <w:pPr>
        <w:spacing w:before="0" w:line="256" w:lineRule="auto"/>
        <w:rPr>
          <w:ins w:id="8400" w:author="Alina Frey" w:date="2017-11-14T16:35:00Z"/>
          <w:rFonts w:eastAsiaTheme="minorHAnsi" w:cstheme="minorHAnsi"/>
          <w:color w:val="auto"/>
          <w:szCs w:val="24"/>
          <w:rPrChange w:id="8401" w:author="Alina Frey" w:date="2017-11-20T10:06:00Z">
            <w:rPr>
              <w:ins w:id="8402" w:author="Alina Frey" w:date="2017-11-14T16:35:00Z"/>
            </w:rPr>
          </w:rPrChange>
        </w:rPr>
        <w:pPrChange w:id="8403" w:author="Alina Frey" w:date="2017-11-14T16:52:00Z">
          <w:pPr/>
        </w:pPrChange>
      </w:pPr>
      <w:ins w:id="8404" w:author="Alina Frey" w:date="2017-11-14T16:52:00Z">
        <w:r w:rsidRPr="007F739A">
          <w:rPr>
            <w:rFonts w:cstheme="minorHAnsi"/>
            <w:color w:val="auto"/>
            <w:szCs w:val="24"/>
            <w:rPrChange w:id="8405" w:author="Alina Frey" w:date="2017-11-20T10:06:00Z">
              <w:rPr>
                <w:rFonts w:cstheme="minorHAnsi"/>
                <w:szCs w:val="24"/>
              </w:rPr>
            </w:rPrChange>
          </w:rPr>
          <w:t>T</w:t>
        </w:r>
      </w:ins>
      <w:ins w:id="8406" w:author="Alina Frey" w:date="2017-11-14T16:41:00Z">
        <w:r w:rsidR="0069217B" w:rsidRPr="007F739A">
          <w:rPr>
            <w:rFonts w:cstheme="minorHAnsi"/>
            <w:color w:val="auto"/>
            <w:szCs w:val="24"/>
            <w:rPrChange w:id="8407" w:author="Alina Frey" w:date="2017-11-20T10:06:00Z">
              <w:rPr>
                <w:rFonts w:cstheme="minorHAnsi"/>
                <w:szCs w:val="24"/>
              </w:rPr>
            </w:rPrChange>
          </w:rPr>
          <w:t xml:space="preserve">he </w:t>
        </w:r>
      </w:ins>
      <w:ins w:id="8408" w:author="Alina Frey" w:date="2017-11-14T16:52:00Z">
        <w:r w:rsidRPr="007F739A">
          <w:rPr>
            <w:rFonts w:cstheme="minorHAnsi"/>
            <w:color w:val="auto"/>
            <w:szCs w:val="24"/>
            <w:rPrChange w:id="8409" w:author="Alina Frey" w:date="2017-11-20T10:06:00Z">
              <w:rPr>
                <w:rFonts w:cstheme="minorHAnsi"/>
                <w:szCs w:val="24"/>
              </w:rPr>
            </w:rPrChange>
          </w:rPr>
          <w:t xml:space="preserve">new </w:t>
        </w:r>
      </w:ins>
      <w:ins w:id="8410" w:author="Alina Frey" w:date="2017-11-14T16:41:00Z">
        <w:r w:rsidR="0069217B" w:rsidRPr="007F739A">
          <w:rPr>
            <w:rFonts w:cstheme="minorHAnsi"/>
            <w:color w:val="auto"/>
            <w:szCs w:val="24"/>
            <w:rPrChange w:id="8411" w:author="Alina Frey" w:date="2017-11-20T10:06:00Z">
              <w:rPr>
                <w:rFonts w:cstheme="minorHAnsi"/>
                <w:szCs w:val="24"/>
              </w:rPr>
            </w:rPrChange>
          </w:rPr>
          <w:t>task will be displayed in the Pregnancy Checklist table, along the other tasks.</w:t>
        </w:r>
      </w:ins>
      <w:ins w:id="8412" w:author="Alina Frey" w:date="2017-11-16T13:52:00Z">
        <w:r w:rsidR="00D031B0" w:rsidRPr="007F739A">
          <w:rPr>
            <w:rFonts w:cstheme="minorHAnsi"/>
            <w:color w:val="auto"/>
            <w:szCs w:val="24"/>
            <w:rPrChange w:id="8413" w:author="Alina Frey" w:date="2017-11-20T10:06:00Z">
              <w:rPr>
                <w:rFonts w:cstheme="minorHAnsi"/>
                <w:szCs w:val="24"/>
              </w:rPr>
            </w:rPrChange>
          </w:rPr>
          <w:t xml:space="preserve"> If the </w:t>
        </w:r>
        <w:r w:rsidR="00850CC4" w:rsidRPr="007F739A">
          <w:rPr>
            <w:rFonts w:cstheme="minorHAnsi"/>
            <w:color w:val="auto"/>
            <w:szCs w:val="24"/>
            <w:rPrChange w:id="8414" w:author="Alina Frey" w:date="2017-11-20T10:06:00Z">
              <w:rPr>
                <w:rFonts w:cstheme="minorHAnsi"/>
                <w:szCs w:val="24"/>
              </w:rPr>
            </w:rPrChange>
          </w:rPr>
          <w:t xml:space="preserve">added </w:t>
        </w:r>
        <w:r w:rsidR="00D031B0" w:rsidRPr="007F739A">
          <w:rPr>
            <w:rFonts w:cstheme="minorHAnsi"/>
            <w:color w:val="auto"/>
            <w:szCs w:val="24"/>
            <w:rPrChange w:id="8415" w:author="Alina Frey" w:date="2017-11-20T10:06:00Z">
              <w:rPr>
                <w:rFonts w:cstheme="minorHAnsi"/>
                <w:szCs w:val="24"/>
              </w:rPr>
            </w:rPrChange>
          </w:rPr>
          <w:t xml:space="preserve">item </w:t>
        </w:r>
        <w:r w:rsidR="00850CC4" w:rsidRPr="007F739A">
          <w:rPr>
            <w:rFonts w:cstheme="minorHAnsi"/>
            <w:color w:val="auto"/>
            <w:szCs w:val="24"/>
            <w:rPrChange w:id="8416" w:author="Alina Frey" w:date="2017-11-20T10:06:00Z">
              <w:rPr>
                <w:rFonts w:cstheme="minorHAnsi"/>
                <w:szCs w:val="24"/>
              </w:rPr>
            </w:rPrChange>
          </w:rPr>
          <w:t xml:space="preserve">was an MCC Call, </w:t>
        </w:r>
        <w:r w:rsidR="00850CC4" w:rsidRPr="007F739A">
          <w:rPr>
            <w:rFonts w:eastAsia="Times New Roman" w:cs="Times New Roman"/>
            <w:color w:val="auto"/>
            <w:rPrChange w:id="8417" w:author="Alina Frey" w:date="2017-11-20T10:06:00Z">
              <w:rPr>
                <w:rFonts w:eastAsia="Times New Roman" w:cs="Times New Roman"/>
              </w:rPr>
            </w:rPrChange>
          </w:rPr>
          <w:t>it will display on both the Pregnancy Checklist and the Contact History pages.</w:t>
        </w:r>
      </w:ins>
    </w:p>
    <w:p w14:paraId="13D8D507" w14:textId="4EDAE428" w:rsidR="00462438" w:rsidRPr="007F739A" w:rsidRDefault="00BE5182">
      <w:pPr>
        <w:keepNext/>
        <w:spacing w:after="37"/>
        <w:ind w:right="-166"/>
        <w:rPr>
          <w:ins w:id="8418" w:author="Alina Frey" w:date="2017-11-14T16:53:00Z"/>
          <w:color w:val="auto"/>
          <w:rPrChange w:id="8419" w:author="Alina Frey" w:date="2017-11-20T10:06:00Z">
            <w:rPr>
              <w:ins w:id="8420" w:author="Alina Frey" w:date="2017-11-14T16:53:00Z"/>
            </w:rPr>
          </w:rPrChange>
        </w:rPr>
        <w:pPrChange w:id="8421" w:author="Alina Frey" w:date="2017-11-14T16:53:00Z">
          <w:pPr/>
        </w:pPrChange>
      </w:pPr>
      <w:ins w:id="8422" w:author="Alina Frey" w:date="2017-11-20T15:36:00Z">
        <w:r>
          <w:rPr>
            <w:noProof/>
          </w:rPr>
          <mc:AlternateContent>
            <mc:Choice Requires="wps">
              <w:drawing>
                <wp:anchor distT="0" distB="0" distL="114300" distR="114300" simplePos="0" relativeHeight="251641856" behindDoc="0" locked="0" layoutInCell="1" allowOverlap="1" wp14:anchorId="4656802C" wp14:editId="5926EF13">
                  <wp:simplePos x="0" y="0"/>
                  <wp:positionH relativeFrom="column">
                    <wp:posOffset>5213350</wp:posOffset>
                  </wp:positionH>
                  <wp:positionV relativeFrom="paragraph">
                    <wp:posOffset>2971165</wp:posOffset>
                  </wp:positionV>
                  <wp:extent cx="279400" cy="171450"/>
                  <wp:effectExtent l="38100" t="38100" r="25400" b="19050"/>
                  <wp:wrapNone/>
                  <wp:docPr id="385" name="Straight Arrow Connector 385"/>
                  <wp:cNvGraphicFramePr/>
                  <a:graphic xmlns:a="http://schemas.openxmlformats.org/drawingml/2006/main">
                    <a:graphicData uri="http://schemas.microsoft.com/office/word/2010/wordprocessingShape">
                      <wps:wsp>
                        <wps:cNvCnPr/>
                        <wps:spPr>
                          <a:xfrm flipH="1" flipV="1">
                            <a:off x="0" y="0"/>
                            <a:ext cx="279400" cy="171450"/>
                          </a:xfrm>
                          <a:prstGeom prst="straightConnector1">
                            <a:avLst/>
                          </a:prstGeom>
                          <a:ln w="28575">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5C7747D" id="Straight Arrow Connector 385" o:spid="_x0000_s1026" type="#_x0000_t32" style="position:absolute;margin-left:410.5pt;margin-top:233.95pt;width:22pt;height:13.5pt;flip:x y;z-index:2516418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" strokecolor="red" strokeweight="2.25pt">
                  <v:stroke endarrow="block" joinstyle="miter"/>
                </v:shape>
              </w:pict>
            </mc:Fallback>
          </mc:AlternateContent>
        </w:r>
      </w:ins>
      <w:r w:rsidR="004F4C39" w:rsidRPr="007F739A">
        <w:rPr>
          <w:rStyle w:val="CommentReference"/>
          <w:color w:val="auto"/>
          <w:rPrChange w:id="8423" w:author="Alina Frey" w:date="2017-11-20T10:06:00Z">
            <w:rPr>
              <w:rStyle w:val="CommentReference"/>
            </w:rPr>
          </w:rPrChange>
        </w:rPr>
        <w:commentReference w:id="8424"/>
      </w:r>
      <w:ins w:id="8425" w:author="Alina Frey" w:date="2017-11-20T15:35:00Z">
        <w:r w:rsidR="00BF5EFF">
          <w:rPr>
            <w:noProof/>
          </w:rPr>
          <w:drawing>
            <wp:inline distT="0" distB="0" distL="0" distR="0" wp14:anchorId="06F50860" wp14:editId="54374275">
              <wp:extent cx="5943600" cy="3462655"/>
              <wp:effectExtent l="0" t="0" r="0" b="4445"/>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943600" cy="3462655"/>
                      </a:xfrm>
                      <a:prstGeom prst="rect">
                        <a:avLst/>
                      </a:prstGeom>
                    </pic:spPr>
                  </pic:pic>
                </a:graphicData>
              </a:graphic>
            </wp:inline>
          </w:drawing>
        </w:r>
      </w:ins>
    </w:p>
    <w:p w14:paraId="3174962F" w14:textId="2972B8C8" w:rsidR="005A06E7" w:rsidRPr="00CF2303" w:rsidRDefault="00462438">
      <w:pPr>
        <w:pStyle w:val="Caption"/>
        <w:pPrChange w:id="8426" w:author="Alina Frey" w:date="2017-11-14T16:53:00Z">
          <w:pPr>
            <w:spacing w:after="37"/>
            <w:ind w:right="-166"/>
          </w:pPr>
        </w:pPrChange>
      </w:pPr>
      <w:bookmarkStart w:id="8427" w:name="_Toc498937469"/>
      <w:bookmarkStart w:id="8428" w:name="_Toc498942317"/>
      <w:bookmarkStart w:id="8429" w:name="_Toc498938984"/>
      <w:bookmarkStart w:id="8430" w:name="_Toc499024556"/>
      <w:ins w:id="8431" w:author="Alina Frey" w:date="2017-11-14T16:53:00Z">
        <w:r w:rsidRPr="00CF2303">
          <w:t xml:space="preserve">Figure </w:t>
        </w:r>
        <w:r w:rsidRPr="00CF2303">
          <w:fldChar w:fldCharType="begin"/>
        </w:r>
        <w:r w:rsidRPr="00CF2303">
          <w:instrText xml:space="preserve"> SEQ Figure \* ARABIC </w:instrText>
        </w:r>
      </w:ins>
      <w:r w:rsidRPr="00CF2303">
        <w:fldChar w:fldCharType="separate"/>
      </w:r>
      <w:ins w:id="8432" w:author="Alina Frey [2]" w:date="2017-11-21T10:58:00Z">
        <w:r w:rsidR="003B7B8C">
          <w:rPr>
            <w:noProof/>
          </w:rPr>
          <w:t>92</w:t>
        </w:r>
      </w:ins>
      <w:ins w:id="8433" w:author="Alina Frey" w:date="2017-11-14T16:53:00Z">
        <w:r w:rsidRPr="00CF2303">
          <w:fldChar w:fldCharType="end"/>
        </w:r>
        <w:r w:rsidRPr="00CF2303">
          <w:t xml:space="preserve">: New </w:t>
        </w:r>
      </w:ins>
      <w:ins w:id="8434" w:author="Alina Frey" w:date="2017-11-14T17:23:00Z">
        <w:r w:rsidR="00DC1A57" w:rsidRPr="00CF2303">
          <w:t xml:space="preserve">Pregnancy Checklist </w:t>
        </w:r>
      </w:ins>
      <w:ins w:id="8435" w:author="Alina Frey" w:date="2017-11-14T16:53:00Z">
        <w:r w:rsidRPr="00CF2303">
          <w:t>Item saved successfully</w:t>
        </w:r>
      </w:ins>
      <w:bookmarkEnd w:id="8427"/>
      <w:bookmarkEnd w:id="8428"/>
      <w:bookmarkEnd w:id="8429"/>
      <w:bookmarkEnd w:id="8430"/>
    </w:p>
    <w:p w14:paraId="31876EDE" w14:textId="737095E9" w:rsidR="006C0619" w:rsidRPr="007F739A" w:rsidDel="00B67545" w:rsidRDefault="005F159C">
      <w:pPr>
        <w:spacing w:after="286" w:line="265" w:lineRule="auto"/>
        <w:ind w:left="-5" w:hanging="10"/>
        <w:rPr>
          <w:del w:id="8436" w:author="Alina Frey" w:date="2017-11-08T16:37:00Z"/>
          <w:color w:val="auto"/>
          <w:rPrChange w:id="8437" w:author="Alina Frey" w:date="2017-11-20T10:06:00Z">
            <w:rPr>
              <w:del w:id="8438" w:author="Alina Frey" w:date="2017-11-08T16:37:00Z"/>
            </w:rPr>
          </w:rPrChange>
        </w:rPr>
      </w:pPr>
      <w:del w:id="8439" w:author="Alina Frey" w:date="2017-11-08T16:37:00Z">
        <w:r w:rsidRPr="007F739A" w:rsidDel="00B67545">
          <w:rPr>
            <w:rFonts w:eastAsia="Times New Roman" w:cs="Times New Roman"/>
            <w:b/>
            <w:color w:val="auto"/>
            <w:sz w:val="20"/>
            <w:rPrChange w:id="8440" w:author="Alina Frey" w:date="2017-11-20T10:06:00Z">
              <w:rPr>
                <w:rFonts w:eastAsia="Times New Roman" w:cs="Times New Roman"/>
                <w:b/>
                <w:sz w:val="20"/>
              </w:rPr>
            </w:rPrChange>
          </w:rPr>
          <w:delText>Figure 61: Add Pregnancy Checklist Item (Type Drop-down List)</w:delText>
        </w:r>
      </w:del>
    </w:p>
    <w:p w14:paraId="31876EDF" w14:textId="77777777" w:rsidR="006C0619" w:rsidRPr="007F739A" w:rsidRDefault="005F159C" w:rsidP="00FA615B">
      <w:pPr>
        <w:pStyle w:val="Heading3"/>
        <w:ind w:left="-5"/>
        <w:rPr>
          <w:color w:val="auto"/>
          <w:rPrChange w:id="8441" w:author="Alina Frey" w:date="2017-11-20T10:06:00Z">
            <w:rPr/>
          </w:rPrChange>
        </w:rPr>
      </w:pPr>
      <w:bookmarkStart w:id="8442" w:name="_Toc497914077"/>
      <w:bookmarkStart w:id="8443" w:name="_Ref498602319"/>
      <w:bookmarkStart w:id="8444" w:name="_Toc498937647"/>
      <w:bookmarkStart w:id="8445" w:name="_Toc498942495"/>
      <w:bookmarkStart w:id="8446" w:name="_Toc498939162"/>
      <w:bookmarkStart w:id="8447" w:name="_Toc499024430"/>
      <w:r w:rsidRPr="007F739A">
        <w:rPr>
          <w:color w:val="auto"/>
          <w:rPrChange w:id="8448" w:author="Alina Frey" w:date="2017-11-20T10:06:00Z">
            <w:rPr/>
          </w:rPrChange>
        </w:rPr>
        <w:t>Add Default Items</w:t>
      </w:r>
      <w:bookmarkEnd w:id="8442"/>
      <w:bookmarkEnd w:id="8443"/>
      <w:bookmarkEnd w:id="8444"/>
      <w:bookmarkEnd w:id="8445"/>
      <w:bookmarkEnd w:id="8446"/>
      <w:bookmarkEnd w:id="8447"/>
      <w:r w:rsidRPr="007F739A">
        <w:rPr>
          <w:color w:val="auto"/>
          <w:rPrChange w:id="8449" w:author="Alina Frey" w:date="2017-11-20T10:06:00Z">
            <w:rPr/>
          </w:rPrChange>
        </w:rPr>
        <w:t xml:space="preserve"> </w:t>
      </w:r>
    </w:p>
    <w:p w14:paraId="4E7B441D" w14:textId="48DF5834" w:rsidR="00AB7FB1" w:rsidRPr="007F739A" w:rsidRDefault="00AB7FB1" w:rsidP="00AB7FB1">
      <w:pPr>
        <w:rPr>
          <w:ins w:id="8450" w:author="Alina Frey" w:date="2017-11-14T15:51:00Z"/>
          <w:rFonts w:cstheme="minorBidi"/>
          <w:color w:val="auto"/>
          <w:rPrChange w:id="8451" w:author="Alina Frey" w:date="2017-11-20T10:06:00Z">
            <w:rPr>
              <w:ins w:id="8452" w:author="Alina Frey" w:date="2017-11-14T15:51:00Z"/>
              <w:rFonts w:cstheme="minorBidi"/>
            </w:rPr>
          </w:rPrChange>
        </w:rPr>
      </w:pPr>
      <w:ins w:id="8453" w:author="Alina Frey" w:date="2017-11-14T15:51:00Z">
        <w:r w:rsidRPr="007F739A">
          <w:rPr>
            <w:rFonts w:cstheme="minorBidi"/>
            <w:color w:val="auto"/>
            <w:rPrChange w:id="8454" w:author="Alina Frey" w:date="2017-11-20T10:06:00Z">
              <w:rPr>
                <w:rFonts w:cstheme="minorBidi"/>
              </w:rPr>
            </w:rPrChange>
          </w:rPr>
          <w:t xml:space="preserve">Selecting the </w:t>
        </w:r>
        <w:r w:rsidRPr="007F739A">
          <w:rPr>
            <w:rFonts w:cstheme="minorBidi"/>
            <w:b/>
            <w:color w:val="auto"/>
            <w:rPrChange w:id="8455" w:author="Alina Frey" w:date="2017-11-20T10:06:00Z">
              <w:rPr>
                <w:rFonts w:cstheme="minorBidi"/>
                <w:b/>
              </w:rPr>
            </w:rPrChange>
          </w:rPr>
          <w:t>Add Default Items</w:t>
        </w:r>
        <w:r w:rsidRPr="007F739A">
          <w:rPr>
            <w:rFonts w:cstheme="minorBidi"/>
            <w:color w:val="auto"/>
            <w:rPrChange w:id="8456" w:author="Alina Frey" w:date="2017-11-20T10:06:00Z">
              <w:rPr>
                <w:rFonts w:cstheme="minorBidi"/>
              </w:rPr>
            </w:rPrChange>
          </w:rPr>
          <w:t xml:space="preserve"> button</w:t>
        </w:r>
      </w:ins>
      <w:ins w:id="8457" w:author="Alina Frey" w:date="2017-11-14T17:29:00Z">
        <w:r w:rsidR="00EB54D4" w:rsidRPr="007F739A">
          <w:rPr>
            <w:rFonts w:cstheme="minorBidi"/>
            <w:color w:val="auto"/>
            <w:rPrChange w:id="8458" w:author="Alina Frey" w:date="2017-11-20T10:06:00Z">
              <w:rPr>
                <w:rFonts w:cstheme="minorBidi"/>
              </w:rPr>
            </w:rPrChange>
          </w:rPr>
          <w:t xml:space="preserve"> </w:t>
        </w:r>
        <w:r w:rsidR="00EB54D4" w:rsidRPr="007F739A">
          <w:rPr>
            <w:color w:val="auto"/>
            <w:rPrChange w:id="8459" w:author="Alina Frey" w:date="2017-11-20T10:06:00Z">
              <w:rPr/>
            </w:rPrChange>
          </w:rPr>
          <w:t>at the bottom of the Pregnancy Checklist screen,</w:t>
        </w:r>
      </w:ins>
      <w:ins w:id="8460" w:author="Alina Frey" w:date="2017-11-14T15:51:00Z">
        <w:r w:rsidRPr="007F739A">
          <w:rPr>
            <w:rFonts w:cstheme="minorBidi"/>
            <w:color w:val="auto"/>
            <w:rPrChange w:id="8461" w:author="Alina Frey" w:date="2017-11-20T10:06:00Z">
              <w:rPr>
                <w:rFonts w:cstheme="minorBidi"/>
              </w:rPr>
            </w:rPrChange>
          </w:rPr>
          <w:t xml:space="preserve"> </w:t>
        </w:r>
      </w:ins>
      <w:ins w:id="8462" w:author="Alina Frey" w:date="2017-11-14T17:31:00Z">
        <w:r w:rsidR="00C83D3A" w:rsidRPr="007F739A">
          <w:rPr>
            <w:rFonts w:cstheme="minorBidi"/>
            <w:color w:val="auto"/>
            <w:rPrChange w:id="8463" w:author="Alina Frey" w:date="2017-11-20T10:06:00Z">
              <w:rPr>
                <w:rFonts w:cstheme="minorBidi"/>
              </w:rPr>
            </w:rPrChange>
          </w:rPr>
          <w:t>allows the user to add</w:t>
        </w:r>
      </w:ins>
      <w:ins w:id="8464" w:author="Alina Frey" w:date="2017-11-14T15:51:00Z">
        <w:r w:rsidRPr="007F739A">
          <w:rPr>
            <w:rFonts w:cstheme="minorBidi"/>
            <w:color w:val="auto"/>
            <w:rPrChange w:id="8465" w:author="Alina Frey" w:date="2017-11-20T10:06:00Z">
              <w:rPr>
                <w:rFonts w:cstheme="minorBidi"/>
              </w:rPr>
            </w:rPrChange>
          </w:rPr>
          <w:t xml:space="preserve"> the default tasks that were added to the general Checklist, as presented in section</w:t>
        </w:r>
        <w:r w:rsidRPr="007F739A">
          <w:rPr>
            <w:color w:val="auto"/>
            <w:rPrChange w:id="8466" w:author="Alina Frey" w:date="2017-11-20T10:06:00Z">
              <w:rPr/>
            </w:rPrChange>
          </w:rPr>
          <w:t xml:space="preserve"> </w:t>
        </w:r>
        <w:r w:rsidRPr="00CF2303">
          <w:rPr>
            <w:color w:val="0070C0"/>
            <w:u w:val="single" w:color="0070C0"/>
          </w:rPr>
          <w:fldChar w:fldCharType="begin"/>
        </w:r>
        <w:r w:rsidRPr="009E5B97">
          <w:rPr>
            <w:color w:val="0070C0"/>
            <w:u w:val="single" w:color="0070C0"/>
          </w:rPr>
          <w:instrText xml:space="preserve"> REF _Ref498436072 \h </w:instrText>
        </w:r>
      </w:ins>
      <w:r w:rsidR="000E5A15" w:rsidRPr="009E5B97">
        <w:rPr>
          <w:color w:val="0070C0"/>
          <w:u w:val="single" w:color="0070C0"/>
        </w:rPr>
        <w:instrText xml:space="preserve"> \* MERGEFORMAT </w:instrText>
      </w:r>
      <w:r w:rsidRPr="00CF2303">
        <w:rPr>
          <w:color w:val="0070C0"/>
          <w:u w:val="single" w:color="0070C0"/>
        </w:rPr>
      </w:r>
      <w:ins w:id="8467" w:author="Alina Frey" w:date="2017-11-14T15:51:00Z">
        <w:r w:rsidRPr="00CF2303">
          <w:rPr>
            <w:color w:val="0070C0"/>
            <w:u w:val="single" w:color="0070C0"/>
          </w:rPr>
          <w:fldChar w:fldCharType="separate"/>
        </w:r>
      </w:ins>
      <w:ins w:id="8468" w:author="Alina Frey [2]" w:date="2017-11-21T10:58:00Z">
        <w:r w:rsidR="003B7B8C" w:rsidRPr="003B7B8C">
          <w:rPr>
            <w:color w:val="0070C0"/>
            <w:u w:val="single" w:color="0070C0"/>
            <w:rPrChange w:id="8469" w:author="Alina Frey [2]" w:date="2017-11-21T10:58:00Z">
              <w:rPr/>
            </w:rPrChange>
          </w:rPr>
          <w:t>Checklist</w:t>
        </w:r>
      </w:ins>
      <w:ins w:id="8470" w:author="Alina Frey" w:date="2017-11-14T15:51:00Z">
        <w:r w:rsidRPr="00CF2303">
          <w:rPr>
            <w:color w:val="0070C0"/>
            <w:u w:val="single" w:color="0070C0"/>
          </w:rPr>
          <w:fldChar w:fldCharType="end"/>
        </w:r>
      </w:ins>
      <w:ins w:id="8471" w:author="Alina Frey" w:date="2017-11-14T17:35:00Z">
        <w:r w:rsidR="00370656" w:rsidRPr="007F739A">
          <w:rPr>
            <w:color w:val="auto"/>
            <w:rPrChange w:id="8472" w:author="Alina Frey" w:date="2017-11-20T10:06:00Z">
              <w:rPr/>
            </w:rPrChange>
          </w:rPr>
          <w:t xml:space="preserve"> of the </w:t>
        </w:r>
        <w:r w:rsidR="00370656" w:rsidRPr="00CF2303">
          <w:rPr>
            <w:color w:val="0070C0"/>
            <w:u w:val="single" w:color="0070C0"/>
          </w:rPr>
          <w:fldChar w:fldCharType="begin"/>
        </w:r>
        <w:r w:rsidR="00370656" w:rsidRPr="009E5B97">
          <w:rPr>
            <w:color w:val="0070C0"/>
            <w:u w:val="single" w:color="0070C0"/>
          </w:rPr>
          <w:instrText xml:space="preserve"> REF _Ref498327972 \h </w:instrText>
        </w:r>
      </w:ins>
      <w:r w:rsidR="000E5A15" w:rsidRPr="009E5B97">
        <w:rPr>
          <w:color w:val="0070C0"/>
          <w:u w:val="single" w:color="0070C0"/>
        </w:rPr>
        <w:instrText xml:space="preserve"> \* MERGEFORMAT </w:instrText>
      </w:r>
      <w:r w:rsidR="00370656" w:rsidRPr="00CF2303">
        <w:rPr>
          <w:color w:val="0070C0"/>
          <w:u w:val="single" w:color="0070C0"/>
        </w:rPr>
      </w:r>
      <w:r w:rsidR="00370656" w:rsidRPr="00CF2303">
        <w:rPr>
          <w:color w:val="0070C0"/>
          <w:u w:val="single" w:color="0070C0"/>
        </w:rPr>
        <w:fldChar w:fldCharType="separate"/>
      </w:r>
      <w:ins w:id="8473" w:author="Alina Frey [2]" w:date="2017-11-21T10:58:00Z">
        <w:r w:rsidR="003B7B8C" w:rsidRPr="003B7B8C">
          <w:rPr>
            <w:color w:val="0070C0"/>
            <w:u w:val="single" w:color="0070C0"/>
            <w:rPrChange w:id="8474" w:author="Alina Frey [2]" w:date="2017-11-21T10:58:00Z">
              <w:rPr/>
            </w:rPrChange>
          </w:rPr>
          <w:t>MCC Dashboard Elements and Functionality – Tracking / Configuration View</w:t>
        </w:r>
      </w:ins>
      <w:ins w:id="8475" w:author="Alina Frey" w:date="2017-11-14T17:35:00Z">
        <w:r w:rsidR="00370656" w:rsidRPr="00CF2303">
          <w:rPr>
            <w:color w:val="0070C0"/>
            <w:u w:val="single" w:color="0070C0"/>
          </w:rPr>
          <w:fldChar w:fldCharType="end"/>
        </w:r>
        <w:r w:rsidR="00E21873" w:rsidRPr="007F739A">
          <w:rPr>
            <w:color w:val="auto"/>
            <w:rPrChange w:id="8476" w:author="Alina Frey" w:date="2017-11-20T10:06:00Z">
              <w:rPr/>
            </w:rPrChange>
          </w:rPr>
          <w:t xml:space="preserve"> chapter</w:t>
        </w:r>
      </w:ins>
      <w:ins w:id="8477" w:author="Alina Frey" w:date="2017-11-14T15:51:00Z">
        <w:r w:rsidRPr="007F739A">
          <w:rPr>
            <w:rFonts w:cstheme="minorBidi"/>
            <w:color w:val="auto"/>
            <w:rPrChange w:id="8478" w:author="Alina Frey" w:date="2017-11-20T10:06:00Z">
              <w:rPr>
                <w:rFonts w:cstheme="minorBidi"/>
              </w:rPr>
            </w:rPrChange>
          </w:rPr>
          <w:t>.</w:t>
        </w:r>
      </w:ins>
    </w:p>
    <w:p w14:paraId="7E96E410" w14:textId="17BFA12A" w:rsidR="00AB7FB1" w:rsidRPr="007F739A" w:rsidRDefault="00C83D3A" w:rsidP="00FA615B">
      <w:pPr>
        <w:spacing w:after="25" w:line="246" w:lineRule="auto"/>
        <w:ind w:left="-5" w:right="-10" w:hanging="10"/>
        <w:rPr>
          <w:ins w:id="8479" w:author="Alina Frey" w:date="2017-11-14T15:51:00Z"/>
          <w:rFonts w:eastAsia="Times New Roman" w:cs="Times New Roman"/>
          <w:color w:val="auto"/>
          <w:rPrChange w:id="8480" w:author="Alina Frey" w:date="2017-11-20T10:06:00Z">
            <w:rPr>
              <w:ins w:id="8481" w:author="Alina Frey" w:date="2017-11-14T15:51:00Z"/>
              <w:rFonts w:eastAsia="Times New Roman" w:cs="Times New Roman"/>
            </w:rPr>
          </w:rPrChange>
        </w:rPr>
      </w:pPr>
      <w:ins w:id="8482" w:author="Alina Frey" w:date="2017-11-14T17:31:00Z">
        <w:r w:rsidRPr="007F739A">
          <w:rPr>
            <w:color w:val="auto"/>
            <w:rPrChange w:id="8483" w:author="Alina Frey" w:date="2017-11-20T10:06:00Z">
              <w:rPr/>
            </w:rPrChange>
          </w:rPr>
          <w:t xml:space="preserve">The user is presented </w:t>
        </w:r>
      </w:ins>
      <w:ins w:id="8484" w:author="Alina Frey" w:date="2017-11-14T17:32:00Z">
        <w:r w:rsidRPr="007F739A">
          <w:rPr>
            <w:color w:val="auto"/>
            <w:rPrChange w:id="8485" w:author="Alina Frey" w:date="2017-11-20T10:06:00Z">
              <w:rPr/>
            </w:rPrChange>
          </w:rPr>
          <w:t xml:space="preserve">with a confirmation </w:t>
        </w:r>
      </w:ins>
      <w:ins w:id="8486" w:author="Alina Frey" w:date="2017-11-14T17:33:00Z">
        <w:r w:rsidR="00763E2A" w:rsidRPr="007F739A">
          <w:rPr>
            <w:color w:val="auto"/>
            <w:rPrChange w:id="8487" w:author="Alina Frey" w:date="2017-11-20T10:06:00Z">
              <w:rPr/>
            </w:rPrChange>
          </w:rPr>
          <w:t>prompt</w:t>
        </w:r>
      </w:ins>
      <w:ins w:id="8488" w:author="Alina Frey" w:date="2017-11-14T17:31:00Z">
        <w:r w:rsidRPr="007F739A">
          <w:rPr>
            <w:color w:val="auto"/>
            <w:rPrChange w:id="8489" w:author="Alina Frey" w:date="2017-11-20T10:06:00Z">
              <w:rPr/>
            </w:rPrChange>
          </w:rPr>
          <w:t>.</w:t>
        </w:r>
      </w:ins>
    </w:p>
    <w:p w14:paraId="38FEC598" w14:textId="77777777" w:rsidR="00EA2A5E" w:rsidRPr="007F739A" w:rsidRDefault="00EA2A5E">
      <w:pPr>
        <w:keepNext/>
        <w:spacing w:after="37"/>
        <w:ind w:right="-166"/>
        <w:rPr>
          <w:ins w:id="8490" w:author="Alina Frey" w:date="2017-11-14T17:32:00Z"/>
          <w:color w:val="auto"/>
          <w:rPrChange w:id="8491" w:author="Alina Frey" w:date="2017-11-20T10:06:00Z">
            <w:rPr>
              <w:ins w:id="8492" w:author="Alina Frey" w:date="2017-11-14T17:32:00Z"/>
            </w:rPr>
          </w:rPrChange>
        </w:rPr>
        <w:pPrChange w:id="8493" w:author="Alina Frey" w:date="2017-11-14T17:32:00Z">
          <w:pPr>
            <w:keepNext/>
            <w:spacing w:after="46"/>
          </w:pPr>
        </w:pPrChange>
      </w:pPr>
      <w:ins w:id="8494" w:author="Alina Frey" w:date="2017-11-14T17:32:00Z">
        <w:r w:rsidRPr="007F739A">
          <w:rPr>
            <w:noProof/>
            <w:color w:val="auto"/>
            <w:rPrChange w:id="8495" w:author="Alina Frey" w:date="2017-11-20T10:06:00Z">
              <w:rPr>
                <w:noProof/>
              </w:rPr>
            </w:rPrChange>
          </w:rPr>
          <w:lastRenderedPageBreak/>
          <w:drawing>
            <wp:inline distT="0" distB="0" distL="0" distR="0" wp14:anchorId="10D6985A" wp14:editId="139F725D">
              <wp:extent cx="3155473" cy="886369"/>
              <wp:effectExtent l="0" t="0" r="6985" b="9525"/>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172002" cy="891012"/>
                      </a:xfrm>
                      <a:prstGeom prst="rect">
                        <a:avLst/>
                      </a:prstGeom>
                    </pic:spPr>
                  </pic:pic>
                </a:graphicData>
              </a:graphic>
            </wp:inline>
          </w:drawing>
        </w:r>
      </w:ins>
    </w:p>
    <w:p w14:paraId="20EF2120" w14:textId="3EDEF106" w:rsidR="00EA2A5E" w:rsidRPr="007F739A" w:rsidRDefault="00EA2A5E" w:rsidP="00EA2A5E">
      <w:pPr>
        <w:pStyle w:val="Caption"/>
        <w:rPr>
          <w:ins w:id="8496" w:author="Alina Frey" w:date="2017-11-14T17:32:00Z"/>
        </w:rPr>
      </w:pPr>
      <w:bookmarkStart w:id="8497" w:name="_Toc498937470"/>
      <w:bookmarkStart w:id="8498" w:name="_Toc498942318"/>
      <w:bookmarkStart w:id="8499" w:name="_Toc498938985"/>
      <w:bookmarkStart w:id="8500" w:name="_Toc499024557"/>
      <w:ins w:id="8501" w:author="Alina Frey" w:date="2017-11-14T17:32:00Z">
        <w:r w:rsidRPr="007F739A">
          <w:t xml:space="preserve">Figure </w:t>
        </w:r>
        <w:r w:rsidRPr="00CF2303">
          <w:fldChar w:fldCharType="begin"/>
        </w:r>
        <w:r w:rsidRPr="007F739A">
          <w:instrText xml:space="preserve"> SEQ Figure \* ARABIC </w:instrText>
        </w:r>
        <w:r w:rsidRPr="00CF2303">
          <w:fldChar w:fldCharType="separate"/>
        </w:r>
      </w:ins>
      <w:ins w:id="8502" w:author="Alina Frey [2]" w:date="2017-11-21T10:58:00Z">
        <w:r w:rsidR="003B7B8C">
          <w:rPr>
            <w:noProof/>
          </w:rPr>
          <w:t>93</w:t>
        </w:r>
      </w:ins>
      <w:ins w:id="8503" w:author="Alina Frey" w:date="2017-11-14T17:32:00Z">
        <w:r w:rsidRPr="00CF2303">
          <w:fldChar w:fldCharType="end"/>
        </w:r>
        <w:r w:rsidRPr="007F739A">
          <w:t xml:space="preserve">: </w:t>
        </w:r>
      </w:ins>
      <w:ins w:id="8504" w:author="Alina Frey" w:date="2017-11-14T17:33:00Z">
        <w:r w:rsidR="00A64747" w:rsidRPr="007F739A">
          <w:t xml:space="preserve">Add Default Items to </w:t>
        </w:r>
      </w:ins>
      <w:ins w:id="8505" w:author="Alina Frey" w:date="2017-11-14T17:32:00Z">
        <w:r w:rsidRPr="007F739A">
          <w:t>Pregnancy Chec</w:t>
        </w:r>
        <w:r w:rsidR="00A64747" w:rsidRPr="007F739A">
          <w:t xml:space="preserve">klist </w:t>
        </w:r>
      </w:ins>
      <w:ins w:id="8506" w:author="Alina Frey" w:date="2017-11-14T17:33:00Z">
        <w:r w:rsidR="00A64747" w:rsidRPr="007F739A">
          <w:t xml:space="preserve">– </w:t>
        </w:r>
      </w:ins>
      <w:ins w:id="8507" w:author="Alina Frey" w:date="2017-11-14T17:32:00Z">
        <w:r w:rsidRPr="007F739A">
          <w:t>Confirmation</w:t>
        </w:r>
      </w:ins>
      <w:ins w:id="8508" w:author="Alina Frey" w:date="2017-11-14T17:33:00Z">
        <w:r w:rsidR="00A64747" w:rsidRPr="007F739A">
          <w:t xml:space="preserve"> </w:t>
        </w:r>
      </w:ins>
      <w:ins w:id="8509" w:author="Alina Frey" w:date="2017-11-14T17:32:00Z">
        <w:r w:rsidRPr="007F739A">
          <w:t>Prompt</w:t>
        </w:r>
        <w:bookmarkEnd w:id="8497"/>
        <w:bookmarkEnd w:id="8498"/>
        <w:bookmarkEnd w:id="8499"/>
        <w:bookmarkEnd w:id="8500"/>
      </w:ins>
    </w:p>
    <w:p w14:paraId="1E0FBC51" w14:textId="77777777" w:rsidR="00FF60E8" w:rsidRPr="007F739A" w:rsidRDefault="005F159C" w:rsidP="00FA615B">
      <w:pPr>
        <w:spacing w:after="25" w:line="246" w:lineRule="auto"/>
        <w:ind w:left="-5" w:right="-10" w:hanging="10"/>
        <w:rPr>
          <w:ins w:id="8510" w:author="Alina Frey" w:date="2017-11-14T17:36:00Z"/>
          <w:rFonts w:eastAsia="Times New Roman" w:cs="Times New Roman"/>
          <w:color w:val="auto"/>
          <w:rPrChange w:id="8511" w:author="Alina Frey" w:date="2017-11-20T10:06:00Z">
            <w:rPr>
              <w:ins w:id="8512" w:author="Alina Frey" w:date="2017-11-14T17:36:00Z"/>
              <w:rFonts w:eastAsia="Times New Roman" w:cs="Times New Roman"/>
            </w:rPr>
          </w:rPrChange>
        </w:rPr>
      </w:pPr>
      <w:del w:id="8513" w:author="Alina Frey" w:date="2017-11-14T17:33:00Z">
        <w:r w:rsidRPr="007F739A" w:rsidDel="00763E2A">
          <w:rPr>
            <w:rFonts w:eastAsia="Times New Roman" w:cs="Times New Roman"/>
            <w:color w:val="auto"/>
            <w:rPrChange w:id="8514" w:author="Alina Frey" w:date="2017-11-20T10:06:00Z">
              <w:rPr>
                <w:rFonts w:eastAsia="Times New Roman" w:cs="Times New Roman"/>
              </w:rPr>
            </w:rPrChange>
          </w:rPr>
          <w:delText xml:space="preserve">To add all the default items from the Checklist to the patient, click </w:delText>
        </w:r>
        <w:r w:rsidRPr="007F739A" w:rsidDel="00763E2A">
          <w:rPr>
            <w:rFonts w:eastAsia="Times New Roman" w:cs="Times New Roman"/>
            <w:b/>
            <w:color w:val="auto"/>
            <w:rPrChange w:id="8515" w:author="Alina Frey" w:date="2017-11-20T10:06:00Z">
              <w:rPr>
                <w:rFonts w:eastAsia="Times New Roman" w:cs="Times New Roman"/>
                <w:b/>
              </w:rPr>
            </w:rPrChange>
          </w:rPr>
          <w:delText>Add Default Items</w:delText>
        </w:r>
        <w:r w:rsidRPr="007F739A" w:rsidDel="00763E2A">
          <w:rPr>
            <w:rFonts w:eastAsia="Times New Roman" w:cs="Times New Roman"/>
            <w:color w:val="auto"/>
            <w:rPrChange w:id="8516" w:author="Alina Frey" w:date="2017-11-20T10:06:00Z">
              <w:rPr>
                <w:rFonts w:eastAsia="Times New Roman" w:cs="Times New Roman"/>
              </w:rPr>
            </w:rPrChange>
          </w:rPr>
          <w:delText xml:space="preserve">. The user receives a confirmation prompt. </w:delText>
        </w:r>
      </w:del>
      <w:r w:rsidRPr="007F739A">
        <w:rPr>
          <w:rFonts w:eastAsia="Times New Roman" w:cs="Times New Roman"/>
          <w:color w:val="auto"/>
          <w:rPrChange w:id="8517" w:author="Alina Frey" w:date="2017-11-20T10:06:00Z">
            <w:rPr>
              <w:rFonts w:eastAsia="Times New Roman" w:cs="Times New Roman"/>
            </w:rPr>
          </w:rPrChange>
        </w:rPr>
        <w:t xml:space="preserve">Clicking </w:t>
      </w:r>
      <w:r w:rsidRPr="007F739A">
        <w:rPr>
          <w:rFonts w:eastAsia="Times New Roman" w:cs="Times New Roman"/>
          <w:b/>
          <w:color w:val="auto"/>
          <w:rPrChange w:id="8518" w:author="Alina Frey" w:date="2017-11-20T10:06:00Z">
            <w:rPr>
              <w:rFonts w:eastAsia="Times New Roman" w:cs="Times New Roman"/>
              <w:b/>
            </w:rPr>
          </w:rPrChange>
        </w:rPr>
        <w:t>No</w:t>
      </w:r>
      <w:r w:rsidRPr="007F739A">
        <w:rPr>
          <w:rFonts w:eastAsia="Times New Roman" w:cs="Times New Roman"/>
          <w:color w:val="auto"/>
          <w:rPrChange w:id="8519" w:author="Alina Frey" w:date="2017-11-20T10:06:00Z">
            <w:rPr>
              <w:rFonts w:eastAsia="Times New Roman" w:cs="Times New Roman"/>
            </w:rPr>
          </w:rPrChange>
        </w:rPr>
        <w:t xml:space="preserve"> returns return the user to the Pregnancy Checklist </w:t>
      </w:r>
      <w:del w:id="8520" w:author="Alina Frey" w:date="2017-11-14T17:34:00Z">
        <w:r w:rsidRPr="007F739A" w:rsidDel="00763E2A">
          <w:rPr>
            <w:rFonts w:eastAsia="Times New Roman" w:cs="Times New Roman"/>
            <w:color w:val="auto"/>
            <w:rPrChange w:id="8521" w:author="Alina Frey" w:date="2017-11-20T10:06:00Z">
              <w:rPr>
                <w:rFonts w:eastAsia="Times New Roman" w:cs="Times New Roman"/>
              </w:rPr>
            </w:rPrChange>
          </w:rPr>
          <w:delText>page</w:delText>
        </w:r>
      </w:del>
      <w:ins w:id="8522" w:author="Alina Frey" w:date="2017-11-14T17:34:00Z">
        <w:r w:rsidR="00763E2A" w:rsidRPr="007F739A">
          <w:rPr>
            <w:rFonts w:eastAsia="Times New Roman" w:cs="Times New Roman"/>
            <w:color w:val="auto"/>
            <w:rPrChange w:id="8523" w:author="Alina Frey" w:date="2017-11-20T10:06:00Z">
              <w:rPr>
                <w:rFonts w:eastAsia="Times New Roman" w:cs="Times New Roman"/>
              </w:rPr>
            </w:rPrChange>
          </w:rPr>
          <w:t>screen</w:t>
        </w:r>
      </w:ins>
      <w:r w:rsidRPr="007F739A">
        <w:rPr>
          <w:rFonts w:eastAsia="Times New Roman" w:cs="Times New Roman"/>
          <w:color w:val="auto"/>
          <w:rPrChange w:id="8524" w:author="Alina Frey" w:date="2017-11-20T10:06:00Z">
            <w:rPr>
              <w:rFonts w:eastAsia="Times New Roman" w:cs="Times New Roman"/>
            </w:rPr>
          </w:rPrChange>
        </w:rPr>
        <w:t xml:space="preserve">. Clicking </w:t>
      </w:r>
      <w:r w:rsidRPr="007F739A">
        <w:rPr>
          <w:rFonts w:eastAsia="Times New Roman" w:cs="Times New Roman"/>
          <w:b/>
          <w:color w:val="auto"/>
          <w:rPrChange w:id="8525" w:author="Alina Frey" w:date="2017-11-20T10:06:00Z">
            <w:rPr>
              <w:rFonts w:eastAsia="Times New Roman" w:cs="Times New Roman"/>
              <w:b/>
            </w:rPr>
          </w:rPrChange>
        </w:rPr>
        <w:t>Yes</w:t>
      </w:r>
      <w:r w:rsidRPr="007F739A">
        <w:rPr>
          <w:rFonts w:eastAsia="Times New Roman" w:cs="Times New Roman"/>
          <w:color w:val="auto"/>
          <w:rPrChange w:id="8526" w:author="Alina Frey" w:date="2017-11-20T10:06:00Z">
            <w:rPr>
              <w:rFonts w:eastAsia="Times New Roman" w:cs="Times New Roman"/>
            </w:rPr>
          </w:rPrChange>
        </w:rPr>
        <w:t xml:space="preserve"> adds the entire list </w:t>
      </w:r>
      <w:ins w:id="8527" w:author="Alina Frey" w:date="2017-11-14T17:34:00Z">
        <w:r w:rsidR="00763E2A" w:rsidRPr="007F739A">
          <w:rPr>
            <w:rFonts w:eastAsia="Times New Roman" w:cs="Times New Roman"/>
            <w:color w:val="auto"/>
            <w:rPrChange w:id="8528" w:author="Alina Frey" w:date="2017-11-20T10:06:00Z">
              <w:rPr>
                <w:rFonts w:eastAsia="Times New Roman" w:cs="Times New Roman"/>
              </w:rPr>
            </w:rPrChange>
          </w:rPr>
          <w:t xml:space="preserve">of default </w:t>
        </w:r>
        <w:r w:rsidR="00E631C7" w:rsidRPr="007F739A">
          <w:rPr>
            <w:rFonts w:eastAsia="Times New Roman" w:cs="Times New Roman"/>
            <w:color w:val="auto"/>
            <w:rPrChange w:id="8529" w:author="Alina Frey" w:date="2017-11-20T10:06:00Z">
              <w:rPr>
                <w:rFonts w:eastAsia="Times New Roman" w:cs="Times New Roman"/>
              </w:rPr>
            </w:rPrChange>
          </w:rPr>
          <w:t xml:space="preserve">checklist items </w:t>
        </w:r>
      </w:ins>
      <w:r w:rsidRPr="007F739A">
        <w:rPr>
          <w:rFonts w:eastAsia="Times New Roman" w:cs="Times New Roman"/>
          <w:color w:val="auto"/>
          <w:rPrChange w:id="8530" w:author="Alina Frey" w:date="2017-11-20T10:06:00Z">
            <w:rPr>
              <w:rFonts w:eastAsia="Times New Roman" w:cs="Times New Roman"/>
            </w:rPr>
          </w:rPrChange>
        </w:rPr>
        <w:t>to the patient record</w:t>
      </w:r>
      <w:ins w:id="8531" w:author="Alina Frey" w:date="2017-11-14T17:35:00Z">
        <w:r w:rsidR="0035313D" w:rsidRPr="007F739A">
          <w:rPr>
            <w:rFonts w:eastAsia="Times New Roman" w:cs="Times New Roman"/>
            <w:color w:val="auto"/>
            <w:rPrChange w:id="8532" w:author="Alina Frey" w:date="2017-11-20T10:06:00Z">
              <w:rPr>
                <w:rFonts w:eastAsia="Times New Roman" w:cs="Times New Roman"/>
              </w:rPr>
            </w:rPrChange>
          </w:rPr>
          <w:t>.</w:t>
        </w:r>
      </w:ins>
    </w:p>
    <w:p w14:paraId="31876EE0" w14:textId="6E87CA1D" w:rsidR="006C0619" w:rsidRPr="007F739A" w:rsidDel="00FF60E8" w:rsidRDefault="00FF60E8">
      <w:pPr>
        <w:rPr>
          <w:del w:id="8533" w:author="Alina Frey" w:date="2017-11-14T17:36:00Z"/>
          <w:color w:val="auto"/>
          <w:rPrChange w:id="8534" w:author="Alina Frey" w:date="2017-11-20T10:06:00Z">
            <w:rPr>
              <w:del w:id="8535" w:author="Alina Frey" w:date="2017-11-14T17:36:00Z"/>
            </w:rPr>
          </w:rPrChange>
        </w:rPr>
        <w:pPrChange w:id="8536" w:author="Alina Frey" w:date="2017-11-14T17:36:00Z">
          <w:pPr>
            <w:spacing w:after="25" w:line="246" w:lineRule="auto"/>
            <w:ind w:left="-5" w:right="-10" w:hanging="10"/>
            <w:jc w:val="both"/>
          </w:pPr>
        </w:pPrChange>
      </w:pPr>
      <w:ins w:id="8537" w:author="Alina Frey" w:date="2017-11-14T17:36:00Z">
        <w:r w:rsidRPr="007F739A">
          <w:rPr>
            <w:rFonts w:eastAsia="Times New Roman" w:cs="Times New Roman"/>
            <w:color w:val="auto"/>
            <w:rPrChange w:id="8538" w:author="Alina Frey" w:date="2017-11-20T10:06:00Z">
              <w:rPr>
                <w:rFonts w:eastAsia="Times New Roman" w:cs="Times New Roman"/>
              </w:rPr>
            </w:rPrChange>
          </w:rPr>
          <w:t>Upon a successful addition, the user is presented with the success message at the top of the screen:</w:t>
        </w:r>
      </w:ins>
      <w:del w:id="8539" w:author="Alina Frey" w:date="2017-11-14T17:35:00Z">
        <w:r w:rsidR="005F159C" w:rsidRPr="007F739A" w:rsidDel="0035313D">
          <w:rPr>
            <w:rFonts w:eastAsia="Times New Roman" w:cs="Times New Roman"/>
            <w:color w:val="auto"/>
            <w:rPrChange w:id="8540" w:author="Alina Frey" w:date="2017-11-20T10:06:00Z">
              <w:rPr>
                <w:rFonts w:eastAsia="Times New Roman" w:cs="Times New Roman"/>
              </w:rPr>
            </w:rPrChange>
          </w:rPr>
          <w:delText xml:space="preserve"> (see the </w:delText>
        </w:r>
        <w:r w:rsidR="005F159C" w:rsidRPr="007F739A" w:rsidDel="0035313D">
          <w:rPr>
            <w:rFonts w:eastAsia="Times New Roman" w:cs="Times New Roman"/>
            <w:i/>
            <w:color w:val="auto"/>
            <w:rPrChange w:id="8541" w:author="Alina Frey" w:date="2017-11-20T10:06:00Z">
              <w:rPr>
                <w:rFonts w:eastAsia="Times New Roman" w:cs="Times New Roman"/>
                <w:i/>
              </w:rPr>
            </w:rPrChange>
          </w:rPr>
          <w:delText xml:space="preserve">Education Items </w:delText>
        </w:r>
        <w:r w:rsidR="005F159C" w:rsidRPr="007F739A" w:rsidDel="0035313D">
          <w:rPr>
            <w:rFonts w:eastAsia="Times New Roman" w:cs="Times New Roman"/>
            <w:color w:val="auto"/>
            <w:rPrChange w:id="8542" w:author="Alina Frey" w:date="2017-11-20T10:06:00Z">
              <w:rPr>
                <w:rFonts w:eastAsia="Times New Roman" w:cs="Times New Roman"/>
              </w:rPr>
            </w:rPrChange>
          </w:rPr>
          <w:delText>section</w:delText>
        </w:r>
        <w:r w:rsidR="005F159C" w:rsidRPr="007F739A" w:rsidDel="0035313D">
          <w:rPr>
            <w:rFonts w:eastAsia="Times New Roman" w:cs="Times New Roman"/>
            <w:i/>
            <w:color w:val="auto"/>
            <w:rPrChange w:id="8543" w:author="Alina Frey" w:date="2017-11-20T10:06:00Z">
              <w:rPr>
                <w:rFonts w:eastAsia="Times New Roman" w:cs="Times New Roman"/>
                <w:i/>
              </w:rPr>
            </w:rPrChange>
          </w:rPr>
          <w:delText xml:space="preserve"> of the MCC Dashboard Elements and Functionality - Tracking and Configuration </w:delText>
        </w:r>
        <w:r w:rsidR="005F159C" w:rsidRPr="007F739A" w:rsidDel="0035313D">
          <w:rPr>
            <w:rFonts w:eastAsia="Times New Roman" w:cs="Times New Roman"/>
            <w:color w:val="auto"/>
            <w:rPrChange w:id="8544" w:author="Alina Frey" w:date="2017-11-20T10:06:00Z">
              <w:rPr>
                <w:rFonts w:eastAsia="Times New Roman" w:cs="Times New Roman"/>
              </w:rPr>
            </w:rPrChange>
          </w:rPr>
          <w:delText xml:space="preserve">chapter). </w:delText>
        </w:r>
      </w:del>
    </w:p>
    <w:p w14:paraId="1157D687" w14:textId="39D299BA" w:rsidR="00C83D3A" w:rsidRPr="007F739A" w:rsidRDefault="005F159C" w:rsidP="00C83D3A">
      <w:pPr>
        <w:rPr>
          <w:ins w:id="8545" w:author="Alina Frey" w:date="2017-11-14T17:30:00Z"/>
          <w:color w:val="auto"/>
          <w:rPrChange w:id="8546" w:author="Alina Frey" w:date="2017-11-20T10:06:00Z">
            <w:rPr>
              <w:ins w:id="8547" w:author="Alina Frey" w:date="2017-11-14T17:30:00Z"/>
            </w:rPr>
          </w:rPrChange>
        </w:rPr>
      </w:pPr>
      <w:del w:id="8548" w:author="Alina Frey" w:date="2017-11-14T17:27:00Z">
        <w:r w:rsidRPr="007F739A" w:rsidDel="00E93FE9">
          <w:rPr>
            <w:noProof/>
            <w:color w:val="auto"/>
            <w:rPrChange w:id="8549" w:author="Alina Frey" w:date="2017-11-20T10:06:00Z">
              <w:rPr>
                <w:noProof/>
              </w:rPr>
            </w:rPrChange>
          </w:rPr>
          <w:drawing>
            <wp:inline distT="0" distB="0" distL="0" distR="0" wp14:anchorId="318770E8" wp14:editId="70B78B5E">
              <wp:extent cx="5886450" cy="1314450"/>
              <wp:effectExtent l="0" t="0" r="0" b="0"/>
              <wp:docPr id="1179" name="Picture 1179"/>
              <wp:cNvGraphicFramePr/>
              <a:graphic xmlns:a="http://schemas.openxmlformats.org/drawingml/2006/main">
                <a:graphicData uri="http://schemas.openxmlformats.org/drawingml/2006/picture">
                  <pic:pic xmlns:pic="http://schemas.openxmlformats.org/drawingml/2006/picture">
                    <pic:nvPicPr>
                      <pic:cNvPr id="1179" name="Picture 1179"/>
                      <pic:cNvPicPr/>
                    </pic:nvPicPr>
                    <pic:blipFill>
                      <a:blip r:embed="rId177"/>
                      <a:stretch>
                        <a:fillRect/>
                      </a:stretch>
                    </pic:blipFill>
                    <pic:spPr>
                      <a:xfrm>
                        <a:off x="0" y="0"/>
                        <a:ext cx="5886450" cy="1314450"/>
                      </a:xfrm>
                      <a:prstGeom prst="rect">
                        <a:avLst/>
                      </a:prstGeom>
                    </pic:spPr>
                  </pic:pic>
                </a:graphicData>
              </a:graphic>
            </wp:inline>
          </w:drawing>
        </w:r>
      </w:del>
    </w:p>
    <w:p w14:paraId="26C51509" w14:textId="77777777" w:rsidR="00F74534" w:rsidRPr="007F739A" w:rsidRDefault="00C83D3A">
      <w:pPr>
        <w:keepNext/>
        <w:spacing w:after="37"/>
        <w:ind w:right="-166"/>
        <w:rPr>
          <w:ins w:id="8550" w:author="Alina Frey" w:date="2017-11-14T17:37:00Z"/>
          <w:color w:val="auto"/>
          <w:rPrChange w:id="8551" w:author="Alina Frey" w:date="2017-11-20T10:06:00Z">
            <w:rPr>
              <w:ins w:id="8552" w:author="Alina Frey" w:date="2017-11-14T17:37:00Z"/>
            </w:rPr>
          </w:rPrChange>
        </w:rPr>
        <w:pPrChange w:id="8553" w:author="Alina Frey" w:date="2017-11-14T17:37:00Z">
          <w:pPr/>
        </w:pPrChange>
      </w:pPr>
      <w:ins w:id="8554" w:author="Alina Frey" w:date="2017-11-14T17:30:00Z">
        <w:r w:rsidRPr="007F739A">
          <w:rPr>
            <w:noProof/>
            <w:color w:val="auto"/>
            <w:rPrChange w:id="8555" w:author="Alina Frey" w:date="2017-11-20T10:06:00Z">
              <w:rPr>
                <w:noProof/>
              </w:rPr>
            </w:rPrChange>
          </w:rPr>
          <w:drawing>
            <wp:inline distT="0" distB="0" distL="0" distR="0" wp14:anchorId="0F43E60D" wp14:editId="3ADD38EB">
              <wp:extent cx="3495675" cy="352425"/>
              <wp:effectExtent l="0" t="0" r="9525" b="9525"/>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495675" cy="352425"/>
                      </a:xfrm>
                      <a:prstGeom prst="rect">
                        <a:avLst/>
                      </a:prstGeom>
                    </pic:spPr>
                  </pic:pic>
                </a:graphicData>
              </a:graphic>
            </wp:inline>
          </w:drawing>
        </w:r>
      </w:ins>
    </w:p>
    <w:p w14:paraId="32DB0CFF" w14:textId="57DB00C3" w:rsidR="00C83D3A" w:rsidRPr="00CF2303" w:rsidRDefault="00F74534">
      <w:pPr>
        <w:pStyle w:val="Caption"/>
        <w:pPrChange w:id="8556" w:author="Alina Frey" w:date="2017-11-14T17:37:00Z">
          <w:pPr>
            <w:spacing w:after="46"/>
          </w:pPr>
        </w:pPrChange>
      </w:pPr>
      <w:bookmarkStart w:id="8557" w:name="_Toc498937471"/>
      <w:bookmarkStart w:id="8558" w:name="_Toc498942319"/>
      <w:bookmarkStart w:id="8559" w:name="_Toc498938986"/>
      <w:bookmarkStart w:id="8560" w:name="_Toc499024558"/>
      <w:ins w:id="8561" w:author="Alina Frey" w:date="2017-11-14T17:37:00Z">
        <w:r w:rsidRPr="00CF2303">
          <w:t xml:space="preserve">Figure </w:t>
        </w:r>
        <w:r w:rsidRPr="00CF2303">
          <w:fldChar w:fldCharType="begin"/>
        </w:r>
        <w:r w:rsidRPr="00CF2303">
          <w:instrText xml:space="preserve"> SEQ Figure \* ARABIC </w:instrText>
        </w:r>
      </w:ins>
      <w:r w:rsidRPr="00CF2303">
        <w:fldChar w:fldCharType="separate"/>
      </w:r>
      <w:ins w:id="8562" w:author="Alina Frey [2]" w:date="2017-11-21T10:58:00Z">
        <w:r w:rsidR="003B7B8C">
          <w:rPr>
            <w:noProof/>
          </w:rPr>
          <w:t>94</w:t>
        </w:r>
      </w:ins>
      <w:ins w:id="8563" w:author="Alina Frey" w:date="2017-11-14T17:37:00Z">
        <w:r w:rsidRPr="00CF2303">
          <w:fldChar w:fldCharType="end"/>
        </w:r>
        <w:r w:rsidRPr="00CF2303">
          <w:t>: Adding Default Items to Pregnancy Checklist</w:t>
        </w:r>
      </w:ins>
      <w:ins w:id="8564" w:author="Alina Frey" w:date="2017-11-21T10:38:00Z">
        <w:r w:rsidR="006B1325">
          <w:t xml:space="preserve"> – </w:t>
        </w:r>
      </w:ins>
      <w:ins w:id="8565" w:author="Alina Frey" w:date="2017-11-14T17:37:00Z">
        <w:r w:rsidRPr="00CF2303">
          <w:t>Success message</w:t>
        </w:r>
      </w:ins>
      <w:bookmarkEnd w:id="8557"/>
      <w:bookmarkEnd w:id="8558"/>
      <w:bookmarkEnd w:id="8559"/>
      <w:bookmarkEnd w:id="8560"/>
    </w:p>
    <w:p w14:paraId="31876EE2" w14:textId="410BA274" w:rsidR="006C0619" w:rsidRPr="007F739A" w:rsidDel="00DB78A4" w:rsidRDefault="005F159C">
      <w:pPr>
        <w:spacing w:after="29" w:line="265" w:lineRule="auto"/>
        <w:ind w:left="-5" w:hanging="10"/>
        <w:rPr>
          <w:del w:id="8566" w:author="Alina Frey" w:date="2017-11-08T16:37:00Z"/>
          <w:color w:val="auto"/>
          <w:rPrChange w:id="8567" w:author="Alina Frey" w:date="2017-11-20T10:06:00Z">
            <w:rPr>
              <w:del w:id="8568" w:author="Alina Frey" w:date="2017-11-08T16:37:00Z"/>
            </w:rPr>
          </w:rPrChange>
        </w:rPr>
      </w:pPr>
      <w:del w:id="8569" w:author="Alina Frey" w:date="2017-11-08T16:37:00Z">
        <w:r w:rsidRPr="007F739A" w:rsidDel="00DB78A4">
          <w:rPr>
            <w:rFonts w:eastAsia="Times New Roman" w:cs="Times New Roman"/>
            <w:b/>
            <w:color w:val="auto"/>
            <w:sz w:val="20"/>
            <w:rPrChange w:id="8570" w:author="Alina Frey" w:date="2017-11-20T10:06:00Z">
              <w:rPr>
                <w:rFonts w:eastAsia="Times New Roman" w:cs="Times New Roman"/>
                <w:b/>
                <w:sz w:val="20"/>
              </w:rPr>
            </w:rPrChange>
          </w:rPr>
          <w:delText>Figure 62: Confirmation Prompt</w:delText>
        </w:r>
      </w:del>
    </w:p>
    <w:p w14:paraId="31876EE3" w14:textId="76B3BE33" w:rsidR="006C0619" w:rsidRPr="007F739A" w:rsidDel="00574C19" w:rsidRDefault="005F159C" w:rsidP="00FA615B">
      <w:pPr>
        <w:pStyle w:val="Heading3"/>
        <w:ind w:left="-5"/>
        <w:rPr>
          <w:del w:id="8571" w:author="Alina Frey" w:date="2017-11-14T16:54:00Z"/>
          <w:color w:val="auto"/>
          <w:rPrChange w:id="8572" w:author="Alina Frey" w:date="2017-11-20T10:06:00Z">
            <w:rPr>
              <w:del w:id="8573" w:author="Alina Frey" w:date="2017-11-14T16:54:00Z"/>
            </w:rPr>
          </w:rPrChange>
        </w:rPr>
      </w:pPr>
      <w:bookmarkStart w:id="8574" w:name="_Toc497914078"/>
      <w:del w:id="8575" w:author="Alina Frey" w:date="2017-11-14T16:54:00Z">
        <w:r w:rsidRPr="007F739A" w:rsidDel="00574C19">
          <w:rPr>
            <w:b w:val="0"/>
            <w:color w:val="auto"/>
            <w:rPrChange w:id="8576" w:author="Alina Frey" w:date="2017-11-20T10:06:00Z">
              <w:rPr>
                <w:b w:val="0"/>
              </w:rPr>
            </w:rPrChange>
          </w:rPr>
          <w:delText>Edit Status</w:delText>
        </w:r>
        <w:bookmarkEnd w:id="8574"/>
      </w:del>
    </w:p>
    <w:p w14:paraId="31876EE4" w14:textId="2758BCDC" w:rsidR="006C0619" w:rsidRPr="007F739A" w:rsidDel="00574C19" w:rsidRDefault="005F159C" w:rsidP="00FA615B">
      <w:pPr>
        <w:spacing w:after="19" w:line="252" w:lineRule="auto"/>
        <w:ind w:left="-5" w:hanging="10"/>
        <w:rPr>
          <w:del w:id="8577" w:author="Alina Frey" w:date="2017-11-14T16:54:00Z"/>
          <w:color w:val="auto"/>
          <w:rPrChange w:id="8578" w:author="Alina Frey" w:date="2017-11-20T10:06:00Z">
            <w:rPr>
              <w:del w:id="8579" w:author="Alina Frey" w:date="2017-11-14T16:54:00Z"/>
            </w:rPr>
          </w:rPrChange>
        </w:rPr>
      </w:pPr>
      <w:del w:id="8580" w:author="Alina Frey" w:date="2017-11-14T16:54:00Z">
        <w:r w:rsidRPr="007F739A" w:rsidDel="00574C19">
          <w:rPr>
            <w:rFonts w:eastAsia="Times New Roman" w:cs="Times New Roman"/>
            <w:color w:val="auto"/>
            <w:rPrChange w:id="8581" w:author="Alina Frey" w:date="2017-11-20T10:06:00Z">
              <w:rPr>
                <w:rFonts w:eastAsia="Times New Roman" w:cs="Times New Roman"/>
              </w:rPr>
            </w:rPrChange>
          </w:rPr>
          <w:delText>To change the status of a checklist item, select the item and use the options of the drop-down list in the last column.</w:delText>
        </w:r>
      </w:del>
    </w:p>
    <w:p w14:paraId="31876EE5" w14:textId="7290F9B3" w:rsidR="006C0619" w:rsidRPr="00CF2303" w:rsidDel="00574C19" w:rsidRDefault="005F159C">
      <w:pPr>
        <w:pStyle w:val="Caption"/>
        <w:rPr>
          <w:del w:id="8582" w:author="Alina Frey" w:date="2017-11-14T16:54:00Z"/>
        </w:rPr>
        <w:pPrChange w:id="8583" w:author="Alina Frey" w:date="2017-11-10T14:16:00Z">
          <w:pPr>
            <w:spacing w:after="39"/>
          </w:pPr>
        </w:pPrChange>
      </w:pPr>
      <w:del w:id="8584" w:author="Alina Frey" w:date="2017-11-14T16:54:00Z">
        <w:r w:rsidRPr="005625E8" w:rsidDel="00574C19">
          <w:rPr>
            <w:b w:val="0"/>
            <w:iCs w:val="0"/>
            <w:noProof/>
          </w:rPr>
          <w:drawing>
            <wp:inline distT="0" distB="0" distL="0" distR="0" wp14:anchorId="318770EA" wp14:editId="318770EB">
              <wp:extent cx="5870449" cy="4251960"/>
              <wp:effectExtent l="0" t="0" r="0" b="0"/>
              <wp:docPr id="33555" name="Picture 33555"/>
              <wp:cNvGraphicFramePr/>
              <a:graphic xmlns:a="http://schemas.openxmlformats.org/drawingml/2006/main">
                <a:graphicData uri="http://schemas.openxmlformats.org/drawingml/2006/picture">
                  <pic:pic xmlns:pic="http://schemas.openxmlformats.org/drawingml/2006/picture">
                    <pic:nvPicPr>
                      <pic:cNvPr id="33555" name="Picture 33555"/>
                      <pic:cNvPicPr/>
                    </pic:nvPicPr>
                    <pic:blipFill>
                      <a:blip r:embed="rId179"/>
                      <a:stretch>
                        <a:fillRect/>
                      </a:stretch>
                    </pic:blipFill>
                    <pic:spPr>
                      <a:xfrm>
                        <a:off x="0" y="0"/>
                        <a:ext cx="5870449" cy="4251960"/>
                      </a:xfrm>
                      <a:prstGeom prst="rect">
                        <a:avLst/>
                      </a:prstGeom>
                    </pic:spPr>
                  </pic:pic>
                </a:graphicData>
              </a:graphic>
            </wp:inline>
          </w:drawing>
        </w:r>
      </w:del>
    </w:p>
    <w:p w14:paraId="31876EE6" w14:textId="7474A2FC" w:rsidR="006C0619" w:rsidRPr="007F739A" w:rsidDel="00216D8B" w:rsidRDefault="005F159C">
      <w:pPr>
        <w:spacing w:after="259" w:line="265" w:lineRule="auto"/>
        <w:ind w:left="-5" w:hanging="10"/>
        <w:rPr>
          <w:del w:id="8585" w:author="Alina Frey" w:date="2017-11-08T16:37:00Z"/>
          <w:color w:val="auto"/>
          <w:rPrChange w:id="8586" w:author="Alina Frey" w:date="2017-11-20T10:06:00Z">
            <w:rPr>
              <w:del w:id="8587" w:author="Alina Frey" w:date="2017-11-08T16:37:00Z"/>
            </w:rPr>
          </w:rPrChange>
        </w:rPr>
      </w:pPr>
      <w:del w:id="8588" w:author="Alina Frey" w:date="2017-11-08T16:37:00Z">
        <w:r w:rsidRPr="007F739A" w:rsidDel="00216D8B">
          <w:rPr>
            <w:rFonts w:eastAsia="Times New Roman" w:cs="Times New Roman"/>
            <w:b/>
            <w:color w:val="auto"/>
            <w:sz w:val="20"/>
            <w:rPrChange w:id="8589" w:author="Alina Frey" w:date="2017-11-20T10:06:00Z">
              <w:rPr>
                <w:rFonts w:eastAsia="Times New Roman" w:cs="Times New Roman"/>
                <w:b/>
                <w:sz w:val="20"/>
              </w:rPr>
            </w:rPrChange>
          </w:rPr>
          <w:delText xml:space="preserve">Figure 63: Edit Status </w:delText>
        </w:r>
      </w:del>
    </w:p>
    <w:p w14:paraId="31876EE7" w14:textId="70D04CE6" w:rsidR="006C0619" w:rsidRPr="007F739A" w:rsidDel="00574C19" w:rsidRDefault="005F159C" w:rsidP="00FA615B">
      <w:pPr>
        <w:numPr>
          <w:ilvl w:val="0"/>
          <w:numId w:val="2"/>
        </w:numPr>
        <w:spacing w:after="53" w:line="252" w:lineRule="auto"/>
        <w:ind w:hanging="241"/>
        <w:rPr>
          <w:del w:id="8590" w:author="Alina Frey" w:date="2017-11-14T16:54:00Z"/>
          <w:color w:val="auto"/>
          <w:rPrChange w:id="8591" w:author="Alina Frey" w:date="2017-11-20T10:06:00Z">
            <w:rPr>
              <w:del w:id="8592" w:author="Alina Frey" w:date="2017-11-14T16:54:00Z"/>
            </w:rPr>
          </w:rPrChange>
        </w:rPr>
      </w:pPr>
      <w:del w:id="8593" w:author="Alina Frey" w:date="2017-11-14T16:54:00Z">
        <w:r w:rsidRPr="007F739A" w:rsidDel="00574C19">
          <w:rPr>
            <w:rFonts w:eastAsia="Times New Roman" w:cs="Times New Roman"/>
            <w:b/>
            <w:color w:val="auto"/>
            <w:rPrChange w:id="8594" w:author="Alina Frey" w:date="2017-11-20T10:06:00Z">
              <w:rPr>
                <w:rFonts w:eastAsia="Times New Roman" w:cs="Times New Roman"/>
                <w:b/>
              </w:rPr>
            </w:rPrChange>
          </w:rPr>
          <w:delText>Complete</w:delText>
        </w:r>
        <w:r w:rsidRPr="007F739A" w:rsidDel="00574C19">
          <w:rPr>
            <w:rFonts w:eastAsia="Times New Roman" w:cs="Times New Roman"/>
            <w:color w:val="auto"/>
            <w:rPrChange w:id="8595" w:author="Alina Frey" w:date="2017-11-20T10:06:00Z">
              <w:rPr>
                <w:rFonts w:eastAsia="Times New Roman" w:cs="Times New Roman"/>
              </w:rPr>
            </w:rPrChange>
          </w:rPr>
          <w:delText>:</w:delText>
        </w:r>
        <w:r w:rsidRPr="007F739A" w:rsidDel="00574C19">
          <w:rPr>
            <w:rFonts w:eastAsia="Times New Roman" w:cs="Times New Roman"/>
            <w:b/>
            <w:color w:val="auto"/>
            <w:rPrChange w:id="8596" w:author="Alina Frey" w:date="2017-11-20T10:06:00Z">
              <w:rPr>
                <w:rFonts w:eastAsia="Times New Roman" w:cs="Times New Roman"/>
                <w:b/>
              </w:rPr>
            </w:rPrChange>
          </w:rPr>
          <w:delText xml:space="preserve"> </w:delText>
        </w:r>
        <w:r w:rsidRPr="007F739A" w:rsidDel="00574C19">
          <w:rPr>
            <w:rFonts w:eastAsia="Times New Roman" w:cs="Times New Roman"/>
            <w:color w:val="auto"/>
            <w:rPrChange w:id="8597" w:author="Alina Frey" w:date="2017-11-20T10:06:00Z">
              <w:rPr>
                <w:rFonts w:eastAsia="Times New Roman" w:cs="Times New Roman"/>
              </w:rPr>
            </w:rPrChange>
          </w:rPr>
          <w:delText>Marks the item as completed.</w:delText>
        </w:r>
      </w:del>
    </w:p>
    <w:p w14:paraId="31876EE8" w14:textId="7483F231" w:rsidR="006C0619" w:rsidRPr="007F739A" w:rsidDel="00574C19" w:rsidRDefault="005F159C" w:rsidP="00FA615B">
      <w:pPr>
        <w:numPr>
          <w:ilvl w:val="0"/>
          <w:numId w:val="2"/>
        </w:numPr>
        <w:spacing w:after="53" w:line="252" w:lineRule="auto"/>
        <w:ind w:hanging="241"/>
        <w:rPr>
          <w:del w:id="8598" w:author="Alina Frey" w:date="2017-11-14T16:54:00Z"/>
          <w:color w:val="auto"/>
          <w:rPrChange w:id="8599" w:author="Alina Frey" w:date="2017-11-20T10:06:00Z">
            <w:rPr>
              <w:del w:id="8600" w:author="Alina Frey" w:date="2017-11-14T16:54:00Z"/>
            </w:rPr>
          </w:rPrChange>
        </w:rPr>
      </w:pPr>
      <w:del w:id="8601" w:author="Alina Frey" w:date="2017-11-14T16:54:00Z">
        <w:r w:rsidRPr="007F739A" w:rsidDel="00574C19">
          <w:rPr>
            <w:rFonts w:eastAsia="Times New Roman" w:cs="Times New Roman"/>
            <w:b/>
            <w:color w:val="auto"/>
            <w:rPrChange w:id="8602" w:author="Alina Frey" w:date="2017-11-20T10:06:00Z">
              <w:rPr>
                <w:rFonts w:eastAsia="Times New Roman" w:cs="Times New Roman"/>
                <w:b/>
              </w:rPr>
            </w:rPrChange>
          </w:rPr>
          <w:delText>In Progress</w:delText>
        </w:r>
        <w:r w:rsidRPr="007F739A" w:rsidDel="00574C19">
          <w:rPr>
            <w:rFonts w:eastAsia="Times New Roman" w:cs="Times New Roman"/>
            <w:color w:val="auto"/>
            <w:rPrChange w:id="8603" w:author="Alina Frey" w:date="2017-11-20T10:06:00Z">
              <w:rPr>
                <w:rFonts w:eastAsia="Times New Roman" w:cs="Times New Roman"/>
              </w:rPr>
            </w:rPrChange>
          </w:rPr>
          <w:delText>: Marks the item as in progress.</w:delText>
        </w:r>
      </w:del>
    </w:p>
    <w:p w14:paraId="31876EE9" w14:textId="6C085CAC" w:rsidR="006C0619" w:rsidRPr="007F739A" w:rsidDel="00574C19" w:rsidRDefault="005F159C" w:rsidP="00FA615B">
      <w:pPr>
        <w:numPr>
          <w:ilvl w:val="0"/>
          <w:numId w:val="2"/>
        </w:numPr>
        <w:spacing w:after="51" w:line="252" w:lineRule="auto"/>
        <w:ind w:hanging="241"/>
        <w:rPr>
          <w:del w:id="8604" w:author="Alina Frey" w:date="2017-11-14T16:54:00Z"/>
          <w:color w:val="auto"/>
          <w:rPrChange w:id="8605" w:author="Alina Frey" w:date="2017-11-20T10:06:00Z">
            <w:rPr>
              <w:del w:id="8606" w:author="Alina Frey" w:date="2017-11-14T16:54:00Z"/>
            </w:rPr>
          </w:rPrChange>
        </w:rPr>
      </w:pPr>
      <w:del w:id="8607" w:author="Alina Frey" w:date="2017-11-14T16:54:00Z">
        <w:r w:rsidRPr="007F739A" w:rsidDel="00574C19">
          <w:rPr>
            <w:rFonts w:eastAsia="Times New Roman" w:cs="Times New Roman"/>
            <w:b/>
            <w:color w:val="auto"/>
            <w:rPrChange w:id="8608" w:author="Alina Frey" w:date="2017-11-20T10:06:00Z">
              <w:rPr>
                <w:rFonts w:eastAsia="Times New Roman" w:cs="Times New Roman"/>
                <w:b/>
              </w:rPr>
            </w:rPrChange>
          </w:rPr>
          <w:delText>Cancel</w:delText>
        </w:r>
        <w:r w:rsidRPr="007F739A" w:rsidDel="00574C19">
          <w:rPr>
            <w:rFonts w:eastAsia="Times New Roman" w:cs="Times New Roman"/>
            <w:color w:val="auto"/>
            <w:rPrChange w:id="8609" w:author="Alina Frey" w:date="2017-11-20T10:06:00Z">
              <w:rPr>
                <w:rFonts w:eastAsia="Times New Roman" w:cs="Times New Roman"/>
              </w:rPr>
            </w:rPrChange>
          </w:rPr>
          <w:delText>: Marks the item as canceled (will remain on checklist).</w:delText>
        </w:r>
      </w:del>
    </w:p>
    <w:p w14:paraId="31876EEA" w14:textId="330D4BF3" w:rsidR="006C0619" w:rsidRPr="007F739A" w:rsidDel="00574C19" w:rsidRDefault="005F159C" w:rsidP="00FA615B">
      <w:pPr>
        <w:numPr>
          <w:ilvl w:val="0"/>
          <w:numId w:val="2"/>
        </w:numPr>
        <w:spacing w:after="53" w:line="252" w:lineRule="auto"/>
        <w:ind w:hanging="241"/>
        <w:rPr>
          <w:del w:id="8610" w:author="Alina Frey" w:date="2017-11-14T16:54:00Z"/>
          <w:color w:val="auto"/>
          <w:rPrChange w:id="8611" w:author="Alina Frey" w:date="2017-11-20T10:06:00Z">
            <w:rPr>
              <w:del w:id="8612" w:author="Alina Frey" w:date="2017-11-14T16:54:00Z"/>
            </w:rPr>
          </w:rPrChange>
        </w:rPr>
      </w:pPr>
      <w:del w:id="8613" w:author="Alina Frey" w:date="2017-11-14T16:54:00Z">
        <w:r w:rsidRPr="007F739A" w:rsidDel="00574C19">
          <w:rPr>
            <w:rFonts w:eastAsia="Times New Roman" w:cs="Times New Roman"/>
            <w:b/>
            <w:color w:val="auto"/>
            <w:rPrChange w:id="8614" w:author="Alina Frey" w:date="2017-11-20T10:06:00Z">
              <w:rPr>
                <w:rFonts w:eastAsia="Times New Roman" w:cs="Times New Roman"/>
                <w:b/>
              </w:rPr>
            </w:rPrChange>
          </w:rPr>
          <w:delText>Edit</w:delText>
        </w:r>
        <w:r w:rsidRPr="007F739A" w:rsidDel="00574C19">
          <w:rPr>
            <w:rFonts w:eastAsia="Times New Roman" w:cs="Times New Roman"/>
            <w:color w:val="auto"/>
            <w:rPrChange w:id="8615" w:author="Alina Frey" w:date="2017-11-20T10:06:00Z">
              <w:rPr>
                <w:rFonts w:eastAsia="Times New Roman" w:cs="Times New Roman"/>
              </w:rPr>
            </w:rPrChange>
          </w:rPr>
          <w:delText>: Allows the user to update or change the item itself; i.e. the type or description, etc…</w:delText>
        </w:r>
      </w:del>
    </w:p>
    <w:p w14:paraId="31876EEB" w14:textId="4A1A7BEC" w:rsidR="006C0619" w:rsidRPr="007F739A" w:rsidDel="00574C19" w:rsidRDefault="005F159C" w:rsidP="00FA615B">
      <w:pPr>
        <w:numPr>
          <w:ilvl w:val="0"/>
          <w:numId w:val="2"/>
        </w:numPr>
        <w:spacing w:after="19" w:line="252" w:lineRule="auto"/>
        <w:ind w:hanging="241"/>
        <w:rPr>
          <w:del w:id="8616" w:author="Alina Frey" w:date="2017-11-14T16:54:00Z"/>
          <w:color w:val="auto"/>
          <w:rPrChange w:id="8617" w:author="Alina Frey" w:date="2017-11-20T10:06:00Z">
            <w:rPr>
              <w:del w:id="8618" w:author="Alina Frey" w:date="2017-11-14T16:54:00Z"/>
            </w:rPr>
          </w:rPrChange>
        </w:rPr>
      </w:pPr>
      <w:del w:id="8619" w:author="Alina Frey" w:date="2017-11-14T16:54:00Z">
        <w:r w:rsidRPr="007F739A" w:rsidDel="00574C19">
          <w:rPr>
            <w:rFonts w:eastAsia="Times New Roman" w:cs="Times New Roman"/>
            <w:b/>
            <w:color w:val="auto"/>
            <w:rPrChange w:id="8620" w:author="Alina Frey" w:date="2017-11-20T10:06:00Z">
              <w:rPr>
                <w:rFonts w:eastAsia="Times New Roman" w:cs="Times New Roman"/>
                <w:b/>
              </w:rPr>
            </w:rPrChange>
          </w:rPr>
          <w:delText>Delete</w:delText>
        </w:r>
        <w:r w:rsidRPr="007F739A" w:rsidDel="00574C19">
          <w:rPr>
            <w:rFonts w:eastAsia="Times New Roman" w:cs="Times New Roman"/>
            <w:color w:val="auto"/>
            <w:rPrChange w:id="8621" w:author="Alina Frey" w:date="2017-11-20T10:06:00Z">
              <w:rPr>
                <w:rFonts w:eastAsia="Times New Roman" w:cs="Times New Roman"/>
              </w:rPr>
            </w:rPrChange>
          </w:rPr>
          <w:delText>: **Functionality not currently active**</w:delText>
        </w:r>
      </w:del>
    </w:p>
    <w:p w14:paraId="31876EEC" w14:textId="77777777" w:rsidR="006C0619" w:rsidRPr="007F739A" w:rsidRDefault="005F159C">
      <w:pPr>
        <w:pStyle w:val="Heading2"/>
        <w:pPrChange w:id="8622" w:author="Alina Frey" w:date="2017-11-20T10:18:00Z">
          <w:pPr>
            <w:pStyle w:val="Heading2"/>
            <w:ind w:left="-5"/>
          </w:pPr>
        </w:pPrChange>
      </w:pPr>
      <w:bookmarkStart w:id="8623" w:name="_Toc497914079"/>
      <w:bookmarkStart w:id="8624" w:name="_Ref498335359"/>
      <w:bookmarkStart w:id="8625" w:name="_Ref498335909"/>
      <w:bookmarkStart w:id="8626" w:name="_Toc498937648"/>
      <w:bookmarkStart w:id="8627" w:name="_Toc498942496"/>
      <w:bookmarkStart w:id="8628" w:name="_Toc498939163"/>
      <w:bookmarkStart w:id="8629" w:name="_Toc499024431"/>
      <w:r w:rsidRPr="007F739A">
        <w:t>Pregnancies</w:t>
      </w:r>
      <w:bookmarkEnd w:id="8623"/>
      <w:bookmarkEnd w:id="8624"/>
      <w:bookmarkEnd w:id="8625"/>
      <w:bookmarkEnd w:id="8626"/>
      <w:bookmarkEnd w:id="8627"/>
      <w:bookmarkEnd w:id="8628"/>
      <w:bookmarkEnd w:id="8629"/>
      <w:r w:rsidRPr="007F739A">
        <w:t xml:space="preserve"> </w:t>
      </w:r>
    </w:p>
    <w:p w14:paraId="31876EED" w14:textId="759DE8E2" w:rsidR="006C0619" w:rsidRPr="007F739A" w:rsidRDefault="004B3E72">
      <w:pPr>
        <w:rPr>
          <w:color w:val="auto"/>
          <w:rPrChange w:id="8630" w:author="Alina Frey" w:date="2017-11-20T10:06:00Z">
            <w:rPr/>
          </w:rPrChange>
        </w:rPr>
        <w:pPrChange w:id="8631" w:author="Alina Frey" w:date="2017-11-15T14:04:00Z">
          <w:pPr>
            <w:spacing w:after="19" w:line="252" w:lineRule="auto"/>
            <w:ind w:left="-5" w:hanging="10"/>
          </w:pPr>
        </w:pPrChange>
      </w:pPr>
      <w:ins w:id="8632" w:author="Alina Frey" w:date="2017-11-15T13:58:00Z">
        <w:r w:rsidRPr="007F739A">
          <w:rPr>
            <w:color w:val="auto"/>
            <w:rPrChange w:id="8633" w:author="Alina Frey" w:date="2017-11-20T10:06:00Z">
              <w:rPr/>
            </w:rPrChange>
          </w:rPr>
          <w:t xml:space="preserve">To access the Pregnancies screen, click on the Pregnancies </w:t>
        </w:r>
        <w:r w:rsidR="00177DB3" w:rsidRPr="007F739A">
          <w:rPr>
            <w:color w:val="auto"/>
            <w:rPrChange w:id="8634" w:author="Alina Frey" w:date="2017-11-20T10:06:00Z">
              <w:rPr/>
            </w:rPrChange>
          </w:rPr>
          <w:t>tab</w:t>
        </w:r>
        <w:r w:rsidRPr="007F739A">
          <w:rPr>
            <w:color w:val="auto"/>
            <w:rPrChange w:id="8635" w:author="Alina Frey" w:date="2017-11-20T10:06:00Z">
              <w:rPr/>
            </w:rPrChange>
          </w:rPr>
          <w:t xml:space="preserve"> on the left side pane, under the Patient section.</w:t>
        </w:r>
      </w:ins>
      <w:ins w:id="8636" w:author="Alina Frey" w:date="2017-11-15T14:04:00Z">
        <w:r w:rsidR="00851645" w:rsidRPr="007F739A">
          <w:rPr>
            <w:color w:val="auto"/>
            <w:rPrChange w:id="8637" w:author="Alina Frey" w:date="2017-11-20T10:06:00Z">
              <w:rPr/>
            </w:rPrChange>
          </w:rPr>
          <w:t xml:space="preserve"> </w:t>
        </w:r>
      </w:ins>
      <w:r w:rsidR="005F159C" w:rsidRPr="007F739A">
        <w:rPr>
          <w:rFonts w:eastAsia="Times New Roman" w:cs="Times New Roman"/>
          <w:color w:val="auto"/>
          <w:rPrChange w:id="8638" w:author="Alina Frey" w:date="2017-11-20T10:06:00Z">
            <w:rPr>
              <w:rFonts w:eastAsia="Times New Roman" w:cs="Times New Roman"/>
            </w:rPr>
          </w:rPrChange>
        </w:rPr>
        <w:t xml:space="preserve">The Pregnancies </w:t>
      </w:r>
      <w:del w:id="8639" w:author="Alina Frey" w:date="2017-11-15T14:03:00Z">
        <w:r w:rsidR="005F159C" w:rsidRPr="007F739A" w:rsidDel="000E6DB7">
          <w:rPr>
            <w:rFonts w:eastAsia="Times New Roman" w:cs="Times New Roman"/>
            <w:color w:val="auto"/>
            <w:rPrChange w:id="8640" w:author="Alina Frey" w:date="2017-11-20T10:06:00Z">
              <w:rPr>
                <w:rFonts w:eastAsia="Times New Roman" w:cs="Times New Roman"/>
              </w:rPr>
            </w:rPrChange>
          </w:rPr>
          <w:delText>menu option</w:delText>
        </w:r>
      </w:del>
      <w:ins w:id="8641" w:author="Alina Frey" w:date="2017-11-15T14:03:00Z">
        <w:r w:rsidR="000E6DB7" w:rsidRPr="007F739A">
          <w:rPr>
            <w:rFonts w:eastAsia="Times New Roman" w:cs="Times New Roman"/>
            <w:color w:val="auto"/>
            <w:rPrChange w:id="8642" w:author="Alina Frey" w:date="2017-11-20T10:06:00Z">
              <w:rPr>
                <w:rFonts w:eastAsia="Times New Roman" w:cs="Times New Roman"/>
              </w:rPr>
            </w:rPrChange>
          </w:rPr>
          <w:t>screen</w:t>
        </w:r>
      </w:ins>
      <w:r w:rsidR="005F159C" w:rsidRPr="007F739A">
        <w:rPr>
          <w:rFonts w:eastAsia="Times New Roman" w:cs="Times New Roman"/>
          <w:color w:val="auto"/>
          <w:rPrChange w:id="8643" w:author="Alina Frey" w:date="2017-11-20T10:06:00Z">
            <w:rPr>
              <w:rFonts w:eastAsia="Times New Roman" w:cs="Times New Roman"/>
            </w:rPr>
          </w:rPrChange>
        </w:rPr>
        <w:t xml:space="preserve"> allows the user to view and add to the patient</w:t>
      </w:r>
      <w:del w:id="8644" w:author="Alina Frey" w:date="2017-11-16T16:57:00Z">
        <w:r w:rsidR="005F159C" w:rsidRPr="007F739A" w:rsidDel="00FE25D6">
          <w:rPr>
            <w:rFonts w:eastAsia="Times New Roman" w:cs="Times New Roman"/>
            <w:color w:val="auto"/>
            <w:rPrChange w:id="8645" w:author="Alina Frey" w:date="2017-11-20T10:06:00Z">
              <w:rPr>
                <w:rFonts w:eastAsia="Times New Roman" w:cs="Times New Roman"/>
              </w:rPr>
            </w:rPrChange>
          </w:rPr>
          <w:delText>'</w:delText>
        </w:r>
      </w:del>
      <w:ins w:id="8646" w:author="Alina Frey" w:date="2017-11-16T16:57:00Z">
        <w:r w:rsidR="00FE25D6" w:rsidRPr="007F739A">
          <w:rPr>
            <w:rFonts w:eastAsia="Times New Roman" w:cs="Times New Roman"/>
            <w:color w:val="auto"/>
            <w:rPrChange w:id="8647" w:author="Alina Frey" w:date="2017-11-20T10:06:00Z">
              <w:rPr>
                <w:rFonts w:eastAsia="Times New Roman" w:cs="Times New Roman"/>
              </w:rPr>
            </w:rPrChange>
          </w:rPr>
          <w:t>’</w:t>
        </w:r>
      </w:ins>
      <w:r w:rsidR="005F159C" w:rsidRPr="007F739A">
        <w:rPr>
          <w:rFonts w:eastAsia="Times New Roman" w:cs="Times New Roman"/>
          <w:color w:val="auto"/>
          <w:rPrChange w:id="8648" w:author="Alina Frey" w:date="2017-11-20T10:06:00Z">
            <w:rPr>
              <w:rFonts w:eastAsia="Times New Roman" w:cs="Times New Roman"/>
            </w:rPr>
          </w:rPrChange>
        </w:rPr>
        <w:t>s current and past pregnancies.</w:t>
      </w:r>
    </w:p>
    <w:p w14:paraId="358FB4EB" w14:textId="1CC7009E" w:rsidR="00AE52FD" w:rsidRPr="007F739A" w:rsidRDefault="00294E64">
      <w:pPr>
        <w:keepNext/>
        <w:spacing w:after="37"/>
        <w:ind w:right="-166"/>
        <w:rPr>
          <w:ins w:id="8649" w:author="Alina Frey" w:date="2017-11-08T16:37:00Z"/>
          <w:color w:val="auto"/>
          <w:rPrChange w:id="8650" w:author="Alina Frey" w:date="2017-11-20T10:06:00Z">
            <w:rPr>
              <w:ins w:id="8651" w:author="Alina Frey" w:date="2017-11-08T16:37:00Z"/>
            </w:rPr>
          </w:rPrChange>
        </w:rPr>
        <w:pPrChange w:id="8652" w:author="Alina Frey" w:date="2017-11-15T14:04:00Z">
          <w:pPr>
            <w:spacing w:after="55"/>
            <w:ind w:right="-180"/>
          </w:pPr>
        </w:pPrChange>
      </w:pPr>
      <w:ins w:id="8653" w:author="Alina Frey" w:date="2017-11-20T15:47:00Z">
        <w:r>
          <w:rPr>
            <w:noProof/>
          </w:rPr>
          <mc:AlternateContent>
            <mc:Choice Requires="wps">
              <w:drawing>
                <wp:anchor distT="0" distB="0" distL="114300" distR="114300" simplePos="0" relativeHeight="251643904" behindDoc="0" locked="0" layoutInCell="1" allowOverlap="1" wp14:anchorId="7B595A98" wp14:editId="58EEA32A">
                  <wp:simplePos x="0" y="0"/>
                  <wp:positionH relativeFrom="column">
                    <wp:posOffset>939800</wp:posOffset>
                  </wp:positionH>
                  <wp:positionV relativeFrom="paragraph">
                    <wp:posOffset>1885950</wp:posOffset>
                  </wp:positionV>
                  <wp:extent cx="279400" cy="171450"/>
                  <wp:effectExtent l="38100" t="38100" r="25400" b="19050"/>
                  <wp:wrapNone/>
                  <wp:docPr id="389" name="Straight Arrow Connector 389"/>
                  <wp:cNvGraphicFramePr/>
                  <a:graphic xmlns:a="http://schemas.openxmlformats.org/drawingml/2006/main">
                    <a:graphicData uri="http://schemas.microsoft.com/office/word/2010/wordprocessingShape">
                      <wps:wsp>
                        <wps:cNvCnPr/>
                        <wps:spPr>
                          <a:xfrm flipH="1" flipV="1">
                            <a:off x="0" y="0"/>
                            <a:ext cx="279400" cy="171450"/>
                          </a:xfrm>
                          <a:prstGeom prst="straightConnector1">
                            <a:avLst/>
                          </a:prstGeom>
                          <a:ln w="28575">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1B630B0" id="Straight Arrow Connector 389" o:spid="_x0000_s1026" type="#_x0000_t32" style="position:absolute;margin-left:74pt;margin-top:148.5pt;width:22pt;height:13.5pt;flip:x y;z-index:2516439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" strokecolor="red" strokeweight="2.25pt">
                  <v:stroke endarrow="block" joinstyle="miter"/>
                </v:shape>
              </w:pict>
            </mc:Fallback>
          </mc:AlternateContent>
        </w:r>
        <w:r>
          <w:rPr>
            <w:noProof/>
          </w:rPr>
          <w:drawing>
            <wp:inline distT="0" distB="0" distL="0" distR="0" wp14:anchorId="2700B85E" wp14:editId="502A203A">
              <wp:extent cx="5943600" cy="3490595"/>
              <wp:effectExtent l="0" t="0" r="0"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943600" cy="3490595"/>
                      </a:xfrm>
                      <a:prstGeom prst="rect">
                        <a:avLst/>
                      </a:prstGeom>
                    </pic:spPr>
                  </pic:pic>
                </a:graphicData>
              </a:graphic>
            </wp:inline>
          </w:drawing>
        </w:r>
      </w:ins>
      <w:del w:id="8654" w:author="Alina Frey" w:date="2017-11-15T14:02:00Z">
        <w:r w:rsidR="005F159C" w:rsidRPr="007F739A" w:rsidDel="004A48B9">
          <w:rPr>
            <w:noProof/>
            <w:color w:val="auto"/>
            <w:rPrChange w:id="8655" w:author="Alina Frey" w:date="2017-11-20T10:06:00Z">
              <w:rPr>
                <w:noProof/>
              </w:rPr>
            </w:rPrChange>
          </w:rPr>
          <w:drawing>
            <wp:inline distT="0" distB="0" distL="0" distR="0" wp14:anchorId="318770EC" wp14:editId="743DFAB8">
              <wp:extent cx="6057900" cy="2381250"/>
              <wp:effectExtent l="0" t="0" r="0" b="0"/>
              <wp:docPr id="1239" name="Picture 1239"/>
              <wp:cNvGraphicFramePr/>
              <a:graphic xmlns:a="http://schemas.openxmlformats.org/drawingml/2006/main">
                <a:graphicData uri="http://schemas.openxmlformats.org/drawingml/2006/picture">
                  <pic:pic xmlns:pic="http://schemas.openxmlformats.org/drawingml/2006/picture">
                    <pic:nvPicPr>
                      <pic:cNvPr id="1239" name="Picture 1239"/>
                      <pic:cNvPicPr/>
                    </pic:nvPicPr>
                    <pic:blipFill>
                      <a:blip r:embed="rId181"/>
                      <a:stretch>
                        <a:fillRect/>
                      </a:stretch>
                    </pic:blipFill>
                    <pic:spPr>
                      <a:xfrm>
                        <a:off x="0" y="0"/>
                        <a:ext cx="6057900" cy="2381250"/>
                      </a:xfrm>
                      <a:prstGeom prst="rect">
                        <a:avLst/>
                      </a:prstGeom>
                    </pic:spPr>
                  </pic:pic>
                </a:graphicData>
              </a:graphic>
            </wp:inline>
          </w:drawing>
        </w:r>
      </w:del>
      <w:r w:rsidR="001073F6" w:rsidRPr="007F739A">
        <w:rPr>
          <w:rStyle w:val="CommentReference"/>
          <w:color w:val="auto"/>
          <w:rPrChange w:id="8656" w:author="Alina Frey" w:date="2017-11-20T10:06:00Z">
            <w:rPr>
              <w:rStyle w:val="CommentReference"/>
            </w:rPr>
          </w:rPrChange>
        </w:rPr>
        <w:commentReference w:id="8657"/>
      </w:r>
    </w:p>
    <w:p w14:paraId="31876EEE" w14:textId="745D9A83" w:rsidR="006C0619" w:rsidRPr="00CF2303" w:rsidRDefault="00AE52FD">
      <w:pPr>
        <w:pStyle w:val="Caption"/>
        <w:pPrChange w:id="8658" w:author="Alina Frey" w:date="2017-11-10T14:16:00Z">
          <w:pPr>
            <w:spacing w:after="55"/>
            <w:ind w:right="-180"/>
          </w:pPr>
        </w:pPrChange>
      </w:pPr>
      <w:bookmarkStart w:id="8659" w:name="_Toc498937472"/>
      <w:bookmarkStart w:id="8660" w:name="_Toc498942320"/>
      <w:bookmarkStart w:id="8661" w:name="_Toc498938987"/>
      <w:bookmarkStart w:id="8662" w:name="_Toc499024559"/>
      <w:ins w:id="8663" w:author="Alina Frey" w:date="2017-11-08T16:37:00Z">
        <w:r w:rsidRPr="00CF2303">
          <w:t xml:space="preserve">Figure </w:t>
        </w:r>
        <w:r w:rsidRPr="00CF2303">
          <w:fldChar w:fldCharType="begin"/>
        </w:r>
        <w:r w:rsidRPr="00CF2303">
          <w:instrText xml:space="preserve"> SEQ Figure \* ARABIC </w:instrText>
        </w:r>
      </w:ins>
      <w:r w:rsidRPr="00CF2303">
        <w:fldChar w:fldCharType="separate"/>
      </w:r>
      <w:ins w:id="8664" w:author="Alina Frey [2]" w:date="2017-11-21T10:58:00Z">
        <w:r w:rsidR="003B7B8C">
          <w:rPr>
            <w:noProof/>
          </w:rPr>
          <w:t>95</w:t>
        </w:r>
      </w:ins>
      <w:ins w:id="8665" w:author="Alina Frey" w:date="2017-11-08T16:37:00Z">
        <w:r w:rsidRPr="00CF2303">
          <w:fldChar w:fldCharType="end"/>
        </w:r>
        <w:r w:rsidRPr="00CF2303">
          <w:t>: Pregnancies</w:t>
        </w:r>
      </w:ins>
      <w:bookmarkEnd w:id="8659"/>
      <w:bookmarkEnd w:id="8660"/>
      <w:bookmarkEnd w:id="8661"/>
      <w:bookmarkEnd w:id="8662"/>
    </w:p>
    <w:p w14:paraId="63D25BE6" w14:textId="77777777" w:rsidR="001D4A85" w:rsidRPr="00CF2303" w:rsidRDefault="001D4A85">
      <w:pPr>
        <w:rPr>
          <w:ins w:id="8666" w:author="Alina Frey" w:date="2017-11-15T14:04:00Z"/>
        </w:rPr>
        <w:pPrChange w:id="8667" w:author="Alina Frey" w:date="2017-11-15T14:04:00Z">
          <w:pPr>
            <w:pStyle w:val="Alina-NormalText"/>
            <w:numPr>
              <w:numId w:val="75"/>
            </w:numPr>
            <w:spacing w:after="0" w:line="259" w:lineRule="auto"/>
            <w:ind w:left="720" w:hanging="360"/>
            <w:contextualSpacing/>
          </w:pPr>
        </w:pPrChange>
      </w:pPr>
      <w:ins w:id="8668" w:author="Alina Frey" w:date="2017-11-15T14:04:00Z">
        <w:r w:rsidRPr="007F739A">
          <w:rPr>
            <w:color w:val="auto"/>
            <w:rPrChange w:id="8669" w:author="Alina Frey" w:date="2017-11-20T10:06:00Z">
              <w:rPr/>
            </w:rPrChange>
          </w:rPr>
          <w:t>The screen shows two different tables:</w:t>
        </w:r>
      </w:ins>
    </w:p>
    <w:p w14:paraId="181C6305" w14:textId="6A0FB33D" w:rsidR="001D4A85" w:rsidRPr="00CF2303" w:rsidRDefault="001D4A85">
      <w:pPr>
        <w:pStyle w:val="ListParagraph"/>
        <w:numPr>
          <w:ilvl w:val="0"/>
          <w:numId w:val="76"/>
        </w:numPr>
        <w:rPr>
          <w:ins w:id="8670" w:author="Alina Frey" w:date="2017-11-15T14:04:00Z"/>
        </w:rPr>
        <w:pPrChange w:id="8671" w:author="Alina Frey" w:date="2017-11-15T14:04:00Z">
          <w:pPr>
            <w:pStyle w:val="Alina-NormalText"/>
            <w:numPr>
              <w:ilvl w:val="1"/>
              <w:numId w:val="75"/>
            </w:numPr>
            <w:spacing w:after="0" w:line="259" w:lineRule="auto"/>
            <w:ind w:left="1440" w:hanging="360"/>
            <w:contextualSpacing/>
          </w:pPr>
        </w:pPrChange>
      </w:pPr>
      <w:ins w:id="8672" w:author="Alina Frey" w:date="2017-11-15T14:04:00Z">
        <w:r w:rsidRPr="00CF2303">
          <w:lastRenderedPageBreak/>
          <w:t>Current Pregnancy</w:t>
        </w:r>
      </w:ins>
    </w:p>
    <w:p w14:paraId="140F6FD7" w14:textId="6E189E0E" w:rsidR="001D4A85" w:rsidRPr="00CF2303" w:rsidRDefault="001D4A85">
      <w:pPr>
        <w:pStyle w:val="ListParagraph"/>
        <w:numPr>
          <w:ilvl w:val="0"/>
          <w:numId w:val="76"/>
        </w:numPr>
        <w:rPr>
          <w:ins w:id="8673" w:author="Alina Frey" w:date="2017-11-15T14:04:00Z"/>
        </w:rPr>
        <w:pPrChange w:id="8674" w:author="Alina Frey" w:date="2017-11-15T14:04:00Z">
          <w:pPr>
            <w:pStyle w:val="Alina-NormalText"/>
            <w:numPr>
              <w:ilvl w:val="1"/>
              <w:numId w:val="75"/>
            </w:numPr>
            <w:spacing w:after="0" w:line="259" w:lineRule="auto"/>
            <w:ind w:left="1440" w:hanging="360"/>
            <w:contextualSpacing/>
          </w:pPr>
        </w:pPrChange>
      </w:pPr>
      <w:ins w:id="8675" w:author="Alina Frey" w:date="2017-11-15T14:04:00Z">
        <w:r w:rsidRPr="00CF2303">
          <w:t>Past Pregnancies</w:t>
        </w:r>
      </w:ins>
    </w:p>
    <w:p w14:paraId="236D3638" w14:textId="77777777" w:rsidR="004F53B2" w:rsidRPr="007F739A" w:rsidRDefault="001D4A85" w:rsidP="004F53B2">
      <w:pPr>
        <w:rPr>
          <w:ins w:id="8676" w:author="Alina Frey" w:date="2017-11-15T14:08:00Z"/>
          <w:color w:val="auto"/>
          <w:rPrChange w:id="8677" w:author="Alina Frey" w:date="2017-11-20T10:06:00Z">
            <w:rPr>
              <w:ins w:id="8678" w:author="Alina Frey" w:date="2017-11-15T14:08:00Z"/>
            </w:rPr>
          </w:rPrChange>
        </w:rPr>
      </w:pPr>
      <w:ins w:id="8679" w:author="Alina Frey" w:date="2017-11-15T14:04:00Z">
        <w:r w:rsidRPr="007F739A">
          <w:rPr>
            <w:color w:val="auto"/>
            <w:rPrChange w:id="8680" w:author="Alina Frey" w:date="2017-11-20T10:06:00Z">
              <w:rPr/>
            </w:rPrChange>
          </w:rPr>
          <w:t>The user can take different actions based on the selected button at the bottom of the screen:</w:t>
        </w:r>
      </w:ins>
    </w:p>
    <w:p w14:paraId="7939C783" w14:textId="46E8D58B" w:rsidR="001D4A85" w:rsidRPr="00CF2303" w:rsidRDefault="001D4A85">
      <w:pPr>
        <w:pStyle w:val="ListParagraph"/>
        <w:numPr>
          <w:ilvl w:val="0"/>
          <w:numId w:val="78"/>
        </w:numPr>
        <w:rPr>
          <w:ins w:id="8681" w:author="Alina Frey" w:date="2017-11-15T14:04:00Z"/>
        </w:rPr>
        <w:pPrChange w:id="8682" w:author="Alina Frey" w:date="2017-11-15T14:08:00Z">
          <w:pPr>
            <w:pStyle w:val="Alina-NormalText"/>
            <w:numPr>
              <w:ilvl w:val="1"/>
              <w:numId w:val="75"/>
            </w:numPr>
            <w:spacing w:after="0" w:line="259" w:lineRule="auto"/>
            <w:ind w:left="1440" w:hanging="360"/>
            <w:contextualSpacing/>
          </w:pPr>
        </w:pPrChange>
      </w:pPr>
      <w:ins w:id="8683" w:author="Alina Frey" w:date="2017-11-15T14:04:00Z">
        <w:r w:rsidRPr="00CF2303">
          <w:t>View Current Pregnancy</w:t>
        </w:r>
      </w:ins>
    </w:p>
    <w:p w14:paraId="38A7E500" w14:textId="0146EBDA" w:rsidR="001D4A85" w:rsidRPr="00CF2303" w:rsidRDefault="001D4A85">
      <w:pPr>
        <w:pStyle w:val="ListParagraph"/>
        <w:numPr>
          <w:ilvl w:val="0"/>
          <w:numId w:val="78"/>
        </w:numPr>
        <w:rPr>
          <w:ins w:id="8684" w:author="Alina Frey" w:date="2017-11-15T14:04:00Z"/>
        </w:rPr>
        <w:pPrChange w:id="8685" w:author="Alina Frey" w:date="2017-11-15T14:08:00Z">
          <w:pPr>
            <w:pStyle w:val="Alina-NormalText"/>
            <w:numPr>
              <w:ilvl w:val="1"/>
              <w:numId w:val="75"/>
            </w:numPr>
            <w:spacing w:after="0" w:line="259" w:lineRule="auto"/>
            <w:ind w:left="1440" w:hanging="360"/>
            <w:contextualSpacing/>
          </w:pPr>
        </w:pPrChange>
      </w:pPr>
      <w:ins w:id="8686" w:author="Alina Frey" w:date="2017-11-15T14:04:00Z">
        <w:r w:rsidRPr="00CF2303">
          <w:t xml:space="preserve">View </w:t>
        </w:r>
      </w:ins>
      <w:ins w:id="8687" w:author="Alina Frey" w:date="2017-11-15T14:31:00Z">
        <w:r w:rsidR="008B05CA" w:rsidRPr="00CF2303">
          <w:t>Selected pa</w:t>
        </w:r>
      </w:ins>
      <w:ins w:id="8688" w:author="Alina Frey" w:date="2017-11-15T14:32:00Z">
        <w:r w:rsidR="008B05CA" w:rsidRPr="00CF2303">
          <w:t>st</w:t>
        </w:r>
      </w:ins>
      <w:ins w:id="8689" w:author="Alina Frey" w:date="2017-11-15T14:04:00Z">
        <w:r w:rsidRPr="00CF2303">
          <w:t xml:space="preserve"> </w:t>
        </w:r>
      </w:ins>
      <w:ins w:id="8690" w:author="Alina Frey" w:date="2017-11-15T14:32:00Z">
        <w:r w:rsidR="008B05CA" w:rsidRPr="00CF2303">
          <w:t>p</w:t>
        </w:r>
      </w:ins>
      <w:ins w:id="8691" w:author="Alina Frey" w:date="2017-11-15T14:04:00Z">
        <w:r w:rsidRPr="00CF2303">
          <w:t>regnancy</w:t>
        </w:r>
      </w:ins>
    </w:p>
    <w:p w14:paraId="1C0906F2" w14:textId="28C3809A" w:rsidR="001D4A85" w:rsidRPr="00CF2303" w:rsidRDefault="001D4A85">
      <w:pPr>
        <w:pStyle w:val="ListParagraph"/>
        <w:numPr>
          <w:ilvl w:val="0"/>
          <w:numId w:val="78"/>
        </w:numPr>
        <w:rPr>
          <w:ins w:id="8692" w:author="Alina Frey" w:date="2017-11-15T14:04:00Z"/>
        </w:rPr>
        <w:pPrChange w:id="8693" w:author="Alina Frey" w:date="2017-11-15T14:08:00Z">
          <w:pPr>
            <w:pStyle w:val="Alina-NormalText"/>
            <w:numPr>
              <w:ilvl w:val="1"/>
              <w:numId w:val="75"/>
            </w:numPr>
            <w:spacing w:after="0" w:line="259" w:lineRule="auto"/>
            <w:ind w:left="1440" w:hanging="360"/>
            <w:contextualSpacing/>
          </w:pPr>
        </w:pPrChange>
      </w:pPr>
      <w:ins w:id="8694" w:author="Alina Frey" w:date="2017-11-15T14:04:00Z">
        <w:r w:rsidRPr="00CF2303">
          <w:t>Add Past Pregnancy</w:t>
        </w:r>
      </w:ins>
    </w:p>
    <w:p w14:paraId="215C3281" w14:textId="75747BC6" w:rsidR="001D4A85" w:rsidRPr="00CF2303" w:rsidRDefault="001D4A85">
      <w:pPr>
        <w:pStyle w:val="ListParagraph"/>
        <w:numPr>
          <w:ilvl w:val="0"/>
          <w:numId w:val="78"/>
        </w:numPr>
        <w:rPr>
          <w:ins w:id="8695" w:author="Alina Frey" w:date="2017-11-15T14:04:00Z"/>
        </w:rPr>
        <w:pPrChange w:id="8696" w:author="Alina Frey" w:date="2017-11-15T14:08:00Z">
          <w:pPr>
            <w:pStyle w:val="Alina-NormalText"/>
            <w:numPr>
              <w:ilvl w:val="1"/>
              <w:numId w:val="75"/>
            </w:numPr>
            <w:spacing w:after="0" w:line="259" w:lineRule="auto"/>
            <w:ind w:left="1440" w:hanging="360"/>
            <w:contextualSpacing/>
          </w:pPr>
        </w:pPrChange>
      </w:pPr>
      <w:ins w:id="8697" w:author="Alina Frey" w:date="2017-11-15T14:04:00Z">
        <w:r w:rsidRPr="00CF2303">
          <w:t xml:space="preserve">Delete </w:t>
        </w:r>
      </w:ins>
      <w:ins w:id="8698" w:author="Alina Frey" w:date="2017-11-15T14:32:00Z">
        <w:r w:rsidR="008B05CA" w:rsidRPr="00CF2303">
          <w:t>Selected p</w:t>
        </w:r>
      </w:ins>
      <w:ins w:id="8699" w:author="Alina Frey" w:date="2017-11-15T14:04:00Z">
        <w:r w:rsidRPr="00CF2303">
          <w:t xml:space="preserve">ast </w:t>
        </w:r>
      </w:ins>
      <w:ins w:id="8700" w:author="Alina Frey" w:date="2017-11-15T14:32:00Z">
        <w:r w:rsidR="008B05CA" w:rsidRPr="00CF2303">
          <w:t>p</w:t>
        </w:r>
      </w:ins>
      <w:ins w:id="8701" w:author="Alina Frey" w:date="2017-11-15T14:04:00Z">
        <w:r w:rsidRPr="00CF2303">
          <w:t>regnancy</w:t>
        </w:r>
      </w:ins>
    </w:p>
    <w:p w14:paraId="68939593" w14:textId="469A970A" w:rsidR="007C5DA7" w:rsidRPr="007F739A" w:rsidRDefault="001D4A85">
      <w:pPr>
        <w:pStyle w:val="ListParagraph"/>
        <w:numPr>
          <w:ilvl w:val="0"/>
          <w:numId w:val="78"/>
        </w:numPr>
        <w:rPr>
          <w:ins w:id="8702" w:author="Alina Frey" w:date="2017-11-15T14:06:00Z"/>
        </w:rPr>
        <w:pPrChange w:id="8703" w:author="Alina Frey" w:date="2017-11-15T14:08:00Z">
          <w:pPr>
            <w:pStyle w:val="ListParagraph"/>
            <w:numPr>
              <w:numId w:val="77"/>
            </w:numPr>
            <w:ind w:hanging="360"/>
          </w:pPr>
        </w:pPrChange>
      </w:pPr>
      <w:ins w:id="8704" w:author="Alina Frey" w:date="2017-11-15T14:04:00Z">
        <w:r w:rsidRPr="007F739A">
          <w:t>Go back to the Patient Summary scree</w:t>
        </w:r>
      </w:ins>
      <w:ins w:id="8705" w:author="Alina Frey" w:date="2017-11-15T14:06:00Z">
        <w:r w:rsidR="007C5DA7" w:rsidRPr="007F739A">
          <w:t>n</w:t>
        </w:r>
      </w:ins>
    </w:p>
    <w:p w14:paraId="4855CB41" w14:textId="77777777" w:rsidR="00833837" w:rsidRPr="007F739A" w:rsidRDefault="007C5DA7" w:rsidP="00833837">
      <w:pPr>
        <w:keepNext/>
        <w:spacing w:after="37"/>
        <w:ind w:right="-166"/>
        <w:rPr>
          <w:ins w:id="8706" w:author="Alina Frey" w:date="2017-11-15T14:08:00Z"/>
          <w:color w:val="auto"/>
          <w:rPrChange w:id="8707" w:author="Alina Frey" w:date="2017-11-20T10:06:00Z">
            <w:rPr>
              <w:ins w:id="8708" w:author="Alina Frey" w:date="2017-11-15T14:08:00Z"/>
            </w:rPr>
          </w:rPrChange>
        </w:rPr>
      </w:pPr>
      <w:ins w:id="8709" w:author="Alina Frey" w:date="2017-11-15T14:06:00Z">
        <w:r w:rsidRPr="007F739A">
          <w:rPr>
            <w:noProof/>
            <w:color w:val="auto"/>
            <w:rPrChange w:id="8710" w:author="Alina Frey" w:date="2017-11-20T10:06:00Z">
              <w:rPr>
                <w:noProof/>
              </w:rPr>
            </w:rPrChange>
          </w:rPr>
          <w:drawing>
            <wp:inline distT="0" distB="0" distL="0" distR="0" wp14:anchorId="67969634" wp14:editId="170D4400">
              <wp:extent cx="5943600" cy="36703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943600" cy="367030"/>
                      </a:xfrm>
                      <a:prstGeom prst="rect">
                        <a:avLst/>
                      </a:prstGeom>
                    </pic:spPr>
                  </pic:pic>
                </a:graphicData>
              </a:graphic>
            </wp:inline>
          </w:drawing>
        </w:r>
      </w:ins>
    </w:p>
    <w:p w14:paraId="3DA49BDD" w14:textId="1FBB4303" w:rsidR="007C5DA7" w:rsidRPr="00CF2303" w:rsidRDefault="007C5DA7">
      <w:pPr>
        <w:pStyle w:val="Caption"/>
        <w:rPr>
          <w:ins w:id="8711" w:author="Alina Frey" w:date="2017-11-15T14:04:00Z"/>
          <w:rFonts w:eastAsia="Times New Roman" w:cs="Times New Roman"/>
          <w:sz w:val="20"/>
        </w:rPr>
        <w:pPrChange w:id="8712" w:author="Alina Frey" w:date="2017-11-15T14:08:00Z">
          <w:pPr>
            <w:spacing w:after="154" w:line="252" w:lineRule="auto"/>
            <w:ind w:left="-5" w:hanging="10"/>
          </w:pPr>
        </w:pPrChange>
      </w:pPr>
      <w:bookmarkStart w:id="8713" w:name="_Toc498937473"/>
      <w:bookmarkStart w:id="8714" w:name="_Toc498942321"/>
      <w:bookmarkStart w:id="8715" w:name="_Toc498938988"/>
      <w:bookmarkStart w:id="8716" w:name="_Toc499024560"/>
      <w:ins w:id="8717" w:author="Alina Frey" w:date="2017-11-15T14:06:00Z">
        <w:r w:rsidRPr="00CF2303">
          <w:t xml:space="preserve">Figure </w:t>
        </w:r>
        <w:r w:rsidRPr="00CF2303">
          <w:fldChar w:fldCharType="begin"/>
        </w:r>
        <w:r w:rsidRPr="00CF2303">
          <w:instrText xml:space="preserve"> SEQ Figure \* ARABIC </w:instrText>
        </w:r>
        <w:r w:rsidRPr="00CF2303">
          <w:fldChar w:fldCharType="separate"/>
        </w:r>
      </w:ins>
      <w:ins w:id="8718" w:author="Alina Frey [2]" w:date="2017-11-21T10:58:00Z">
        <w:r w:rsidR="003B7B8C">
          <w:rPr>
            <w:noProof/>
          </w:rPr>
          <w:t>96</w:t>
        </w:r>
      </w:ins>
      <w:ins w:id="8719" w:author="Alina Frey" w:date="2017-11-15T14:06:00Z">
        <w:r w:rsidRPr="00CF2303">
          <w:fldChar w:fldCharType="end"/>
        </w:r>
        <w:r w:rsidRPr="00CF2303">
          <w:t>: Pregnancies Action Buttons</w:t>
        </w:r>
      </w:ins>
      <w:bookmarkEnd w:id="8713"/>
      <w:bookmarkEnd w:id="8714"/>
      <w:bookmarkEnd w:id="8715"/>
      <w:bookmarkEnd w:id="8716"/>
    </w:p>
    <w:p w14:paraId="6D7F3253" w14:textId="3A25360C" w:rsidR="00D87B4E" w:rsidRPr="007F739A" w:rsidRDefault="00C05477" w:rsidP="00D87B4E">
      <w:pPr>
        <w:pStyle w:val="Heading3"/>
        <w:numPr>
          <w:ilvl w:val="2"/>
          <w:numId w:val="0"/>
        </w:numPr>
        <w:spacing w:after="240"/>
        <w:ind w:left="864" w:hanging="864"/>
        <w:rPr>
          <w:ins w:id="8720" w:author="Alina Frey" w:date="2017-11-15T14:25:00Z"/>
          <w:color w:val="auto"/>
          <w:rPrChange w:id="8721" w:author="Alina Frey" w:date="2017-11-20T10:06:00Z">
            <w:rPr>
              <w:ins w:id="8722" w:author="Alina Frey" w:date="2017-11-15T14:25:00Z"/>
            </w:rPr>
          </w:rPrChange>
        </w:rPr>
      </w:pPr>
      <w:bookmarkStart w:id="8723" w:name="_Toc497816415"/>
      <w:bookmarkStart w:id="8724" w:name="_Toc498937649"/>
      <w:bookmarkStart w:id="8725" w:name="_Toc498942497"/>
      <w:bookmarkStart w:id="8726" w:name="_Toc498939164"/>
      <w:bookmarkStart w:id="8727" w:name="_Toc499024432"/>
      <w:ins w:id="8728" w:author="Alina Frey" w:date="2017-11-15T15:38:00Z">
        <w:r w:rsidRPr="007F739A">
          <w:rPr>
            <w:color w:val="auto"/>
            <w:rPrChange w:id="8729" w:author="Alina Frey" w:date="2017-11-20T10:06:00Z">
              <w:rPr/>
            </w:rPrChange>
          </w:rPr>
          <w:t xml:space="preserve">View </w:t>
        </w:r>
      </w:ins>
      <w:ins w:id="8730" w:author="Alina Frey" w:date="2017-11-15T14:25:00Z">
        <w:r w:rsidR="00D87B4E" w:rsidRPr="007F739A">
          <w:rPr>
            <w:color w:val="auto"/>
            <w:rPrChange w:id="8731" w:author="Alina Frey" w:date="2017-11-20T10:06:00Z">
              <w:rPr/>
            </w:rPrChange>
          </w:rPr>
          <w:t>Current Pregnancy</w:t>
        </w:r>
        <w:bookmarkEnd w:id="8723"/>
        <w:bookmarkEnd w:id="8724"/>
        <w:bookmarkEnd w:id="8725"/>
        <w:bookmarkEnd w:id="8726"/>
        <w:bookmarkEnd w:id="8727"/>
      </w:ins>
    </w:p>
    <w:p w14:paraId="43BA914A" w14:textId="4E5348CD" w:rsidR="00D87B4E" w:rsidRPr="00CF2303" w:rsidRDefault="00D87B4E">
      <w:pPr>
        <w:rPr>
          <w:ins w:id="8732" w:author="Alina Frey" w:date="2017-11-15T14:25:00Z"/>
        </w:rPr>
        <w:pPrChange w:id="8733" w:author="Alina Frey" w:date="2017-11-15T14:26:00Z">
          <w:pPr>
            <w:pStyle w:val="Alina-NormalText"/>
            <w:numPr>
              <w:numId w:val="79"/>
            </w:numPr>
            <w:spacing w:after="0" w:line="259" w:lineRule="auto"/>
            <w:ind w:left="720" w:hanging="360"/>
            <w:contextualSpacing/>
          </w:pPr>
        </w:pPrChange>
      </w:pPr>
      <w:ins w:id="8734" w:author="Alina Frey" w:date="2017-11-15T14:25:00Z">
        <w:r w:rsidRPr="007F739A">
          <w:rPr>
            <w:color w:val="auto"/>
            <w:rPrChange w:id="8735" w:author="Alina Frey" w:date="2017-11-20T10:06:00Z">
              <w:rPr/>
            </w:rPrChange>
          </w:rPr>
          <w:t>To view the current pregnancy, the user needs to access the Pregnancies screen first, then select the button View Current Pregnancy at the bottom of the Pregnancies screen.</w:t>
        </w:r>
      </w:ins>
      <w:ins w:id="8736" w:author="Alina Frey" w:date="2017-11-15T14:33:00Z">
        <w:r w:rsidR="000B45E9" w:rsidRPr="007F739A">
          <w:rPr>
            <w:color w:val="auto"/>
            <w:rPrChange w:id="8737" w:author="Alina Frey" w:date="2017-11-20T10:06:00Z">
              <w:rPr/>
            </w:rPrChange>
          </w:rPr>
          <w:t xml:space="preserve"> This redirects the user to the Pregnancy Outcome Details screen.</w:t>
        </w:r>
      </w:ins>
    </w:p>
    <w:p w14:paraId="67649687" w14:textId="3A43D619" w:rsidR="00D87B4E" w:rsidRPr="00CF2303" w:rsidRDefault="00D87B4E">
      <w:pPr>
        <w:rPr>
          <w:ins w:id="8738" w:author="Alina Frey" w:date="2017-11-15T14:25:00Z"/>
        </w:rPr>
        <w:pPrChange w:id="8739" w:author="Alina Frey" w:date="2017-11-15T14:26:00Z">
          <w:pPr>
            <w:pStyle w:val="Alina-NormalText"/>
            <w:numPr>
              <w:numId w:val="79"/>
            </w:numPr>
            <w:spacing w:after="0" w:line="259" w:lineRule="auto"/>
            <w:ind w:left="720" w:hanging="360"/>
            <w:contextualSpacing/>
          </w:pPr>
        </w:pPrChange>
      </w:pPr>
      <w:ins w:id="8740" w:author="Alina Frey" w:date="2017-11-15T14:25:00Z">
        <w:r w:rsidRPr="007F739A">
          <w:rPr>
            <w:color w:val="auto"/>
            <w:rPrChange w:id="8741" w:author="Alina Frey" w:date="2017-11-20T10:06:00Z">
              <w:rPr/>
            </w:rPrChange>
          </w:rPr>
          <w:t>The screen shows the Current Pregnancy panel, containing the same information as in the</w:t>
        </w:r>
      </w:ins>
      <w:ins w:id="8742" w:author="Alina Frey" w:date="2017-11-15T14:34:00Z">
        <w:r w:rsidR="007C5057" w:rsidRPr="007F739A">
          <w:rPr>
            <w:color w:val="auto"/>
            <w:rPrChange w:id="8743" w:author="Alina Frey" w:date="2017-11-20T10:06:00Z">
              <w:rPr/>
            </w:rPrChange>
          </w:rPr>
          <w:t xml:space="preserve"> </w:t>
        </w:r>
      </w:ins>
      <w:ins w:id="8744" w:author="Alina Frey" w:date="2017-11-15T14:35:00Z">
        <w:r w:rsidR="000A05C9" w:rsidRPr="00CF2303">
          <w:rPr>
            <w:color w:val="0070C0"/>
            <w:u w:val="single" w:color="0070C0"/>
          </w:rPr>
          <w:fldChar w:fldCharType="begin"/>
        </w:r>
        <w:r w:rsidR="000A05C9" w:rsidRPr="009E5B97">
          <w:rPr>
            <w:color w:val="0070C0"/>
            <w:u w:val="single" w:color="0070C0"/>
          </w:rPr>
          <w:instrText xml:space="preserve"> REF _Ref498519855 \h </w:instrText>
        </w:r>
      </w:ins>
      <w:r w:rsidR="000E5A15" w:rsidRPr="009E5B97">
        <w:rPr>
          <w:color w:val="0070C0"/>
          <w:u w:val="single" w:color="0070C0"/>
        </w:rPr>
        <w:instrText xml:space="preserve"> \* MERGEFORMAT </w:instrText>
      </w:r>
      <w:r w:rsidR="000A05C9" w:rsidRPr="00CF2303">
        <w:rPr>
          <w:color w:val="0070C0"/>
          <w:u w:val="single" w:color="0070C0"/>
        </w:rPr>
      </w:r>
      <w:r w:rsidR="000A05C9" w:rsidRPr="00CF2303">
        <w:rPr>
          <w:color w:val="0070C0"/>
          <w:u w:val="single" w:color="0070C0"/>
        </w:rPr>
        <w:fldChar w:fldCharType="separate"/>
      </w:r>
      <w:ins w:id="8745" w:author="Alina Frey [2]" w:date="2017-11-21T10:58:00Z">
        <w:r w:rsidR="003B7B8C" w:rsidRPr="003B7B8C">
          <w:rPr>
            <w:color w:val="0070C0"/>
            <w:u w:val="single" w:color="0070C0"/>
            <w:rPrChange w:id="8746" w:author="Alina Frey [2]" w:date="2017-11-21T10:58:00Z">
              <w:rPr/>
            </w:rPrChange>
          </w:rPr>
          <w:t>Current Pregnancy</w:t>
        </w:r>
      </w:ins>
      <w:ins w:id="8747" w:author="Alina Frey" w:date="2017-11-15T14:35:00Z">
        <w:r w:rsidR="000A05C9" w:rsidRPr="00CF2303">
          <w:rPr>
            <w:color w:val="0070C0"/>
            <w:u w:val="single" w:color="0070C0"/>
          </w:rPr>
          <w:fldChar w:fldCharType="end"/>
        </w:r>
      </w:ins>
      <w:ins w:id="8748" w:author="Alina Frey" w:date="2017-11-15T14:29:00Z">
        <w:r w:rsidR="00A35E4F" w:rsidRPr="007F739A">
          <w:rPr>
            <w:color w:val="auto"/>
            <w:rPrChange w:id="8749" w:author="Alina Frey" w:date="2017-11-20T10:06:00Z">
              <w:rPr/>
            </w:rPrChange>
          </w:rPr>
          <w:t xml:space="preserve"> </w:t>
        </w:r>
      </w:ins>
      <w:ins w:id="8750" w:author="Alina Frey" w:date="2017-11-15T14:35:00Z">
        <w:r w:rsidR="00496572" w:rsidRPr="007F739A">
          <w:rPr>
            <w:color w:val="auto"/>
            <w:rPrChange w:id="8751" w:author="Alina Frey" w:date="2017-11-20T10:06:00Z">
              <w:rPr/>
            </w:rPrChange>
          </w:rPr>
          <w:t xml:space="preserve">panel of the </w:t>
        </w:r>
      </w:ins>
      <w:ins w:id="8752" w:author="Alina Frey" w:date="2017-11-15T14:36:00Z">
        <w:r w:rsidR="00496572" w:rsidRPr="00CF2303">
          <w:rPr>
            <w:color w:val="0070C0"/>
            <w:u w:val="single" w:color="0070C0"/>
          </w:rPr>
          <w:fldChar w:fldCharType="begin"/>
        </w:r>
        <w:r w:rsidR="00496572" w:rsidRPr="009E5B97">
          <w:rPr>
            <w:color w:val="0070C0"/>
            <w:u w:val="single" w:color="0070C0"/>
          </w:rPr>
          <w:instrText xml:space="preserve"> REF _Ref498519891 \h </w:instrText>
        </w:r>
      </w:ins>
      <w:r w:rsidR="000E5A15" w:rsidRPr="009E5B97">
        <w:rPr>
          <w:color w:val="0070C0"/>
          <w:u w:val="single" w:color="0070C0"/>
        </w:rPr>
        <w:instrText xml:space="preserve"> \* MERGEFORMAT </w:instrText>
      </w:r>
      <w:r w:rsidR="00496572" w:rsidRPr="00CF2303">
        <w:rPr>
          <w:color w:val="0070C0"/>
          <w:u w:val="single" w:color="0070C0"/>
        </w:rPr>
      </w:r>
      <w:r w:rsidR="00496572" w:rsidRPr="00CF2303">
        <w:rPr>
          <w:color w:val="0070C0"/>
          <w:u w:val="single" w:color="0070C0"/>
        </w:rPr>
        <w:fldChar w:fldCharType="separate"/>
      </w:r>
      <w:ins w:id="8753" w:author="Alina Frey [2]" w:date="2017-11-21T10:58:00Z">
        <w:r w:rsidR="003B7B8C" w:rsidRPr="003B7B8C">
          <w:rPr>
            <w:color w:val="0070C0"/>
            <w:u w:val="single" w:color="0070C0"/>
            <w:rPrChange w:id="8754" w:author="Alina Frey [2]" w:date="2017-11-21T10:58:00Z">
              <w:rPr/>
            </w:rPrChange>
          </w:rPr>
          <w:t>Patient Summary</w:t>
        </w:r>
      </w:ins>
      <w:ins w:id="8755" w:author="Alina Frey" w:date="2017-11-15T14:36:00Z">
        <w:r w:rsidR="00496572" w:rsidRPr="00CF2303">
          <w:rPr>
            <w:color w:val="0070C0"/>
            <w:u w:val="single" w:color="0070C0"/>
          </w:rPr>
          <w:fldChar w:fldCharType="end"/>
        </w:r>
        <w:r w:rsidR="00496572" w:rsidRPr="007F739A">
          <w:rPr>
            <w:color w:val="auto"/>
            <w:rPrChange w:id="8756" w:author="Alina Frey" w:date="2017-11-20T10:06:00Z">
              <w:rPr/>
            </w:rPrChange>
          </w:rPr>
          <w:t xml:space="preserve"> screen</w:t>
        </w:r>
      </w:ins>
      <w:ins w:id="8757" w:author="Alina Frey" w:date="2017-11-15T14:25:00Z">
        <w:r w:rsidRPr="007F739A">
          <w:rPr>
            <w:color w:val="auto"/>
            <w:rPrChange w:id="8758" w:author="Alina Frey" w:date="2017-11-20T10:06:00Z">
              <w:rPr/>
            </w:rPrChange>
          </w:rPr>
          <w:t>.</w:t>
        </w:r>
      </w:ins>
    </w:p>
    <w:p w14:paraId="5FF308D3" w14:textId="46FC32EF" w:rsidR="00EF19BC" w:rsidRPr="00CF2303" w:rsidRDefault="00442E85">
      <w:pPr>
        <w:keepNext/>
        <w:spacing w:after="37"/>
        <w:ind w:right="-166"/>
        <w:rPr>
          <w:ins w:id="8759" w:author="Alina Frey" w:date="2017-11-15T14:39:00Z"/>
        </w:rPr>
        <w:pPrChange w:id="8760" w:author="Alina Frey" w:date="2017-11-15T14:39:00Z">
          <w:pPr>
            <w:pStyle w:val="Alina-NormalText"/>
            <w:spacing w:after="0"/>
            <w:contextualSpacing/>
          </w:pPr>
        </w:pPrChange>
      </w:pPr>
      <w:ins w:id="8761" w:author="Alina Frey" w:date="2017-11-21T09:11:00Z">
        <w:r>
          <w:rPr>
            <w:noProof/>
          </w:rPr>
          <mc:AlternateContent>
            <mc:Choice Requires="wps">
              <w:drawing>
                <wp:anchor distT="0" distB="0" distL="114300" distR="114300" simplePos="0" relativeHeight="251727872" behindDoc="0" locked="0" layoutInCell="1" allowOverlap="1" wp14:anchorId="543AC2C1" wp14:editId="2F6F9EC4">
                  <wp:simplePos x="0" y="0"/>
                  <wp:positionH relativeFrom="column">
                    <wp:posOffset>2927350</wp:posOffset>
                  </wp:positionH>
                  <wp:positionV relativeFrom="paragraph">
                    <wp:posOffset>2566670</wp:posOffset>
                  </wp:positionV>
                  <wp:extent cx="298450" cy="297815"/>
                  <wp:effectExtent l="19050" t="19050" r="63500" b="45085"/>
                  <wp:wrapNone/>
                  <wp:docPr id="18" name="Straight Arrow Connector 18"/>
                  <wp:cNvGraphicFramePr/>
                  <a:graphic xmlns:a="http://schemas.openxmlformats.org/drawingml/2006/main">
                    <a:graphicData uri="http://schemas.microsoft.com/office/word/2010/wordprocessingShape">
                      <wps:wsp>
                        <wps:cNvCnPr/>
                        <wps:spPr>
                          <a:xfrm>
                            <a:off x="0" y="0"/>
                            <a:ext cx="298450" cy="297815"/>
                          </a:xfrm>
                          <a:prstGeom prst="straightConnector1">
                            <a:avLst/>
                          </a:prstGeom>
                          <a:ln w="28575">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66F435" id="Straight Arrow Connector 18" o:spid="_x0000_s1026" type="#_x0000_t32" style="position:absolute;margin-left:230.5pt;margin-top:202.1pt;width:23.5pt;height:23.4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" strokecolor="red" strokeweight="2.25pt">
                  <v:stroke endarrow="block" joinstyle="miter"/>
                </v:shape>
              </w:pict>
            </mc:Fallback>
          </mc:AlternateContent>
        </w:r>
        <w:r>
          <w:rPr>
            <w:noProof/>
          </w:rPr>
          <mc:AlternateContent>
            <mc:Choice Requires="wps">
              <w:drawing>
                <wp:anchor distT="0" distB="0" distL="114300" distR="114300" simplePos="0" relativeHeight="251725824" behindDoc="0" locked="0" layoutInCell="1" allowOverlap="1" wp14:anchorId="606D1C35" wp14:editId="4E8F0EE7">
                  <wp:simplePos x="0" y="0"/>
                  <wp:positionH relativeFrom="column">
                    <wp:posOffset>2349500</wp:posOffset>
                  </wp:positionH>
                  <wp:positionV relativeFrom="paragraph">
                    <wp:posOffset>2566670</wp:posOffset>
                  </wp:positionV>
                  <wp:extent cx="330200" cy="355600"/>
                  <wp:effectExtent l="38100" t="19050" r="31750" b="44450"/>
                  <wp:wrapNone/>
                  <wp:docPr id="15" name="Straight Arrow Connector 15"/>
                  <wp:cNvGraphicFramePr/>
                  <a:graphic xmlns:a="http://schemas.openxmlformats.org/drawingml/2006/main">
                    <a:graphicData uri="http://schemas.microsoft.com/office/word/2010/wordprocessingShape">
                      <wps:wsp>
                        <wps:cNvCnPr/>
                        <wps:spPr>
                          <a:xfrm flipH="1">
                            <a:off x="0" y="0"/>
                            <a:ext cx="330200" cy="355600"/>
                          </a:xfrm>
                          <a:prstGeom prst="straightConnector1">
                            <a:avLst/>
                          </a:prstGeom>
                          <a:ln w="28575">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D05C57" id="Straight Arrow Connector 15" o:spid="_x0000_s1026" type="#_x0000_t32" style="position:absolute;margin-left:185pt;margin-top:202.1pt;width:26pt;height:28pt;flip:x;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" strokecolor="red" strokeweight="2.25pt">
                  <v:stroke endarrow="block" joinstyle="miter"/>
                </v:shape>
              </w:pict>
            </mc:Fallback>
          </mc:AlternateContent>
        </w:r>
      </w:ins>
      <w:r w:rsidR="001E569C" w:rsidRPr="007F739A">
        <w:rPr>
          <w:rStyle w:val="CommentReference"/>
          <w:color w:val="auto"/>
          <w:rPrChange w:id="8762" w:author="Alina Frey" w:date="2017-11-20T10:06:00Z">
            <w:rPr>
              <w:rStyle w:val="CommentReference"/>
            </w:rPr>
          </w:rPrChange>
        </w:rPr>
        <w:commentReference w:id="8763"/>
      </w:r>
      <w:ins w:id="8764" w:author="Alina Frey" w:date="2017-11-20T15:49:00Z">
        <w:r w:rsidR="0014600D">
          <w:rPr>
            <w:noProof/>
          </w:rPr>
          <w:drawing>
            <wp:inline distT="0" distB="0" distL="0" distR="0" wp14:anchorId="0754A727" wp14:editId="0C98E75F">
              <wp:extent cx="3657600" cy="3002671"/>
              <wp:effectExtent l="0" t="0" r="0" b="762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3659452" cy="3004191"/>
                      </a:xfrm>
                      <a:prstGeom prst="rect">
                        <a:avLst/>
                      </a:prstGeom>
                    </pic:spPr>
                  </pic:pic>
                </a:graphicData>
              </a:graphic>
            </wp:inline>
          </w:drawing>
        </w:r>
      </w:ins>
    </w:p>
    <w:p w14:paraId="3BE542A0" w14:textId="283B778F" w:rsidR="00D87B4E" w:rsidRPr="00CF2303" w:rsidRDefault="00EF19BC">
      <w:pPr>
        <w:pStyle w:val="Caption"/>
        <w:rPr>
          <w:ins w:id="8765" w:author="Alina Frey" w:date="2017-11-15T14:25:00Z"/>
          <w:rFonts w:cstheme="minorHAnsi"/>
          <w:szCs w:val="24"/>
        </w:rPr>
        <w:pPrChange w:id="8766" w:author="Alina Frey" w:date="2017-11-15T14:39:00Z">
          <w:pPr>
            <w:pStyle w:val="Alina-NormalText"/>
            <w:spacing w:after="0"/>
            <w:contextualSpacing/>
          </w:pPr>
        </w:pPrChange>
      </w:pPr>
      <w:bookmarkStart w:id="8767" w:name="_Toc498937474"/>
      <w:bookmarkStart w:id="8768" w:name="_Toc498942322"/>
      <w:bookmarkStart w:id="8769" w:name="_Toc498938989"/>
      <w:bookmarkStart w:id="8770" w:name="_Toc499024561"/>
      <w:ins w:id="8771" w:author="Alina Frey" w:date="2017-11-15T14:39:00Z">
        <w:r w:rsidRPr="00CF2303">
          <w:t xml:space="preserve">Figure </w:t>
        </w:r>
        <w:r w:rsidRPr="00CF2303">
          <w:fldChar w:fldCharType="begin"/>
        </w:r>
        <w:r w:rsidRPr="00CF2303">
          <w:instrText xml:space="preserve"> SEQ Figure \* ARABIC </w:instrText>
        </w:r>
      </w:ins>
      <w:r w:rsidRPr="00CF2303">
        <w:fldChar w:fldCharType="separate"/>
      </w:r>
      <w:ins w:id="8772" w:author="Alina Frey [2]" w:date="2017-11-21T10:58:00Z">
        <w:r w:rsidR="003B7B8C">
          <w:rPr>
            <w:noProof/>
          </w:rPr>
          <w:t>97</w:t>
        </w:r>
      </w:ins>
      <w:ins w:id="8773" w:author="Alina Frey" w:date="2017-11-15T14:39:00Z">
        <w:r w:rsidRPr="00CF2303">
          <w:fldChar w:fldCharType="end"/>
        </w:r>
        <w:r w:rsidRPr="00CF2303">
          <w:t>: Current Pregnancy</w:t>
        </w:r>
      </w:ins>
      <w:bookmarkEnd w:id="8767"/>
      <w:bookmarkEnd w:id="8768"/>
      <w:bookmarkEnd w:id="8769"/>
      <w:bookmarkEnd w:id="8770"/>
    </w:p>
    <w:p w14:paraId="6539C4BF" w14:textId="77777777" w:rsidR="00D87B4E" w:rsidRPr="007F739A" w:rsidRDefault="00D87B4E" w:rsidP="00D87B4E">
      <w:pPr>
        <w:pStyle w:val="Alina-NormalText"/>
        <w:spacing w:after="0"/>
        <w:contextualSpacing/>
        <w:rPr>
          <w:ins w:id="8774" w:author="Alina Frey" w:date="2017-11-15T14:25:00Z"/>
          <w:rFonts w:cstheme="minorHAnsi"/>
          <w:szCs w:val="24"/>
        </w:rPr>
      </w:pPr>
    </w:p>
    <w:p w14:paraId="743DBE4E" w14:textId="61630FB1" w:rsidR="00D87B4E" w:rsidRPr="00CF2303" w:rsidRDefault="00D87B4E">
      <w:pPr>
        <w:rPr>
          <w:ins w:id="8775" w:author="Alina Frey" w:date="2017-11-15T14:25:00Z"/>
        </w:rPr>
        <w:pPrChange w:id="8776" w:author="Alina Frey" w:date="2017-11-15T14:39:00Z">
          <w:pPr>
            <w:pStyle w:val="Alina-NormalText"/>
            <w:numPr>
              <w:numId w:val="79"/>
            </w:numPr>
            <w:spacing w:after="0" w:line="259" w:lineRule="auto"/>
            <w:ind w:left="720" w:hanging="360"/>
            <w:contextualSpacing/>
          </w:pPr>
        </w:pPrChange>
      </w:pPr>
      <w:ins w:id="8777" w:author="Alina Frey" w:date="2017-11-15T14:25:00Z">
        <w:r w:rsidRPr="007F739A">
          <w:rPr>
            <w:color w:val="auto"/>
            <w:rPrChange w:id="8778" w:author="Alina Frey" w:date="2017-11-20T10:06:00Z">
              <w:rPr/>
            </w:rPrChange>
          </w:rPr>
          <w:lastRenderedPageBreak/>
          <w:t xml:space="preserve">To edit and update the current pregnancy info, the user can take three actions, by selecting the </w:t>
        </w:r>
      </w:ins>
      <w:ins w:id="8779" w:author="Alina Frey" w:date="2017-11-17T14:36:00Z">
        <w:r w:rsidR="00F24D97" w:rsidRPr="007F739A">
          <w:rPr>
            <w:color w:val="auto"/>
            <w:rPrChange w:id="8780" w:author="Alina Frey" w:date="2017-11-20T10:06:00Z">
              <w:rPr/>
            </w:rPrChange>
          </w:rPr>
          <w:t>corresponding</w:t>
        </w:r>
      </w:ins>
      <w:ins w:id="8781" w:author="Alina Frey" w:date="2017-11-15T14:25:00Z">
        <w:r w:rsidRPr="007F739A">
          <w:rPr>
            <w:color w:val="auto"/>
            <w:rPrChange w:id="8782" w:author="Alina Frey" w:date="2017-11-20T10:06:00Z">
              <w:rPr/>
            </w:rPrChange>
          </w:rPr>
          <w:t xml:space="preserve"> button at the bottom of the screen:</w:t>
        </w:r>
      </w:ins>
    </w:p>
    <w:p w14:paraId="7FBABE41" w14:textId="05DB0421" w:rsidR="00D87B4E" w:rsidRPr="00CF2303" w:rsidRDefault="00D87B4E">
      <w:pPr>
        <w:pStyle w:val="ListParagraph"/>
        <w:numPr>
          <w:ilvl w:val="0"/>
          <w:numId w:val="81"/>
        </w:numPr>
        <w:rPr>
          <w:ins w:id="8783" w:author="Alina Frey" w:date="2017-11-15T14:25:00Z"/>
        </w:rPr>
        <w:pPrChange w:id="8784" w:author="Alina Frey" w:date="2017-11-15T14:39:00Z">
          <w:pPr>
            <w:pStyle w:val="Alina-NormalText"/>
            <w:numPr>
              <w:ilvl w:val="1"/>
              <w:numId w:val="80"/>
            </w:numPr>
            <w:spacing w:after="0" w:line="259" w:lineRule="auto"/>
            <w:ind w:left="1440" w:hanging="360"/>
            <w:contextualSpacing/>
          </w:pPr>
        </w:pPrChange>
      </w:pPr>
      <w:ins w:id="8785" w:author="Alina Frey" w:date="2017-11-15T14:25:00Z">
        <w:r w:rsidRPr="00CF2303">
          <w:t>Return to Pregnancies screen</w:t>
        </w:r>
      </w:ins>
    </w:p>
    <w:p w14:paraId="3A21B0A2" w14:textId="4D8FBAC1" w:rsidR="00D87B4E" w:rsidRPr="00CF2303" w:rsidRDefault="00D87B4E">
      <w:pPr>
        <w:pStyle w:val="ListParagraph"/>
        <w:numPr>
          <w:ilvl w:val="0"/>
          <w:numId w:val="81"/>
        </w:numPr>
        <w:rPr>
          <w:ins w:id="8786" w:author="Alina Frey" w:date="2017-11-15T14:25:00Z"/>
        </w:rPr>
        <w:pPrChange w:id="8787" w:author="Alina Frey" w:date="2017-11-15T14:39:00Z">
          <w:pPr>
            <w:pStyle w:val="Alina-NormalText"/>
            <w:numPr>
              <w:ilvl w:val="1"/>
              <w:numId w:val="80"/>
            </w:numPr>
            <w:spacing w:after="0" w:line="259" w:lineRule="auto"/>
            <w:ind w:left="1440" w:hanging="360"/>
            <w:contextualSpacing/>
          </w:pPr>
        </w:pPrChange>
      </w:pPr>
      <w:ins w:id="8788" w:author="Alina Frey" w:date="2017-11-15T14:25:00Z">
        <w:r w:rsidRPr="00CF2303">
          <w:t>Edit Pregnancy</w:t>
        </w:r>
      </w:ins>
      <w:ins w:id="8789" w:author="Alina Frey" w:date="2017-11-15T15:30:00Z">
        <w:r w:rsidR="008B7CEF" w:rsidRPr="00CF2303">
          <w:t xml:space="preserve"> Details</w:t>
        </w:r>
      </w:ins>
    </w:p>
    <w:p w14:paraId="5491A105" w14:textId="24864418" w:rsidR="00592BC7" w:rsidRPr="007F739A" w:rsidRDefault="00D87B4E" w:rsidP="00592BC7">
      <w:pPr>
        <w:pStyle w:val="ListParagraph"/>
        <w:numPr>
          <w:ilvl w:val="0"/>
          <w:numId w:val="81"/>
        </w:numPr>
        <w:rPr>
          <w:ins w:id="8790" w:author="Alina Frey" w:date="2017-11-15T15:17:00Z"/>
          <w:rPrChange w:id="8791" w:author="Alina Frey" w:date="2017-11-20T10:06:00Z">
            <w:rPr>
              <w:ins w:id="8792" w:author="Alina Frey" w:date="2017-11-15T15:17:00Z"/>
              <w:rFonts w:eastAsia="Times New Roman" w:cs="Times New Roman"/>
            </w:rPr>
          </w:rPrChange>
        </w:rPr>
      </w:pPr>
      <w:ins w:id="8793" w:author="Alina Frey" w:date="2017-11-15T14:25:00Z">
        <w:r w:rsidRPr="007F739A">
          <w:t>Update the Pregnancy Status</w:t>
        </w:r>
      </w:ins>
    </w:p>
    <w:p w14:paraId="05CDED55" w14:textId="017D9F0D" w:rsidR="00592BC7" w:rsidRPr="00CF2303" w:rsidDel="00CE4FDF" w:rsidRDefault="00592BC7">
      <w:pPr>
        <w:rPr>
          <w:del w:id="8794" w:author="Alina Frey" w:date="2017-11-15T15:18:00Z"/>
          <w:moveTo w:id="8795" w:author="Alina Frey" w:date="2017-11-15T15:17:00Z"/>
        </w:rPr>
        <w:pPrChange w:id="8796" w:author="Alina Frey" w:date="2017-11-15T15:17:00Z">
          <w:pPr>
            <w:pStyle w:val="ListParagraph"/>
            <w:numPr>
              <w:numId w:val="81"/>
            </w:numPr>
            <w:spacing w:after="154" w:line="252" w:lineRule="auto"/>
            <w:ind w:hanging="360"/>
          </w:pPr>
        </w:pPrChange>
      </w:pPr>
      <w:moveToRangeStart w:id="8797" w:author="Alina Frey" w:date="2017-11-15T15:17:00Z" w:name="move498522378"/>
      <w:moveTo w:id="8798" w:author="Alina Frey" w:date="2017-11-15T15:17:00Z">
        <w:del w:id="8799" w:author="Alina Frey" w:date="2017-11-15T15:18:00Z">
          <w:r w:rsidRPr="007F739A" w:rsidDel="00CE4FDF">
            <w:rPr>
              <w:color w:val="auto"/>
              <w:rPrChange w:id="8800" w:author="Alina Frey" w:date="2017-11-20T10:06:00Z">
                <w:rPr/>
              </w:rPrChange>
            </w:rPr>
            <w:delText xml:space="preserve">To view the current pregnancy, click </w:delText>
          </w:r>
          <w:r w:rsidRPr="007F739A" w:rsidDel="00CE4FDF">
            <w:rPr>
              <w:b/>
              <w:color w:val="auto"/>
              <w:rPrChange w:id="8801" w:author="Alina Frey" w:date="2017-11-20T10:06:00Z">
                <w:rPr>
                  <w:b/>
                </w:rPr>
              </w:rPrChange>
            </w:rPr>
            <w:delText>View Current Pregnancy</w:delText>
          </w:r>
          <w:r w:rsidRPr="007F739A" w:rsidDel="00CE4FDF">
            <w:rPr>
              <w:color w:val="auto"/>
              <w:rPrChange w:id="8802" w:author="Alina Frey" w:date="2017-11-20T10:06:00Z">
                <w:rPr/>
              </w:rPrChange>
            </w:rPr>
            <w:delText xml:space="preserve">. To view a past pregnancy from the list, highlight and click </w:delText>
          </w:r>
          <w:r w:rsidRPr="007F739A" w:rsidDel="00CE4FDF">
            <w:rPr>
              <w:b/>
              <w:color w:val="auto"/>
              <w:rPrChange w:id="8803" w:author="Alina Frey" w:date="2017-11-20T10:06:00Z">
                <w:rPr>
                  <w:b/>
                </w:rPr>
              </w:rPrChange>
            </w:rPr>
            <w:delText>View Selected</w:delText>
          </w:r>
          <w:r w:rsidRPr="007F739A" w:rsidDel="00CE4FDF">
            <w:rPr>
              <w:color w:val="auto"/>
              <w:rPrChange w:id="8804" w:author="Alina Frey" w:date="2017-11-20T10:06:00Z">
                <w:rPr/>
              </w:rPrChange>
            </w:rPr>
            <w:delText xml:space="preserve">. The Pregnancy Details page opens. Click </w:delText>
          </w:r>
          <w:r w:rsidRPr="007F739A" w:rsidDel="00CE4FDF">
            <w:rPr>
              <w:b/>
              <w:color w:val="auto"/>
              <w:rPrChange w:id="8805" w:author="Alina Frey" w:date="2017-11-20T10:06:00Z">
                <w:rPr>
                  <w:b/>
                </w:rPr>
              </w:rPrChange>
            </w:rPr>
            <w:delText>Return to Pregnancies</w:delText>
          </w:r>
          <w:r w:rsidRPr="007F739A" w:rsidDel="00CE4FDF">
            <w:rPr>
              <w:color w:val="auto"/>
              <w:rPrChange w:id="8806" w:author="Alina Frey" w:date="2017-11-20T10:06:00Z">
                <w:rPr/>
              </w:rPrChange>
            </w:rPr>
            <w:delText xml:space="preserve"> to close and return to the previous page.</w:delText>
          </w:r>
        </w:del>
      </w:moveTo>
    </w:p>
    <w:moveToRangeEnd w:id="8797"/>
    <w:p w14:paraId="16BE3159" w14:textId="06132666" w:rsidR="003161C8" w:rsidRPr="007F739A" w:rsidRDefault="003161C8" w:rsidP="003161C8">
      <w:pPr>
        <w:pStyle w:val="Heading4"/>
        <w:rPr>
          <w:ins w:id="8807" w:author="Alina Frey" w:date="2017-11-15T14:51:00Z"/>
          <w:color w:val="auto"/>
          <w:rPrChange w:id="8808" w:author="Alina Frey" w:date="2017-11-20T10:06:00Z">
            <w:rPr>
              <w:ins w:id="8809" w:author="Alina Frey" w:date="2017-11-15T14:51:00Z"/>
            </w:rPr>
          </w:rPrChange>
        </w:rPr>
      </w:pPr>
      <w:ins w:id="8810" w:author="Alina Frey" w:date="2017-11-15T14:51:00Z">
        <w:r w:rsidRPr="007F739A">
          <w:rPr>
            <w:color w:val="auto"/>
            <w:rPrChange w:id="8811" w:author="Alina Frey" w:date="2017-11-20T10:06:00Z">
              <w:rPr/>
            </w:rPrChange>
          </w:rPr>
          <w:t xml:space="preserve">Edit </w:t>
        </w:r>
      </w:ins>
      <w:ins w:id="8812" w:author="Alina Frey" w:date="2017-11-15T15:29:00Z">
        <w:r w:rsidR="008B7CEF" w:rsidRPr="007F739A">
          <w:rPr>
            <w:color w:val="auto"/>
            <w:rPrChange w:id="8813" w:author="Alina Frey" w:date="2017-11-20T10:06:00Z">
              <w:rPr/>
            </w:rPrChange>
          </w:rPr>
          <w:t>Pregnancy Details</w:t>
        </w:r>
      </w:ins>
    </w:p>
    <w:p w14:paraId="235FF1C5" w14:textId="72737DE8" w:rsidR="00B86DF7" w:rsidRPr="007F739A" w:rsidRDefault="00D87B4E" w:rsidP="0057026B">
      <w:pPr>
        <w:rPr>
          <w:ins w:id="8814" w:author="Alina Frey" w:date="2017-11-15T16:06:00Z"/>
          <w:color w:val="auto"/>
          <w:rPrChange w:id="8815" w:author="Alina Frey" w:date="2017-11-20T10:06:00Z">
            <w:rPr>
              <w:ins w:id="8816" w:author="Alina Frey" w:date="2017-11-15T16:06:00Z"/>
            </w:rPr>
          </w:rPrChange>
        </w:rPr>
      </w:pPr>
      <w:ins w:id="8817" w:author="Alina Frey" w:date="2017-11-15T14:25:00Z">
        <w:r w:rsidRPr="007F739A">
          <w:rPr>
            <w:color w:val="auto"/>
            <w:rPrChange w:id="8818" w:author="Alina Frey" w:date="2017-11-20T10:06:00Z">
              <w:rPr/>
            </w:rPrChange>
          </w:rPr>
          <w:t>Editing the current pregnancy can be done by either selecting the Edit link at the top right corner of the Current Pregnancy panel, or the Edit Pregnancy Details button at the bottom of the screen. Either one, redirects the user to the Add/Edit Pregnancy Details screen.</w:t>
        </w:r>
      </w:ins>
    </w:p>
    <w:p w14:paraId="53B21FB2" w14:textId="19C77DFB" w:rsidR="00A35D73" w:rsidRPr="007F739A" w:rsidRDefault="007F5605">
      <w:pPr>
        <w:rPr>
          <w:ins w:id="8819" w:author="Alina Frey" w:date="2017-11-15T15:31:00Z"/>
          <w:color w:val="auto"/>
          <w:rPrChange w:id="8820" w:author="Alina Frey" w:date="2017-11-20T10:06:00Z">
            <w:rPr>
              <w:ins w:id="8821" w:author="Alina Frey" w:date="2017-11-15T15:31:00Z"/>
            </w:rPr>
          </w:rPrChange>
        </w:rPr>
        <w:pPrChange w:id="8822" w:author="Alina Frey" w:date="2017-11-15T16:01:00Z">
          <w:pPr>
            <w:spacing w:after="19" w:line="252" w:lineRule="auto"/>
            <w:ind w:left="-5" w:hanging="10"/>
          </w:pPr>
        </w:pPrChange>
      </w:pPr>
      <w:ins w:id="8823" w:author="Alina Frey" w:date="2017-11-15T16:07:00Z">
        <w:r w:rsidRPr="007F739A">
          <w:rPr>
            <w:color w:val="auto"/>
            <w:rPrChange w:id="8824" w:author="Alina Frey" w:date="2017-11-20T10:06:00Z">
              <w:rPr/>
            </w:rPrChange>
          </w:rPr>
          <w:t>Updating the panel is described in detail in section</w:t>
        </w:r>
      </w:ins>
      <w:ins w:id="8825" w:author="Alina Frey" w:date="2017-11-15T16:10:00Z">
        <w:r w:rsidR="00776646" w:rsidRPr="007F739A">
          <w:rPr>
            <w:color w:val="auto"/>
            <w:rPrChange w:id="8826" w:author="Alina Frey" w:date="2017-11-20T10:06:00Z">
              <w:rPr/>
            </w:rPrChange>
          </w:rPr>
          <w:t xml:space="preserve"> </w:t>
        </w:r>
        <w:r w:rsidR="00776646" w:rsidRPr="00CF2303">
          <w:rPr>
            <w:color w:val="0070C0"/>
            <w:u w:val="single" w:color="0070C0"/>
          </w:rPr>
          <w:fldChar w:fldCharType="begin"/>
        </w:r>
        <w:r w:rsidR="00776646" w:rsidRPr="009E5B97">
          <w:rPr>
            <w:color w:val="0070C0"/>
            <w:u w:val="single" w:color="0070C0"/>
          </w:rPr>
          <w:instrText xml:space="preserve"> REF _Ref498525513 \h </w:instrText>
        </w:r>
      </w:ins>
      <w:r w:rsidR="000E5A15" w:rsidRPr="009E5B97">
        <w:rPr>
          <w:color w:val="0070C0"/>
          <w:u w:val="single" w:color="0070C0"/>
        </w:rPr>
        <w:instrText xml:space="preserve"> \* MERGEFORMAT </w:instrText>
      </w:r>
      <w:r w:rsidR="00776646" w:rsidRPr="00CF2303">
        <w:rPr>
          <w:color w:val="0070C0"/>
          <w:u w:val="single" w:color="0070C0"/>
        </w:rPr>
      </w:r>
      <w:ins w:id="8827" w:author="Alina Frey" w:date="2017-11-15T16:10:00Z">
        <w:r w:rsidR="00776646" w:rsidRPr="00CF2303">
          <w:rPr>
            <w:color w:val="0070C0"/>
            <w:u w:val="single" w:color="0070C0"/>
          </w:rPr>
          <w:fldChar w:fldCharType="separate"/>
        </w:r>
      </w:ins>
      <w:ins w:id="8828" w:author="Alina Frey [2]" w:date="2017-11-21T10:58:00Z">
        <w:r w:rsidR="003B7B8C" w:rsidRPr="003B7B8C">
          <w:rPr>
            <w:color w:val="0070C0"/>
            <w:u w:val="single" w:color="0070C0"/>
            <w:rPrChange w:id="8829" w:author="Alina Frey [2]" w:date="2017-11-21T10:58:00Z">
              <w:rPr/>
            </w:rPrChange>
          </w:rPr>
          <w:t>Current Pregnancy</w:t>
        </w:r>
      </w:ins>
      <w:ins w:id="8830" w:author="Alina Frey" w:date="2017-11-15T16:10:00Z">
        <w:r w:rsidR="00776646" w:rsidRPr="00CF2303">
          <w:rPr>
            <w:color w:val="0070C0"/>
            <w:u w:val="single" w:color="0070C0"/>
          </w:rPr>
          <w:fldChar w:fldCharType="end"/>
        </w:r>
        <w:r w:rsidR="00776646" w:rsidRPr="007F739A">
          <w:rPr>
            <w:color w:val="auto"/>
            <w:rPrChange w:id="8831" w:author="Alina Frey" w:date="2017-11-20T10:06:00Z">
              <w:rPr/>
            </w:rPrChange>
          </w:rPr>
          <w:t xml:space="preserve"> – </w:t>
        </w:r>
      </w:ins>
      <w:ins w:id="8832" w:author="Alina Frey" w:date="2017-11-15T16:09:00Z">
        <w:r w:rsidR="00704772" w:rsidRPr="00CF2303">
          <w:rPr>
            <w:color w:val="0070C0"/>
            <w:u w:val="single" w:color="0070C0"/>
          </w:rPr>
          <w:fldChar w:fldCharType="begin"/>
        </w:r>
        <w:r w:rsidR="00704772" w:rsidRPr="009E5B97">
          <w:rPr>
            <w:color w:val="0070C0"/>
            <w:u w:val="single" w:color="0070C0"/>
          </w:rPr>
          <w:instrText xml:space="preserve"> REF _Ref498525472 \h </w:instrText>
        </w:r>
      </w:ins>
      <w:r w:rsidR="00704772" w:rsidRPr="009E5B97">
        <w:rPr>
          <w:color w:val="0070C0"/>
          <w:u w:val="single" w:color="0070C0"/>
        </w:rPr>
        <w:instrText xml:space="preserve"> \* MERGEFORMAT </w:instrText>
      </w:r>
      <w:r w:rsidR="00704772" w:rsidRPr="00CF2303">
        <w:rPr>
          <w:color w:val="0070C0"/>
          <w:u w:val="single" w:color="0070C0"/>
        </w:rPr>
      </w:r>
      <w:r w:rsidR="00704772" w:rsidRPr="00CF2303">
        <w:rPr>
          <w:color w:val="0070C0"/>
          <w:u w:val="single" w:color="0070C0"/>
        </w:rPr>
        <w:fldChar w:fldCharType="separate"/>
      </w:r>
      <w:ins w:id="8833" w:author="Alina Frey [2]" w:date="2017-11-21T10:58:00Z">
        <w:r w:rsidR="003B7B8C" w:rsidRPr="003B7B8C">
          <w:rPr>
            <w:color w:val="0070C0"/>
            <w:u w:val="single" w:color="0070C0"/>
            <w:rPrChange w:id="8834" w:author="Alina Frey [2]" w:date="2017-11-21T10:58:00Z">
              <w:rPr>
                <w:rFonts w:eastAsiaTheme="minorHAnsi" w:cstheme="minorBidi"/>
                <w:b/>
                <w:i/>
                <w:color w:val="auto"/>
              </w:rPr>
            </w:rPrChange>
          </w:rPr>
          <w:t>Edit Details Menu</w:t>
        </w:r>
      </w:ins>
      <w:ins w:id="8835" w:author="Alina Frey" w:date="2017-11-15T16:09:00Z">
        <w:r w:rsidR="00704772" w:rsidRPr="00CF2303">
          <w:rPr>
            <w:color w:val="0070C0"/>
            <w:u w:val="single" w:color="0070C0"/>
          </w:rPr>
          <w:fldChar w:fldCharType="end"/>
        </w:r>
      </w:ins>
      <w:ins w:id="8836" w:author="Alina Frey" w:date="2017-11-15T16:10:00Z">
        <w:r w:rsidR="00776646" w:rsidRPr="007F739A">
          <w:rPr>
            <w:color w:val="auto"/>
            <w:rPrChange w:id="8837" w:author="Alina Frey" w:date="2017-11-20T10:06:00Z">
              <w:rPr/>
            </w:rPrChange>
          </w:rPr>
          <w:t>.</w:t>
        </w:r>
      </w:ins>
    </w:p>
    <w:p w14:paraId="6CF4ECA2" w14:textId="77777777" w:rsidR="008228E7" w:rsidRPr="007F739A" w:rsidRDefault="00D87B4E" w:rsidP="008228E7">
      <w:pPr>
        <w:pStyle w:val="Heading4"/>
        <w:rPr>
          <w:ins w:id="8838" w:author="Alina Frey" w:date="2017-11-15T15:13:00Z"/>
          <w:color w:val="auto"/>
          <w:rPrChange w:id="8839" w:author="Alina Frey" w:date="2017-11-20T10:06:00Z">
            <w:rPr>
              <w:ins w:id="8840" w:author="Alina Frey" w:date="2017-11-15T15:13:00Z"/>
            </w:rPr>
          </w:rPrChange>
        </w:rPr>
      </w:pPr>
      <w:ins w:id="8841" w:author="Alina Frey" w:date="2017-11-15T14:25:00Z">
        <w:r w:rsidRPr="007F739A">
          <w:rPr>
            <w:color w:val="auto"/>
            <w:rPrChange w:id="8842" w:author="Alina Frey" w:date="2017-11-20T10:06:00Z">
              <w:rPr/>
            </w:rPrChange>
          </w:rPr>
          <w:t>Update Pregnancy Status</w:t>
        </w:r>
      </w:ins>
    </w:p>
    <w:p w14:paraId="610829B9" w14:textId="2461B488" w:rsidR="00880CE7" w:rsidRPr="007F739A" w:rsidDel="00A23D92" w:rsidRDefault="006E4297" w:rsidP="00880CE7">
      <w:pPr>
        <w:spacing w:after="0" w:line="246" w:lineRule="auto"/>
        <w:ind w:left="-5" w:right="-10" w:hanging="10"/>
        <w:rPr>
          <w:del w:id="8843" w:author="Alina Frey" w:date="2017-11-15T17:11:00Z"/>
          <w:moveTo w:id="8844" w:author="Alina Frey" w:date="2017-11-15T15:28:00Z"/>
          <w:color w:val="auto"/>
          <w:rPrChange w:id="8845" w:author="Alina Frey" w:date="2017-11-20T10:06:00Z">
            <w:rPr>
              <w:del w:id="8846" w:author="Alina Frey" w:date="2017-11-15T17:11:00Z"/>
              <w:moveTo w:id="8847" w:author="Alina Frey" w:date="2017-11-15T15:28:00Z"/>
            </w:rPr>
          </w:rPrChange>
        </w:rPr>
      </w:pPr>
      <w:ins w:id="8848" w:author="Alina Frey" w:date="2017-11-15T17:08:00Z">
        <w:r w:rsidRPr="007F739A">
          <w:rPr>
            <w:color w:val="auto"/>
            <w:rPrChange w:id="8849" w:author="Alina Frey" w:date="2017-11-20T10:06:00Z">
              <w:rPr/>
            </w:rPrChange>
          </w:rPr>
          <w:t xml:space="preserve">To update the </w:t>
        </w:r>
        <w:r w:rsidR="00170A2F" w:rsidRPr="007F739A">
          <w:rPr>
            <w:color w:val="auto"/>
            <w:rPrChange w:id="8850" w:author="Alina Frey" w:date="2017-11-20T10:06:00Z">
              <w:rPr/>
            </w:rPrChange>
          </w:rPr>
          <w:t>Pregnancy Status, s</w:t>
        </w:r>
      </w:ins>
      <w:ins w:id="8851" w:author="Alina Frey" w:date="2017-11-15T14:25:00Z">
        <w:r w:rsidR="00D87B4E" w:rsidRPr="007F739A">
          <w:rPr>
            <w:color w:val="auto"/>
            <w:rPrChange w:id="8852" w:author="Alina Frey" w:date="2017-11-20T10:06:00Z">
              <w:rPr/>
            </w:rPrChange>
          </w:rPr>
          <w:t xml:space="preserve">elect the </w:t>
        </w:r>
      </w:ins>
      <w:ins w:id="8853" w:author="Alina Frey" w:date="2017-11-17T14:36:00Z">
        <w:r w:rsidR="00F24D97" w:rsidRPr="007F739A">
          <w:rPr>
            <w:color w:val="auto"/>
            <w:rPrChange w:id="8854" w:author="Alina Frey" w:date="2017-11-20T10:06:00Z">
              <w:rPr/>
            </w:rPrChange>
          </w:rPr>
          <w:t>corresponding</w:t>
        </w:r>
      </w:ins>
      <w:ins w:id="8855" w:author="Alina Frey" w:date="2017-11-15T14:25:00Z">
        <w:r w:rsidR="00D87B4E" w:rsidRPr="007F739A">
          <w:rPr>
            <w:color w:val="auto"/>
            <w:rPrChange w:id="8856" w:author="Alina Frey" w:date="2017-11-20T10:06:00Z">
              <w:rPr/>
            </w:rPrChange>
          </w:rPr>
          <w:t xml:space="preserve"> button at the bottom of the Pregnancy Outcome Details screen. This redirects the user to the Pregnancy Status screen. Here the user can set the status to Pregnant or Not Pregnant, just as described </w:t>
        </w:r>
      </w:ins>
      <w:ins w:id="8857" w:author="Alina Frey" w:date="2017-11-15T17:10:00Z">
        <w:r w:rsidR="00A23D92" w:rsidRPr="007F739A">
          <w:rPr>
            <w:color w:val="auto"/>
            <w:rPrChange w:id="8858" w:author="Alina Frey" w:date="2017-11-20T10:06:00Z">
              <w:rPr/>
            </w:rPrChange>
          </w:rPr>
          <w:t xml:space="preserve">previously </w:t>
        </w:r>
      </w:ins>
      <w:ins w:id="8859" w:author="Alina Frey" w:date="2017-11-15T14:25:00Z">
        <w:r w:rsidR="00D87B4E" w:rsidRPr="007F739A">
          <w:rPr>
            <w:color w:val="auto"/>
            <w:rPrChange w:id="8860" w:author="Alina Frey" w:date="2017-11-20T10:06:00Z">
              <w:rPr/>
            </w:rPrChange>
          </w:rPr>
          <w:t xml:space="preserve">in </w:t>
        </w:r>
      </w:ins>
      <w:ins w:id="8861" w:author="Alina Frey" w:date="2017-11-15T15:15:00Z">
        <w:r w:rsidR="002E7E9F" w:rsidRPr="007F739A">
          <w:rPr>
            <w:color w:val="auto"/>
            <w:rPrChange w:id="8862" w:author="Alina Frey" w:date="2017-11-20T10:06:00Z">
              <w:rPr/>
            </w:rPrChange>
          </w:rPr>
          <w:t xml:space="preserve">section </w:t>
        </w:r>
        <w:r w:rsidR="002E7E9F" w:rsidRPr="00CF2303">
          <w:rPr>
            <w:color w:val="0070C0"/>
            <w:u w:val="single" w:color="0070C0"/>
          </w:rPr>
          <w:fldChar w:fldCharType="begin"/>
        </w:r>
        <w:r w:rsidR="002E7E9F" w:rsidRPr="009E5B97">
          <w:rPr>
            <w:color w:val="0070C0"/>
            <w:u w:val="single" w:color="0070C0"/>
          </w:rPr>
          <w:instrText xml:space="preserve"> REF _Ref498354795 \h </w:instrText>
        </w:r>
      </w:ins>
      <w:r w:rsidR="000E5A15" w:rsidRPr="009E5B97">
        <w:rPr>
          <w:color w:val="0070C0"/>
          <w:u w:val="single" w:color="0070C0"/>
        </w:rPr>
        <w:instrText xml:space="preserve"> \* MERGEFORMAT </w:instrText>
      </w:r>
      <w:r w:rsidR="002E7E9F" w:rsidRPr="00CF2303">
        <w:rPr>
          <w:color w:val="0070C0"/>
          <w:u w:val="single" w:color="0070C0"/>
        </w:rPr>
      </w:r>
      <w:ins w:id="8863" w:author="Alina Frey" w:date="2017-11-15T15:15:00Z">
        <w:r w:rsidR="002E7E9F" w:rsidRPr="00CF2303">
          <w:rPr>
            <w:color w:val="0070C0"/>
            <w:u w:val="single" w:color="0070C0"/>
          </w:rPr>
          <w:fldChar w:fldCharType="separate"/>
        </w:r>
      </w:ins>
      <w:ins w:id="8864" w:author="Alina Frey [2]" w:date="2017-11-21T10:58:00Z">
        <w:r w:rsidR="003B7B8C" w:rsidRPr="003B7B8C">
          <w:rPr>
            <w:color w:val="0070C0"/>
            <w:u w:val="single" w:color="0070C0"/>
            <w:rPrChange w:id="8865" w:author="Alina Frey [2]" w:date="2017-11-21T10:58:00Z">
              <w:rPr>
                <w:b/>
                <w:i/>
              </w:rPr>
            </w:rPrChange>
          </w:rPr>
          <w:t>Pregnancy Status</w:t>
        </w:r>
      </w:ins>
      <w:ins w:id="8866" w:author="Alina Frey" w:date="2017-11-15T15:15:00Z">
        <w:r w:rsidR="002E7E9F" w:rsidRPr="00CF2303">
          <w:rPr>
            <w:color w:val="0070C0"/>
            <w:u w:val="single" w:color="0070C0"/>
          </w:rPr>
          <w:fldChar w:fldCharType="end"/>
        </w:r>
        <w:r w:rsidR="002E7E9F" w:rsidRPr="007F739A">
          <w:rPr>
            <w:color w:val="auto"/>
            <w:rPrChange w:id="8867" w:author="Alina Frey" w:date="2017-11-20T10:06:00Z">
              <w:rPr/>
            </w:rPrChange>
          </w:rPr>
          <w:t xml:space="preserve"> under </w:t>
        </w:r>
        <w:r w:rsidR="002E7E9F" w:rsidRPr="00CF2303">
          <w:rPr>
            <w:color w:val="0070C0"/>
            <w:u w:val="single" w:color="0070C0"/>
          </w:rPr>
          <w:fldChar w:fldCharType="begin"/>
        </w:r>
        <w:r w:rsidR="002E7E9F" w:rsidRPr="009E5B97">
          <w:rPr>
            <w:color w:val="0070C0"/>
            <w:u w:val="single" w:color="0070C0"/>
          </w:rPr>
          <w:instrText xml:space="preserve"> REF _Ref498354677 \h </w:instrText>
        </w:r>
      </w:ins>
      <w:r w:rsidR="000E5A15" w:rsidRPr="009E5B97">
        <w:rPr>
          <w:color w:val="0070C0"/>
          <w:u w:val="single" w:color="0070C0"/>
        </w:rPr>
        <w:instrText xml:space="preserve"> \* MERGEFORMAT </w:instrText>
      </w:r>
      <w:r w:rsidR="002E7E9F" w:rsidRPr="00CF2303">
        <w:rPr>
          <w:color w:val="0070C0"/>
          <w:u w:val="single" w:color="0070C0"/>
        </w:rPr>
      </w:r>
      <w:ins w:id="8868" w:author="Alina Frey" w:date="2017-11-15T15:15:00Z">
        <w:r w:rsidR="002E7E9F" w:rsidRPr="00CF2303">
          <w:rPr>
            <w:color w:val="0070C0"/>
            <w:u w:val="single" w:color="0070C0"/>
          </w:rPr>
          <w:fldChar w:fldCharType="separate"/>
        </w:r>
      </w:ins>
      <w:ins w:id="8869" w:author="Alina Frey [2]" w:date="2017-11-21T10:58:00Z">
        <w:r w:rsidR="003B7B8C" w:rsidRPr="003B7B8C">
          <w:rPr>
            <w:color w:val="0070C0"/>
            <w:u w:val="single" w:color="0070C0"/>
            <w:rPrChange w:id="8870" w:author="Alina Frey [2]" w:date="2017-11-21T10:58:00Z">
              <w:rPr/>
            </w:rPrChange>
          </w:rPr>
          <w:t>Patient Details</w:t>
        </w:r>
      </w:ins>
      <w:ins w:id="8871" w:author="Alina Frey" w:date="2017-11-15T15:15:00Z">
        <w:r w:rsidR="002E7E9F" w:rsidRPr="00CF2303">
          <w:rPr>
            <w:color w:val="0070C0"/>
            <w:u w:val="single" w:color="0070C0"/>
          </w:rPr>
          <w:fldChar w:fldCharType="end"/>
        </w:r>
        <w:r w:rsidR="002E7E9F" w:rsidRPr="007F739A">
          <w:rPr>
            <w:color w:val="auto"/>
            <w:rPrChange w:id="8872" w:author="Alina Frey" w:date="2017-11-20T10:06:00Z">
              <w:rPr>
                <w:color w:val="0070C0"/>
                <w:u w:val="single" w:color="0070C0"/>
              </w:rPr>
            </w:rPrChange>
          </w:rPr>
          <w:t>.</w:t>
        </w:r>
      </w:ins>
      <w:moveToRangeStart w:id="8873" w:author="Alina Frey" w:date="2017-11-15T15:28:00Z" w:name="move498523054"/>
      <w:moveTo w:id="8874" w:author="Alina Frey" w:date="2017-11-15T15:28:00Z">
        <w:del w:id="8875" w:author="Alina Frey" w:date="2017-11-15T17:11:00Z">
          <w:r w:rsidR="00880CE7" w:rsidRPr="007F739A" w:rsidDel="00A23D92">
            <w:rPr>
              <w:rFonts w:eastAsia="Times New Roman" w:cs="Times New Roman"/>
              <w:color w:val="auto"/>
              <w:rPrChange w:id="8876" w:author="Alina Frey" w:date="2017-11-20T10:06:00Z">
                <w:rPr>
                  <w:rFonts w:eastAsia="Times New Roman" w:cs="Times New Roman"/>
                </w:rPr>
              </w:rPrChange>
            </w:rPr>
            <w:delText xml:space="preserve">Click </w:delText>
          </w:r>
          <w:r w:rsidR="00880CE7" w:rsidRPr="007F739A" w:rsidDel="00A23D92">
            <w:rPr>
              <w:rFonts w:eastAsia="Times New Roman" w:cs="Times New Roman"/>
              <w:b/>
              <w:color w:val="auto"/>
              <w:rPrChange w:id="8877" w:author="Alina Frey" w:date="2017-11-20T10:06:00Z">
                <w:rPr>
                  <w:rFonts w:eastAsia="Times New Roman" w:cs="Times New Roman"/>
                  <w:b/>
                </w:rPr>
              </w:rPrChange>
            </w:rPr>
            <w:delText>Update Pregnancy Status</w:delText>
          </w:r>
          <w:r w:rsidR="00880CE7" w:rsidRPr="007F739A" w:rsidDel="00A23D92">
            <w:rPr>
              <w:rFonts w:eastAsia="Times New Roman" w:cs="Times New Roman"/>
              <w:color w:val="auto"/>
              <w:rPrChange w:id="8878" w:author="Alina Frey" w:date="2017-11-20T10:06:00Z">
                <w:rPr>
                  <w:rFonts w:eastAsia="Times New Roman" w:cs="Times New Roman"/>
                </w:rPr>
              </w:rPrChange>
            </w:rPr>
            <w:delText xml:space="preserve"> and the Pregnancy Status page opens. The user selects from the dropdown list. Click </w:delText>
          </w:r>
          <w:r w:rsidR="00880CE7" w:rsidRPr="007F739A" w:rsidDel="00A23D92">
            <w:rPr>
              <w:rFonts w:eastAsia="Times New Roman" w:cs="Times New Roman"/>
              <w:b/>
              <w:color w:val="auto"/>
              <w:rPrChange w:id="8879" w:author="Alina Frey" w:date="2017-11-20T10:06:00Z">
                <w:rPr>
                  <w:rFonts w:eastAsia="Times New Roman" w:cs="Times New Roman"/>
                  <w:b/>
                </w:rPr>
              </w:rPrChange>
            </w:rPr>
            <w:delText>Save</w:delText>
          </w:r>
          <w:r w:rsidR="00880CE7" w:rsidRPr="007F739A" w:rsidDel="00A23D92">
            <w:rPr>
              <w:rFonts w:eastAsia="Times New Roman" w:cs="Times New Roman"/>
              <w:color w:val="auto"/>
              <w:rPrChange w:id="8880" w:author="Alina Frey" w:date="2017-11-20T10:06:00Z">
                <w:rPr>
                  <w:rFonts w:eastAsia="Times New Roman" w:cs="Times New Roman"/>
                </w:rPr>
              </w:rPrChange>
            </w:rPr>
            <w:delText xml:space="preserve"> to store the information and return to the previous page. Click </w:delText>
          </w:r>
          <w:r w:rsidR="00880CE7" w:rsidRPr="007F739A" w:rsidDel="00A23D92">
            <w:rPr>
              <w:rFonts w:eastAsia="Times New Roman" w:cs="Times New Roman"/>
              <w:b/>
              <w:color w:val="auto"/>
              <w:rPrChange w:id="8881" w:author="Alina Frey" w:date="2017-11-20T10:06:00Z">
                <w:rPr>
                  <w:rFonts w:eastAsia="Times New Roman" w:cs="Times New Roman"/>
                  <w:b/>
                </w:rPr>
              </w:rPrChange>
            </w:rPr>
            <w:delText>Cancel</w:delText>
          </w:r>
          <w:r w:rsidR="00880CE7" w:rsidRPr="007F739A" w:rsidDel="00A23D92">
            <w:rPr>
              <w:rFonts w:eastAsia="Times New Roman" w:cs="Times New Roman"/>
              <w:color w:val="auto"/>
              <w:rPrChange w:id="8882" w:author="Alina Frey" w:date="2017-11-20T10:06:00Z">
                <w:rPr>
                  <w:rFonts w:eastAsia="Times New Roman" w:cs="Times New Roman"/>
                </w:rPr>
              </w:rPrChange>
            </w:rPr>
            <w:delText xml:space="preserve"> to exit without saving and return to the previous page.</w:delText>
          </w:r>
        </w:del>
      </w:moveTo>
    </w:p>
    <w:p w14:paraId="11358A68" w14:textId="7D3C9212" w:rsidR="00880CE7" w:rsidRPr="007F739A" w:rsidDel="00A23D92" w:rsidRDefault="00880CE7" w:rsidP="00880CE7">
      <w:pPr>
        <w:keepNext/>
        <w:spacing w:after="67"/>
        <w:ind w:right="-150"/>
        <w:rPr>
          <w:del w:id="8883" w:author="Alina Frey" w:date="2017-11-15T17:11:00Z"/>
          <w:moveTo w:id="8884" w:author="Alina Frey" w:date="2017-11-15T15:28:00Z"/>
          <w:color w:val="auto"/>
          <w:rPrChange w:id="8885" w:author="Alina Frey" w:date="2017-11-20T10:06:00Z">
            <w:rPr>
              <w:del w:id="8886" w:author="Alina Frey" w:date="2017-11-15T17:11:00Z"/>
              <w:moveTo w:id="8887" w:author="Alina Frey" w:date="2017-11-15T15:28:00Z"/>
            </w:rPr>
          </w:rPrChange>
        </w:rPr>
      </w:pPr>
      <w:moveTo w:id="8888" w:author="Alina Frey" w:date="2017-11-15T15:28:00Z">
        <w:del w:id="8889" w:author="Alina Frey" w:date="2017-11-15T17:11:00Z">
          <w:r w:rsidRPr="007F739A" w:rsidDel="00A23D92">
            <w:rPr>
              <w:noProof/>
              <w:color w:val="auto"/>
              <w:rPrChange w:id="8890" w:author="Alina Frey" w:date="2017-11-20T10:06:00Z">
                <w:rPr>
                  <w:noProof/>
                </w:rPr>
              </w:rPrChange>
            </w:rPr>
            <w:drawing>
              <wp:inline distT="0" distB="0" distL="0" distR="0" wp14:anchorId="4E0B7659" wp14:editId="28C80183">
                <wp:extent cx="6038850" cy="2353056"/>
                <wp:effectExtent l="0" t="0" r="0" b="0"/>
                <wp:docPr id="12" name="Picture 12"/>
                <wp:cNvGraphicFramePr/>
                <a:graphic xmlns:a="http://schemas.openxmlformats.org/drawingml/2006/main">
                  <a:graphicData uri="http://schemas.openxmlformats.org/drawingml/2006/picture">
                    <pic:pic xmlns:pic="http://schemas.openxmlformats.org/drawingml/2006/picture">
                      <pic:nvPicPr>
                        <pic:cNvPr id="1281" name="Picture 1281"/>
                        <pic:cNvPicPr/>
                      </pic:nvPicPr>
                      <pic:blipFill>
                        <a:blip r:embed="rId184"/>
                        <a:stretch>
                          <a:fillRect/>
                        </a:stretch>
                      </pic:blipFill>
                      <pic:spPr>
                        <a:xfrm>
                          <a:off x="0" y="0"/>
                          <a:ext cx="6038850" cy="2353056"/>
                        </a:xfrm>
                        <a:prstGeom prst="rect">
                          <a:avLst/>
                        </a:prstGeom>
                      </pic:spPr>
                    </pic:pic>
                  </a:graphicData>
                </a:graphic>
              </wp:inline>
            </w:drawing>
          </w:r>
        </w:del>
      </w:moveTo>
    </w:p>
    <w:moveToRangeEnd w:id="8873"/>
    <w:p w14:paraId="31876EEF" w14:textId="14FC2B66" w:rsidR="006C0619" w:rsidRPr="007F739A" w:rsidDel="00AE52FD" w:rsidRDefault="005F159C">
      <w:pPr>
        <w:spacing w:after="161" w:line="265" w:lineRule="auto"/>
        <w:ind w:left="-5" w:hanging="10"/>
        <w:rPr>
          <w:del w:id="8891" w:author="Alina Frey" w:date="2017-11-08T16:38:00Z"/>
          <w:color w:val="auto"/>
          <w:rPrChange w:id="8892" w:author="Alina Frey" w:date="2017-11-20T10:06:00Z">
            <w:rPr>
              <w:del w:id="8893" w:author="Alina Frey" w:date="2017-11-08T16:38:00Z"/>
            </w:rPr>
          </w:rPrChange>
        </w:rPr>
      </w:pPr>
      <w:del w:id="8894" w:author="Alina Frey" w:date="2017-11-08T16:38:00Z">
        <w:r w:rsidRPr="007F739A" w:rsidDel="00AE52FD">
          <w:rPr>
            <w:rFonts w:eastAsia="Times New Roman" w:cs="Times New Roman"/>
            <w:b/>
            <w:color w:val="auto"/>
            <w:sz w:val="20"/>
            <w:rPrChange w:id="8895" w:author="Alina Frey" w:date="2017-11-20T10:06:00Z">
              <w:rPr>
                <w:rFonts w:eastAsia="Times New Roman" w:cs="Times New Roman"/>
                <w:b/>
                <w:sz w:val="20"/>
              </w:rPr>
            </w:rPrChange>
          </w:rPr>
          <w:delText>Figure 64: Pregnancies</w:delText>
        </w:r>
      </w:del>
    </w:p>
    <w:p w14:paraId="31876EF0" w14:textId="06229231" w:rsidR="006C0619" w:rsidRPr="007F739A" w:rsidDel="00A23D92" w:rsidRDefault="005F159C" w:rsidP="00FA615B">
      <w:pPr>
        <w:spacing w:after="154" w:line="252" w:lineRule="auto"/>
        <w:ind w:left="-5" w:hanging="10"/>
        <w:rPr>
          <w:del w:id="8896" w:author="Alina Frey" w:date="2017-11-15T17:11:00Z"/>
          <w:moveFrom w:id="8897" w:author="Alina Frey" w:date="2017-11-15T15:17:00Z"/>
          <w:color w:val="auto"/>
          <w:rPrChange w:id="8898" w:author="Alina Frey" w:date="2017-11-20T10:06:00Z">
            <w:rPr>
              <w:del w:id="8899" w:author="Alina Frey" w:date="2017-11-15T17:11:00Z"/>
              <w:moveFrom w:id="8900" w:author="Alina Frey" w:date="2017-11-15T15:17:00Z"/>
            </w:rPr>
          </w:rPrChange>
        </w:rPr>
      </w:pPr>
      <w:moveFromRangeStart w:id="8901" w:author="Alina Frey" w:date="2017-11-15T15:17:00Z" w:name="move498522378"/>
      <w:moveFrom w:id="8902" w:author="Alina Frey" w:date="2017-11-15T15:17:00Z">
        <w:del w:id="8903" w:author="Alina Frey" w:date="2017-11-15T17:11:00Z">
          <w:r w:rsidRPr="007F739A" w:rsidDel="00A23D92">
            <w:rPr>
              <w:rFonts w:eastAsia="Times New Roman" w:cs="Times New Roman"/>
              <w:color w:val="auto"/>
              <w:rPrChange w:id="8904" w:author="Alina Frey" w:date="2017-11-20T10:06:00Z">
                <w:rPr>
                  <w:rFonts w:eastAsia="Times New Roman" w:cs="Times New Roman"/>
                </w:rPr>
              </w:rPrChange>
            </w:rPr>
            <w:delText xml:space="preserve">To view the current pregnancy, click </w:delText>
          </w:r>
          <w:r w:rsidRPr="007F739A" w:rsidDel="00A23D92">
            <w:rPr>
              <w:rFonts w:eastAsia="Times New Roman" w:cs="Times New Roman"/>
              <w:b/>
              <w:color w:val="auto"/>
              <w:rPrChange w:id="8905" w:author="Alina Frey" w:date="2017-11-20T10:06:00Z">
                <w:rPr>
                  <w:rFonts w:eastAsia="Times New Roman" w:cs="Times New Roman"/>
                  <w:b/>
                </w:rPr>
              </w:rPrChange>
            </w:rPr>
            <w:delText>View Current Pregnancy</w:delText>
          </w:r>
          <w:r w:rsidRPr="007F739A" w:rsidDel="00A23D92">
            <w:rPr>
              <w:rFonts w:eastAsia="Times New Roman" w:cs="Times New Roman"/>
              <w:color w:val="auto"/>
              <w:rPrChange w:id="8906" w:author="Alina Frey" w:date="2017-11-20T10:06:00Z">
                <w:rPr>
                  <w:rFonts w:eastAsia="Times New Roman" w:cs="Times New Roman"/>
                </w:rPr>
              </w:rPrChange>
            </w:rPr>
            <w:delText xml:space="preserve">. To view a past pregnancy from the list, highlight and click </w:delText>
          </w:r>
          <w:r w:rsidRPr="007F739A" w:rsidDel="00A23D92">
            <w:rPr>
              <w:rFonts w:eastAsia="Times New Roman" w:cs="Times New Roman"/>
              <w:b/>
              <w:color w:val="auto"/>
              <w:rPrChange w:id="8907" w:author="Alina Frey" w:date="2017-11-20T10:06:00Z">
                <w:rPr>
                  <w:rFonts w:eastAsia="Times New Roman" w:cs="Times New Roman"/>
                  <w:b/>
                </w:rPr>
              </w:rPrChange>
            </w:rPr>
            <w:delText>View Selected</w:delText>
          </w:r>
          <w:r w:rsidRPr="007F739A" w:rsidDel="00A23D92">
            <w:rPr>
              <w:rFonts w:eastAsia="Times New Roman" w:cs="Times New Roman"/>
              <w:color w:val="auto"/>
              <w:rPrChange w:id="8908" w:author="Alina Frey" w:date="2017-11-20T10:06:00Z">
                <w:rPr>
                  <w:rFonts w:eastAsia="Times New Roman" w:cs="Times New Roman"/>
                </w:rPr>
              </w:rPrChange>
            </w:rPr>
            <w:delText xml:space="preserve">. The Pregnancy Details page opens. Click </w:delText>
          </w:r>
          <w:r w:rsidRPr="007F739A" w:rsidDel="00A23D92">
            <w:rPr>
              <w:rFonts w:eastAsia="Times New Roman" w:cs="Times New Roman"/>
              <w:b/>
              <w:color w:val="auto"/>
              <w:rPrChange w:id="8909" w:author="Alina Frey" w:date="2017-11-20T10:06:00Z">
                <w:rPr>
                  <w:rFonts w:eastAsia="Times New Roman" w:cs="Times New Roman"/>
                  <w:b/>
                </w:rPr>
              </w:rPrChange>
            </w:rPr>
            <w:delText>Return to Pregnancies</w:delText>
          </w:r>
          <w:r w:rsidRPr="007F739A" w:rsidDel="00A23D92">
            <w:rPr>
              <w:rFonts w:eastAsia="Times New Roman" w:cs="Times New Roman"/>
              <w:color w:val="auto"/>
              <w:rPrChange w:id="8910" w:author="Alina Frey" w:date="2017-11-20T10:06:00Z">
                <w:rPr>
                  <w:rFonts w:eastAsia="Times New Roman" w:cs="Times New Roman"/>
                </w:rPr>
              </w:rPrChange>
            </w:rPr>
            <w:delText xml:space="preserve"> to close and return to the previous page.</w:delText>
          </w:r>
        </w:del>
      </w:moveFrom>
    </w:p>
    <w:moveFromRangeEnd w:id="8901"/>
    <w:p w14:paraId="31876EF1" w14:textId="321C411F" w:rsidR="006C0619" w:rsidRPr="007F739A" w:rsidDel="002A0A0A" w:rsidRDefault="005F159C" w:rsidP="00FA615B">
      <w:pPr>
        <w:spacing w:after="19" w:line="252" w:lineRule="auto"/>
        <w:ind w:left="-5" w:hanging="10"/>
        <w:rPr>
          <w:del w:id="8911" w:author="Alina Frey" w:date="2017-11-15T15:16:00Z"/>
          <w:color w:val="auto"/>
          <w:rPrChange w:id="8912" w:author="Alina Frey" w:date="2017-11-20T10:06:00Z">
            <w:rPr>
              <w:del w:id="8913" w:author="Alina Frey" w:date="2017-11-15T15:16:00Z"/>
            </w:rPr>
          </w:rPrChange>
        </w:rPr>
      </w:pPr>
      <w:del w:id="8914" w:author="Alina Frey" w:date="2017-11-15T15:16:00Z">
        <w:r w:rsidRPr="007F739A" w:rsidDel="002A0A0A">
          <w:rPr>
            <w:rFonts w:eastAsia="Times New Roman" w:cs="Times New Roman"/>
            <w:color w:val="auto"/>
            <w:rPrChange w:id="8915" w:author="Alina Frey" w:date="2017-11-20T10:06:00Z">
              <w:rPr>
                <w:rFonts w:eastAsia="Times New Roman" w:cs="Times New Roman"/>
              </w:rPr>
            </w:rPrChange>
          </w:rPr>
          <w:delText>When a Current pregnancy is selected, the page will appear with options to Edit and Update.</w:delText>
        </w:r>
      </w:del>
    </w:p>
    <w:p w14:paraId="31876EF2" w14:textId="1F5C29BF" w:rsidR="006C0619" w:rsidRPr="00CF2303" w:rsidDel="002303F3" w:rsidRDefault="005F159C">
      <w:pPr>
        <w:pStyle w:val="Caption"/>
        <w:rPr>
          <w:del w:id="8916" w:author="Alina Frey" w:date="2017-11-15T15:16:00Z"/>
        </w:rPr>
        <w:pPrChange w:id="8917" w:author="Alina Frey" w:date="2017-11-10T14:16:00Z">
          <w:pPr>
            <w:spacing w:after="59"/>
          </w:pPr>
        </w:pPrChange>
      </w:pPr>
      <w:del w:id="8918" w:author="Alina Frey" w:date="2017-11-15T15:16:00Z">
        <w:r w:rsidRPr="005625E8" w:rsidDel="002303F3">
          <w:rPr>
            <w:iCs w:val="0"/>
            <w:noProof/>
          </w:rPr>
          <w:drawing>
            <wp:inline distT="0" distB="0" distL="0" distR="0" wp14:anchorId="318770EE" wp14:editId="318770EF">
              <wp:extent cx="4972050" cy="4095750"/>
              <wp:effectExtent l="0" t="0" r="0" b="0"/>
              <wp:docPr id="1242" name="Picture 1242"/>
              <wp:cNvGraphicFramePr/>
              <a:graphic xmlns:a="http://schemas.openxmlformats.org/drawingml/2006/main">
                <a:graphicData uri="http://schemas.openxmlformats.org/drawingml/2006/picture">
                  <pic:pic xmlns:pic="http://schemas.openxmlformats.org/drawingml/2006/picture">
                    <pic:nvPicPr>
                      <pic:cNvPr id="1242" name="Picture 1242"/>
                      <pic:cNvPicPr/>
                    </pic:nvPicPr>
                    <pic:blipFill>
                      <a:blip r:embed="rId185"/>
                      <a:stretch>
                        <a:fillRect/>
                      </a:stretch>
                    </pic:blipFill>
                    <pic:spPr>
                      <a:xfrm>
                        <a:off x="0" y="0"/>
                        <a:ext cx="4972050" cy="4095750"/>
                      </a:xfrm>
                      <a:prstGeom prst="rect">
                        <a:avLst/>
                      </a:prstGeom>
                    </pic:spPr>
                  </pic:pic>
                </a:graphicData>
              </a:graphic>
            </wp:inline>
          </w:drawing>
        </w:r>
      </w:del>
    </w:p>
    <w:p w14:paraId="31876EF3" w14:textId="47C9F163" w:rsidR="006C0619" w:rsidRPr="007F739A" w:rsidDel="00F31A1C" w:rsidRDefault="005F159C">
      <w:pPr>
        <w:spacing w:after="29" w:line="265" w:lineRule="auto"/>
        <w:ind w:left="-5" w:hanging="10"/>
        <w:rPr>
          <w:del w:id="8919" w:author="Alina Frey" w:date="2017-11-08T16:38:00Z"/>
          <w:color w:val="auto"/>
          <w:rPrChange w:id="8920" w:author="Alina Frey" w:date="2017-11-20T10:06:00Z">
            <w:rPr>
              <w:del w:id="8921" w:author="Alina Frey" w:date="2017-11-08T16:38:00Z"/>
            </w:rPr>
          </w:rPrChange>
        </w:rPr>
      </w:pPr>
      <w:del w:id="8922" w:author="Alina Frey" w:date="2017-11-08T16:38:00Z">
        <w:r w:rsidRPr="007F739A" w:rsidDel="00F31A1C">
          <w:rPr>
            <w:rFonts w:eastAsia="Times New Roman" w:cs="Times New Roman"/>
            <w:b/>
            <w:color w:val="auto"/>
            <w:sz w:val="20"/>
            <w:rPrChange w:id="8923" w:author="Alina Frey" w:date="2017-11-20T10:06:00Z">
              <w:rPr>
                <w:rFonts w:eastAsia="Times New Roman" w:cs="Times New Roman"/>
                <w:b/>
                <w:sz w:val="20"/>
              </w:rPr>
            </w:rPrChange>
          </w:rPr>
          <w:delText>Figure 65: Pregnancy Details (Current)</w:delText>
        </w:r>
      </w:del>
    </w:p>
    <w:p w14:paraId="31876EF4" w14:textId="403F0869" w:rsidR="006C0619" w:rsidRPr="007F739A" w:rsidDel="004E193D" w:rsidRDefault="005F159C">
      <w:pPr>
        <w:pStyle w:val="Heading3"/>
        <w:rPr>
          <w:del w:id="8924" w:author="Alina Frey" w:date="2017-11-15T15:19:00Z"/>
          <w:color w:val="auto"/>
          <w:rPrChange w:id="8925" w:author="Alina Frey" w:date="2017-11-20T10:06:00Z">
            <w:rPr>
              <w:del w:id="8926" w:author="Alina Frey" w:date="2017-11-15T15:19:00Z"/>
            </w:rPr>
          </w:rPrChange>
        </w:rPr>
        <w:pPrChange w:id="8927" w:author="Alina Frey" w:date="2017-11-13T11:05:00Z">
          <w:pPr>
            <w:pStyle w:val="Heading4"/>
            <w:ind w:left="-5"/>
          </w:pPr>
        </w:pPrChange>
      </w:pPr>
      <w:bookmarkStart w:id="8928" w:name="_Ref498416574"/>
      <w:del w:id="8929" w:author="Alina Frey" w:date="2017-11-15T15:19:00Z">
        <w:r w:rsidRPr="007F739A" w:rsidDel="004E193D">
          <w:rPr>
            <w:b w:val="0"/>
            <w:color w:val="auto"/>
            <w:rPrChange w:id="8930" w:author="Alina Frey" w:date="2017-11-20T10:06:00Z">
              <w:rPr>
                <w:b w:val="0"/>
                <w:i w:val="0"/>
              </w:rPr>
            </w:rPrChange>
          </w:rPr>
          <w:delText>Edit Pregnancy</w:delText>
        </w:r>
      </w:del>
      <w:bookmarkEnd w:id="8928"/>
      <w:del w:id="8931" w:author="Alina Frey" w:date="2017-11-14T09:52:00Z">
        <w:r w:rsidRPr="007F739A" w:rsidDel="00E73817">
          <w:rPr>
            <w:b w:val="0"/>
            <w:color w:val="auto"/>
            <w:rPrChange w:id="8932" w:author="Alina Frey" w:date="2017-11-20T10:06:00Z">
              <w:rPr>
                <w:b w:val="0"/>
                <w:i w:val="0"/>
              </w:rPr>
            </w:rPrChange>
          </w:rPr>
          <w:delText xml:space="preserve"> Details</w:delText>
        </w:r>
      </w:del>
    </w:p>
    <w:p w14:paraId="31876EF5" w14:textId="51048DAB" w:rsidR="006C0619" w:rsidRPr="007F739A" w:rsidDel="00B86DF7" w:rsidRDefault="005F159C" w:rsidP="00FA615B">
      <w:pPr>
        <w:spacing w:after="19" w:line="252" w:lineRule="auto"/>
        <w:ind w:left="-5" w:hanging="10"/>
        <w:rPr>
          <w:del w:id="8933" w:author="Alina Frey" w:date="2017-11-15T15:30:00Z"/>
          <w:color w:val="auto"/>
          <w:rPrChange w:id="8934" w:author="Alina Frey" w:date="2017-11-20T10:06:00Z">
            <w:rPr>
              <w:del w:id="8935" w:author="Alina Frey" w:date="2017-11-15T15:30:00Z"/>
            </w:rPr>
          </w:rPrChange>
        </w:rPr>
      </w:pPr>
      <w:del w:id="8936" w:author="Alina Frey" w:date="2017-11-15T15:30:00Z">
        <w:r w:rsidRPr="007F739A" w:rsidDel="00B86DF7">
          <w:rPr>
            <w:rFonts w:eastAsia="Times New Roman" w:cs="Times New Roman"/>
            <w:color w:val="auto"/>
            <w:rPrChange w:id="8937" w:author="Alina Frey" w:date="2017-11-20T10:06:00Z">
              <w:rPr>
                <w:rFonts w:eastAsia="Times New Roman" w:cs="Times New Roman"/>
              </w:rPr>
            </w:rPrChange>
          </w:rPr>
          <w:delText xml:space="preserve">Click </w:delText>
        </w:r>
        <w:r w:rsidRPr="007F739A" w:rsidDel="00B86DF7">
          <w:rPr>
            <w:rFonts w:eastAsia="Times New Roman" w:cs="Times New Roman"/>
            <w:b/>
            <w:color w:val="auto"/>
            <w:rPrChange w:id="8938" w:author="Alina Frey" w:date="2017-11-20T10:06:00Z">
              <w:rPr>
                <w:rFonts w:eastAsia="Times New Roman" w:cs="Times New Roman"/>
                <w:b/>
              </w:rPr>
            </w:rPrChange>
          </w:rPr>
          <w:delText>Edit Pregnancy Details</w:delText>
        </w:r>
        <w:r w:rsidRPr="007F739A" w:rsidDel="00B86DF7">
          <w:rPr>
            <w:rFonts w:eastAsia="Times New Roman" w:cs="Times New Roman"/>
            <w:color w:val="auto"/>
            <w:rPrChange w:id="8939" w:author="Alina Frey" w:date="2017-11-20T10:06:00Z">
              <w:rPr>
                <w:rFonts w:eastAsia="Times New Roman" w:cs="Times New Roman"/>
              </w:rPr>
            </w:rPrChange>
          </w:rPr>
          <w:delText xml:space="preserve"> to open the Add/Edit Pregnancy Details page. Select the information from the drop-down lists of the appropriate fields. Click </w:delText>
        </w:r>
        <w:r w:rsidRPr="007F739A" w:rsidDel="00B86DF7">
          <w:rPr>
            <w:rFonts w:eastAsia="Times New Roman" w:cs="Times New Roman"/>
            <w:b/>
            <w:color w:val="auto"/>
            <w:rPrChange w:id="8940" w:author="Alina Frey" w:date="2017-11-20T10:06:00Z">
              <w:rPr>
                <w:rFonts w:eastAsia="Times New Roman" w:cs="Times New Roman"/>
                <w:b/>
              </w:rPr>
            </w:rPrChange>
          </w:rPr>
          <w:delText>Cancel</w:delText>
        </w:r>
        <w:r w:rsidRPr="007F739A" w:rsidDel="00B86DF7">
          <w:rPr>
            <w:rFonts w:eastAsia="Times New Roman" w:cs="Times New Roman"/>
            <w:color w:val="auto"/>
            <w:rPrChange w:id="8941" w:author="Alina Frey" w:date="2017-11-20T10:06:00Z">
              <w:rPr>
                <w:rFonts w:eastAsia="Times New Roman" w:cs="Times New Roman"/>
              </w:rPr>
            </w:rPrChange>
          </w:rPr>
          <w:delText xml:space="preserve"> to exit and return to the previous page without saving the information. Click </w:delText>
        </w:r>
        <w:r w:rsidRPr="007F739A" w:rsidDel="00B86DF7">
          <w:rPr>
            <w:rFonts w:eastAsia="Times New Roman" w:cs="Times New Roman"/>
            <w:b/>
            <w:color w:val="auto"/>
            <w:rPrChange w:id="8942" w:author="Alina Frey" w:date="2017-11-20T10:06:00Z">
              <w:rPr>
                <w:rFonts w:eastAsia="Times New Roman" w:cs="Times New Roman"/>
                <w:b/>
              </w:rPr>
            </w:rPrChange>
          </w:rPr>
          <w:delText>Save</w:delText>
        </w:r>
        <w:r w:rsidRPr="007F739A" w:rsidDel="00B86DF7">
          <w:rPr>
            <w:rFonts w:eastAsia="Times New Roman" w:cs="Times New Roman"/>
            <w:color w:val="auto"/>
            <w:rPrChange w:id="8943" w:author="Alina Frey" w:date="2017-11-20T10:06:00Z">
              <w:rPr>
                <w:rFonts w:eastAsia="Times New Roman" w:cs="Times New Roman"/>
              </w:rPr>
            </w:rPrChange>
          </w:rPr>
          <w:delText xml:space="preserve"> to store the information and return to the previous page. </w:delText>
        </w:r>
      </w:del>
    </w:p>
    <w:p w14:paraId="31876EF6" w14:textId="327B290D" w:rsidR="006C0619" w:rsidRPr="00CF2303" w:rsidDel="00B86DF7" w:rsidRDefault="005F159C">
      <w:pPr>
        <w:pStyle w:val="Caption"/>
        <w:rPr>
          <w:del w:id="8944" w:author="Alina Frey" w:date="2017-11-15T15:30:00Z"/>
        </w:rPr>
        <w:pPrChange w:id="8945" w:author="Alina Frey" w:date="2017-11-10T14:16:00Z">
          <w:pPr>
            <w:spacing w:after="59"/>
          </w:pPr>
        </w:pPrChange>
      </w:pPr>
      <w:del w:id="8946" w:author="Alina Frey" w:date="2017-11-14T09:55:00Z">
        <w:r w:rsidRPr="005625E8" w:rsidDel="00A27636">
          <w:rPr>
            <w:iCs w:val="0"/>
            <w:noProof/>
          </w:rPr>
          <w:drawing>
            <wp:inline distT="0" distB="0" distL="0" distR="0" wp14:anchorId="318770F0" wp14:editId="4EB7ED5A">
              <wp:extent cx="4391406" cy="6553962"/>
              <wp:effectExtent l="0" t="0" r="0" b="0"/>
              <wp:docPr id="1259" name="Picture 1259"/>
              <wp:cNvGraphicFramePr/>
              <a:graphic xmlns:a="http://schemas.openxmlformats.org/drawingml/2006/main">
                <a:graphicData uri="http://schemas.openxmlformats.org/drawingml/2006/picture">
                  <pic:pic xmlns:pic="http://schemas.openxmlformats.org/drawingml/2006/picture">
                    <pic:nvPicPr>
                      <pic:cNvPr id="1259" name="Picture 1259"/>
                      <pic:cNvPicPr/>
                    </pic:nvPicPr>
                    <pic:blipFill>
                      <a:blip r:embed="rId186"/>
                      <a:stretch>
                        <a:fillRect/>
                      </a:stretch>
                    </pic:blipFill>
                    <pic:spPr>
                      <a:xfrm>
                        <a:off x="0" y="0"/>
                        <a:ext cx="4391406" cy="6553962"/>
                      </a:xfrm>
                      <a:prstGeom prst="rect">
                        <a:avLst/>
                      </a:prstGeom>
                    </pic:spPr>
                  </pic:pic>
                </a:graphicData>
              </a:graphic>
            </wp:inline>
          </w:drawing>
        </w:r>
      </w:del>
    </w:p>
    <w:p w14:paraId="31876EF7" w14:textId="3046DA7B" w:rsidR="006C0619" w:rsidRPr="007F739A" w:rsidDel="00327267" w:rsidRDefault="005F159C">
      <w:pPr>
        <w:spacing w:after="29" w:line="265" w:lineRule="auto"/>
        <w:ind w:left="-5" w:hanging="10"/>
        <w:rPr>
          <w:del w:id="8947" w:author="Alina Frey" w:date="2017-11-08T16:39:00Z"/>
          <w:color w:val="auto"/>
          <w:rPrChange w:id="8948" w:author="Alina Frey" w:date="2017-11-20T10:06:00Z">
            <w:rPr>
              <w:del w:id="8949" w:author="Alina Frey" w:date="2017-11-08T16:39:00Z"/>
            </w:rPr>
          </w:rPrChange>
        </w:rPr>
      </w:pPr>
      <w:del w:id="8950" w:author="Alina Frey" w:date="2017-11-08T16:39:00Z">
        <w:r w:rsidRPr="007F739A" w:rsidDel="00327267">
          <w:rPr>
            <w:rFonts w:eastAsia="Times New Roman" w:cs="Times New Roman"/>
            <w:b/>
            <w:color w:val="auto"/>
            <w:sz w:val="20"/>
            <w:rPrChange w:id="8951" w:author="Alina Frey" w:date="2017-11-20T10:06:00Z">
              <w:rPr>
                <w:rFonts w:eastAsia="Times New Roman" w:cs="Times New Roman"/>
                <w:b/>
                <w:sz w:val="20"/>
              </w:rPr>
            </w:rPrChange>
          </w:rPr>
          <w:delText>Figure 66: Add/Edit Pregnancy Details (Current)</w:delText>
        </w:r>
      </w:del>
    </w:p>
    <w:p w14:paraId="31876EF8" w14:textId="0C959F60" w:rsidR="006C0619" w:rsidRPr="007F739A" w:rsidDel="004328F7" w:rsidRDefault="005F159C" w:rsidP="00FA615B">
      <w:pPr>
        <w:pStyle w:val="Heading4"/>
        <w:ind w:left="-5"/>
        <w:rPr>
          <w:del w:id="8952" w:author="Alina Frey" w:date="2017-11-15T15:28:00Z"/>
          <w:color w:val="auto"/>
          <w:rPrChange w:id="8953" w:author="Alina Frey" w:date="2017-11-20T10:06:00Z">
            <w:rPr>
              <w:del w:id="8954" w:author="Alina Frey" w:date="2017-11-15T15:28:00Z"/>
            </w:rPr>
          </w:rPrChange>
        </w:rPr>
      </w:pPr>
      <w:del w:id="8955" w:author="Alina Frey" w:date="2017-11-15T15:28:00Z">
        <w:r w:rsidRPr="007F739A" w:rsidDel="004328F7">
          <w:rPr>
            <w:i w:val="0"/>
            <w:color w:val="auto"/>
            <w:rPrChange w:id="8956" w:author="Alina Frey" w:date="2017-11-20T10:06:00Z">
              <w:rPr>
                <w:i w:val="0"/>
              </w:rPr>
            </w:rPrChange>
          </w:rPr>
          <w:delText>Update Pregnancy Status</w:delText>
        </w:r>
      </w:del>
    </w:p>
    <w:p w14:paraId="31876EF9" w14:textId="3C5B5A12" w:rsidR="006C0619" w:rsidRPr="007F739A" w:rsidDel="00A23D92" w:rsidRDefault="005F159C">
      <w:pPr>
        <w:spacing w:after="0" w:line="246" w:lineRule="auto"/>
        <w:ind w:left="-5" w:right="-10" w:hanging="10"/>
        <w:rPr>
          <w:del w:id="8957" w:author="Alina Frey" w:date="2017-11-15T17:11:00Z"/>
          <w:moveFrom w:id="8958" w:author="Alina Frey" w:date="2017-11-15T15:28:00Z"/>
          <w:color w:val="auto"/>
          <w:rPrChange w:id="8959" w:author="Alina Frey" w:date="2017-11-20T10:06:00Z">
            <w:rPr>
              <w:del w:id="8960" w:author="Alina Frey" w:date="2017-11-15T17:11:00Z"/>
              <w:moveFrom w:id="8961" w:author="Alina Frey" w:date="2017-11-15T15:28:00Z"/>
            </w:rPr>
          </w:rPrChange>
        </w:rPr>
        <w:pPrChange w:id="8962" w:author="Alina Frey" w:date="2017-11-10T14:16:00Z">
          <w:pPr>
            <w:spacing w:after="0" w:line="246" w:lineRule="auto"/>
            <w:ind w:left="-5" w:right="-10" w:hanging="10"/>
            <w:jc w:val="both"/>
          </w:pPr>
        </w:pPrChange>
      </w:pPr>
      <w:moveFromRangeStart w:id="8963" w:author="Alina Frey" w:date="2017-11-15T15:28:00Z" w:name="move498523054"/>
      <w:moveFrom w:id="8964" w:author="Alina Frey" w:date="2017-11-15T15:28:00Z">
        <w:del w:id="8965" w:author="Alina Frey" w:date="2017-11-15T17:11:00Z">
          <w:r w:rsidRPr="007F739A" w:rsidDel="00A23D92">
            <w:rPr>
              <w:rFonts w:eastAsia="Times New Roman" w:cs="Times New Roman"/>
              <w:color w:val="auto"/>
              <w:rPrChange w:id="8966" w:author="Alina Frey" w:date="2017-11-20T10:06:00Z">
                <w:rPr>
                  <w:rFonts w:eastAsia="Times New Roman" w:cs="Times New Roman"/>
                </w:rPr>
              </w:rPrChange>
            </w:rPr>
            <w:delText xml:space="preserve">Click </w:delText>
          </w:r>
          <w:r w:rsidRPr="007F739A" w:rsidDel="00A23D92">
            <w:rPr>
              <w:rFonts w:eastAsia="Times New Roman" w:cs="Times New Roman"/>
              <w:b/>
              <w:color w:val="auto"/>
              <w:rPrChange w:id="8967" w:author="Alina Frey" w:date="2017-11-20T10:06:00Z">
                <w:rPr>
                  <w:rFonts w:eastAsia="Times New Roman" w:cs="Times New Roman"/>
                  <w:b/>
                </w:rPr>
              </w:rPrChange>
            </w:rPr>
            <w:delText>Update Pregnancy Status</w:delText>
          </w:r>
          <w:r w:rsidRPr="007F739A" w:rsidDel="00A23D92">
            <w:rPr>
              <w:rFonts w:eastAsia="Times New Roman" w:cs="Times New Roman"/>
              <w:color w:val="auto"/>
              <w:rPrChange w:id="8968" w:author="Alina Frey" w:date="2017-11-20T10:06:00Z">
                <w:rPr>
                  <w:rFonts w:eastAsia="Times New Roman" w:cs="Times New Roman"/>
                </w:rPr>
              </w:rPrChange>
            </w:rPr>
            <w:delText xml:space="preserve"> and the Pregnancy Status page opens. The user selects from the dropdown list. Click </w:delText>
          </w:r>
          <w:r w:rsidRPr="007F739A" w:rsidDel="00A23D92">
            <w:rPr>
              <w:rFonts w:eastAsia="Times New Roman" w:cs="Times New Roman"/>
              <w:b/>
              <w:color w:val="auto"/>
              <w:rPrChange w:id="8969" w:author="Alina Frey" w:date="2017-11-20T10:06:00Z">
                <w:rPr>
                  <w:rFonts w:eastAsia="Times New Roman" w:cs="Times New Roman"/>
                  <w:b/>
                </w:rPr>
              </w:rPrChange>
            </w:rPr>
            <w:delText>Save</w:delText>
          </w:r>
          <w:r w:rsidRPr="007F739A" w:rsidDel="00A23D92">
            <w:rPr>
              <w:rFonts w:eastAsia="Times New Roman" w:cs="Times New Roman"/>
              <w:color w:val="auto"/>
              <w:rPrChange w:id="8970" w:author="Alina Frey" w:date="2017-11-20T10:06:00Z">
                <w:rPr>
                  <w:rFonts w:eastAsia="Times New Roman" w:cs="Times New Roman"/>
                </w:rPr>
              </w:rPrChange>
            </w:rPr>
            <w:delText xml:space="preserve"> to store the information and return to the previous page. Click </w:delText>
          </w:r>
          <w:r w:rsidRPr="007F739A" w:rsidDel="00A23D92">
            <w:rPr>
              <w:rFonts w:eastAsia="Times New Roman" w:cs="Times New Roman"/>
              <w:b/>
              <w:color w:val="auto"/>
              <w:rPrChange w:id="8971" w:author="Alina Frey" w:date="2017-11-20T10:06:00Z">
                <w:rPr>
                  <w:rFonts w:eastAsia="Times New Roman" w:cs="Times New Roman"/>
                  <w:b/>
                </w:rPr>
              </w:rPrChange>
            </w:rPr>
            <w:delText>Cancel</w:delText>
          </w:r>
          <w:r w:rsidRPr="007F739A" w:rsidDel="00A23D92">
            <w:rPr>
              <w:rFonts w:eastAsia="Times New Roman" w:cs="Times New Roman"/>
              <w:color w:val="auto"/>
              <w:rPrChange w:id="8972" w:author="Alina Frey" w:date="2017-11-20T10:06:00Z">
                <w:rPr>
                  <w:rFonts w:eastAsia="Times New Roman" w:cs="Times New Roman"/>
                </w:rPr>
              </w:rPrChange>
            </w:rPr>
            <w:delText xml:space="preserve"> to exit without saving and return to the previous page.</w:delText>
          </w:r>
        </w:del>
      </w:moveFrom>
    </w:p>
    <w:p w14:paraId="31876EFA" w14:textId="25C48126" w:rsidR="006C0619" w:rsidRPr="00CF2303" w:rsidDel="00A23D92" w:rsidRDefault="005F159C">
      <w:pPr>
        <w:pStyle w:val="Caption"/>
        <w:rPr>
          <w:del w:id="8973" w:author="Alina Frey" w:date="2017-11-15T17:11:00Z"/>
        </w:rPr>
        <w:pPrChange w:id="8974" w:author="Alina Frey" w:date="2017-11-10T14:16:00Z">
          <w:pPr>
            <w:spacing w:after="67"/>
            <w:ind w:right="-150"/>
          </w:pPr>
        </w:pPrChange>
      </w:pPr>
      <w:moveFrom w:id="8975" w:author="Alina Frey" w:date="2017-11-15T15:28:00Z">
        <w:del w:id="8976" w:author="Alina Frey" w:date="2017-11-15T17:11:00Z">
          <w:r w:rsidRPr="005625E8" w:rsidDel="00A23D92">
            <w:rPr>
              <w:iCs w:val="0"/>
              <w:noProof/>
            </w:rPr>
            <w:drawing>
              <wp:inline distT="0" distB="0" distL="0" distR="0" wp14:anchorId="318770F2" wp14:editId="318770F3">
                <wp:extent cx="6038850" cy="2353056"/>
                <wp:effectExtent l="0" t="0" r="0" b="0"/>
                <wp:docPr id="1281" name="Picture 1281"/>
                <wp:cNvGraphicFramePr/>
                <a:graphic xmlns:a="http://schemas.openxmlformats.org/drawingml/2006/main">
                  <a:graphicData uri="http://schemas.openxmlformats.org/drawingml/2006/picture">
                    <pic:pic xmlns:pic="http://schemas.openxmlformats.org/drawingml/2006/picture">
                      <pic:nvPicPr>
                        <pic:cNvPr id="1281" name="Picture 1281"/>
                        <pic:cNvPicPr/>
                      </pic:nvPicPr>
                      <pic:blipFill>
                        <a:blip r:embed="rId184"/>
                        <a:stretch>
                          <a:fillRect/>
                        </a:stretch>
                      </pic:blipFill>
                      <pic:spPr>
                        <a:xfrm>
                          <a:off x="0" y="0"/>
                          <a:ext cx="6038850" cy="2353056"/>
                        </a:xfrm>
                        <a:prstGeom prst="rect">
                          <a:avLst/>
                        </a:prstGeom>
                      </pic:spPr>
                    </pic:pic>
                  </a:graphicData>
                </a:graphic>
              </wp:inline>
            </w:drawing>
          </w:r>
        </w:del>
      </w:moveFrom>
      <w:moveFromRangeEnd w:id="8963"/>
    </w:p>
    <w:p w14:paraId="31876EFB" w14:textId="7A61B437" w:rsidR="006C0619" w:rsidRPr="007F739A" w:rsidDel="00DA5C57" w:rsidRDefault="005F159C">
      <w:pPr>
        <w:spacing w:after="259" w:line="265" w:lineRule="auto"/>
        <w:ind w:left="-5" w:hanging="10"/>
        <w:rPr>
          <w:del w:id="8977" w:author="Alina Frey" w:date="2017-11-08T16:39:00Z"/>
          <w:color w:val="auto"/>
          <w:rPrChange w:id="8978" w:author="Alina Frey" w:date="2017-11-20T10:06:00Z">
            <w:rPr>
              <w:del w:id="8979" w:author="Alina Frey" w:date="2017-11-08T16:39:00Z"/>
            </w:rPr>
          </w:rPrChange>
        </w:rPr>
      </w:pPr>
      <w:del w:id="8980" w:author="Alina Frey" w:date="2017-11-08T16:39:00Z">
        <w:r w:rsidRPr="007F739A" w:rsidDel="00DA5C57">
          <w:rPr>
            <w:rFonts w:eastAsia="Times New Roman" w:cs="Times New Roman"/>
            <w:b/>
            <w:color w:val="auto"/>
            <w:sz w:val="20"/>
            <w:rPrChange w:id="8981" w:author="Alina Frey" w:date="2017-11-20T10:06:00Z">
              <w:rPr>
                <w:rFonts w:eastAsia="Times New Roman" w:cs="Times New Roman"/>
                <w:b/>
                <w:sz w:val="20"/>
              </w:rPr>
            </w:rPrChange>
          </w:rPr>
          <w:delText>Figure 67: Pregnancy Status (Current)</w:delText>
        </w:r>
      </w:del>
    </w:p>
    <w:p w14:paraId="31876EFC" w14:textId="29836534" w:rsidR="006C0619" w:rsidRPr="007F739A" w:rsidDel="00A23D92" w:rsidRDefault="005F159C" w:rsidP="00FA615B">
      <w:pPr>
        <w:spacing w:after="19" w:line="252" w:lineRule="auto"/>
        <w:ind w:left="-5" w:hanging="10"/>
        <w:rPr>
          <w:del w:id="8982" w:author="Alina Frey" w:date="2017-11-15T17:11:00Z"/>
          <w:color w:val="auto"/>
          <w:rPrChange w:id="8983" w:author="Alina Frey" w:date="2017-11-20T10:06:00Z">
            <w:rPr>
              <w:del w:id="8984" w:author="Alina Frey" w:date="2017-11-15T17:11:00Z"/>
            </w:rPr>
          </w:rPrChange>
        </w:rPr>
      </w:pPr>
      <w:del w:id="8985" w:author="Alina Frey" w:date="2017-11-15T17:11:00Z">
        <w:r w:rsidRPr="007F739A" w:rsidDel="00A23D92">
          <w:rPr>
            <w:rFonts w:eastAsia="Times New Roman" w:cs="Times New Roman"/>
            <w:color w:val="auto"/>
            <w:rPrChange w:id="8986" w:author="Alina Frey" w:date="2017-11-20T10:06:00Z">
              <w:rPr>
                <w:rFonts w:eastAsia="Times New Roman" w:cs="Times New Roman"/>
              </w:rPr>
            </w:rPrChange>
          </w:rPr>
          <w:delText xml:space="preserve">When a Past pregnancy is selected, the Pregnancy Details page opens. </w:delText>
        </w:r>
      </w:del>
    </w:p>
    <w:p w14:paraId="31876EFD" w14:textId="20B9DBD2" w:rsidR="006C0619" w:rsidRPr="00CF2303" w:rsidDel="00122CCA" w:rsidRDefault="005F159C">
      <w:pPr>
        <w:pStyle w:val="Caption"/>
        <w:rPr>
          <w:del w:id="8987" w:author="Alina Frey" w:date="2017-11-15T15:37:00Z"/>
        </w:rPr>
        <w:pPrChange w:id="8988" w:author="Alina Frey" w:date="2017-11-10T14:16:00Z">
          <w:pPr>
            <w:spacing w:after="61"/>
            <w:ind w:right="-420"/>
          </w:pPr>
        </w:pPrChange>
      </w:pPr>
      <w:del w:id="8989" w:author="Alina Frey" w:date="2017-11-15T15:37:00Z">
        <w:r w:rsidRPr="005625E8" w:rsidDel="00122CCA">
          <w:rPr>
            <w:iCs w:val="0"/>
            <w:noProof/>
          </w:rPr>
          <w:drawing>
            <wp:inline distT="0" distB="0" distL="0" distR="0" wp14:anchorId="318770F4" wp14:editId="318770F5">
              <wp:extent cx="6210300" cy="3742944"/>
              <wp:effectExtent l="0" t="0" r="0" b="0"/>
              <wp:docPr id="1284" name="Picture 1284"/>
              <wp:cNvGraphicFramePr/>
              <a:graphic xmlns:a="http://schemas.openxmlformats.org/drawingml/2006/main">
                <a:graphicData uri="http://schemas.openxmlformats.org/drawingml/2006/picture">
                  <pic:pic xmlns:pic="http://schemas.openxmlformats.org/drawingml/2006/picture">
                    <pic:nvPicPr>
                      <pic:cNvPr id="1284" name="Picture 1284"/>
                      <pic:cNvPicPr/>
                    </pic:nvPicPr>
                    <pic:blipFill>
                      <a:blip r:embed="rId187"/>
                      <a:stretch>
                        <a:fillRect/>
                      </a:stretch>
                    </pic:blipFill>
                    <pic:spPr>
                      <a:xfrm>
                        <a:off x="0" y="0"/>
                        <a:ext cx="6210300" cy="3742944"/>
                      </a:xfrm>
                      <a:prstGeom prst="rect">
                        <a:avLst/>
                      </a:prstGeom>
                    </pic:spPr>
                  </pic:pic>
                </a:graphicData>
              </a:graphic>
            </wp:inline>
          </w:drawing>
        </w:r>
      </w:del>
    </w:p>
    <w:p w14:paraId="31876EFE" w14:textId="06883B4C" w:rsidR="006C0619" w:rsidRPr="007F739A" w:rsidDel="00E7459E" w:rsidRDefault="005F159C">
      <w:pPr>
        <w:spacing w:after="29" w:line="265" w:lineRule="auto"/>
        <w:ind w:left="-5" w:hanging="10"/>
        <w:rPr>
          <w:del w:id="8990" w:author="Alina Frey" w:date="2017-11-08T16:39:00Z"/>
          <w:color w:val="auto"/>
          <w:rPrChange w:id="8991" w:author="Alina Frey" w:date="2017-11-20T10:06:00Z">
            <w:rPr>
              <w:del w:id="8992" w:author="Alina Frey" w:date="2017-11-08T16:39:00Z"/>
            </w:rPr>
          </w:rPrChange>
        </w:rPr>
      </w:pPr>
      <w:del w:id="8993" w:author="Alina Frey" w:date="2017-11-08T16:39:00Z">
        <w:r w:rsidRPr="007F739A" w:rsidDel="00E7459E">
          <w:rPr>
            <w:rFonts w:eastAsia="Times New Roman" w:cs="Times New Roman"/>
            <w:b/>
            <w:color w:val="auto"/>
            <w:sz w:val="20"/>
            <w:rPrChange w:id="8994" w:author="Alina Frey" w:date="2017-11-20T10:06:00Z">
              <w:rPr>
                <w:rFonts w:eastAsia="Times New Roman" w:cs="Times New Roman"/>
                <w:b/>
                <w:sz w:val="20"/>
              </w:rPr>
            </w:rPrChange>
          </w:rPr>
          <w:delText xml:space="preserve">Figure 68: Pregnancy Details (Past) </w:delText>
        </w:r>
      </w:del>
    </w:p>
    <w:p w14:paraId="31876EFF" w14:textId="16AC6F79" w:rsidR="006C0619" w:rsidRPr="007F739A" w:rsidDel="00C23988" w:rsidRDefault="005F159C" w:rsidP="00125EBA">
      <w:pPr>
        <w:pStyle w:val="Heading4"/>
        <w:ind w:left="-5"/>
        <w:rPr>
          <w:del w:id="8995" w:author="Alina Frey" w:date="2017-11-15T15:42:00Z"/>
          <w:color w:val="auto"/>
          <w:rPrChange w:id="8996" w:author="Alina Frey" w:date="2017-11-20T10:06:00Z">
            <w:rPr>
              <w:del w:id="8997" w:author="Alina Frey" w:date="2017-11-15T15:42:00Z"/>
            </w:rPr>
          </w:rPrChange>
        </w:rPr>
      </w:pPr>
      <w:del w:id="8998" w:author="Alina Frey" w:date="2017-11-15T15:42:00Z">
        <w:r w:rsidRPr="007F739A" w:rsidDel="00C23988">
          <w:rPr>
            <w:i w:val="0"/>
            <w:color w:val="auto"/>
            <w:rPrChange w:id="8999" w:author="Alina Frey" w:date="2017-11-20T10:06:00Z">
              <w:rPr>
                <w:i w:val="0"/>
              </w:rPr>
            </w:rPrChange>
          </w:rPr>
          <w:delText>Edit Pregnancy Details</w:delText>
        </w:r>
      </w:del>
    </w:p>
    <w:p w14:paraId="31876F00" w14:textId="595EB9FA" w:rsidR="006C0619" w:rsidRPr="007F739A" w:rsidDel="00C23988" w:rsidRDefault="005F159C" w:rsidP="00125EBA">
      <w:pPr>
        <w:spacing w:after="19" w:line="252" w:lineRule="auto"/>
        <w:ind w:left="-5" w:hanging="10"/>
        <w:rPr>
          <w:del w:id="9000" w:author="Alina Frey" w:date="2017-11-15T15:42:00Z"/>
          <w:color w:val="auto"/>
          <w:rPrChange w:id="9001" w:author="Alina Frey" w:date="2017-11-20T10:06:00Z">
            <w:rPr>
              <w:del w:id="9002" w:author="Alina Frey" w:date="2017-11-15T15:42:00Z"/>
            </w:rPr>
          </w:rPrChange>
        </w:rPr>
      </w:pPr>
      <w:del w:id="9003" w:author="Alina Frey" w:date="2017-11-15T15:42:00Z">
        <w:r w:rsidRPr="007F739A" w:rsidDel="00C23988">
          <w:rPr>
            <w:rFonts w:eastAsia="Times New Roman" w:cs="Times New Roman"/>
            <w:color w:val="auto"/>
            <w:rPrChange w:id="9004" w:author="Alina Frey" w:date="2017-11-20T10:06:00Z">
              <w:rPr>
                <w:rFonts w:eastAsia="Times New Roman" w:cs="Times New Roman"/>
              </w:rPr>
            </w:rPrChange>
          </w:rPr>
          <w:delText xml:space="preserve">Click </w:delText>
        </w:r>
        <w:r w:rsidRPr="007F739A" w:rsidDel="00C23988">
          <w:rPr>
            <w:rFonts w:eastAsia="Times New Roman" w:cs="Times New Roman"/>
            <w:b/>
            <w:color w:val="auto"/>
            <w:rPrChange w:id="9005" w:author="Alina Frey" w:date="2017-11-20T10:06:00Z">
              <w:rPr>
                <w:rFonts w:eastAsia="Times New Roman" w:cs="Times New Roman"/>
                <w:b/>
              </w:rPr>
            </w:rPrChange>
          </w:rPr>
          <w:delText xml:space="preserve">Edit </w:delText>
        </w:r>
        <w:r w:rsidRPr="007F739A" w:rsidDel="00C23988">
          <w:rPr>
            <w:rFonts w:eastAsia="Times New Roman" w:cs="Times New Roman"/>
            <w:color w:val="auto"/>
            <w:rPrChange w:id="9006" w:author="Alina Frey" w:date="2017-11-20T10:06:00Z">
              <w:rPr>
                <w:rFonts w:eastAsia="Times New Roman" w:cs="Times New Roman"/>
              </w:rPr>
            </w:rPrChange>
          </w:rPr>
          <w:delText xml:space="preserve">at the top right of the </w:delText>
        </w:r>
        <w:r w:rsidRPr="007F739A" w:rsidDel="00C23988">
          <w:rPr>
            <w:rFonts w:eastAsia="Times New Roman" w:cs="Times New Roman"/>
            <w:b/>
            <w:color w:val="auto"/>
            <w:rPrChange w:id="9007" w:author="Alina Frey" w:date="2017-11-20T10:06:00Z">
              <w:rPr>
                <w:rFonts w:eastAsia="Times New Roman" w:cs="Times New Roman"/>
                <w:b/>
              </w:rPr>
            </w:rPrChange>
          </w:rPr>
          <w:delText>Other Details</w:delText>
        </w:r>
        <w:r w:rsidRPr="007F739A" w:rsidDel="00C23988">
          <w:rPr>
            <w:rFonts w:eastAsia="Times New Roman" w:cs="Times New Roman"/>
            <w:color w:val="auto"/>
            <w:rPrChange w:id="9008" w:author="Alina Frey" w:date="2017-11-20T10:06:00Z">
              <w:rPr>
                <w:rFonts w:eastAsia="Times New Roman" w:cs="Times New Roman"/>
              </w:rPr>
            </w:rPrChange>
          </w:rPr>
          <w:delText xml:space="preserve"> section to open the edit page. Enter data into the appropriate field or select from the drop-down lists. Click </w:delText>
        </w:r>
        <w:r w:rsidRPr="007F739A" w:rsidDel="00C23988">
          <w:rPr>
            <w:rFonts w:eastAsia="Times New Roman" w:cs="Times New Roman"/>
            <w:b/>
            <w:color w:val="auto"/>
            <w:rPrChange w:id="9009" w:author="Alina Frey" w:date="2017-11-20T10:06:00Z">
              <w:rPr>
                <w:rFonts w:eastAsia="Times New Roman" w:cs="Times New Roman"/>
                <w:b/>
              </w:rPr>
            </w:rPrChange>
          </w:rPr>
          <w:delText>Cancel</w:delText>
        </w:r>
        <w:r w:rsidRPr="007F739A" w:rsidDel="00C23988">
          <w:rPr>
            <w:rFonts w:eastAsia="Times New Roman" w:cs="Times New Roman"/>
            <w:color w:val="auto"/>
            <w:rPrChange w:id="9010" w:author="Alina Frey" w:date="2017-11-20T10:06:00Z">
              <w:rPr>
                <w:rFonts w:eastAsia="Times New Roman" w:cs="Times New Roman"/>
              </w:rPr>
            </w:rPrChange>
          </w:rPr>
          <w:delText xml:space="preserve"> to exit without saving and return to the previous page. Click </w:delText>
        </w:r>
        <w:r w:rsidRPr="007F739A" w:rsidDel="00C23988">
          <w:rPr>
            <w:rFonts w:eastAsia="Times New Roman" w:cs="Times New Roman"/>
            <w:b/>
            <w:color w:val="auto"/>
            <w:rPrChange w:id="9011" w:author="Alina Frey" w:date="2017-11-20T10:06:00Z">
              <w:rPr>
                <w:rFonts w:eastAsia="Times New Roman" w:cs="Times New Roman"/>
                <w:b/>
              </w:rPr>
            </w:rPrChange>
          </w:rPr>
          <w:delText>Save</w:delText>
        </w:r>
        <w:r w:rsidRPr="007F739A" w:rsidDel="00C23988">
          <w:rPr>
            <w:rFonts w:eastAsia="Times New Roman" w:cs="Times New Roman"/>
            <w:color w:val="auto"/>
            <w:rPrChange w:id="9012" w:author="Alina Frey" w:date="2017-11-20T10:06:00Z">
              <w:rPr>
                <w:rFonts w:eastAsia="Times New Roman" w:cs="Times New Roman"/>
              </w:rPr>
            </w:rPrChange>
          </w:rPr>
          <w:delText xml:space="preserve"> to store the added data and return to the previous page. </w:delText>
        </w:r>
      </w:del>
    </w:p>
    <w:p w14:paraId="31876F01" w14:textId="7EB18D3F" w:rsidR="006C0619" w:rsidRPr="00CF2303" w:rsidDel="00967EE5" w:rsidRDefault="005F159C">
      <w:pPr>
        <w:pStyle w:val="Caption"/>
        <w:rPr>
          <w:del w:id="9013" w:author="Alina Frey" w:date="2017-11-15T15:41:00Z"/>
        </w:rPr>
        <w:pPrChange w:id="9014" w:author="Alina Frey" w:date="2017-11-10T14:16:00Z">
          <w:pPr>
            <w:spacing w:after="73"/>
          </w:pPr>
        </w:pPrChange>
      </w:pPr>
      <w:del w:id="9015" w:author="Alina Frey" w:date="2017-11-15T15:41:00Z">
        <w:r w:rsidRPr="005625E8" w:rsidDel="00967EE5">
          <w:rPr>
            <w:iCs w:val="0"/>
            <w:noProof/>
          </w:rPr>
          <w:drawing>
            <wp:inline distT="0" distB="0" distL="0" distR="0" wp14:anchorId="318770F6" wp14:editId="318770F7">
              <wp:extent cx="5200650" cy="3944112"/>
              <wp:effectExtent l="0" t="0" r="0" b="0"/>
              <wp:docPr id="1303" name="Picture 1303"/>
              <wp:cNvGraphicFramePr/>
              <a:graphic xmlns:a="http://schemas.openxmlformats.org/drawingml/2006/main">
                <a:graphicData uri="http://schemas.openxmlformats.org/drawingml/2006/picture">
                  <pic:pic xmlns:pic="http://schemas.openxmlformats.org/drawingml/2006/picture">
                    <pic:nvPicPr>
                      <pic:cNvPr id="1303" name="Picture 1303"/>
                      <pic:cNvPicPr/>
                    </pic:nvPicPr>
                    <pic:blipFill>
                      <a:blip r:embed="rId188"/>
                      <a:stretch>
                        <a:fillRect/>
                      </a:stretch>
                    </pic:blipFill>
                    <pic:spPr>
                      <a:xfrm>
                        <a:off x="0" y="0"/>
                        <a:ext cx="5200650" cy="3944112"/>
                      </a:xfrm>
                      <a:prstGeom prst="rect">
                        <a:avLst/>
                      </a:prstGeom>
                    </pic:spPr>
                  </pic:pic>
                </a:graphicData>
              </a:graphic>
            </wp:inline>
          </w:drawing>
        </w:r>
      </w:del>
    </w:p>
    <w:p w14:paraId="31876F02" w14:textId="3C8338A6" w:rsidR="006C0619" w:rsidRPr="007F739A" w:rsidDel="001C0CD8" w:rsidRDefault="005F159C">
      <w:pPr>
        <w:spacing w:after="29" w:line="265" w:lineRule="auto"/>
        <w:ind w:left="-5" w:hanging="10"/>
        <w:rPr>
          <w:del w:id="9016" w:author="Alina Frey" w:date="2017-11-08T16:40:00Z"/>
          <w:color w:val="auto"/>
          <w:rPrChange w:id="9017" w:author="Alina Frey" w:date="2017-11-20T10:06:00Z">
            <w:rPr>
              <w:del w:id="9018" w:author="Alina Frey" w:date="2017-11-08T16:40:00Z"/>
            </w:rPr>
          </w:rPrChange>
        </w:rPr>
      </w:pPr>
      <w:del w:id="9019" w:author="Alina Frey" w:date="2017-11-08T16:40:00Z">
        <w:r w:rsidRPr="007F739A" w:rsidDel="001C0CD8">
          <w:rPr>
            <w:rFonts w:eastAsia="Times New Roman" w:cs="Times New Roman"/>
            <w:b/>
            <w:color w:val="auto"/>
            <w:sz w:val="20"/>
            <w:rPrChange w:id="9020" w:author="Alina Frey" w:date="2017-11-20T10:06:00Z">
              <w:rPr>
                <w:rFonts w:eastAsia="Times New Roman" w:cs="Times New Roman"/>
                <w:b/>
                <w:sz w:val="20"/>
              </w:rPr>
            </w:rPrChange>
          </w:rPr>
          <w:delText>Figure 69: Add/Edit Pregnancy Details (Past)</w:delText>
        </w:r>
      </w:del>
    </w:p>
    <w:p w14:paraId="31876F03" w14:textId="0EB3E5ED" w:rsidR="006C0619" w:rsidRPr="007F739A" w:rsidDel="00C23988" w:rsidRDefault="005F159C" w:rsidP="00125EBA">
      <w:pPr>
        <w:pStyle w:val="Heading4"/>
        <w:ind w:left="-5"/>
        <w:rPr>
          <w:del w:id="9021" w:author="Alina Frey" w:date="2017-11-15T15:42:00Z"/>
          <w:color w:val="auto"/>
          <w:rPrChange w:id="9022" w:author="Alina Frey" w:date="2017-11-20T10:06:00Z">
            <w:rPr>
              <w:del w:id="9023" w:author="Alina Frey" w:date="2017-11-15T15:42:00Z"/>
            </w:rPr>
          </w:rPrChange>
        </w:rPr>
      </w:pPr>
      <w:del w:id="9024" w:author="Alina Frey" w:date="2017-11-15T15:42:00Z">
        <w:r w:rsidRPr="007F739A" w:rsidDel="00C23988">
          <w:rPr>
            <w:i w:val="0"/>
            <w:color w:val="auto"/>
            <w:rPrChange w:id="9025" w:author="Alina Frey" w:date="2017-11-20T10:06:00Z">
              <w:rPr>
                <w:i w:val="0"/>
              </w:rPr>
            </w:rPrChange>
          </w:rPr>
          <w:delText>Edit Outcome Details</w:delText>
        </w:r>
      </w:del>
    </w:p>
    <w:p w14:paraId="31876F04" w14:textId="33D1598B" w:rsidR="006C0619" w:rsidRPr="007F739A" w:rsidDel="00C23988" w:rsidRDefault="005F159C" w:rsidP="00125EBA">
      <w:pPr>
        <w:spacing w:after="19" w:line="252" w:lineRule="auto"/>
        <w:ind w:left="-5" w:hanging="10"/>
        <w:rPr>
          <w:del w:id="9026" w:author="Alina Frey" w:date="2017-11-15T15:42:00Z"/>
          <w:color w:val="auto"/>
          <w:rPrChange w:id="9027" w:author="Alina Frey" w:date="2017-11-20T10:06:00Z">
            <w:rPr>
              <w:del w:id="9028" w:author="Alina Frey" w:date="2017-11-15T15:42:00Z"/>
            </w:rPr>
          </w:rPrChange>
        </w:rPr>
      </w:pPr>
      <w:del w:id="9029" w:author="Alina Frey" w:date="2017-11-15T15:42:00Z">
        <w:r w:rsidRPr="007F739A" w:rsidDel="00C23988">
          <w:rPr>
            <w:rFonts w:eastAsia="Times New Roman" w:cs="Times New Roman"/>
            <w:color w:val="auto"/>
            <w:rPrChange w:id="9030" w:author="Alina Frey" w:date="2017-11-20T10:06:00Z">
              <w:rPr>
                <w:rFonts w:eastAsia="Times New Roman" w:cs="Times New Roman"/>
              </w:rPr>
            </w:rPrChange>
          </w:rPr>
          <w:delText xml:space="preserve">Click </w:delText>
        </w:r>
        <w:r w:rsidRPr="007F739A" w:rsidDel="00C23988">
          <w:rPr>
            <w:rFonts w:eastAsia="Times New Roman" w:cs="Times New Roman"/>
            <w:b/>
            <w:color w:val="auto"/>
            <w:rPrChange w:id="9031" w:author="Alina Frey" w:date="2017-11-20T10:06:00Z">
              <w:rPr>
                <w:rFonts w:eastAsia="Times New Roman" w:cs="Times New Roman"/>
                <w:b/>
              </w:rPr>
            </w:rPrChange>
          </w:rPr>
          <w:delText xml:space="preserve">Edit </w:delText>
        </w:r>
        <w:r w:rsidRPr="007F739A" w:rsidDel="00C23988">
          <w:rPr>
            <w:rFonts w:eastAsia="Times New Roman" w:cs="Times New Roman"/>
            <w:color w:val="auto"/>
            <w:rPrChange w:id="9032" w:author="Alina Frey" w:date="2017-11-20T10:06:00Z">
              <w:rPr>
                <w:rFonts w:eastAsia="Times New Roman" w:cs="Times New Roman"/>
              </w:rPr>
            </w:rPrChange>
          </w:rPr>
          <w:delText xml:space="preserve">at the top right of the Pregnancy Details section to open the edit page. Enter data into the appropriate field or select from the drop-down list and select the appropriate box. Click </w:delText>
        </w:r>
        <w:r w:rsidRPr="007F739A" w:rsidDel="00C23988">
          <w:rPr>
            <w:rFonts w:eastAsia="Times New Roman" w:cs="Times New Roman"/>
            <w:b/>
            <w:color w:val="auto"/>
            <w:rPrChange w:id="9033" w:author="Alina Frey" w:date="2017-11-20T10:06:00Z">
              <w:rPr>
                <w:rFonts w:eastAsia="Times New Roman" w:cs="Times New Roman"/>
                <w:b/>
              </w:rPr>
            </w:rPrChange>
          </w:rPr>
          <w:delText>Cancel</w:delText>
        </w:r>
        <w:r w:rsidRPr="007F739A" w:rsidDel="00C23988">
          <w:rPr>
            <w:rFonts w:eastAsia="Times New Roman" w:cs="Times New Roman"/>
            <w:color w:val="auto"/>
            <w:rPrChange w:id="9034" w:author="Alina Frey" w:date="2017-11-20T10:06:00Z">
              <w:rPr>
                <w:rFonts w:eastAsia="Times New Roman" w:cs="Times New Roman"/>
              </w:rPr>
            </w:rPrChange>
          </w:rPr>
          <w:delText xml:space="preserve"> to exit without saving and return to the previous page. Click </w:delText>
        </w:r>
        <w:r w:rsidRPr="007F739A" w:rsidDel="00C23988">
          <w:rPr>
            <w:rFonts w:eastAsia="Times New Roman" w:cs="Times New Roman"/>
            <w:b/>
            <w:color w:val="auto"/>
            <w:rPrChange w:id="9035" w:author="Alina Frey" w:date="2017-11-20T10:06:00Z">
              <w:rPr>
                <w:rFonts w:eastAsia="Times New Roman" w:cs="Times New Roman"/>
                <w:b/>
              </w:rPr>
            </w:rPrChange>
          </w:rPr>
          <w:delText>Save</w:delText>
        </w:r>
        <w:r w:rsidRPr="007F739A" w:rsidDel="00C23988">
          <w:rPr>
            <w:rFonts w:eastAsia="Times New Roman" w:cs="Times New Roman"/>
            <w:color w:val="auto"/>
            <w:rPrChange w:id="9036" w:author="Alina Frey" w:date="2017-11-20T10:06:00Z">
              <w:rPr>
                <w:rFonts w:eastAsia="Times New Roman" w:cs="Times New Roman"/>
              </w:rPr>
            </w:rPrChange>
          </w:rPr>
          <w:delText xml:space="preserve"> to store the added data and return to the previous page. </w:delText>
        </w:r>
      </w:del>
    </w:p>
    <w:p w14:paraId="31876F05" w14:textId="3BDA6086" w:rsidR="006C0619" w:rsidRPr="00CF2303" w:rsidDel="00C23988" w:rsidRDefault="005F159C">
      <w:pPr>
        <w:pStyle w:val="Caption"/>
        <w:rPr>
          <w:del w:id="9037" w:author="Alina Frey" w:date="2017-11-15T15:42:00Z"/>
        </w:rPr>
        <w:pPrChange w:id="9038" w:author="Alina Frey" w:date="2017-11-10T14:16:00Z">
          <w:pPr>
            <w:spacing w:after="52"/>
          </w:pPr>
        </w:pPrChange>
      </w:pPr>
      <w:del w:id="9039" w:author="Alina Frey" w:date="2017-11-15T15:42:00Z">
        <w:r w:rsidRPr="005625E8" w:rsidDel="00C23988">
          <w:rPr>
            <w:iCs w:val="0"/>
            <w:noProof/>
          </w:rPr>
          <w:drawing>
            <wp:inline distT="0" distB="0" distL="0" distR="0" wp14:anchorId="318770F8" wp14:editId="318770F9">
              <wp:extent cx="4924806" cy="5581650"/>
              <wp:effectExtent l="0" t="0" r="0" b="0"/>
              <wp:docPr id="1324" name="Picture 1324"/>
              <wp:cNvGraphicFramePr/>
              <a:graphic xmlns:a="http://schemas.openxmlformats.org/drawingml/2006/main">
                <a:graphicData uri="http://schemas.openxmlformats.org/drawingml/2006/picture">
                  <pic:pic xmlns:pic="http://schemas.openxmlformats.org/drawingml/2006/picture">
                    <pic:nvPicPr>
                      <pic:cNvPr id="1324" name="Picture 1324"/>
                      <pic:cNvPicPr/>
                    </pic:nvPicPr>
                    <pic:blipFill>
                      <a:blip r:embed="rId189"/>
                      <a:stretch>
                        <a:fillRect/>
                      </a:stretch>
                    </pic:blipFill>
                    <pic:spPr>
                      <a:xfrm>
                        <a:off x="0" y="0"/>
                        <a:ext cx="4924806" cy="5581650"/>
                      </a:xfrm>
                      <a:prstGeom prst="rect">
                        <a:avLst/>
                      </a:prstGeom>
                    </pic:spPr>
                  </pic:pic>
                </a:graphicData>
              </a:graphic>
            </wp:inline>
          </w:drawing>
        </w:r>
      </w:del>
    </w:p>
    <w:p w14:paraId="31876F06" w14:textId="396F8558" w:rsidR="006C0619" w:rsidRPr="007F739A" w:rsidDel="00FD6153" w:rsidRDefault="005F159C">
      <w:pPr>
        <w:spacing w:after="29" w:line="265" w:lineRule="auto"/>
        <w:ind w:left="-5" w:hanging="10"/>
        <w:rPr>
          <w:del w:id="9040" w:author="Alina Frey" w:date="2017-11-08T16:40:00Z"/>
          <w:color w:val="auto"/>
          <w:rPrChange w:id="9041" w:author="Alina Frey" w:date="2017-11-20T10:06:00Z">
            <w:rPr>
              <w:del w:id="9042" w:author="Alina Frey" w:date="2017-11-08T16:40:00Z"/>
            </w:rPr>
          </w:rPrChange>
        </w:rPr>
      </w:pPr>
      <w:del w:id="9043" w:author="Alina Frey" w:date="2017-11-08T16:40:00Z">
        <w:r w:rsidRPr="007F739A" w:rsidDel="00FD6153">
          <w:rPr>
            <w:rFonts w:eastAsia="Times New Roman" w:cs="Times New Roman"/>
            <w:b/>
            <w:color w:val="auto"/>
            <w:sz w:val="20"/>
            <w:rPrChange w:id="9044" w:author="Alina Frey" w:date="2017-11-20T10:06:00Z">
              <w:rPr>
                <w:rFonts w:eastAsia="Times New Roman" w:cs="Times New Roman"/>
                <w:b/>
                <w:sz w:val="20"/>
              </w:rPr>
            </w:rPrChange>
          </w:rPr>
          <w:delText>Figure 70: Pregnancy Outcome Details</w:delText>
        </w:r>
      </w:del>
    </w:p>
    <w:p w14:paraId="31876F07" w14:textId="22E13F2C" w:rsidR="006C0619" w:rsidRPr="007F739A" w:rsidDel="00895821" w:rsidRDefault="005F159C" w:rsidP="00125EBA">
      <w:pPr>
        <w:pStyle w:val="Heading4"/>
        <w:ind w:left="-5"/>
        <w:rPr>
          <w:del w:id="9045" w:author="Alina Frey" w:date="2017-11-15T15:27:00Z"/>
          <w:color w:val="auto"/>
          <w:rPrChange w:id="9046" w:author="Alina Frey" w:date="2017-11-20T10:06:00Z">
            <w:rPr>
              <w:del w:id="9047" w:author="Alina Frey" w:date="2017-11-15T15:27:00Z"/>
            </w:rPr>
          </w:rPrChange>
        </w:rPr>
      </w:pPr>
      <w:del w:id="9048" w:author="Alina Frey" w:date="2017-11-15T15:27:00Z">
        <w:r w:rsidRPr="007F739A" w:rsidDel="00895821">
          <w:rPr>
            <w:i w:val="0"/>
            <w:color w:val="auto"/>
            <w:rPrChange w:id="9049" w:author="Alina Frey" w:date="2017-11-20T10:06:00Z">
              <w:rPr>
                <w:i w:val="0"/>
              </w:rPr>
            </w:rPrChange>
          </w:rPr>
          <w:delText>Add Historical Pregnancy</w:delText>
        </w:r>
      </w:del>
    </w:p>
    <w:p w14:paraId="31876F08" w14:textId="4E96DA02" w:rsidR="006C0619" w:rsidRPr="007F739A" w:rsidDel="00895821" w:rsidRDefault="005F159C" w:rsidP="00125EBA">
      <w:pPr>
        <w:spacing w:after="19" w:line="252" w:lineRule="auto"/>
        <w:ind w:left="-5" w:hanging="10"/>
        <w:rPr>
          <w:del w:id="9050" w:author="Alina Frey" w:date="2017-11-15T15:27:00Z"/>
          <w:color w:val="auto"/>
          <w:rPrChange w:id="9051" w:author="Alina Frey" w:date="2017-11-20T10:06:00Z">
            <w:rPr>
              <w:del w:id="9052" w:author="Alina Frey" w:date="2017-11-15T15:27:00Z"/>
            </w:rPr>
          </w:rPrChange>
        </w:rPr>
      </w:pPr>
      <w:del w:id="9053" w:author="Alina Frey" w:date="2017-11-15T15:27:00Z">
        <w:r w:rsidRPr="007F739A" w:rsidDel="00895821">
          <w:rPr>
            <w:rFonts w:eastAsia="Times New Roman" w:cs="Times New Roman"/>
            <w:color w:val="auto"/>
            <w:rPrChange w:id="9054" w:author="Alina Frey" w:date="2017-11-20T10:06:00Z">
              <w:rPr>
                <w:rFonts w:eastAsia="Times New Roman" w:cs="Times New Roman"/>
              </w:rPr>
            </w:rPrChange>
          </w:rPr>
          <w:delText xml:space="preserve">Click </w:delText>
        </w:r>
        <w:r w:rsidRPr="007F739A" w:rsidDel="00895821">
          <w:rPr>
            <w:rFonts w:eastAsia="Times New Roman" w:cs="Times New Roman"/>
            <w:b/>
            <w:color w:val="auto"/>
            <w:rPrChange w:id="9055" w:author="Alina Frey" w:date="2017-11-20T10:06:00Z">
              <w:rPr>
                <w:rFonts w:eastAsia="Times New Roman" w:cs="Times New Roman"/>
                <w:b/>
              </w:rPr>
            </w:rPrChange>
          </w:rPr>
          <w:delText>Add Past Pregnancy</w:delText>
        </w:r>
        <w:r w:rsidRPr="007F739A" w:rsidDel="00895821">
          <w:rPr>
            <w:rFonts w:eastAsia="Times New Roman" w:cs="Times New Roman"/>
            <w:color w:val="auto"/>
            <w:rPrChange w:id="9056" w:author="Alina Frey" w:date="2017-11-20T10:06:00Z">
              <w:rPr>
                <w:rFonts w:eastAsia="Times New Roman" w:cs="Times New Roman"/>
              </w:rPr>
            </w:rPrChange>
          </w:rPr>
          <w:delText xml:space="preserve"> to open the Pregnancy Outcome Details page. To enter information, select from the appropriate field drop-down list and enter the Outcome Delivery Date. Click </w:delText>
        </w:r>
        <w:r w:rsidRPr="007F739A" w:rsidDel="00895821">
          <w:rPr>
            <w:rFonts w:eastAsia="Times New Roman" w:cs="Times New Roman"/>
            <w:b/>
            <w:color w:val="auto"/>
            <w:rPrChange w:id="9057" w:author="Alina Frey" w:date="2017-11-20T10:06:00Z">
              <w:rPr>
                <w:rFonts w:eastAsia="Times New Roman" w:cs="Times New Roman"/>
                <w:b/>
              </w:rPr>
            </w:rPrChange>
          </w:rPr>
          <w:delText>Cancel</w:delText>
        </w:r>
        <w:r w:rsidRPr="007F739A" w:rsidDel="00895821">
          <w:rPr>
            <w:rFonts w:eastAsia="Times New Roman" w:cs="Times New Roman"/>
            <w:color w:val="auto"/>
            <w:rPrChange w:id="9058" w:author="Alina Frey" w:date="2017-11-20T10:06:00Z">
              <w:rPr>
                <w:rFonts w:eastAsia="Times New Roman" w:cs="Times New Roman"/>
              </w:rPr>
            </w:rPrChange>
          </w:rPr>
          <w:delText xml:space="preserve"> to exit without saving and return to the previous page. Click </w:delText>
        </w:r>
        <w:r w:rsidRPr="007F739A" w:rsidDel="00895821">
          <w:rPr>
            <w:rFonts w:eastAsia="Times New Roman" w:cs="Times New Roman"/>
            <w:b/>
            <w:color w:val="auto"/>
            <w:rPrChange w:id="9059" w:author="Alina Frey" w:date="2017-11-20T10:06:00Z">
              <w:rPr>
                <w:rFonts w:eastAsia="Times New Roman" w:cs="Times New Roman"/>
                <w:b/>
              </w:rPr>
            </w:rPrChange>
          </w:rPr>
          <w:delText>Save</w:delText>
        </w:r>
        <w:r w:rsidRPr="007F739A" w:rsidDel="00895821">
          <w:rPr>
            <w:rFonts w:eastAsia="Times New Roman" w:cs="Times New Roman"/>
            <w:color w:val="auto"/>
            <w:rPrChange w:id="9060" w:author="Alina Frey" w:date="2017-11-20T10:06:00Z">
              <w:rPr>
                <w:rFonts w:eastAsia="Times New Roman" w:cs="Times New Roman"/>
              </w:rPr>
            </w:rPrChange>
          </w:rPr>
          <w:delText xml:space="preserve"> to store the information and return to the previous page. </w:delText>
        </w:r>
      </w:del>
    </w:p>
    <w:p w14:paraId="3944D290" w14:textId="41C7CE55" w:rsidR="005C60D1" w:rsidRPr="007F739A" w:rsidRDefault="005F159C" w:rsidP="005C60D1">
      <w:pPr>
        <w:rPr>
          <w:ins w:id="9061" w:author="Alina Frey" w:date="2017-11-15T15:23:00Z"/>
          <w:color w:val="auto"/>
          <w:rPrChange w:id="9062" w:author="Alina Frey" w:date="2017-11-20T10:06:00Z">
            <w:rPr>
              <w:ins w:id="9063" w:author="Alina Frey" w:date="2017-11-15T15:23:00Z"/>
            </w:rPr>
          </w:rPrChange>
        </w:rPr>
      </w:pPr>
      <w:del w:id="9064" w:author="Alina Frey" w:date="2017-11-15T15:27:00Z">
        <w:r w:rsidRPr="007F739A" w:rsidDel="00895821">
          <w:rPr>
            <w:noProof/>
            <w:color w:val="auto"/>
            <w:rPrChange w:id="9065" w:author="Alina Frey" w:date="2017-11-20T10:06:00Z">
              <w:rPr>
                <w:noProof/>
              </w:rPr>
            </w:rPrChange>
          </w:rPr>
          <w:drawing>
            <wp:inline distT="0" distB="0" distL="0" distR="0" wp14:anchorId="318770FA" wp14:editId="318770FB">
              <wp:extent cx="5181600" cy="3429000"/>
              <wp:effectExtent l="0" t="0" r="0" b="0"/>
              <wp:docPr id="1349" name="Picture 1349"/>
              <wp:cNvGraphicFramePr/>
              <a:graphic xmlns:a="http://schemas.openxmlformats.org/drawingml/2006/main">
                <a:graphicData uri="http://schemas.openxmlformats.org/drawingml/2006/picture">
                  <pic:pic xmlns:pic="http://schemas.openxmlformats.org/drawingml/2006/picture">
                    <pic:nvPicPr>
                      <pic:cNvPr id="1349" name="Picture 1349"/>
                      <pic:cNvPicPr/>
                    </pic:nvPicPr>
                    <pic:blipFill>
                      <a:blip r:embed="rId190"/>
                      <a:stretch>
                        <a:fillRect/>
                      </a:stretch>
                    </pic:blipFill>
                    <pic:spPr>
                      <a:xfrm>
                        <a:off x="0" y="0"/>
                        <a:ext cx="5181600" cy="3429000"/>
                      </a:xfrm>
                      <a:prstGeom prst="rect">
                        <a:avLst/>
                      </a:prstGeom>
                    </pic:spPr>
                  </pic:pic>
                </a:graphicData>
              </a:graphic>
            </wp:inline>
          </w:drawing>
        </w:r>
      </w:del>
    </w:p>
    <w:p w14:paraId="6B02739A" w14:textId="5B5B851E" w:rsidR="006071EE" w:rsidRPr="007F739A" w:rsidRDefault="006071EE" w:rsidP="006071EE">
      <w:pPr>
        <w:pStyle w:val="Heading3"/>
        <w:rPr>
          <w:ins w:id="9066" w:author="Alina Frey" w:date="2017-11-15T17:21:00Z"/>
          <w:color w:val="auto"/>
          <w:rPrChange w:id="9067" w:author="Alina Frey" w:date="2017-11-20T10:06:00Z">
            <w:rPr>
              <w:ins w:id="9068" w:author="Alina Frey" w:date="2017-11-15T17:21:00Z"/>
            </w:rPr>
          </w:rPrChange>
        </w:rPr>
      </w:pPr>
      <w:bookmarkStart w:id="9069" w:name="_Toc498937650"/>
      <w:bookmarkStart w:id="9070" w:name="_Toc498942498"/>
      <w:bookmarkStart w:id="9071" w:name="_Toc498939165"/>
      <w:bookmarkStart w:id="9072" w:name="_Toc499024433"/>
      <w:ins w:id="9073" w:author="Alina Frey" w:date="2017-11-15T15:23:00Z">
        <w:r w:rsidRPr="007F739A">
          <w:rPr>
            <w:color w:val="auto"/>
            <w:rPrChange w:id="9074" w:author="Alina Frey" w:date="2017-11-20T10:06:00Z">
              <w:rPr/>
            </w:rPrChange>
          </w:rPr>
          <w:t>View Selected past pregnancy</w:t>
        </w:r>
      </w:ins>
      <w:bookmarkEnd w:id="9069"/>
      <w:bookmarkEnd w:id="9070"/>
      <w:bookmarkEnd w:id="9071"/>
      <w:bookmarkEnd w:id="9072"/>
    </w:p>
    <w:p w14:paraId="54A7C64B" w14:textId="1DE3E8DD" w:rsidR="00045F79" w:rsidRPr="007F739A" w:rsidRDefault="00822106" w:rsidP="00F1734A">
      <w:pPr>
        <w:rPr>
          <w:ins w:id="9075" w:author="Alina Frey" w:date="2017-11-15T17:24:00Z"/>
          <w:color w:val="auto"/>
          <w:rPrChange w:id="9076" w:author="Alina Frey" w:date="2017-11-20T10:06:00Z">
            <w:rPr>
              <w:ins w:id="9077" w:author="Alina Frey" w:date="2017-11-15T17:24:00Z"/>
            </w:rPr>
          </w:rPrChange>
        </w:rPr>
      </w:pPr>
      <w:ins w:id="9078" w:author="Alina Frey" w:date="2017-11-15T17:21:00Z">
        <w:r w:rsidRPr="007F739A">
          <w:rPr>
            <w:color w:val="auto"/>
            <w:rPrChange w:id="9079" w:author="Alina Frey" w:date="2017-11-20T10:06:00Z">
              <w:rPr/>
            </w:rPrChange>
          </w:rPr>
          <w:t xml:space="preserve">To view and edit a past pregnancy, select a row in the Past Pregnancies, then click </w:t>
        </w:r>
        <w:r w:rsidRPr="007F739A">
          <w:rPr>
            <w:b/>
            <w:color w:val="auto"/>
            <w:rPrChange w:id="9080" w:author="Alina Frey" w:date="2017-11-20T10:06:00Z">
              <w:rPr/>
            </w:rPrChange>
          </w:rPr>
          <w:t>View Selected</w:t>
        </w:r>
        <w:r w:rsidRPr="007F739A">
          <w:rPr>
            <w:color w:val="auto"/>
            <w:rPrChange w:id="9081" w:author="Alina Frey" w:date="2017-11-20T10:06:00Z">
              <w:rPr/>
            </w:rPrChange>
          </w:rPr>
          <w:t xml:space="preserve"> button at the bottom of the Pregnancies screen.</w:t>
        </w:r>
      </w:ins>
      <w:ins w:id="9082" w:author="Alina Frey" w:date="2017-11-15T17:25:00Z">
        <w:r w:rsidR="00045F79" w:rsidRPr="007F739A">
          <w:rPr>
            <w:color w:val="auto"/>
            <w:rPrChange w:id="9083" w:author="Alina Frey" w:date="2017-11-20T10:06:00Z">
              <w:rPr/>
            </w:rPrChange>
          </w:rPr>
          <w:t xml:space="preserve"> </w:t>
        </w:r>
      </w:ins>
      <w:ins w:id="9084" w:author="Alina Frey" w:date="2017-11-15T17:21:00Z">
        <w:r w:rsidRPr="007F739A">
          <w:rPr>
            <w:rFonts w:cstheme="minorHAnsi"/>
            <w:color w:val="auto"/>
            <w:szCs w:val="24"/>
            <w:rPrChange w:id="9085" w:author="Alina Frey" w:date="2017-11-20T10:06:00Z">
              <w:rPr>
                <w:rFonts w:cstheme="minorHAnsi"/>
                <w:szCs w:val="24"/>
              </w:rPr>
            </w:rPrChange>
          </w:rPr>
          <w:t xml:space="preserve">This redirects the user to the Pregnancy Outcome Details screen. </w:t>
        </w:r>
      </w:ins>
      <w:ins w:id="9086" w:author="Alina Frey" w:date="2017-11-15T17:25:00Z">
        <w:r w:rsidR="00045F79" w:rsidRPr="007F739A">
          <w:rPr>
            <w:rFonts w:cstheme="minorHAnsi"/>
            <w:color w:val="auto"/>
            <w:szCs w:val="24"/>
            <w:rPrChange w:id="9087" w:author="Alina Frey" w:date="2017-11-20T10:06:00Z">
              <w:rPr>
                <w:rFonts w:cstheme="minorHAnsi"/>
                <w:szCs w:val="24"/>
              </w:rPr>
            </w:rPrChange>
          </w:rPr>
          <w:t>The Pregnancy Outcome Details screen has different layout depending on the type of the outcome. This is presented in detail in section</w:t>
        </w:r>
      </w:ins>
      <w:ins w:id="9088" w:author="Alina Frey" w:date="2017-11-15T17:33:00Z">
        <w:r w:rsidR="0009500C" w:rsidRPr="007F739A">
          <w:rPr>
            <w:rFonts w:cstheme="minorHAnsi"/>
            <w:color w:val="auto"/>
            <w:szCs w:val="24"/>
            <w:rPrChange w:id="9089" w:author="Alina Frey" w:date="2017-11-20T10:06:00Z">
              <w:rPr>
                <w:rFonts w:cstheme="minorHAnsi"/>
                <w:szCs w:val="24"/>
              </w:rPr>
            </w:rPrChange>
          </w:rPr>
          <w:t xml:space="preserve"> </w:t>
        </w:r>
      </w:ins>
      <w:ins w:id="9090" w:author="Alina Frey" w:date="2017-11-15T17:34:00Z">
        <w:r w:rsidR="005E10C9" w:rsidRPr="00CF2303">
          <w:rPr>
            <w:rFonts w:cstheme="minorHAnsi"/>
            <w:color w:val="0070C0"/>
            <w:szCs w:val="24"/>
            <w:u w:val="single" w:color="0070C0"/>
          </w:rPr>
          <w:fldChar w:fldCharType="begin"/>
        </w:r>
        <w:r w:rsidR="005E10C9" w:rsidRPr="009E5B97">
          <w:rPr>
            <w:rFonts w:cstheme="minorHAnsi"/>
            <w:color w:val="0070C0"/>
            <w:szCs w:val="24"/>
            <w:u w:val="single" w:color="0070C0"/>
          </w:rPr>
          <w:instrText xml:space="preserve"> REF _Ref498530591 \h </w:instrText>
        </w:r>
      </w:ins>
      <w:r w:rsidR="000E5A15" w:rsidRPr="009E5B97">
        <w:rPr>
          <w:rFonts w:cstheme="minorHAnsi"/>
          <w:color w:val="0070C0"/>
          <w:szCs w:val="24"/>
          <w:u w:val="single" w:color="0070C0"/>
        </w:rPr>
        <w:instrText xml:space="preserve"> \* MERGEFORMAT </w:instrText>
      </w:r>
      <w:r w:rsidR="005E10C9" w:rsidRPr="00CF2303">
        <w:rPr>
          <w:rFonts w:cstheme="minorHAnsi"/>
          <w:color w:val="0070C0"/>
          <w:szCs w:val="24"/>
          <w:u w:val="single" w:color="0070C0"/>
        </w:rPr>
      </w:r>
      <w:r w:rsidR="005E10C9" w:rsidRPr="00CF2303">
        <w:rPr>
          <w:rFonts w:cstheme="minorHAnsi"/>
          <w:color w:val="0070C0"/>
          <w:szCs w:val="24"/>
          <w:u w:val="single" w:color="0070C0"/>
        </w:rPr>
        <w:fldChar w:fldCharType="separate"/>
      </w:r>
      <w:ins w:id="9091" w:author="Alina Frey [2]" w:date="2017-11-21T10:58:00Z">
        <w:r w:rsidR="003B7B8C" w:rsidRPr="003B7B8C">
          <w:rPr>
            <w:color w:val="0070C0"/>
            <w:u w:val="single" w:color="0070C0"/>
            <w:rPrChange w:id="9092" w:author="Alina Frey [2]" w:date="2017-11-21T10:58:00Z">
              <w:rPr/>
            </w:rPrChange>
          </w:rPr>
          <w:t>Pregnancy Outcome Types</w:t>
        </w:r>
      </w:ins>
      <w:ins w:id="9093" w:author="Alina Frey" w:date="2017-11-15T17:34:00Z">
        <w:r w:rsidR="005E10C9" w:rsidRPr="00CF2303">
          <w:rPr>
            <w:rFonts w:cstheme="minorHAnsi"/>
            <w:color w:val="0070C0"/>
            <w:szCs w:val="24"/>
            <w:u w:val="single" w:color="0070C0"/>
          </w:rPr>
          <w:fldChar w:fldCharType="end"/>
        </w:r>
      </w:ins>
      <w:ins w:id="9094" w:author="Alina Frey" w:date="2017-11-15T17:25:00Z">
        <w:r w:rsidR="00045F79" w:rsidRPr="007F739A">
          <w:rPr>
            <w:rFonts w:cstheme="minorHAnsi"/>
            <w:color w:val="auto"/>
            <w:szCs w:val="24"/>
            <w:rPrChange w:id="9095" w:author="Alina Frey" w:date="2017-11-20T10:06:00Z">
              <w:rPr>
                <w:rFonts w:cstheme="minorHAnsi"/>
                <w:szCs w:val="24"/>
              </w:rPr>
            </w:rPrChange>
          </w:rPr>
          <w:t>.</w:t>
        </w:r>
      </w:ins>
    </w:p>
    <w:p w14:paraId="4D789FAC" w14:textId="5A07C78A" w:rsidR="00C810D4" w:rsidRPr="007F739A" w:rsidRDefault="00C810D4" w:rsidP="003A6C9D">
      <w:pPr>
        <w:pStyle w:val="Heading3"/>
        <w:rPr>
          <w:ins w:id="9096" w:author="Alina Frey" w:date="2017-11-15T17:42:00Z"/>
          <w:color w:val="auto"/>
          <w:rPrChange w:id="9097" w:author="Alina Frey" w:date="2017-11-20T10:06:00Z">
            <w:rPr>
              <w:ins w:id="9098" w:author="Alina Frey" w:date="2017-11-15T17:42:00Z"/>
            </w:rPr>
          </w:rPrChange>
        </w:rPr>
      </w:pPr>
      <w:bookmarkStart w:id="9099" w:name="_Toc498937651"/>
      <w:bookmarkStart w:id="9100" w:name="_Toc498942499"/>
      <w:bookmarkStart w:id="9101" w:name="_Toc498939166"/>
      <w:bookmarkStart w:id="9102" w:name="_Toc499024434"/>
      <w:bookmarkStart w:id="9103" w:name="_Ref498530075"/>
      <w:ins w:id="9104" w:author="Alina Frey" w:date="2017-11-15T17:38:00Z">
        <w:r w:rsidRPr="007F739A">
          <w:rPr>
            <w:color w:val="auto"/>
            <w:rPrChange w:id="9105" w:author="Alina Frey" w:date="2017-11-20T10:06:00Z">
              <w:rPr/>
            </w:rPrChange>
          </w:rPr>
          <w:t>Delete Selected past pregnancy</w:t>
        </w:r>
      </w:ins>
      <w:bookmarkEnd w:id="9099"/>
      <w:bookmarkEnd w:id="9100"/>
      <w:bookmarkEnd w:id="9101"/>
      <w:bookmarkEnd w:id="9102"/>
    </w:p>
    <w:p w14:paraId="5574FF18" w14:textId="5E5C1FE2" w:rsidR="004B0280" w:rsidRPr="007F739A" w:rsidRDefault="003A6C9D" w:rsidP="003A6C9D">
      <w:pPr>
        <w:rPr>
          <w:ins w:id="9106" w:author="Alina Frey" w:date="2017-11-15T17:43:00Z"/>
          <w:color w:val="auto"/>
          <w:rPrChange w:id="9107" w:author="Alina Frey" w:date="2017-11-20T10:06:00Z">
            <w:rPr>
              <w:ins w:id="9108" w:author="Alina Frey" w:date="2017-11-15T17:43:00Z"/>
            </w:rPr>
          </w:rPrChange>
        </w:rPr>
      </w:pPr>
      <w:ins w:id="9109" w:author="Alina Frey" w:date="2017-11-15T17:42:00Z">
        <w:r w:rsidRPr="007F739A">
          <w:rPr>
            <w:color w:val="auto"/>
            <w:rPrChange w:id="9110" w:author="Alina Frey" w:date="2017-11-20T10:06:00Z">
              <w:rPr/>
            </w:rPrChange>
          </w:rPr>
          <w:t xml:space="preserve">To delete a past pregnancy, select a row in the Past Pregnancies table, then click </w:t>
        </w:r>
        <w:r w:rsidRPr="007F739A">
          <w:rPr>
            <w:b/>
            <w:color w:val="auto"/>
            <w:rPrChange w:id="9111" w:author="Alina Frey" w:date="2017-11-20T10:06:00Z">
              <w:rPr/>
            </w:rPrChange>
          </w:rPr>
          <w:t>Delete Selected</w:t>
        </w:r>
        <w:r w:rsidRPr="007F739A">
          <w:rPr>
            <w:color w:val="auto"/>
            <w:rPrChange w:id="9112" w:author="Alina Frey" w:date="2017-11-20T10:06:00Z">
              <w:rPr/>
            </w:rPrChange>
          </w:rPr>
          <w:t xml:space="preserve"> button. This should remove the selected row from the table of Past Pregnancies. Before deleting the row, the user is presented with an alert, to confirm his deletion action:</w:t>
        </w:r>
      </w:ins>
    </w:p>
    <w:p w14:paraId="38D39832" w14:textId="1010A381" w:rsidR="007B05F9" w:rsidRPr="00CF2303" w:rsidRDefault="00E057E2">
      <w:pPr>
        <w:keepNext/>
        <w:spacing w:after="37"/>
        <w:ind w:right="-166"/>
        <w:rPr>
          <w:ins w:id="9113" w:author="Alina Frey" w:date="2017-11-15T17:44:00Z"/>
        </w:rPr>
        <w:pPrChange w:id="9114" w:author="Alina Frey" w:date="2017-11-15T17:44:00Z">
          <w:pPr>
            <w:pStyle w:val="Alina-NormalText"/>
            <w:spacing w:after="0"/>
            <w:contextualSpacing/>
          </w:pPr>
        </w:pPrChange>
      </w:pPr>
      <w:ins w:id="9115" w:author="Alina Frey" w:date="2017-11-16T08:52:00Z">
        <w:r w:rsidRPr="007F739A">
          <w:rPr>
            <w:noProof/>
            <w:color w:val="auto"/>
            <w:rPrChange w:id="9116" w:author="Alina Frey" w:date="2017-11-20T10:06:00Z">
              <w:rPr>
                <w:noProof/>
              </w:rPr>
            </w:rPrChange>
          </w:rPr>
          <w:drawing>
            <wp:inline distT="0" distB="0" distL="0" distR="0" wp14:anchorId="695D4D46" wp14:editId="784B0A9A">
              <wp:extent cx="4095750" cy="1401177"/>
              <wp:effectExtent l="0" t="0" r="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124670" cy="1411071"/>
                      </a:xfrm>
                      <a:prstGeom prst="rect">
                        <a:avLst/>
                      </a:prstGeom>
                    </pic:spPr>
                  </pic:pic>
                </a:graphicData>
              </a:graphic>
            </wp:inline>
          </w:drawing>
        </w:r>
      </w:ins>
    </w:p>
    <w:p w14:paraId="1F42EE87" w14:textId="5156437D" w:rsidR="003A6C9D" w:rsidRPr="00CF2303" w:rsidRDefault="007B05F9">
      <w:pPr>
        <w:pStyle w:val="Caption"/>
        <w:rPr>
          <w:ins w:id="9117" w:author="Alina Frey" w:date="2017-11-15T17:42:00Z"/>
          <w:rFonts w:cstheme="minorHAnsi"/>
          <w:szCs w:val="24"/>
        </w:rPr>
        <w:pPrChange w:id="9118" w:author="Alina Frey" w:date="2017-11-15T17:44:00Z">
          <w:pPr>
            <w:pStyle w:val="Alina-NormalText"/>
            <w:spacing w:after="0"/>
            <w:ind w:left="720"/>
            <w:contextualSpacing/>
          </w:pPr>
        </w:pPrChange>
      </w:pPr>
      <w:bookmarkStart w:id="9119" w:name="_Toc498937475"/>
      <w:bookmarkStart w:id="9120" w:name="_Toc498942323"/>
      <w:bookmarkStart w:id="9121" w:name="_Toc498938990"/>
      <w:bookmarkStart w:id="9122" w:name="_Toc499024562"/>
      <w:ins w:id="9123" w:author="Alina Frey" w:date="2017-11-15T17:44:00Z">
        <w:r w:rsidRPr="00CF2303">
          <w:t xml:space="preserve">Figure </w:t>
        </w:r>
        <w:r w:rsidRPr="00CF2303">
          <w:fldChar w:fldCharType="begin"/>
        </w:r>
        <w:r w:rsidRPr="00CF2303">
          <w:instrText xml:space="preserve"> SEQ Figure \* ARABIC </w:instrText>
        </w:r>
      </w:ins>
      <w:r w:rsidRPr="00CF2303">
        <w:fldChar w:fldCharType="separate"/>
      </w:r>
      <w:ins w:id="9124" w:author="Alina Frey [2]" w:date="2017-11-21T10:58:00Z">
        <w:r w:rsidR="003B7B8C">
          <w:rPr>
            <w:noProof/>
          </w:rPr>
          <w:t>98</w:t>
        </w:r>
      </w:ins>
      <w:ins w:id="9125" w:author="Alina Frey" w:date="2017-11-15T17:44:00Z">
        <w:r w:rsidRPr="00CF2303">
          <w:fldChar w:fldCharType="end"/>
        </w:r>
        <w:r w:rsidRPr="00CF2303">
          <w:t>: Delete Pregnancy Alert</w:t>
        </w:r>
      </w:ins>
      <w:bookmarkEnd w:id="9119"/>
      <w:bookmarkEnd w:id="9120"/>
      <w:bookmarkEnd w:id="9121"/>
      <w:bookmarkEnd w:id="9122"/>
    </w:p>
    <w:p w14:paraId="5819C125" w14:textId="5AE825D5" w:rsidR="006071EE" w:rsidRPr="007F739A" w:rsidRDefault="006071EE" w:rsidP="006071EE">
      <w:pPr>
        <w:pStyle w:val="Heading3"/>
        <w:rPr>
          <w:ins w:id="9126" w:author="Alina Frey" w:date="2017-11-15T15:27:00Z"/>
          <w:color w:val="auto"/>
          <w:rPrChange w:id="9127" w:author="Alina Frey" w:date="2017-11-20T10:06:00Z">
            <w:rPr>
              <w:ins w:id="9128" w:author="Alina Frey" w:date="2017-11-15T15:27:00Z"/>
            </w:rPr>
          </w:rPrChange>
        </w:rPr>
      </w:pPr>
      <w:bookmarkStart w:id="9129" w:name="_Toc498937652"/>
      <w:bookmarkStart w:id="9130" w:name="_Toc498942500"/>
      <w:bookmarkStart w:id="9131" w:name="_Toc498939167"/>
      <w:bookmarkStart w:id="9132" w:name="_Toc499024435"/>
      <w:ins w:id="9133" w:author="Alina Frey" w:date="2017-11-15T15:23:00Z">
        <w:r w:rsidRPr="007F739A">
          <w:rPr>
            <w:color w:val="auto"/>
            <w:rPrChange w:id="9134" w:author="Alina Frey" w:date="2017-11-20T10:06:00Z">
              <w:rPr/>
            </w:rPrChange>
          </w:rPr>
          <w:lastRenderedPageBreak/>
          <w:t>Add Past Pregnancy</w:t>
        </w:r>
      </w:ins>
      <w:bookmarkEnd w:id="9103"/>
      <w:bookmarkEnd w:id="9129"/>
      <w:bookmarkEnd w:id="9130"/>
      <w:bookmarkEnd w:id="9131"/>
      <w:bookmarkEnd w:id="9132"/>
    </w:p>
    <w:p w14:paraId="4EFB45A4" w14:textId="7E66F50C" w:rsidR="005245FE" w:rsidRPr="007F739A" w:rsidRDefault="005245FE" w:rsidP="00541F3E">
      <w:pPr>
        <w:rPr>
          <w:ins w:id="9135" w:author="Alina Frey" w:date="2017-11-15T17:49:00Z"/>
          <w:color w:val="auto"/>
          <w:rPrChange w:id="9136" w:author="Alina Frey" w:date="2017-11-20T10:06:00Z">
            <w:rPr>
              <w:ins w:id="9137" w:author="Alina Frey" w:date="2017-11-15T17:49:00Z"/>
            </w:rPr>
          </w:rPrChange>
        </w:rPr>
      </w:pPr>
      <w:ins w:id="9138" w:author="Alina Frey" w:date="2017-11-15T17:46:00Z">
        <w:r w:rsidRPr="007F739A">
          <w:rPr>
            <w:color w:val="auto"/>
            <w:rPrChange w:id="9139" w:author="Alina Frey" w:date="2017-11-20T10:06:00Z">
              <w:rPr/>
            </w:rPrChange>
          </w:rPr>
          <w:t xml:space="preserve">To add a past pregnancy, select the </w:t>
        </w:r>
        <w:r w:rsidRPr="007F739A">
          <w:rPr>
            <w:b/>
            <w:color w:val="auto"/>
            <w:rPrChange w:id="9140" w:author="Alina Frey" w:date="2017-11-20T10:06:00Z">
              <w:rPr/>
            </w:rPrChange>
          </w:rPr>
          <w:t>Add Past Pregnancy</w:t>
        </w:r>
        <w:r w:rsidRPr="007F739A">
          <w:rPr>
            <w:color w:val="auto"/>
            <w:rPrChange w:id="9141" w:author="Alina Frey" w:date="2017-11-20T10:06:00Z">
              <w:rPr/>
            </w:rPrChange>
          </w:rPr>
          <w:t xml:space="preserve"> button at the bottom of the Pregnancies screen.</w:t>
        </w:r>
      </w:ins>
      <w:ins w:id="9142" w:author="Alina Frey" w:date="2017-11-15T17:47:00Z">
        <w:r w:rsidRPr="007F739A">
          <w:rPr>
            <w:color w:val="auto"/>
            <w:rPrChange w:id="9143" w:author="Alina Frey" w:date="2017-11-20T10:06:00Z">
              <w:rPr/>
            </w:rPrChange>
          </w:rPr>
          <w:t xml:space="preserve"> </w:t>
        </w:r>
      </w:ins>
      <w:ins w:id="9144" w:author="Alina Frey" w:date="2017-11-15T17:46:00Z">
        <w:r w:rsidRPr="007F739A">
          <w:rPr>
            <w:color w:val="auto"/>
            <w:rPrChange w:id="9145" w:author="Alina Frey" w:date="2017-11-20T10:06:00Z">
              <w:rPr/>
            </w:rPrChange>
          </w:rPr>
          <w:t>This will prompt the user to add details about the pregnancy in the Pregnancy Outcome Details screen:</w:t>
        </w:r>
      </w:ins>
    </w:p>
    <w:p w14:paraId="3D519FC5" w14:textId="77777777" w:rsidR="00305F8E" w:rsidRPr="007F739A" w:rsidRDefault="00541F3E">
      <w:pPr>
        <w:keepNext/>
        <w:spacing w:after="37"/>
        <w:ind w:right="-166"/>
        <w:rPr>
          <w:ins w:id="9146" w:author="Alina Frey" w:date="2017-11-15T17:49:00Z"/>
          <w:color w:val="auto"/>
          <w:rPrChange w:id="9147" w:author="Alina Frey" w:date="2017-11-20T10:06:00Z">
            <w:rPr>
              <w:ins w:id="9148" w:author="Alina Frey" w:date="2017-11-15T17:49:00Z"/>
            </w:rPr>
          </w:rPrChange>
        </w:rPr>
        <w:pPrChange w:id="9149" w:author="Alina Frey" w:date="2017-11-15T17:50:00Z">
          <w:pPr/>
        </w:pPrChange>
      </w:pPr>
      <w:ins w:id="9150" w:author="Alina Frey" w:date="2017-11-15T17:49:00Z">
        <w:r w:rsidRPr="007F739A">
          <w:rPr>
            <w:noProof/>
            <w:color w:val="auto"/>
            <w:rPrChange w:id="9151" w:author="Alina Frey" w:date="2017-11-20T10:06:00Z">
              <w:rPr>
                <w:noProof/>
              </w:rPr>
            </w:rPrChange>
          </w:rPr>
          <w:drawing>
            <wp:inline distT="0" distB="0" distL="0" distR="0" wp14:anchorId="037A6D5F" wp14:editId="0AC2943B">
              <wp:extent cx="3629025" cy="246697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3629025" cy="2466975"/>
                      </a:xfrm>
                      <a:prstGeom prst="rect">
                        <a:avLst/>
                      </a:prstGeom>
                    </pic:spPr>
                  </pic:pic>
                </a:graphicData>
              </a:graphic>
            </wp:inline>
          </w:drawing>
        </w:r>
      </w:ins>
    </w:p>
    <w:p w14:paraId="4ED3C372" w14:textId="3AF0B75B" w:rsidR="00541F3E" w:rsidRPr="00CF2303" w:rsidRDefault="00305F8E">
      <w:pPr>
        <w:pStyle w:val="Caption"/>
        <w:rPr>
          <w:ins w:id="9152" w:author="Alina Frey" w:date="2017-11-15T17:46:00Z"/>
        </w:rPr>
        <w:pPrChange w:id="9153" w:author="Alina Frey" w:date="2017-11-15T17:50:00Z">
          <w:pPr>
            <w:pStyle w:val="Alina-NormalText"/>
            <w:spacing w:after="0"/>
            <w:ind w:left="720"/>
          </w:pPr>
        </w:pPrChange>
      </w:pPr>
      <w:bookmarkStart w:id="9154" w:name="_Toc498937476"/>
      <w:bookmarkStart w:id="9155" w:name="_Toc498942324"/>
      <w:bookmarkStart w:id="9156" w:name="_Toc498938991"/>
      <w:bookmarkStart w:id="9157" w:name="_Toc499024563"/>
      <w:ins w:id="9158" w:author="Alina Frey" w:date="2017-11-15T17:49:00Z">
        <w:r w:rsidRPr="00CF2303">
          <w:t xml:space="preserve">Figure </w:t>
        </w:r>
        <w:r w:rsidRPr="00CF2303">
          <w:fldChar w:fldCharType="begin"/>
        </w:r>
        <w:r w:rsidRPr="00CF2303">
          <w:instrText xml:space="preserve"> SEQ Figure \* ARABIC </w:instrText>
        </w:r>
      </w:ins>
      <w:r w:rsidRPr="00CF2303">
        <w:fldChar w:fldCharType="separate"/>
      </w:r>
      <w:ins w:id="9159" w:author="Alina Frey [2]" w:date="2017-11-21T10:58:00Z">
        <w:r w:rsidR="003B7B8C">
          <w:rPr>
            <w:noProof/>
          </w:rPr>
          <w:t>99</w:t>
        </w:r>
      </w:ins>
      <w:ins w:id="9160" w:author="Alina Frey" w:date="2017-11-15T17:49:00Z">
        <w:r w:rsidRPr="00CF2303">
          <w:fldChar w:fldCharType="end"/>
        </w:r>
        <w:r w:rsidRPr="00CF2303">
          <w:t>: Pregnancy Outcome Details</w:t>
        </w:r>
      </w:ins>
      <w:bookmarkEnd w:id="9154"/>
      <w:bookmarkEnd w:id="9155"/>
      <w:bookmarkEnd w:id="9156"/>
      <w:bookmarkEnd w:id="9157"/>
    </w:p>
    <w:p w14:paraId="07E6ABFC" w14:textId="77777777" w:rsidR="005245FE" w:rsidRPr="00CF2303" w:rsidRDefault="005245FE">
      <w:pPr>
        <w:rPr>
          <w:ins w:id="9161" w:author="Alina Frey" w:date="2017-11-15T17:46:00Z"/>
        </w:rPr>
        <w:pPrChange w:id="9162" w:author="Alina Frey" w:date="2017-11-15T17:52:00Z">
          <w:pPr>
            <w:pStyle w:val="Alina-NormalText"/>
            <w:numPr>
              <w:numId w:val="88"/>
            </w:numPr>
            <w:spacing w:after="0" w:line="259" w:lineRule="auto"/>
            <w:ind w:left="720" w:hanging="360"/>
          </w:pPr>
        </w:pPrChange>
      </w:pPr>
      <w:ins w:id="9163" w:author="Alina Frey" w:date="2017-11-15T17:46:00Z">
        <w:r w:rsidRPr="007F739A">
          <w:rPr>
            <w:color w:val="auto"/>
            <w:rPrChange w:id="9164" w:author="Alina Frey" w:date="2017-11-20T10:06:00Z">
              <w:rPr/>
            </w:rPrChange>
          </w:rPr>
          <w:t>The user has many outcome options to choose from in the drop-down list:</w:t>
        </w:r>
      </w:ins>
    </w:p>
    <w:p w14:paraId="524F6DB3" w14:textId="77777777" w:rsidR="008F5543" w:rsidRPr="007F739A" w:rsidRDefault="00410517">
      <w:pPr>
        <w:keepNext/>
        <w:spacing w:after="37"/>
        <w:ind w:right="-166"/>
        <w:rPr>
          <w:ins w:id="9165" w:author="Alina Frey" w:date="2017-11-15T17:53:00Z"/>
          <w:color w:val="auto"/>
          <w:rPrChange w:id="9166" w:author="Alina Frey" w:date="2017-11-20T10:06:00Z">
            <w:rPr>
              <w:ins w:id="9167" w:author="Alina Frey" w:date="2017-11-15T17:53:00Z"/>
            </w:rPr>
          </w:rPrChange>
        </w:rPr>
        <w:pPrChange w:id="9168" w:author="Alina Frey" w:date="2017-11-15T18:04:00Z">
          <w:pPr/>
        </w:pPrChange>
      </w:pPr>
      <w:ins w:id="9169" w:author="Alina Frey" w:date="2017-11-15T17:51:00Z">
        <w:r w:rsidRPr="007F739A">
          <w:rPr>
            <w:noProof/>
            <w:color w:val="auto"/>
            <w:rPrChange w:id="9170" w:author="Alina Frey" w:date="2017-11-20T10:06:00Z">
              <w:rPr>
                <w:noProof/>
              </w:rPr>
            </w:rPrChange>
          </w:rPr>
          <w:drawing>
            <wp:inline distT="0" distB="0" distL="0" distR="0" wp14:anchorId="34206688" wp14:editId="4C8DB296">
              <wp:extent cx="3674853" cy="2618779"/>
              <wp:effectExtent l="0" t="0" r="190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3677551" cy="2620702"/>
                      </a:xfrm>
                      <a:prstGeom prst="rect">
                        <a:avLst/>
                      </a:prstGeom>
                    </pic:spPr>
                  </pic:pic>
                </a:graphicData>
              </a:graphic>
            </wp:inline>
          </w:drawing>
        </w:r>
      </w:ins>
    </w:p>
    <w:p w14:paraId="37609280" w14:textId="4B748A8E" w:rsidR="005245FE" w:rsidRPr="00CF2303" w:rsidRDefault="008F5543">
      <w:pPr>
        <w:pStyle w:val="Caption"/>
        <w:rPr>
          <w:ins w:id="9171" w:author="Alina Frey" w:date="2017-11-15T17:46:00Z"/>
        </w:rPr>
        <w:pPrChange w:id="9172" w:author="Alina Frey" w:date="2017-11-15T17:53:00Z">
          <w:pPr>
            <w:pStyle w:val="Alina-NormalText"/>
            <w:spacing w:after="0"/>
            <w:ind w:left="720"/>
          </w:pPr>
        </w:pPrChange>
      </w:pPr>
      <w:bookmarkStart w:id="9173" w:name="_Toc498937477"/>
      <w:bookmarkStart w:id="9174" w:name="_Toc498942325"/>
      <w:bookmarkStart w:id="9175" w:name="_Toc498938992"/>
      <w:bookmarkStart w:id="9176" w:name="_Toc499024564"/>
      <w:ins w:id="9177" w:author="Alina Frey" w:date="2017-11-15T17:53:00Z">
        <w:r w:rsidRPr="00CF2303">
          <w:t xml:space="preserve">Figure </w:t>
        </w:r>
        <w:r w:rsidRPr="00CF2303">
          <w:fldChar w:fldCharType="begin"/>
        </w:r>
        <w:r w:rsidRPr="00CF2303">
          <w:instrText xml:space="preserve"> SEQ Figure \* ARABIC </w:instrText>
        </w:r>
      </w:ins>
      <w:r w:rsidRPr="00CF2303">
        <w:fldChar w:fldCharType="separate"/>
      </w:r>
      <w:ins w:id="9178" w:author="Alina Frey [2]" w:date="2017-11-21T10:58:00Z">
        <w:r w:rsidR="003B7B8C">
          <w:rPr>
            <w:noProof/>
          </w:rPr>
          <w:t>100</w:t>
        </w:r>
      </w:ins>
      <w:ins w:id="9179" w:author="Alina Frey" w:date="2017-11-15T17:53:00Z">
        <w:r w:rsidRPr="00CF2303">
          <w:fldChar w:fldCharType="end"/>
        </w:r>
        <w:r w:rsidRPr="00CF2303">
          <w:t>: Pregnancy Outcome Details -Pregnancy Outcome Types</w:t>
        </w:r>
      </w:ins>
      <w:bookmarkEnd w:id="9173"/>
      <w:bookmarkEnd w:id="9174"/>
      <w:bookmarkEnd w:id="9175"/>
      <w:bookmarkEnd w:id="9176"/>
    </w:p>
    <w:p w14:paraId="47BE2169" w14:textId="1CEE2EB7" w:rsidR="009F02DB" w:rsidRPr="007F739A" w:rsidRDefault="005245FE" w:rsidP="009F02DB">
      <w:pPr>
        <w:rPr>
          <w:ins w:id="9180" w:author="Alina Frey" w:date="2017-11-15T17:54:00Z"/>
          <w:color w:val="auto"/>
          <w:rPrChange w:id="9181" w:author="Alina Frey" w:date="2017-11-20T10:06:00Z">
            <w:rPr>
              <w:ins w:id="9182" w:author="Alina Frey" w:date="2017-11-15T17:54:00Z"/>
            </w:rPr>
          </w:rPrChange>
        </w:rPr>
      </w:pPr>
      <w:ins w:id="9183" w:author="Alina Frey" w:date="2017-11-15T17:46:00Z">
        <w:r w:rsidRPr="007F739A">
          <w:rPr>
            <w:color w:val="auto"/>
            <w:rPrChange w:id="9184" w:author="Alina Frey" w:date="2017-11-20T10:06:00Z">
              <w:rPr/>
            </w:rPrChange>
          </w:rPr>
          <w:t xml:space="preserve">Each option redirects the user to a </w:t>
        </w:r>
      </w:ins>
      <w:ins w:id="9185" w:author="Alina Frey" w:date="2017-11-17T14:36:00Z">
        <w:r w:rsidR="00F24D97" w:rsidRPr="007F739A">
          <w:rPr>
            <w:color w:val="auto"/>
            <w:rPrChange w:id="9186" w:author="Alina Frey" w:date="2017-11-20T10:06:00Z">
              <w:rPr/>
            </w:rPrChange>
          </w:rPr>
          <w:t>corresponding</w:t>
        </w:r>
      </w:ins>
      <w:ins w:id="9187" w:author="Alina Frey" w:date="2017-11-15T17:46:00Z">
        <w:r w:rsidRPr="007F739A">
          <w:rPr>
            <w:color w:val="auto"/>
            <w:rPrChange w:id="9188" w:author="Alina Frey" w:date="2017-11-20T10:06:00Z">
              <w:rPr/>
            </w:rPrChange>
          </w:rPr>
          <w:t xml:space="preserve"> Pregnancy Outcome Details screen, which contains relevant information </w:t>
        </w:r>
      </w:ins>
      <w:ins w:id="9189" w:author="Alina Frey" w:date="2017-11-17T14:36:00Z">
        <w:r w:rsidR="00F24D97" w:rsidRPr="007F739A">
          <w:rPr>
            <w:color w:val="auto"/>
            <w:rPrChange w:id="9190" w:author="Alina Frey" w:date="2017-11-20T10:06:00Z">
              <w:rPr/>
            </w:rPrChange>
          </w:rPr>
          <w:t>corresponding</w:t>
        </w:r>
      </w:ins>
      <w:ins w:id="9191" w:author="Alina Frey" w:date="2017-11-15T17:46:00Z">
        <w:r w:rsidRPr="007F739A">
          <w:rPr>
            <w:color w:val="auto"/>
            <w:rPrChange w:id="9192" w:author="Alina Frey" w:date="2017-11-20T10:06:00Z">
              <w:rPr/>
            </w:rPrChange>
          </w:rPr>
          <w:t xml:space="preserve"> to the selected type of outcome. There are six types of pregnancy outcomes that the user can choose from when adding a new pregnancy to a patient, or editing an existing or past pregnancy:</w:t>
        </w:r>
      </w:ins>
    </w:p>
    <w:p w14:paraId="34342030" w14:textId="53CDAD14" w:rsidR="005245FE" w:rsidRPr="00CF2303" w:rsidRDefault="005245FE">
      <w:pPr>
        <w:pStyle w:val="ListParagraph"/>
        <w:numPr>
          <w:ilvl w:val="0"/>
          <w:numId w:val="91"/>
        </w:numPr>
        <w:rPr>
          <w:ins w:id="9193" w:author="Alina Frey" w:date="2017-11-15T17:46:00Z"/>
        </w:rPr>
        <w:pPrChange w:id="9194" w:author="Alina Frey" w:date="2017-11-15T17:54:00Z">
          <w:pPr>
            <w:pStyle w:val="Alina-NormalText"/>
            <w:numPr>
              <w:numId w:val="90"/>
            </w:numPr>
            <w:spacing w:after="0" w:line="259" w:lineRule="auto"/>
            <w:ind w:left="1440" w:hanging="360"/>
            <w:contextualSpacing/>
          </w:pPr>
        </w:pPrChange>
      </w:pPr>
      <w:ins w:id="9195" w:author="Alina Frey" w:date="2017-11-15T17:46:00Z">
        <w:r w:rsidRPr="00CF2303">
          <w:lastRenderedPageBreak/>
          <w:t>Full Term Delivery (Live Infant 37 or More Weeks)</w:t>
        </w:r>
      </w:ins>
    </w:p>
    <w:p w14:paraId="4EC3A954" w14:textId="77777777" w:rsidR="005245FE" w:rsidRPr="00CF2303" w:rsidRDefault="005245FE">
      <w:pPr>
        <w:pStyle w:val="ListParagraph"/>
        <w:numPr>
          <w:ilvl w:val="0"/>
          <w:numId w:val="91"/>
        </w:numPr>
        <w:rPr>
          <w:ins w:id="9196" w:author="Alina Frey" w:date="2017-11-15T17:46:00Z"/>
        </w:rPr>
        <w:pPrChange w:id="9197" w:author="Alina Frey" w:date="2017-11-15T17:54:00Z">
          <w:pPr>
            <w:pStyle w:val="Alina-NormalText"/>
            <w:numPr>
              <w:numId w:val="90"/>
            </w:numPr>
            <w:spacing w:after="0" w:line="259" w:lineRule="auto"/>
            <w:ind w:left="1440" w:hanging="360"/>
            <w:contextualSpacing/>
          </w:pPr>
        </w:pPrChange>
      </w:pPr>
      <w:ins w:id="9198" w:author="Alina Frey" w:date="2017-11-15T17:46:00Z">
        <w:r w:rsidRPr="00CF2303">
          <w:t>Preterm Delivery (Live Infant 20-36 Weeks 6 Days)</w:t>
        </w:r>
      </w:ins>
    </w:p>
    <w:p w14:paraId="4343D7D4" w14:textId="77777777" w:rsidR="005245FE" w:rsidRPr="00CF2303" w:rsidRDefault="005245FE">
      <w:pPr>
        <w:pStyle w:val="ListParagraph"/>
        <w:numPr>
          <w:ilvl w:val="0"/>
          <w:numId w:val="91"/>
        </w:numPr>
        <w:rPr>
          <w:ins w:id="9199" w:author="Alina Frey" w:date="2017-11-15T17:46:00Z"/>
        </w:rPr>
        <w:pPrChange w:id="9200" w:author="Alina Frey" w:date="2017-11-15T17:54:00Z">
          <w:pPr>
            <w:pStyle w:val="Alina-NormalText"/>
            <w:numPr>
              <w:numId w:val="90"/>
            </w:numPr>
            <w:spacing w:after="0" w:line="259" w:lineRule="auto"/>
            <w:ind w:left="1440" w:hanging="360"/>
            <w:contextualSpacing/>
          </w:pPr>
        </w:pPrChange>
      </w:pPr>
      <w:ins w:id="9201" w:author="Alina Frey" w:date="2017-11-15T17:46:00Z">
        <w:r w:rsidRPr="00CF2303">
          <w:t>Spontaneous Abortion (Pregnancy Loss Prior to 20 Weeks)</w:t>
        </w:r>
      </w:ins>
    </w:p>
    <w:p w14:paraId="1CBBB177" w14:textId="77777777" w:rsidR="005245FE" w:rsidRPr="00CF2303" w:rsidRDefault="005245FE">
      <w:pPr>
        <w:pStyle w:val="ListParagraph"/>
        <w:numPr>
          <w:ilvl w:val="0"/>
          <w:numId w:val="91"/>
        </w:numPr>
        <w:rPr>
          <w:ins w:id="9202" w:author="Alina Frey" w:date="2017-11-15T17:46:00Z"/>
        </w:rPr>
        <w:pPrChange w:id="9203" w:author="Alina Frey" w:date="2017-11-15T17:54:00Z">
          <w:pPr>
            <w:pStyle w:val="Alina-NormalText"/>
            <w:numPr>
              <w:numId w:val="90"/>
            </w:numPr>
            <w:spacing w:after="0" w:line="259" w:lineRule="auto"/>
            <w:ind w:left="1440" w:hanging="360"/>
            <w:contextualSpacing/>
          </w:pPr>
        </w:pPrChange>
      </w:pPr>
      <w:ins w:id="9204" w:author="Alina Frey" w:date="2017-11-15T17:46:00Z">
        <w:r w:rsidRPr="00CF2303">
          <w:t>Fetal Demise/Stillbirth</w:t>
        </w:r>
      </w:ins>
    </w:p>
    <w:p w14:paraId="6793E6B6" w14:textId="77777777" w:rsidR="005245FE" w:rsidRPr="00CF2303" w:rsidRDefault="005245FE">
      <w:pPr>
        <w:pStyle w:val="ListParagraph"/>
        <w:numPr>
          <w:ilvl w:val="0"/>
          <w:numId w:val="91"/>
        </w:numPr>
        <w:rPr>
          <w:ins w:id="9205" w:author="Alina Frey" w:date="2017-11-15T17:46:00Z"/>
        </w:rPr>
        <w:pPrChange w:id="9206" w:author="Alina Frey" w:date="2017-11-15T17:54:00Z">
          <w:pPr>
            <w:pStyle w:val="Alina-NormalText"/>
            <w:numPr>
              <w:numId w:val="90"/>
            </w:numPr>
            <w:spacing w:after="0" w:line="259" w:lineRule="auto"/>
            <w:ind w:left="1440" w:hanging="360"/>
            <w:contextualSpacing/>
          </w:pPr>
        </w:pPrChange>
      </w:pPr>
      <w:ins w:id="9207" w:author="Alina Frey" w:date="2017-11-15T17:46:00Z">
        <w:r w:rsidRPr="00CF2303">
          <w:t>Pregnancy Termination</w:t>
        </w:r>
      </w:ins>
    </w:p>
    <w:p w14:paraId="1128DE2C" w14:textId="1FC8D3AB" w:rsidR="005245FE" w:rsidRPr="00CF2303" w:rsidRDefault="005245FE">
      <w:pPr>
        <w:pStyle w:val="ListParagraph"/>
        <w:numPr>
          <w:ilvl w:val="0"/>
          <w:numId w:val="91"/>
        </w:numPr>
        <w:rPr>
          <w:ins w:id="9208" w:author="Alina Frey" w:date="2017-11-15T17:46:00Z"/>
          <w:rFonts w:cstheme="minorHAnsi"/>
          <w:szCs w:val="24"/>
        </w:rPr>
        <w:pPrChange w:id="9209" w:author="Alina Frey" w:date="2017-11-15T17:55:00Z">
          <w:pPr>
            <w:pStyle w:val="Alina-NormalText"/>
            <w:spacing w:after="0"/>
            <w:ind w:left="1440"/>
            <w:contextualSpacing/>
          </w:pPr>
        </w:pPrChange>
      </w:pPr>
      <w:ins w:id="9210" w:author="Alina Frey" w:date="2017-11-15T17:46:00Z">
        <w:r w:rsidRPr="00CF2303">
          <w:t>Ectopic Pregnancy</w:t>
        </w:r>
      </w:ins>
    </w:p>
    <w:p w14:paraId="73220F86" w14:textId="27C2F980" w:rsidR="00D50955" w:rsidRPr="007F739A" w:rsidRDefault="008F6257" w:rsidP="00DB642E">
      <w:pPr>
        <w:rPr>
          <w:ins w:id="9211" w:author="Alina Frey" w:date="2017-11-15T17:59:00Z"/>
          <w:color w:val="auto"/>
          <w:rPrChange w:id="9212" w:author="Alina Frey" w:date="2017-11-20T10:06:00Z">
            <w:rPr>
              <w:ins w:id="9213" w:author="Alina Frey" w:date="2017-11-15T17:59:00Z"/>
            </w:rPr>
          </w:rPrChange>
        </w:rPr>
      </w:pPr>
      <w:ins w:id="9214" w:author="Alina Frey" w:date="2017-11-16T09:15:00Z">
        <w:r w:rsidRPr="007F739A">
          <w:rPr>
            <w:color w:val="auto"/>
            <w:rPrChange w:id="9215" w:author="Alina Frey" w:date="2017-11-20T10:06:00Z">
              <w:rPr/>
            </w:rPrChange>
          </w:rPr>
          <w:t>Screenshots for e</w:t>
        </w:r>
      </w:ins>
      <w:ins w:id="9216" w:author="Alina Frey" w:date="2017-11-15T17:58:00Z">
        <w:r w:rsidR="00C7627A" w:rsidRPr="007F739A">
          <w:rPr>
            <w:color w:val="auto"/>
            <w:rPrChange w:id="9217" w:author="Alina Frey" w:date="2017-11-20T10:06:00Z">
              <w:rPr/>
            </w:rPrChange>
          </w:rPr>
          <w:t>ach</w:t>
        </w:r>
        <w:r w:rsidR="004A2618" w:rsidRPr="007F739A">
          <w:rPr>
            <w:color w:val="auto"/>
            <w:rPrChange w:id="9218" w:author="Alina Frey" w:date="2017-11-20T10:06:00Z">
              <w:rPr/>
            </w:rPrChange>
          </w:rPr>
          <w:t xml:space="preserve"> of the</w:t>
        </w:r>
      </w:ins>
      <w:ins w:id="9219" w:author="Alina Frey" w:date="2017-11-15T18:00:00Z">
        <w:r w:rsidR="00D50955" w:rsidRPr="007F739A">
          <w:rPr>
            <w:color w:val="auto"/>
            <w:rPrChange w:id="9220" w:author="Alina Frey" w:date="2017-11-20T10:06:00Z">
              <w:rPr/>
            </w:rPrChange>
          </w:rPr>
          <w:t xml:space="preserve">m </w:t>
        </w:r>
      </w:ins>
      <w:ins w:id="9221" w:author="Alina Frey" w:date="2017-11-15T17:59:00Z">
        <w:r w:rsidR="004A2618" w:rsidRPr="007F739A">
          <w:rPr>
            <w:color w:val="auto"/>
            <w:rPrChange w:id="9222" w:author="Alina Frey" w:date="2017-11-20T10:06:00Z">
              <w:rPr/>
            </w:rPrChange>
          </w:rPr>
          <w:t>will be presented in the ne</w:t>
        </w:r>
        <w:r w:rsidR="007C7464" w:rsidRPr="007F739A">
          <w:rPr>
            <w:color w:val="auto"/>
            <w:rPrChange w:id="9223" w:author="Alina Frey" w:date="2017-11-20T10:06:00Z">
              <w:rPr/>
            </w:rPrChange>
          </w:rPr>
          <w:t>xt section</w:t>
        </w:r>
      </w:ins>
      <w:ins w:id="9224" w:author="Alina Frey" w:date="2017-11-16T09:15:00Z">
        <w:r w:rsidRPr="007F739A">
          <w:rPr>
            <w:color w:val="auto"/>
            <w:rPrChange w:id="9225" w:author="Alina Frey" w:date="2017-11-20T10:06:00Z">
              <w:rPr/>
            </w:rPrChange>
          </w:rPr>
          <w:t>,</w:t>
        </w:r>
      </w:ins>
      <w:ins w:id="9226" w:author="Alina Frey" w:date="2017-11-15T17:59:00Z">
        <w:r w:rsidR="007C7464" w:rsidRPr="007F739A">
          <w:rPr>
            <w:color w:val="auto"/>
            <w:rPrChange w:id="9227" w:author="Alina Frey" w:date="2017-11-20T10:06:00Z">
              <w:rPr/>
            </w:rPrChange>
          </w:rPr>
          <w:t xml:space="preserve"> </w:t>
        </w:r>
        <w:r w:rsidR="007C7464" w:rsidRPr="00CF2303">
          <w:rPr>
            <w:color w:val="0070C0"/>
            <w:u w:val="single" w:color="0070C0"/>
          </w:rPr>
          <w:fldChar w:fldCharType="begin"/>
        </w:r>
        <w:r w:rsidR="007C7464" w:rsidRPr="009E5B97">
          <w:rPr>
            <w:color w:val="0070C0"/>
            <w:u w:val="single" w:color="0070C0"/>
          </w:rPr>
          <w:instrText xml:space="preserve"> REF _Ref498530591 \h </w:instrText>
        </w:r>
      </w:ins>
      <w:r w:rsidR="00DB642E" w:rsidRPr="009E5B97">
        <w:rPr>
          <w:color w:val="0070C0"/>
          <w:u w:val="single" w:color="0070C0"/>
        </w:rPr>
        <w:instrText xml:space="preserve"> \* MERGEFORMAT </w:instrText>
      </w:r>
      <w:r w:rsidR="007C7464" w:rsidRPr="00CF2303">
        <w:rPr>
          <w:color w:val="0070C0"/>
          <w:u w:val="single" w:color="0070C0"/>
        </w:rPr>
      </w:r>
      <w:r w:rsidR="007C7464" w:rsidRPr="00CF2303">
        <w:rPr>
          <w:color w:val="0070C0"/>
          <w:u w:val="single" w:color="0070C0"/>
        </w:rPr>
        <w:fldChar w:fldCharType="separate"/>
      </w:r>
      <w:ins w:id="9228" w:author="Alina Frey [2]" w:date="2017-11-21T10:58:00Z">
        <w:r w:rsidR="003B7B8C" w:rsidRPr="003B7B8C">
          <w:rPr>
            <w:color w:val="0070C0"/>
            <w:u w:val="single" w:color="0070C0"/>
            <w:rPrChange w:id="9229" w:author="Alina Frey [2]" w:date="2017-11-21T10:58:00Z">
              <w:rPr/>
            </w:rPrChange>
          </w:rPr>
          <w:t>Pregnancy Outcome Types</w:t>
        </w:r>
      </w:ins>
      <w:ins w:id="9230" w:author="Alina Frey" w:date="2017-11-15T17:59:00Z">
        <w:r w:rsidR="007C7464" w:rsidRPr="00CF2303">
          <w:rPr>
            <w:color w:val="0070C0"/>
            <w:u w:val="single" w:color="0070C0"/>
          </w:rPr>
          <w:fldChar w:fldCharType="end"/>
        </w:r>
        <w:r w:rsidR="007C7464" w:rsidRPr="007F739A">
          <w:rPr>
            <w:color w:val="auto"/>
            <w:rPrChange w:id="9231" w:author="Alina Frey" w:date="2017-11-20T10:06:00Z">
              <w:rPr/>
            </w:rPrChange>
          </w:rPr>
          <w:t xml:space="preserve">. </w:t>
        </w:r>
      </w:ins>
    </w:p>
    <w:p w14:paraId="4C8CC9EC" w14:textId="77777777" w:rsidR="00183ABC" w:rsidRPr="007F739A" w:rsidRDefault="007462AA">
      <w:pPr>
        <w:rPr>
          <w:ins w:id="9232" w:author="Alina Frey" w:date="2017-11-16T08:57:00Z"/>
          <w:color w:val="auto"/>
          <w:rPrChange w:id="9233" w:author="Alina Frey" w:date="2017-11-20T10:06:00Z">
            <w:rPr>
              <w:ins w:id="9234" w:author="Alina Frey" w:date="2017-11-16T08:57:00Z"/>
            </w:rPr>
          </w:rPrChange>
        </w:rPr>
      </w:pPr>
      <w:ins w:id="9235" w:author="Alina Frey" w:date="2017-11-16T08:56:00Z">
        <w:r w:rsidRPr="007F739A">
          <w:rPr>
            <w:color w:val="auto"/>
            <w:rPrChange w:id="9236" w:author="Alina Frey" w:date="2017-11-20T10:06:00Z">
              <w:rPr/>
            </w:rPrChange>
          </w:rPr>
          <w:t xml:space="preserve">Click </w:t>
        </w:r>
        <w:r w:rsidRPr="007F739A">
          <w:rPr>
            <w:b/>
            <w:color w:val="auto"/>
            <w:rPrChange w:id="9237" w:author="Alina Frey" w:date="2017-11-20T10:06:00Z">
              <w:rPr/>
            </w:rPrChange>
          </w:rPr>
          <w:t>Save</w:t>
        </w:r>
        <w:r w:rsidRPr="007F739A">
          <w:rPr>
            <w:color w:val="auto"/>
            <w:rPrChange w:id="9238" w:author="Alina Frey" w:date="2017-11-20T10:06:00Z">
              <w:rPr/>
            </w:rPrChange>
          </w:rPr>
          <w:t xml:space="preserve"> button </w:t>
        </w:r>
        <w:r w:rsidR="00183ABC" w:rsidRPr="007F739A">
          <w:rPr>
            <w:color w:val="auto"/>
            <w:rPrChange w:id="9239" w:author="Alina Frey" w:date="2017-11-20T10:06:00Z">
              <w:rPr/>
            </w:rPrChange>
          </w:rPr>
          <w:t xml:space="preserve">to save the data or </w:t>
        </w:r>
        <w:r w:rsidR="00183ABC" w:rsidRPr="007F739A">
          <w:rPr>
            <w:b/>
            <w:color w:val="auto"/>
            <w:rPrChange w:id="9240" w:author="Alina Frey" w:date="2017-11-20T10:06:00Z">
              <w:rPr/>
            </w:rPrChange>
          </w:rPr>
          <w:t>Cancel</w:t>
        </w:r>
        <w:r w:rsidR="00183ABC" w:rsidRPr="007F739A">
          <w:rPr>
            <w:color w:val="auto"/>
            <w:rPrChange w:id="9241" w:author="Alina Frey" w:date="2017-11-20T10:06:00Z">
              <w:rPr/>
            </w:rPrChange>
          </w:rPr>
          <w:t xml:space="preserve"> to navigat</w:t>
        </w:r>
      </w:ins>
      <w:ins w:id="9242" w:author="Alina Frey" w:date="2017-11-16T08:57:00Z">
        <w:r w:rsidR="00183ABC" w:rsidRPr="007F739A">
          <w:rPr>
            <w:color w:val="auto"/>
            <w:rPrChange w:id="9243" w:author="Alina Frey" w:date="2017-11-20T10:06:00Z">
              <w:rPr/>
            </w:rPrChange>
          </w:rPr>
          <w:t>e</w:t>
        </w:r>
      </w:ins>
      <w:ins w:id="9244" w:author="Alina Frey" w:date="2017-11-16T08:56:00Z">
        <w:r w:rsidR="00183ABC" w:rsidRPr="007F739A">
          <w:rPr>
            <w:color w:val="auto"/>
            <w:rPrChange w:id="9245" w:author="Alina Frey" w:date="2017-11-20T10:06:00Z">
              <w:rPr/>
            </w:rPrChange>
          </w:rPr>
          <w:t xml:space="preserve"> ba</w:t>
        </w:r>
      </w:ins>
      <w:ins w:id="9246" w:author="Alina Frey" w:date="2017-11-16T08:57:00Z">
        <w:r w:rsidR="00183ABC" w:rsidRPr="007F739A">
          <w:rPr>
            <w:color w:val="auto"/>
            <w:rPrChange w:id="9247" w:author="Alina Frey" w:date="2017-11-20T10:06:00Z">
              <w:rPr/>
            </w:rPrChange>
          </w:rPr>
          <w:t xml:space="preserve">ck to the Pregnancies screen. </w:t>
        </w:r>
      </w:ins>
    </w:p>
    <w:p w14:paraId="67DFEE29" w14:textId="573641FE" w:rsidR="005245FE" w:rsidRPr="00CF2303" w:rsidRDefault="006A4846">
      <w:pPr>
        <w:rPr>
          <w:ins w:id="9248" w:author="Alina Frey" w:date="2017-11-15T17:46:00Z"/>
        </w:rPr>
        <w:pPrChange w:id="9249" w:author="Alina Frey" w:date="2017-11-15T18:03:00Z">
          <w:pPr>
            <w:pStyle w:val="Alina-NormalText"/>
            <w:numPr>
              <w:numId w:val="88"/>
            </w:numPr>
            <w:spacing w:after="0" w:line="259" w:lineRule="auto"/>
            <w:ind w:left="720" w:hanging="360"/>
          </w:pPr>
        </w:pPrChange>
      </w:pPr>
      <w:ins w:id="9250" w:author="Alina Frey" w:date="2017-11-16T08:45:00Z">
        <w:r w:rsidRPr="007F739A">
          <w:rPr>
            <w:color w:val="auto"/>
            <w:rPrChange w:id="9251" w:author="Alina Frey" w:date="2017-11-20T10:06:00Z">
              <w:rPr/>
            </w:rPrChange>
          </w:rPr>
          <w:t>Regardless</w:t>
        </w:r>
      </w:ins>
      <w:ins w:id="9252" w:author="Alina Frey" w:date="2017-11-15T17:46:00Z">
        <w:r w:rsidR="005245FE" w:rsidRPr="007F739A">
          <w:rPr>
            <w:color w:val="auto"/>
            <w:rPrChange w:id="9253" w:author="Alina Frey" w:date="2017-11-20T10:06:00Z">
              <w:rPr/>
            </w:rPrChange>
          </w:rPr>
          <w:t xml:space="preserve"> the Type of Pregnancy Outcome chosen, when saving the added pregnancy, the user is prompted to enter Other Details related to the same past pregnancy.</w:t>
        </w:r>
      </w:ins>
      <w:ins w:id="9254" w:author="Alina Frey" w:date="2017-11-16T08:58:00Z">
        <w:r w:rsidR="00945A4B" w:rsidRPr="007F739A">
          <w:rPr>
            <w:color w:val="auto"/>
            <w:rPrChange w:id="9255" w:author="Alina Frey" w:date="2017-11-20T10:06:00Z">
              <w:rPr/>
            </w:rPrChange>
          </w:rPr>
          <w:t xml:space="preserve"> This info will be added to the </w:t>
        </w:r>
        <w:r w:rsidR="000F7BC0" w:rsidRPr="007F739A">
          <w:rPr>
            <w:color w:val="auto"/>
            <w:rPrChange w:id="9256" w:author="Alina Frey" w:date="2017-11-20T10:06:00Z">
              <w:rPr/>
            </w:rPrChange>
          </w:rPr>
          <w:t>summary screen for the newly add pregnancy.</w:t>
        </w:r>
      </w:ins>
    </w:p>
    <w:p w14:paraId="6053834A" w14:textId="6221E61B" w:rsidR="00FD52D2" w:rsidRPr="007F739A" w:rsidRDefault="0012118E" w:rsidP="00FD52D2">
      <w:pPr>
        <w:keepNext/>
        <w:rPr>
          <w:ins w:id="9257" w:author="Alina Frey" w:date="2017-11-16T08:54:00Z"/>
          <w:color w:val="auto"/>
          <w:rPrChange w:id="9258" w:author="Alina Frey" w:date="2017-11-20T10:06:00Z">
            <w:rPr>
              <w:ins w:id="9259" w:author="Alina Frey" w:date="2017-11-16T08:54:00Z"/>
            </w:rPr>
          </w:rPrChange>
        </w:rPr>
      </w:pPr>
      <w:ins w:id="9260" w:author="Alina Frey" w:date="2017-11-20T15:52:00Z">
        <w:r>
          <w:rPr>
            <w:noProof/>
          </w:rPr>
          <mc:AlternateContent>
            <mc:Choice Requires="wps">
              <w:drawing>
                <wp:anchor distT="0" distB="0" distL="114300" distR="114300" simplePos="0" relativeHeight="251648000" behindDoc="0" locked="0" layoutInCell="1" allowOverlap="1" wp14:anchorId="498590DF" wp14:editId="21F804B0">
                  <wp:simplePos x="0" y="0"/>
                  <wp:positionH relativeFrom="column">
                    <wp:posOffset>5245100</wp:posOffset>
                  </wp:positionH>
                  <wp:positionV relativeFrom="paragraph">
                    <wp:posOffset>3829685</wp:posOffset>
                  </wp:positionV>
                  <wp:extent cx="306070" cy="202565"/>
                  <wp:effectExtent l="38100" t="19050" r="17780" b="45085"/>
                  <wp:wrapNone/>
                  <wp:docPr id="393" name="Straight Arrow Connector 393"/>
                  <wp:cNvGraphicFramePr/>
                  <a:graphic xmlns:a="http://schemas.openxmlformats.org/drawingml/2006/main">
                    <a:graphicData uri="http://schemas.microsoft.com/office/word/2010/wordprocessingShape">
                      <wps:wsp>
                        <wps:cNvCnPr/>
                        <wps:spPr>
                          <a:xfrm flipH="1">
                            <a:off x="0" y="0"/>
                            <a:ext cx="306070" cy="202565"/>
                          </a:xfrm>
                          <a:prstGeom prst="straightConnector1">
                            <a:avLst/>
                          </a:prstGeom>
                          <a:ln w="28575">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2CD2330" id="Straight Arrow Connector 393" o:spid="_x0000_s1026" type="#_x0000_t32" style="position:absolute;margin-left:413pt;margin-top:301.55pt;width:24.1pt;height:15.95pt;flip:x;z-index:2516480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" strokecolor="red" strokeweight="2.25pt">
                  <v:stroke endarrow="block" joinstyle="miter"/>
                </v:shape>
              </w:pict>
            </mc:Fallback>
          </mc:AlternateContent>
        </w:r>
      </w:ins>
      <w:ins w:id="9261" w:author="Alina Frey" w:date="2017-11-20T15:51:00Z">
        <w:r>
          <w:rPr>
            <w:noProof/>
          </w:rPr>
          <mc:AlternateContent>
            <mc:Choice Requires="wps">
              <w:drawing>
                <wp:anchor distT="0" distB="0" distL="114300" distR="114300" simplePos="0" relativeHeight="251645952" behindDoc="0" locked="0" layoutInCell="1" allowOverlap="1" wp14:anchorId="5A02AB00" wp14:editId="5E504A06">
                  <wp:simplePos x="0" y="0"/>
                  <wp:positionH relativeFrom="column">
                    <wp:posOffset>5632450</wp:posOffset>
                  </wp:positionH>
                  <wp:positionV relativeFrom="paragraph">
                    <wp:posOffset>807085</wp:posOffset>
                  </wp:positionV>
                  <wp:extent cx="146050" cy="342900"/>
                  <wp:effectExtent l="57150" t="38100" r="25400" b="19050"/>
                  <wp:wrapNone/>
                  <wp:docPr id="392" name="Straight Arrow Connector 392"/>
                  <wp:cNvGraphicFramePr/>
                  <a:graphic xmlns:a="http://schemas.openxmlformats.org/drawingml/2006/main">
                    <a:graphicData uri="http://schemas.microsoft.com/office/word/2010/wordprocessingShape">
                      <wps:wsp>
                        <wps:cNvCnPr/>
                        <wps:spPr>
                          <a:xfrm flipH="1" flipV="1">
                            <a:off x="0" y="0"/>
                            <a:ext cx="146050" cy="342900"/>
                          </a:xfrm>
                          <a:prstGeom prst="straightConnector1">
                            <a:avLst/>
                          </a:prstGeom>
                          <a:ln w="28575">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2AD19C" id="Straight Arrow Connector 392" o:spid="_x0000_s1026" type="#_x0000_t32" style="position:absolute;margin-left:443.5pt;margin-top:63.55pt;width:11.5pt;height:27pt;flip:x y;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" strokecolor="red" strokeweight="2.25pt">
                  <v:stroke endarrow="block" joinstyle="miter"/>
                </v:shape>
              </w:pict>
            </mc:Fallback>
          </mc:AlternateContent>
        </w:r>
      </w:ins>
      <w:r w:rsidR="00F33D48" w:rsidRPr="007F739A">
        <w:rPr>
          <w:rStyle w:val="CommentReference"/>
          <w:color w:val="auto"/>
          <w:rPrChange w:id="9262" w:author="Alina Frey" w:date="2017-11-20T10:06:00Z">
            <w:rPr>
              <w:rStyle w:val="CommentReference"/>
            </w:rPr>
          </w:rPrChange>
        </w:rPr>
        <w:commentReference w:id="9263"/>
      </w:r>
      <w:ins w:id="9264" w:author="Alina Frey" w:date="2017-11-20T15:51:00Z">
        <w:r>
          <w:rPr>
            <w:noProof/>
          </w:rPr>
          <w:drawing>
            <wp:inline distT="0" distB="0" distL="0" distR="0" wp14:anchorId="20BFEE54" wp14:editId="33B65BCE">
              <wp:extent cx="5943600" cy="4295140"/>
              <wp:effectExtent l="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943600" cy="4295140"/>
                      </a:xfrm>
                      <a:prstGeom prst="rect">
                        <a:avLst/>
                      </a:prstGeom>
                    </pic:spPr>
                  </pic:pic>
                </a:graphicData>
              </a:graphic>
            </wp:inline>
          </w:drawing>
        </w:r>
      </w:ins>
    </w:p>
    <w:p w14:paraId="7EE0A803" w14:textId="647A6712" w:rsidR="00FD52D2" w:rsidRPr="007F739A" w:rsidRDefault="00FD52D2" w:rsidP="00FD52D2">
      <w:pPr>
        <w:pStyle w:val="Caption"/>
        <w:rPr>
          <w:ins w:id="9265" w:author="Alina Frey" w:date="2017-11-16T08:54:00Z"/>
        </w:rPr>
      </w:pPr>
      <w:bookmarkStart w:id="9266" w:name="_Toc498937478"/>
      <w:bookmarkStart w:id="9267" w:name="_Toc498942326"/>
      <w:bookmarkStart w:id="9268" w:name="_Toc498938993"/>
      <w:bookmarkStart w:id="9269" w:name="_Toc499024565"/>
      <w:ins w:id="9270" w:author="Alina Frey" w:date="2017-11-16T08:54:00Z">
        <w:r w:rsidRPr="007F739A">
          <w:t xml:space="preserve">Figure </w:t>
        </w:r>
        <w:r w:rsidRPr="00CF2303">
          <w:fldChar w:fldCharType="begin"/>
        </w:r>
        <w:r w:rsidRPr="007F739A">
          <w:instrText xml:space="preserve"> SEQ Figure \* ARABIC </w:instrText>
        </w:r>
        <w:r w:rsidRPr="00CF2303">
          <w:fldChar w:fldCharType="separate"/>
        </w:r>
      </w:ins>
      <w:ins w:id="9271" w:author="Alina Frey [2]" w:date="2017-11-21T10:58:00Z">
        <w:r w:rsidR="003B7B8C">
          <w:rPr>
            <w:noProof/>
          </w:rPr>
          <w:t>101</w:t>
        </w:r>
      </w:ins>
      <w:ins w:id="9272" w:author="Alina Frey" w:date="2017-11-16T08:54:00Z">
        <w:r w:rsidRPr="00CF2303">
          <w:fldChar w:fldCharType="end"/>
        </w:r>
        <w:r w:rsidRPr="007F739A">
          <w:t>: Add Past Pregnancy</w:t>
        </w:r>
      </w:ins>
      <w:ins w:id="9273" w:author="Alina Frey" w:date="2017-11-21T10:38:00Z">
        <w:r w:rsidR="006B1325">
          <w:t xml:space="preserve"> – </w:t>
        </w:r>
      </w:ins>
      <w:ins w:id="9274" w:author="Alina Frey" w:date="2017-11-16T08:54:00Z">
        <w:r w:rsidRPr="007F739A">
          <w:t>Other Details</w:t>
        </w:r>
        <w:bookmarkEnd w:id="9266"/>
        <w:bookmarkEnd w:id="9267"/>
        <w:bookmarkEnd w:id="9268"/>
        <w:bookmarkEnd w:id="9269"/>
      </w:ins>
    </w:p>
    <w:p w14:paraId="5E69E5CC" w14:textId="77777777" w:rsidR="005245FE" w:rsidRPr="00CF2303" w:rsidRDefault="005245FE">
      <w:pPr>
        <w:rPr>
          <w:ins w:id="9275" w:author="Alina Frey" w:date="2017-11-15T17:46:00Z"/>
          <w:rFonts w:cstheme="minorHAnsi"/>
          <w:szCs w:val="24"/>
        </w:rPr>
        <w:pPrChange w:id="9276" w:author="Alina Frey" w:date="2017-11-15T18:03:00Z">
          <w:pPr>
            <w:pStyle w:val="Alina-NormalText"/>
            <w:numPr>
              <w:numId w:val="88"/>
            </w:numPr>
            <w:spacing w:after="0" w:line="259" w:lineRule="auto"/>
            <w:ind w:left="720" w:hanging="360"/>
          </w:pPr>
        </w:pPrChange>
      </w:pPr>
      <w:ins w:id="9277" w:author="Alina Frey" w:date="2017-11-15T17:46:00Z">
        <w:r w:rsidRPr="007F739A">
          <w:rPr>
            <w:rFonts w:cstheme="minorHAnsi"/>
            <w:color w:val="auto"/>
            <w:szCs w:val="24"/>
            <w:rPrChange w:id="9278" w:author="Alina Frey" w:date="2017-11-20T10:06:00Z">
              <w:rPr>
                <w:rFonts w:cstheme="minorHAnsi"/>
                <w:szCs w:val="24"/>
              </w:rPr>
            </w:rPrChange>
          </w:rPr>
          <w:t xml:space="preserve">The user has the option to </w:t>
        </w:r>
        <w:r w:rsidRPr="007F739A">
          <w:rPr>
            <w:rFonts w:cstheme="minorHAnsi"/>
            <w:b/>
            <w:color w:val="auto"/>
            <w:szCs w:val="24"/>
            <w:rPrChange w:id="9279" w:author="Alina Frey" w:date="2017-11-20T10:06:00Z">
              <w:rPr>
                <w:rFonts w:cstheme="minorHAnsi"/>
                <w:szCs w:val="24"/>
              </w:rPr>
            </w:rPrChange>
          </w:rPr>
          <w:t>Edit</w:t>
        </w:r>
        <w:r w:rsidRPr="007F739A">
          <w:rPr>
            <w:rFonts w:cstheme="minorHAnsi"/>
            <w:color w:val="auto"/>
            <w:szCs w:val="24"/>
            <w:rPrChange w:id="9280" w:author="Alina Frey" w:date="2017-11-20T10:06:00Z">
              <w:rPr>
                <w:rFonts w:cstheme="minorHAnsi"/>
                <w:szCs w:val="24"/>
              </w:rPr>
            </w:rPrChange>
          </w:rPr>
          <w:t xml:space="preserve"> the past pregnancy or return to the table of pregnancies, by selecting the </w:t>
        </w:r>
        <w:r w:rsidRPr="007F739A">
          <w:rPr>
            <w:rFonts w:cstheme="minorHAnsi"/>
            <w:b/>
            <w:color w:val="auto"/>
            <w:szCs w:val="24"/>
            <w:rPrChange w:id="9281" w:author="Alina Frey" w:date="2017-11-20T10:06:00Z">
              <w:rPr>
                <w:rFonts w:cstheme="minorHAnsi"/>
                <w:szCs w:val="24"/>
              </w:rPr>
            </w:rPrChange>
          </w:rPr>
          <w:t>Return to Pregnancy</w:t>
        </w:r>
        <w:r w:rsidRPr="007F739A">
          <w:rPr>
            <w:rFonts w:cstheme="minorHAnsi"/>
            <w:color w:val="auto"/>
            <w:szCs w:val="24"/>
            <w:rPrChange w:id="9282" w:author="Alina Frey" w:date="2017-11-20T10:06:00Z">
              <w:rPr>
                <w:rFonts w:cstheme="minorHAnsi"/>
                <w:szCs w:val="24"/>
              </w:rPr>
            </w:rPrChange>
          </w:rPr>
          <w:t xml:space="preserve"> button.</w:t>
        </w:r>
      </w:ins>
    </w:p>
    <w:p w14:paraId="1FA1A75E" w14:textId="3537F2DC" w:rsidR="005245FE" w:rsidRPr="00CF2303" w:rsidRDefault="005245FE">
      <w:pPr>
        <w:rPr>
          <w:ins w:id="9283" w:author="Alina Frey" w:date="2017-11-15T17:46:00Z"/>
          <w:rFonts w:cstheme="minorHAnsi"/>
          <w:szCs w:val="24"/>
        </w:rPr>
        <w:pPrChange w:id="9284" w:author="Alina Frey" w:date="2017-11-15T18:03:00Z">
          <w:pPr>
            <w:pStyle w:val="Alina-NormalText"/>
            <w:numPr>
              <w:numId w:val="88"/>
            </w:numPr>
            <w:spacing w:after="0" w:line="259" w:lineRule="auto"/>
            <w:ind w:left="720" w:hanging="360"/>
          </w:pPr>
        </w:pPrChange>
      </w:pPr>
      <w:ins w:id="9285" w:author="Alina Frey" w:date="2017-11-15T17:46:00Z">
        <w:r w:rsidRPr="007F739A">
          <w:rPr>
            <w:rFonts w:cstheme="minorHAnsi"/>
            <w:color w:val="auto"/>
            <w:szCs w:val="24"/>
            <w:rPrChange w:id="9286" w:author="Alina Frey" w:date="2017-11-20T10:06:00Z">
              <w:rPr>
                <w:rFonts w:cstheme="minorHAnsi"/>
                <w:szCs w:val="24"/>
              </w:rPr>
            </w:rPrChange>
          </w:rPr>
          <w:lastRenderedPageBreak/>
          <w:t>To edit the details, click on the Edit link at the top right corner of the Other Details panel. This redirects the user to the Add/Edit Pregnancy Details screen for a Past Pregnancy:</w:t>
        </w:r>
      </w:ins>
    </w:p>
    <w:p w14:paraId="02AE36DA" w14:textId="77777777" w:rsidR="00D73B78" w:rsidRPr="00CF2303" w:rsidRDefault="00237672">
      <w:pPr>
        <w:keepNext/>
        <w:spacing w:after="37"/>
        <w:ind w:right="-166"/>
        <w:rPr>
          <w:ins w:id="9287" w:author="Alina Frey" w:date="2017-11-16T08:42:00Z"/>
        </w:rPr>
        <w:pPrChange w:id="9288" w:author="Alina Frey" w:date="2017-11-16T08:42:00Z">
          <w:pPr>
            <w:pStyle w:val="Alina-NormalText"/>
            <w:spacing w:after="0"/>
            <w:contextualSpacing/>
          </w:pPr>
        </w:pPrChange>
      </w:pPr>
      <w:ins w:id="9289" w:author="Alina Frey" w:date="2017-11-16T08:41:00Z">
        <w:r w:rsidRPr="007F739A">
          <w:rPr>
            <w:noProof/>
            <w:color w:val="auto"/>
            <w:rPrChange w:id="9290" w:author="Alina Frey" w:date="2017-11-20T10:06:00Z">
              <w:rPr>
                <w:noProof/>
              </w:rPr>
            </w:rPrChange>
          </w:rPr>
          <w:drawing>
            <wp:inline distT="0" distB="0" distL="0" distR="0" wp14:anchorId="21F4FBA2" wp14:editId="7ABA97C7">
              <wp:extent cx="3639558" cy="523240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3640676" cy="5234007"/>
                      </a:xfrm>
                      <a:prstGeom prst="rect">
                        <a:avLst/>
                      </a:prstGeom>
                    </pic:spPr>
                  </pic:pic>
                </a:graphicData>
              </a:graphic>
            </wp:inline>
          </w:drawing>
        </w:r>
      </w:ins>
    </w:p>
    <w:p w14:paraId="41ABB088" w14:textId="1FCFEB78" w:rsidR="005245FE" w:rsidRPr="00CF2303" w:rsidRDefault="00D73B78">
      <w:pPr>
        <w:pStyle w:val="Caption"/>
        <w:rPr>
          <w:ins w:id="9291" w:author="Alina Frey" w:date="2017-11-15T17:46:00Z"/>
          <w:rFonts w:cstheme="minorHAnsi"/>
          <w:szCs w:val="24"/>
        </w:rPr>
        <w:pPrChange w:id="9292" w:author="Alina Frey" w:date="2017-11-16T08:46:00Z">
          <w:pPr>
            <w:pStyle w:val="Alina-NormalText"/>
            <w:spacing w:after="0"/>
            <w:ind w:left="360"/>
            <w:contextualSpacing/>
          </w:pPr>
        </w:pPrChange>
      </w:pPr>
      <w:bookmarkStart w:id="9293" w:name="_Toc498937479"/>
      <w:bookmarkStart w:id="9294" w:name="_Toc498942327"/>
      <w:bookmarkStart w:id="9295" w:name="_Toc498938994"/>
      <w:bookmarkStart w:id="9296" w:name="_Toc499024566"/>
      <w:ins w:id="9297" w:author="Alina Frey" w:date="2017-11-16T08:42:00Z">
        <w:r w:rsidRPr="00CF2303">
          <w:t xml:space="preserve">Figure </w:t>
        </w:r>
        <w:r w:rsidRPr="00CF2303">
          <w:fldChar w:fldCharType="begin"/>
        </w:r>
        <w:r w:rsidRPr="00CF2303">
          <w:instrText xml:space="preserve"> SEQ Figure \* ARABIC </w:instrText>
        </w:r>
      </w:ins>
      <w:r w:rsidRPr="00CF2303">
        <w:fldChar w:fldCharType="separate"/>
      </w:r>
      <w:ins w:id="9298" w:author="Alina Frey [2]" w:date="2017-11-21T10:58:00Z">
        <w:r w:rsidR="003B7B8C">
          <w:rPr>
            <w:noProof/>
          </w:rPr>
          <w:t>102</w:t>
        </w:r>
      </w:ins>
      <w:ins w:id="9299" w:author="Alina Frey" w:date="2017-11-16T08:42:00Z">
        <w:r w:rsidRPr="00CF2303">
          <w:fldChar w:fldCharType="end"/>
        </w:r>
        <w:r w:rsidRPr="00CF2303">
          <w:t>: Add Past Pregnancy</w:t>
        </w:r>
      </w:ins>
      <w:ins w:id="9300" w:author="Alina Frey" w:date="2017-11-21T10:38:00Z">
        <w:r w:rsidR="006B1325">
          <w:t xml:space="preserve"> – </w:t>
        </w:r>
      </w:ins>
      <w:ins w:id="9301" w:author="Alina Frey" w:date="2017-11-16T08:42:00Z">
        <w:r w:rsidRPr="00CF2303">
          <w:t>Add/Edit Details</w:t>
        </w:r>
      </w:ins>
      <w:bookmarkEnd w:id="9293"/>
      <w:bookmarkEnd w:id="9294"/>
      <w:bookmarkEnd w:id="9295"/>
      <w:bookmarkEnd w:id="9296"/>
    </w:p>
    <w:p w14:paraId="77A6CE85" w14:textId="5C8A9654" w:rsidR="005245FE" w:rsidRPr="00CF2303" w:rsidRDefault="005245FE">
      <w:pPr>
        <w:rPr>
          <w:ins w:id="9302" w:author="Alina Frey" w:date="2017-11-15T17:46:00Z"/>
        </w:rPr>
        <w:pPrChange w:id="9303" w:author="Alina Frey" w:date="2017-11-16T09:06:00Z">
          <w:pPr>
            <w:pStyle w:val="Alina-NormalText"/>
            <w:numPr>
              <w:numId w:val="88"/>
            </w:numPr>
            <w:spacing w:after="0" w:line="259" w:lineRule="auto"/>
            <w:ind w:left="720" w:hanging="360"/>
            <w:contextualSpacing/>
          </w:pPr>
        </w:pPrChange>
      </w:pPr>
      <w:ins w:id="9304" w:author="Alina Frey" w:date="2017-11-15T17:46:00Z">
        <w:r w:rsidRPr="007F739A">
          <w:rPr>
            <w:color w:val="auto"/>
            <w:rPrChange w:id="9305" w:author="Alina Frey" w:date="2017-11-20T10:06:00Z">
              <w:rPr/>
            </w:rPrChange>
          </w:rPr>
          <w:t xml:space="preserve">After entering the desired data in the Past Pregnancy details screen, select the </w:t>
        </w:r>
        <w:r w:rsidRPr="007F739A">
          <w:rPr>
            <w:b/>
            <w:color w:val="auto"/>
            <w:rPrChange w:id="9306" w:author="Alina Frey" w:date="2017-11-20T10:06:00Z">
              <w:rPr/>
            </w:rPrChange>
          </w:rPr>
          <w:t>Save</w:t>
        </w:r>
        <w:r w:rsidRPr="007F739A">
          <w:rPr>
            <w:color w:val="auto"/>
            <w:rPrChange w:id="9307" w:author="Alina Frey" w:date="2017-11-20T10:06:00Z">
              <w:rPr/>
            </w:rPrChange>
          </w:rPr>
          <w:t xml:space="preserve"> button. The user will be redirected back to the </w:t>
        </w:r>
      </w:ins>
      <w:ins w:id="9308" w:author="Alina Frey" w:date="2017-11-16T09:06:00Z">
        <w:r w:rsidR="0019773E" w:rsidRPr="007F739A">
          <w:rPr>
            <w:color w:val="auto"/>
            <w:rPrChange w:id="9309" w:author="Alina Frey" w:date="2017-11-20T10:06:00Z">
              <w:rPr/>
            </w:rPrChange>
          </w:rPr>
          <w:t>Pregnancy</w:t>
        </w:r>
        <w:r w:rsidR="005B161D" w:rsidRPr="007F739A">
          <w:rPr>
            <w:color w:val="auto"/>
            <w:rPrChange w:id="9310" w:author="Alina Frey" w:date="2017-11-20T10:06:00Z">
              <w:rPr/>
            </w:rPrChange>
          </w:rPr>
          <w:t xml:space="preserve"> Outcome</w:t>
        </w:r>
      </w:ins>
      <w:ins w:id="9311" w:author="Alina Frey" w:date="2017-11-15T17:46:00Z">
        <w:r w:rsidRPr="007F739A">
          <w:rPr>
            <w:color w:val="auto"/>
            <w:rPrChange w:id="9312" w:author="Alina Frey" w:date="2017-11-20T10:06:00Z">
              <w:rPr/>
            </w:rPrChange>
          </w:rPr>
          <w:t xml:space="preserve"> Details screen, which includes </w:t>
        </w:r>
      </w:ins>
      <w:ins w:id="9313" w:author="Alina Frey" w:date="2017-11-16T09:06:00Z">
        <w:r w:rsidR="00E64779" w:rsidRPr="007F739A">
          <w:rPr>
            <w:color w:val="auto"/>
            <w:rPrChange w:id="9314" w:author="Alina Frey" w:date="2017-11-20T10:06:00Z">
              <w:rPr/>
            </w:rPrChange>
          </w:rPr>
          <w:t xml:space="preserve">a summary </w:t>
        </w:r>
      </w:ins>
      <w:ins w:id="9315" w:author="Alina Frey" w:date="2017-11-16T09:07:00Z">
        <w:r w:rsidR="00E64779" w:rsidRPr="007F739A">
          <w:rPr>
            <w:color w:val="auto"/>
            <w:rPrChange w:id="9316" w:author="Alina Frey" w:date="2017-11-20T10:06:00Z">
              <w:rPr/>
            </w:rPrChange>
          </w:rPr>
          <w:t>of all the data</w:t>
        </w:r>
        <w:r w:rsidR="00E46B41" w:rsidRPr="007F739A">
          <w:rPr>
            <w:color w:val="auto"/>
            <w:rPrChange w:id="9317" w:author="Alina Frey" w:date="2017-11-20T10:06:00Z">
              <w:rPr/>
            </w:rPrChange>
          </w:rPr>
          <w:t xml:space="preserve"> added</w:t>
        </w:r>
      </w:ins>
      <w:ins w:id="9318" w:author="Alina Frey" w:date="2017-11-16T09:06:00Z">
        <w:r w:rsidR="00E64779" w:rsidRPr="007F739A">
          <w:rPr>
            <w:color w:val="auto"/>
            <w:rPrChange w:id="9319" w:author="Alina Frey" w:date="2017-11-20T10:06:00Z">
              <w:rPr/>
            </w:rPrChange>
          </w:rPr>
          <w:t xml:space="preserve"> for the new pregnancy</w:t>
        </w:r>
      </w:ins>
      <w:ins w:id="9320" w:author="Alina Frey" w:date="2017-11-16T09:08:00Z">
        <w:r w:rsidR="00E46B41" w:rsidRPr="007F739A">
          <w:rPr>
            <w:color w:val="auto"/>
            <w:rPrChange w:id="9321" w:author="Alina Frey" w:date="2017-11-20T10:06:00Z">
              <w:rPr/>
            </w:rPrChange>
          </w:rPr>
          <w:t xml:space="preserve">. The </w:t>
        </w:r>
        <w:r w:rsidR="000E60AA" w:rsidRPr="007F739A">
          <w:rPr>
            <w:color w:val="auto"/>
            <w:rPrChange w:id="9322" w:author="Alina Frey" w:date="2017-11-20T10:06:00Z">
              <w:rPr/>
            </w:rPrChange>
          </w:rPr>
          <w:t xml:space="preserve">screen includes </w:t>
        </w:r>
      </w:ins>
      <w:ins w:id="9323" w:author="Alina Frey" w:date="2017-11-15T17:46:00Z">
        <w:r w:rsidRPr="007F739A">
          <w:rPr>
            <w:color w:val="auto"/>
            <w:rPrChange w:id="9324" w:author="Alina Frey" w:date="2017-11-20T10:06:00Z">
              <w:rPr/>
            </w:rPrChange>
          </w:rPr>
          <w:t>two panels and a button at the bottom of the screen:</w:t>
        </w:r>
      </w:ins>
    </w:p>
    <w:p w14:paraId="554DB109" w14:textId="77777777" w:rsidR="005245FE" w:rsidRPr="00CF2303" w:rsidRDefault="005245FE">
      <w:pPr>
        <w:pStyle w:val="ListParagraph"/>
        <w:numPr>
          <w:ilvl w:val="0"/>
          <w:numId w:val="92"/>
        </w:numPr>
        <w:rPr>
          <w:ins w:id="9325" w:author="Alina Frey" w:date="2017-11-15T17:46:00Z"/>
        </w:rPr>
        <w:pPrChange w:id="9326" w:author="Alina Frey" w:date="2017-11-16T08:43:00Z">
          <w:pPr>
            <w:pStyle w:val="Alina-NormalText"/>
            <w:numPr>
              <w:ilvl w:val="1"/>
              <w:numId w:val="89"/>
            </w:numPr>
            <w:spacing w:after="0" w:line="259" w:lineRule="auto"/>
            <w:ind w:left="1440" w:hanging="360"/>
            <w:contextualSpacing/>
          </w:pPr>
        </w:pPrChange>
      </w:pPr>
      <w:ins w:id="9327" w:author="Alina Frey" w:date="2017-11-15T17:46:00Z">
        <w:r w:rsidRPr="00CF2303">
          <w:t>Pregnancy Details panel</w:t>
        </w:r>
      </w:ins>
    </w:p>
    <w:p w14:paraId="208D95B1" w14:textId="09FFD10B" w:rsidR="005245FE" w:rsidRPr="00CF2303" w:rsidRDefault="005245FE">
      <w:pPr>
        <w:pStyle w:val="ListParagraph"/>
        <w:numPr>
          <w:ilvl w:val="0"/>
          <w:numId w:val="92"/>
        </w:numPr>
        <w:rPr>
          <w:ins w:id="9328" w:author="Alina Frey" w:date="2017-11-15T17:46:00Z"/>
        </w:rPr>
        <w:pPrChange w:id="9329" w:author="Alina Frey" w:date="2017-11-16T08:43:00Z">
          <w:pPr>
            <w:pStyle w:val="Alina-NormalText"/>
            <w:numPr>
              <w:ilvl w:val="1"/>
              <w:numId w:val="89"/>
            </w:numPr>
            <w:spacing w:after="0" w:line="259" w:lineRule="auto"/>
            <w:ind w:left="1440" w:hanging="360"/>
            <w:contextualSpacing/>
          </w:pPr>
        </w:pPrChange>
      </w:pPr>
      <w:ins w:id="9330" w:author="Alina Frey" w:date="2017-11-15T17:46:00Z">
        <w:r w:rsidRPr="00CF2303">
          <w:t>Other Details panel</w:t>
        </w:r>
      </w:ins>
      <w:ins w:id="9331" w:author="Alina Frey" w:date="2017-11-16T09:01:00Z">
        <w:r w:rsidR="00D10C69" w:rsidRPr="00CF2303">
          <w:t xml:space="preserve"> at the bottom of the screen</w:t>
        </w:r>
      </w:ins>
    </w:p>
    <w:p w14:paraId="72B45E98" w14:textId="77777777" w:rsidR="005245FE" w:rsidRPr="00CF2303" w:rsidRDefault="005245FE">
      <w:pPr>
        <w:pStyle w:val="ListParagraph"/>
        <w:numPr>
          <w:ilvl w:val="0"/>
          <w:numId w:val="92"/>
        </w:numPr>
        <w:rPr>
          <w:ins w:id="9332" w:author="Alina Frey" w:date="2017-11-15T17:46:00Z"/>
        </w:rPr>
        <w:pPrChange w:id="9333" w:author="Alina Frey" w:date="2017-11-16T08:43:00Z">
          <w:pPr>
            <w:pStyle w:val="Alina-NormalText"/>
            <w:numPr>
              <w:ilvl w:val="1"/>
              <w:numId w:val="89"/>
            </w:numPr>
            <w:spacing w:after="0" w:line="259" w:lineRule="auto"/>
            <w:ind w:left="1440" w:hanging="360"/>
            <w:contextualSpacing/>
          </w:pPr>
        </w:pPrChange>
      </w:pPr>
      <w:ins w:id="9334" w:author="Alina Frey" w:date="2017-11-15T17:46:00Z">
        <w:r w:rsidRPr="00CF2303">
          <w:t xml:space="preserve">Return to Pregnancies button </w:t>
        </w:r>
      </w:ins>
    </w:p>
    <w:p w14:paraId="0C9DEF5F" w14:textId="04E6B445" w:rsidR="005245FE" w:rsidRPr="00CF2303" w:rsidRDefault="005245FE">
      <w:pPr>
        <w:pStyle w:val="ListParagraph"/>
        <w:numPr>
          <w:ilvl w:val="0"/>
          <w:numId w:val="92"/>
        </w:numPr>
        <w:rPr>
          <w:ins w:id="9335" w:author="Alina Frey" w:date="2017-11-15T17:46:00Z"/>
        </w:rPr>
        <w:pPrChange w:id="9336" w:author="Alina Frey" w:date="2017-11-16T08:43:00Z">
          <w:pPr>
            <w:pStyle w:val="Alina-NormalText"/>
            <w:numPr>
              <w:ilvl w:val="1"/>
              <w:numId w:val="89"/>
            </w:numPr>
            <w:spacing w:after="0" w:line="259" w:lineRule="auto"/>
            <w:ind w:left="1440" w:hanging="360"/>
            <w:contextualSpacing/>
          </w:pPr>
        </w:pPrChange>
      </w:pPr>
      <w:ins w:id="9337" w:author="Alina Frey" w:date="2017-11-15T17:46:00Z">
        <w:r w:rsidRPr="00CF2303">
          <w:t>For the cases of Full Term and Preterm Deliveries, the screen has an extra button, Add Baby button, and an extra panel for each baby that is added.</w:t>
        </w:r>
      </w:ins>
      <w:ins w:id="9338" w:author="Alina Frey" w:date="2017-11-16T09:08:00Z">
        <w:r w:rsidR="00926531" w:rsidRPr="00CF2303">
          <w:t xml:space="preserve"> </w:t>
        </w:r>
      </w:ins>
      <w:ins w:id="9339" w:author="Alina Frey" w:date="2017-11-16T09:09:00Z">
        <w:r w:rsidR="00926531" w:rsidRPr="00CF2303">
          <w:t>This is present</w:t>
        </w:r>
        <w:r w:rsidR="00CD29D4" w:rsidRPr="00CF2303">
          <w:t xml:space="preserve">ed in detail in the next section </w:t>
        </w:r>
        <w:r w:rsidR="00CD29D4" w:rsidRPr="00CF2303">
          <w:rPr>
            <w:color w:val="0070C0"/>
            <w:u w:val="single" w:color="0070C0"/>
          </w:rPr>
          <w:fldChar w:fldCharType="begin"/>
        </w:r>
        <w:r w:rsidR="00CD29D4" w:rsidRPr="009E5B97">
          <w:rPr>
            <w:color w:val="0070C0"/>
            <w:u w:val="single" w:color="0070C0"/>
          </w:rPr>
          <w:instrText xml:space="preserve"> REF _Ref498530591 \h </w:instrText>
        </w:r>
      </w:ins>
      <w:r w:rsidR="000E5A15" w:rsidRPr="009E5B97">
        <w:rPr>
          <w:color w:val="0070C0"/>
          <w:u w:val="single" w:color="0070C0"/>
        </w:rPr>
        <w:instrText xml:space="preserve"> \* MERGEFORMAT </w:instrText>
      </w:r>
      <w:r w:rsidR="00CD29D4" w:rsidRPr="00CF2303">
        <w:rPr>
          <w:color w:val="0070C0"/>
          <w:u w:val="single" w:color="0070C0"/>
        </w:rPr>
      </w:r>
      <w:r w:rsidR="00CD29D4" w:rsidRPr="00CF2303">
        <w:rPr>
          <w:color w:val="0070C0"/>
          <w:u w:val="single" w:color="0070C0"/>
        </w:rPr>
        <w:fldChar w:fldCharType="separate"/>
      </w:r>
      <w:ins w:id="9340" w:author="Alina Frey [2]" w:date="2017-11-21T10:58:00Z">
        <w:r w:rsidR="003B7B8C" w:rsidRPr="003B7B8C">
          <w:rPr>
            <w:color w:val="0070C0"/>
            <w:u w:val="single" w:color="0070C0"/>
            <w:rPrChange w:id="9341" w:author="Alina Frey [2]" w:date="2017-11-21T10:58:00Z">
              <w:rPr/>
            </w:rPrChange>
          </w:rPr>
          <w:t>Pregnancy Outcome Types</w:t>
        </w:r>
      </w:ins>
      <w:ins w:id="9342" w:author="Alina Frey" w:date="2017-11-16T09:09:00Z">
        <w:r w:rsidR="00CD29D4" w:rsidRPr="00CF2303">
          <w:rPr>
            <w:color w:val="0070C0"/>
            <w:u w:val="single" w:color="0070C0"/>
          </w:rPr>
          <w:fldChar w:fldCharType="end"/>
        </w:r>
        <w:r w:rsidR="00CD29D4" w:rsidRPr="00CF2303">
          <w:t>.</w:t>
        </w:r>
      </w:ins>
    </w:p>
    <w:p w14:paraId="48DA53B3" w14:textId="518744F2" w:rsidR="005245FE" w:rsidRPr="00CF2303" w:rsidRDefault="005245FE">
      <w:pPr>
        <w:rPr>
          <w:ins w:id="9343" w:author="Alina Frey" w:date="2017-11-15T17:46:00Z"/>
          <w:rFonts w:cstheme="minorHAnsi"/>
          <w:szCs w:val="24"/>
        </w:rPr>
        <w:pPrChange w:id="9344" w:author="Alina Frey" w:date="2017-11-16T08:43:00Z">
          <w:pPr>
            <w:pStyle w:val="Alina-NormalText"/>
            <w:numPr>
              <w:numId w:val="88"/>
            </w:numPr>
            <w:spacing w:after="0" w:line="259" w:lineRule="auto"/>
            <w:ind w:left="720" w:hanging="360"/>
            <w:contextualSpacing/>
          </w:pPr>
        </w:pPrChange>
      </w:pPr>
      <w:ins w:id="9345" w:author="Alina Frey" w:date="2017-11-15T17:46:00Z">
        <w:r w:rsidRPr="007F739A">
          <w:rPr>
            <w:rFonts w:cstheme="minorHAnsi"/>
            <w:color w:val="auto"/>
            <w:szCs w:val="24"/>
            <w:rPrChange w:id="9346" w:author="Alina Frey" w:date="2017-11-20T10:06:00Z">
              <w:rPr>
                <w:rFonts w:cstheme="minorHAnsi"/>
                <w:szCs w:val="24"/>
              </w:rPr>
            </w:rPrChange>
          </w:rPr>
          <w:lastRenderedPageBreak/>
          <w:t xml:space="preserve">The user can edit both panels, the Pregnancy Details and the Other Details by selecting either Edit link at the top right corners of the </w:t>
        </w:r>
      </w:ins>
      <w:ins w:id="9347" w:author="Alina Frey" w:date="2017-11-17T14:36:00Z">
        <w:r w:rsidR="00F24D97" w:rsidRPr="007F739A">
          <w:rPr>
            <w:rFonts w:cstheme="minorHAnsi"/>
            <w:color w:val="auto"/>
            <w:szCs w:val="24"/>
            <w:rPrChange w:id="9348" w:author="Alina Frey" w:date="2017-11-20T10:06:00Z">
              <w:rPr>
                <w:rFonts w:cstheme="minorHAnsi"/>
                <w:szCs w:val="24"/>
              </w:rPr>
            </w:rPrChange>
          </w:rPr>
          <w:t>corresponding</w:t>
        </w:r>
      </w:ins>
      <w:ins w:id="9349" w:author="Alina Frey" w:date="2017-11-15T17:46:00Z">
        <w:r w:rsidRPr="007F739A">
          <w:rPr>
            <w:rFonts w:cstheme="minorHAnsi"/>
            <w:color w:val="auto"/>
            <w:szCs w:val="24"/>
            <w:rPrChange w:id="9350" w:author="Alina Frey" w:date="2017-11-20T10:06:00Z">
              <w:rPr>
                <w:rFonts w:cstheme="minorHAnsi"/>
                <w:szCs w:val="24"/>
              </w:rPr>
            </w:rPrChange>
          </w:rPr>
          <w:t xml:space="preserve"> panel.</w:t>
        </w:r>
      </w:ins>
      <w:ins w:id="9351" w:author="Alina Frey" w:date="2017-11-16T08:44:00Z">
        <w:r w:rsidR="00C32740" w:rsidRPr="007F739A">
          <w:rPr>
            <w:rFonts w:cstheme="minorHAnsi"/>
            <w:color w:val="auto"/>
            <w:szCs w:val="24"/>
            <w:rPrChange w:id="9352" w:author="Alina Frey" w:date="2017-11-20T10:06:00Z">
              <w:rPr>
                <w:rFonts w:cstheme="minorHAnsi"/>
                <w:szCs w:val="24"/>
              </w:rPr>
            </w:rPrChange>
          </w:rPr>
          <w:t xml:space="preserve"> </w:t>
        </w:r>
      </w:ins>
      <w:ins w:id="9353" w:author="Alina Frey" w:date="2017-11-16T09:09:00Z">
        <w:r w:rsidR="00734F8E" w:rsidRPr="007F739A">
          <w:rPr>
            <w:rFonts w:cstheme="minorHAnsi"/>
            <w:color w:val="auto"/>
            <w:szCs w:val="24"/>
            <w:rPrChange w:id="9354" w:author="Alina Frey" w:date="2017-11-20T10:06:00Z">
              <w:rPr>
                <w:rFonts w:cstheme="minorHAnsi"/>
                <w:szCs w:val="24"/>
              </w:rPr>
            </w:rPrChange>
          </w:rPr>
          <w:t xml:space="preserve">Selecting </w:t>
        </w:r>
      </w:ins>
      <w:ins w:id="9355" w:author="Alina Frey" w:date="2017-11-16T09:10:00Z">
        <w:r w:rsidR="00734F8E" w:rsidRPr="007F739A">
          <w:rPr>
            <w:rFonts w:cstheme="minorBidi"/>
            <w:color w:val="auto"/>
            <w:rPrChange w:id="9356" w:author="Alina Frey" w:date="2017-11-20T10:06:00Z">
              <w:rPr/>
            </w:rPrChange>
          </w:rPr>
          <w:t>Return to Pregnancies button, will direct the user back to the Pregnancies screen.</w:t>
        </w:r>
      </w:ins>
    </w:p>
    <w:p w14:paraId="3BF35C0A" w14:textId="590EEA96" w:rsidR="00350B61" w:rsidRPr="007F739A" w:rsidRDefault="00350B61" w:rsidP="00A8608D">
      <w:pPr>
        <w:pStyle w:val="Heading3"/>
        <w:rPr>
          <w:ins w:id="9357" w:author="Alina Frey" w:date="2017-11-16T09:18:00Z"/>
          <w:color w:val="auto"/>
          <w:rPrChange w:id="9358" w:author="Alina Frey" w:date="2017-11-20T10:06:00Z">
            <w:rPr>
              <w:ins w:id="9359" w:author="Alina Frey" w:date="2017-11-16T09:18:00Z"/>
            </w:rPr>
          </w:rPrChange>
        </w:rPr>
      </w:pPr>
      <w:bookmarkStart w:id="9360" w:name="_Ref498530591"/>
      <w:bookmarkStart w:id="9361" w:name="_Toc498937653"/>
      <w:bookmarkStart w:id="9362" w:name="_Toc498942501"/>
      <w:bookmarkStart w:id="9363" w:name="_Toc498939168"/>
      <w:bookmarkStart w:id="9364" w:name="_Toc499024436"/>
      <w:ins w:id="9365" w:author="Alina Frey" w:date="2017-11-15T17:27:00Z">
        <w:r w:rsidRPr="007F739A">
          <w:rPr>
            <w:color w:val="auto"/>
            <w:rPrChange w:id="9366" w:author="Alina Frey" w:date="2017-11-20T10:06:00Z">
              <w:rPr/>
            </w:rPrChange>
          </w:rPr>
          <w:t xml:space="preserve">Pregnancy </w:t>
        </w:r>
        <w:r w:rsidR="00A8608D" w:rsidRPr="007F739A">
          <w:rPr>
            <w:color w:val="auto"/>
            <w:rPrChange w:id="9367" w:author="Alina Frey" w:date="2017-11-20T10:06:00Z">
              <w:rPr/>
            </w:rPrChange>
          </w:rPr>
          <w:t>Outcome Types</w:t>
        </w:r>
      </w:ins>
      <w:bookmarkEnd w:id="9360"/>
      <w:bookmarkEnd w:id="9361"/>
      <w:bookmarkEnd w:id="9362"/>
      <w:bookmarkEnd w:id="9363"/>
      <w:bookmarkEnd w:id="9364"/>
    </w:p>
    <w:p w14:paraId="702EADED" w14:textId="07EAFDCC" w:rsidR="00AE6760" w:rsidRPr="007F739A" w:rsidRDefault="00DA7158" w:rsidP="00AE6760">
      <w:pPr>
        <w:rPr>
          <w:ins w:id="9368" w:author="Alina Frey" w:date="2017-11-16T09:18:00Z"/>
          <w:color w:val="auto"/>
          <w:rPrChange w:id="9369" w:author="Alina Frey" w:date="2017-11-20T10:06:00Z">
            <w:rPr>
              <w:ins w:id="9370" w:author="Alina Frey" w:date="2017-11-16T09:18:00Z"/>
            </w:rPr>
          </w:rPrChange>
        </w:rPr>
      </w:pPr>
      <w:ins w:id="9371" w:author="Alina Frey" w:date="2017-11-16T09:18:00Z">
        <w:r w:rsidRPr="007F739A">
          <w:rPr>
            <w:color w:val="auto"/>
            <w:rPrChange w:id="9372" w:author="Alina Frey" w:date="2017-11-20T10:06:00Z">
              <w:rPr/>
            </w:rPrChange>
          </w:rPr>
          <w:t xml:space="preserve">When adding a past pregnancy, </w:t>
        </w:r>
      </w:ins>
      <w:ins w:id="9373" w:author="Alina Frey" w:date="2017-11-16T09:22:00Z">
        <w:r w:rsidR="00411941" w:rsidRPr="007F739A">
          <w:rPr>
            <w:color w:val="auto"/>
            <w:rPrChange w:id="9374" w:author="Alina Frey" w:date="2017-11-20T10:06:00Z">
              <w:rPr/>
            </w:rPrChange>
          </w:rPr>
          <w:t>or editing an existing or past pregnancy</w:t>
        </w:r>
        <w:r w:rsidR="00525CEA" w:rsidRPr="007F739A">
          <w:rPr>
            <w:color w:val="auto"/>
            <w:rPrChange w:id="9375" w:author="Alina Frey" w:date="2017-11-20T10:06:00Z">
              <w:rPr/>
            </w:rPrChange>
          </w:rPr>
          <w:t xml:space="preserve">, </w:t>
        </w:r>
      </w:ins>
      <w:ins w:id="9376" w:author="Alina Frey" w:date="2017-11-16T09:18:00Z">
        <w:r w:rsidRPr="007F739A">
          <w:rPr>
            <w:color w:val="auto"/>
            <w:rPrChange w:id="9377" w:author="Alina Frey" w:date="2017-11-20T10:06:00Z">
              <w:rPr/>
            </w:rPrChange>
          </w:rPr>
          <w:t>or when chang</w:t>
        </w:r>
      </w:ins>
      <w:ins w:id="9378" w:author="Alina Frey" w:date="2017-11-16T09:19:00Z">
        <w:r w:rsidR="00606B0A" w:rsidRPr="007F739A">
          <w:rPr>
            <w:color w:val="auto"/>
            <w:rPrChange w:id="9379" w:author="Alina Frey" w:date="2017-11-20T10:06:00Z">
              <w:rPr/>
            </w:rPrChange>
          </w:rPr>
          <w:t>ing</w:t>
        </w:r>
      </w:ins>
      <w:ins w:id="9380" w:author="Alina Frey" w:date="2017-11-16T09:18:00Z">
        <w:r w:rsidRPr="007F739A">
          <w:rPr>
            <w:color w:val="auto"/>
            <w:rPrChange w:id="9381" w:author="Alina Frey" w:date="2017-11-20T10:06:00Z">
              <w:rPr/>
            </w:rPrChange>
          </w:rPr>
          <w:t xml:space="preserve"> the status of a </w:t>
        </w:r>
      </w:ins>
      <w:ins w:id="9382" w:author="Alina Frey" w:date="2017-11-16T09:19:00Z">
        <w:r w:rsidRPr="007F739A">
          <w:rPr>
            <w:color w:val="auto"/>
            <w:rPrChange w:id="9383" w:author="Alina Frey" w:date="2017-11-20T10:06:00Z">
              <w:rPr/>
            </w:rPrChange>
          </w:rPr>
          <w:t xml:space="preserve">current </w:t>
        </w:r>
        <w:r w:rsidR="00606B0A" w:rsidRPr="007F739A">
          <w:rPr>
            <w:color w:val="auto"/>
            <w:rPrChange w:id="9384" w:author="Alina Frey" w:date="2017-11-20T10:06:00Z">
              <w:rPr/>
            </w:rPrChange>
          </w:rPr>
          <w:t xml:space="preserve">pregnancy to Not Pregnant, </w:t>
        </w:r>
      </w:ins>
      <w:ins w:id="9385" w:author="Alina Frey" w:date="2017-11-16T09:21:00Z">
        <w:r w:rsidR="0029644F" w:rsidRPr="007F739A">
          <w:rPr>
            <w:color w:val="auto"/>
            <w:rPrChange w:id="9386" w:author="Alina Frey" w:date="2017-11-20T10:06:00Z">
              <w:rPr/>
            </w:rPrChange>
          </w:rPr>
          <w:t>the user is pro</w:t>
        </w:r>
        <w:r w:rsidR="00DA46BB" w:rsidRPr="007F739A">
          <w:rPr>
            <w:color w:val="auto"/>
            <w:rPrChange w:id="9387" w:author="Alina Frey" w:date="2017-11-20T10:06:00Z">
              <w:rPr/>
            </w:rPrChange>
          </w:rPr>
          <w:t>m</w:t>
        </w:r>
        <w:r w:rsidR="0029644F" w:rsidRPr="007F739A">
          <w:rPr>
            <w:color w:val="auto"/>
            <w:rPrChange w:id="9388" w:author="Alina Frey" w:date="2017-11-20T10:06:00Z">
              <w:rPr/>
            </w:rPrChange>
          </w:rPr>
          <w:t xml:space="preserve">pted to add </w:t>
        </w:r>
        <w:r w:rsidR="00DA46BB" w:rsidRPr="007F739A">
          <w:rPr>
            <w:color w:val="auto"/>
            <w:rPrChange w:id="9389" w:author="Alina Frey" w:date="2017-11-20T10:06:00Z">
              <w:rPr/>
            </w:rPrChange>
          </w:rPr>
          <w:t xml:space="preserve">details about the outcome of the pregnancy. </w:t>
        </w:r>
      </w:ins>
      <w:ins w:id="9390" w:author="Alina Frey" w:date="2017-11-16T09:18:00Z">
        <w:r w:rsidR="00AE6760" w:rsidRPr="007F739A">
          <w:rPr>
            <w:color w:val="auto"/>
            <w:rPrChange w:id="9391" w:author="Alina Frey" w:date="2017-11-20T10:06:00Z">
              <w:rPr/>
            </w:rPrChange>
          </w:rPr>
          <w:t>There are six types of pregnancy outcomes that the user can choose from:</w:t>
        </w:r>
      </w:ins>
    </w:p>
    <w:p w14:paraId="49D344A6" w14:textId="77777777" w:rsidR="00AE6760" w:rsidRPr="007F739A" w:rsidRDefault="00AE6760" w:rsidP="00AE6760">
      <w:pPr>
        <w:pStyle w:val="ListParagraph"/>
        <w:numPr>
          <w:ilvl w:val="0"/>
          <w:numId w:val="99"/>
        </w:numPr>
        <w:rPr>
          <w:ins w:id="9392" w:author="Alina Frey" w:date="2017-11-16T09:18:00Z"/>
        </w:rPr>
      </w:pPr>
      <w:ins w:id="9393" w:author="Alina Frey" w:date="2017-11-16T09:18:00Z">
        <w:r w:rsidRPr="007F739A">
          <w:t>Full Term Delivery (Live Infant 37 or More Weeks)</w:t>
        </w:r>
      </w:ins>
    </w:p>
    <w:p w14:paraId="48FD6F58" w14:textId="77777777" w:rsidR="00AE6760" w:rsidRPr="007F739A" w:rsidRDefault="00AE6760" w:rsidP="00AE6760">
      <w:pPr>
        <w:pStyle w:val="ListParagraph"/>
        <w:numPr>
          <w:ilvl w:val="0"/>
          <w:numId w:val="99"/>
        </w:numPr>
        <w:rPr>
          <w:ins w:id="9394" w:author="Alina Frey" w:date="2017-11-16T09:18:00Z"/>
        </w:rPr>
      </w:pPr>
      <w:ins w:id="9395" w:author="Alina Frey" w:date="2017-11-16T09:18:00Z">
        <w:r w:rsidRPr="007F739A">
          <w:t>Preterm Delivery (Live Infant 20-36 Weeks 6 Days)</w:t>
        </w:r>
      </w:ins>
    </w:p>
    <w:p w14:paraId="3DA5510B" w14:textId="77777777" w:rsidR="00AE6760" w:rsidRPr="007F739A" w:rsidRDefault="00AE6760" w:rsidP="00AE6760">
      <w:pPr>
        <w:pStyle w:val="ListParagraph"/>
        <w:numPr>
          <w:ilvl w:val="0"/>
          <w:numId w:val="99"/>
        </w:numPr>
        <w:rPr>
          <w:ins w:id="9396" w:author="Alina Frey" w:date="2017-11-16T09:18:00Z"/>
        </w:rPr>
      </w:pPr>
      <w:ins w:id="9397" w:author="Alina Frey" w:date="2017-11-16T09:18:00Z">
        <w:r w:rsidRPr="007F739A">
          <w:t>Spontaneous Abortion (Pregnancy Loss Prior to 20 Weeks)</w:t>
        </w:r>
      </w:ins>
    </w:p>
    <w:p w14:paraId="0A22F72E" w14:textId="77777777" w:rsidR="00AE6760" w:rsidRPr="007F739A" w:rsidRDefault="00AE6760" w:rsidP="00AE6760">
      <w:pPr>
        <w:pStyle w:val="ListParagraph"/>
        <w:numPr>
          <w:ilvl w:val="0"/>
          <w:numId w:val="99"/>
        </w:numPr>
        <w:rPr>
          <w:ins w:id="9398" w:author="Alina Frey" w:date="2017-11-16T09:18:00Z"/>
        </w:rPr>
      </w:pPr>
      <w:ins w:id="9399" w:author="Alina Frey" w:date="2017-11-16T09:18:00Z">
        <w:r w:rsidRPr="007F739A">
          <w:t>Fetal Demise/Stillbirth</w:t>
        </w:r>
      </w:ins>
    </w:p>
    <w:p w14:paraId="7A714D90" w14:textId="77777777" w:rsidR="00AE6760" w:rsidRPr="007F739A" w:rsidRDefault="00AE6760" w:rsidP="00AE6760">
      <w:pPr>
        <w:pStyle w:val="ListParagraph"/>
        <w:numPr>
          <w:ilvl w:val="0"/>
          <w:numId w:val="99"/>
        </w:numPr>
        <w:rPr>
          <w:ins w:id="9400" w:author="Alina Frey" w:date="2017-11-16T09:18:00Z"/>
        </w:rPr>
      </w:pPr>
      <w:ins w:id="9401" w:author="Alina Frey" w:date="2017-11-16T09:18:00Z">
        <w:r w:rsidRPr="007F739A">
          <w:t>Pregnancy Termination</w:t>
        </w:r>
      </w:ins>
    </w:p>
    <w:p w14:paraId="67B993CF" w14:textId="77777777" w:rsidR="00AE6760" w:rsidRPr="007F739A" w:rsidRDefault="00AE6760" w:rsidP="00AE6760">
      <w:pPr>
        <w:pStyle w:val="ListParagraph"/>
        <w:numPr>
          <w:ilvl w:val="0"/>
          <w:numId w:val="99"/>
        </w:numPr>
        <w:rPr>
          <w:ins w:id="9402" w:author="Alina Frey" w:date="2017-11-16T09:18:00Z"/>
          <w:rFonts w:cstheme="minorHAnsi"/>
          <w:szCs w:val="24"/>
        </w:rPr>
      </w:pPr>
      <w:ins w:id="9403" w:author="Alina Frey" w:date="2017-11-16T09:18:00Z">
        <w:r w:rsidRPr="007F739A">
          <w:t>Ectopic Pregnancy</w:t>
        </w:r>
      </w:ins>
    </w:p>
    <w:p w14:paraId="2C4A5A27" w14:textId="6A1E5AEF" w:rsidR="00AE6760" w:rsidRPr="007F739A" w:rsidRDefault="00AE6760">
      <w:pPr>
        <w:rPr>
          <w:ins w:id="9404" w:author="Alina Frey" w:date="2017-11-15T17:33:00Z"/>
          <w:color w:val="auto"/>
          <w:rPrChange w:id="9405" w:author="Alina Frey" w:date="2017-11-20T10:06:00Z">
            <w:rPr>
              <w:ins w:id="9406" w:author="Alina Frey" w:date="2017-11-15T17:33:00Z"/>
            </w:rPr>
          </w:rPrChange>
        </w:rPr>
        <w:pPrChange w:id="9407" w:author="Alina Frey" w:date="2017-11-16T09:18:00Z">
          <w:pPr>
            <w:pStyle w:val="Heading3"/>
          </w:pPr>
        </w:pPrChange>
      </w:pPr>
      <w:ins w:id="9408" w:author="Alina Frey" w:date="2017-11-16T09:18:00Z">
        <w:r w:rsidRPr="007F739A">
          <w:rPr>
            <w:color w:val="auto"/>
            <w:rPrChange w:id="9409" w:author="Alina Frey" w:date="2017-11-20T10:06:00Z">
              <w:rPr>
                <w:b w:val="0"/>
              </w:rPr>
            </w:rPrChange>
          </w:rPr>
          <w:t>Screenshots for each of them will be presented</w:t>
        </w:r>
      </w:ins>
      <w:ins w:id="9410" w:author="Alina Frey" w:date="2017-11-16T09:22:00Z">
        <w:r w:rsidR="00525CEA" w:rsidRPr="007F739A">
          <w:rPr>
            <w:color w:val="auto"/>
            <w:rPrChange w:id="9411" w:author="Alina Frey" w:date="2017-11-20T10:06:00Z">
              <w:rPr>
                <w:b w:val="0"/>
              </w:rPr>
            </w:rPrChange>
          </w:rPr>
          <w:t xml:space="preserve"> below.</w:t>
        </w:r>
      </w:ins>
    </w:p>
    <w:p w14:paraId="0CB76311" w14:textId="77777777" w:rsidR="00E04826" w:rsidRPr="007F739A" w:rsidRDefault="00E04826">
      <w:pPr>
        <w:pStyle w:val="Heading4"/>
        <w:rPr>
          <w:ins w:id="9412" w:author="Alina Frey" w:date="2017-11-16T09:11:00Z"/>
          <w:color w:val="auto"/>
          <w:rPrChange w:id="9413" w:author="Alina Frey" w:date="2017-11-20T10:06:00Z">
            <w:rPr>
              <w:ins w:id="9414" w:author="Alina Frey" w:date="2017-11-16T09:11:00Z"/>
            </w:rPr>
          </w:rPrChange>
        </w:rPr>
        <w:pPrChange w:id="9415" w:author="Alina Frey" w:date="2017-11-16T09:11:00Z">
          <w:pPr>
            <w:pStyle w:val="Heading3"/>
            <w:numPr>
              <w:ilvl w:val="2"/>
            </w:numPr>
            <w:spacing w:after="240"/>
            <w:ind w:left="864" w:hanging="864"/>
          </w:pPr>
        </w:pPrChange>
      </w:pPr>
      <w:bookmarkStart w:id="9416" w:name="_Ref497221302"/>
      <w:bookmarkStart w:id="9417" w:name="_Toc497816419"/>
      <w:ins w:id="9418" w:author="Alina Frey" w:date="2017-11-16T09:11:00Z">
        <w:r w:rsidRPr="007F739A">
          <w:rPr>
            <w:color w:val="auto"/>
            <w:rPrChange w:id="9419" w:author="Alina Frey" w:date="2017-11-20T10:06:00Z">
              <w:rPr>
                <w:i/>
              </w:rPr>
            </w:rPrChange>
          </w:rPr>
          <w:lastRenderedPageBreak/>
          <w:t>Full Term Delivery (Live Infant 37 or More Weeks)</w:t>
        </w:r>
        <w:bookmarkEnd w:id="9416"/>
        <w:bookmarkEnd w:id="9417"/>
      </w:ins>
    </w:p>
    <w:p w14:paraId="72602BDC" w14:textId="77777777" w:rsidR="00E04826" w:rsidRPr="00CF2303" w:rsidRDefault="00E04826">
      <w:pPr>
        <w:keepNext/>
        <w:rPr>
          <w:ins w:id="9420" w:author="Alina Frey" w:date="2017-11-16T09:11:00Z"/>
        </w:rPr>
        <w:pPrChange w:id="9421" w:author="Alina Frey" w:date="2017-11-21T08:48:00Z">
          <w:pPr>
            <w:pStyle w:val="Alina-NormalText"/>
            <w:numPr>
              <w:numId w:val="93"/>
            </w:numPr>
            <w:spacing w:after="0" w:line="259" w:lineRule="auto"/>
            <w:ind w:left="720" w:hanging="360"/>
            <w:contextualSpacing/>
          </w:pPr>
        </w:pPrChange>
      </w:pPr>
      <w:ins w:id="9422" w:author="Alina Frey" w:date="2017-11-16T09:11:00Z">
        <w:r w:rsidRPr="007F739A">
          <w:rPr>
            <w:color w:val="auto"/>
            <w:rPrChange w:id="9423" w:author="Alina Frey" w:date="2017-11-20T10:06:00Z">
              <w:rPr/>
            </w:rPrChange>
          </w:rPr>
          <w:t>Pregnancy Outcome Details screen:</w:t>
        </w:r>
      </w:ins>
    </w:p>
    <w:p w14:paraId="7A493713" w14:textId="77777777" w:rsidR="003E21D4" w:rsidRPr="007F739A" w:rsidRDefault="00624A7D">
      <w:pPr>
        <w:keepNext/>
        <w:spacing w:after="37"/>
        <w:ind w:right="-166"/>
        <w:rPr>
          <w:ins w:id="9424" w:author="Alina Frey" w:date="2017-11-16T10:23:00Z"/>
          <w:color w:val="auto"/>
          <w:rPrChange w:id="9425" w:author="Alina Frey" w:date="2017-11-20T10:06:00Z">
            <w:rPr>
              <w:ins w:id="9426" w:author="Alina Frey" w:date="2017-11-16T10:23:00Z"/>
            </w:rPr>
          </w:rPrChange>
        </w:rPr>
      </w:pPr>
      <w:ins w:id="9427" w:author="Alina Frey" w:date="2017-11-16T09:49:00Z">
        <w:r w:rsidRPr="007F739A">
          <w:rPr>
            <w:noProof/>
            <w:color w:val="auto"/>
            <w:rPrChange w:id="9428" w:author="Alina Frey" w:date="2017-11-20T10:06:00Z">
              <w:rPr>
                <w:noProof/>
              </w:rPr>
            </w:rPrChange>
          </w:rPr>
          <w:drawing>
            <wp:inline distT="0" distB="0" distL="0" distR="0" wp14:anchorId="71F5D341" wp14:editId="089D4165">
              <wp:extent cx="4552950" cy="5260662"/>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4562382" cy="5271560"/>
                      </a:xfrm>
                      <a:prstGeom prst="rect">
                        <a:avLst/>
                      </a:prstGeom>
                    </pic:spPr>
                  </pic:pic>
                </a:graphicData>
              </a:graphic>
            </wp:inline>
          </w:drawing>
        </w:r>
      </w:ins>
    </w:p>
    <w:p w14:paraId="2DB630E4" w14:textId="3E3F71CA" w:rsidR="00E04826" w:rsidRPr="00CF2303" w:rsidRDefault="003E21D4">
      <w:pPr>
        <w:pStyle w:val="Caption"/>
        <w:rPr>
          <w:ins w:id="9429" w:author="Alina Frey" w:date="2017-11-16T09:11:00Z"/>
        </w:rPr>
        <w:pPrChange w:id="9430" w:author="Alina Frey" w:date="2017-11-16T10:23:00Z">
          <w:pPr>
            <w:pStyle w:val="Alina-NormalText"/>
            <w:spacing w:after="0"/>
            <w:ind w:left="720"/>
            <w:contextualSpacing/>
          </w:pPr>
        </w:pPrChange>
      </w:pPr>
      <w:bookmarkStart w:id="9431" w:name="_Toc498937480"/>
      <w:bookmarkStart w:id="9432" w:name="_Toc498942328"/>
      <w:bookmarkStart w:id="9433" w:name="_Toc498938995"/>
      <w:bookmarkStart w:id="9434" w:name="_Toc499024567"/>
      <w:ins w:id="9435" w:author="Alina Frey" w:date="2017-11-16T10:23:00Z">
        <w:r w:rsidRPr="00CF2303">
          <w:t xml:space="preserve">Figure </w:t>
        </w:r>
        <w:r w:rsidRPr="00CF2303">
          <w:fldChar w:fldCharType="begin"/>
        </w:r>
        <w:r w:rsidRPr="00CF2303">
          <w:instrText xml:space="preserve"> SEQ Figure \* ARABIC </w:instrText>
        </w:r>
      </w:ins>
      <w:r w:rsidRPr="00CF2303">
        <w:fldChar w:fldCharType="separate"/>
      </w:r>
      <w:ins w:id="9436" w:author="Alina Frey [2]" w:date="2017-11-21T10:58:00Z">
        <w:r w:rsidR="003B7B8C">
          <w:rPr>
            <w:noProof/>
          </w:rPr>
          <w:t>103</w:t>
        </w:r>
      </w:ins>
      <w:ins w:id="9437" w:author="Alina Frey" w:date="2017-11-16T10:23:00Z">
        <w:r w:rsidRPr="00CF2303">
          <w:fldChar w:fldCharType="end"/>
        </w:r>
        <w:r w:rsidRPr="00CF2303">
          <w:t xml:space="preserve">: </w:t>
        </w:r>
      </w:ins>
      <w:ins w:id="9438" w:author="Alina Frey" w:date="2017-11-16T10:27:00Z">
        <w:r w:rsidR="00943A75" w:rsidRPr="00CF2303">
          <w:t>Full Term Delivery (Live Infant 37 or More Weeks)</w:t>
        </w:r>
      </w:ins>
      <w:ins w:id="9439" w:author="Alina Frey" w:date="2017-11-21T10:38:00Z">
        <w:r w:rsidR="006B1325">
          <w:t xml:space="preserve"> – </w:t>
        </w:r>
      </w:ins>
      <w:ins w:id="9440" w:author="Alina Frey" w:date="2017-11-16T10:23:00Z">
        <w:r w:rsidRPr="00CF2303">
          <w:t>Edit Details</w:t>
        </w:r>
      </w:ins>
      <w:bookmarkEnd w:id="9431"/>
      <w:bookmarkEnd w:id="9432"/>
      <w:bookmarkEnd w:id="9433"/>
      <w:bookmarkEnd w:id="9434"/>
    </w:p>
    <w:p w14:paraId="79875124" w14:textId="77777777" w:rsidR="00710F5F" w:rsidRPr="007F739A" w:rsidRDefault="00824DA5">
      <w:pPr>
        <w:keepNext/>
        <w:spacing w:after="37"/>
        <w:ind w:right="-166"/>
        <w:rPr>
          <w:ins w:id="9441" w:author="Alina Frey" w:date="2017-11-16T10:20:00Z"/>
          <w:color w:val="auto"/>
          <w:rPrChange w:id="9442" w:author="Alina Frey" w:date="2017-11-20T10:06:00Z">
            <w:rPr>
              <w:ins w:id="9443" w:author="Alina Frey" w:date="2017-11-16T10:20:00Z"/>
            </w:rPr>
          </w:rPrChange>
        </w:rPr>
      </w:pPr>
      <w:ins w:id="9444" w:author="Alina Frey" w:date="2017-11-16T09:50:00Z">
        <w:r w:rsidRPr="007F739A">
          <w:rPr>
            <w:noProof/>
            <w:color w:val="auto"/>
            <w:rPrChange w:id="9445" w:author="Alina Frey" w:date="2017-11-20T10:06:00Z">
              <w:rPr>
                <w:noProof/>
              </w:rPr>
            </w:rPrChange>
          </w:rPr>
          <w:lastRenderedPageBreak/>
          <w:drawing>
            <wp:inline distT="0" distB="0" distL="0" distR="0" wp14:anchorId="2EDA73AC" wp14:editId="39CB48CF">
              <wp:extent cx="4584700" cy="7240441"/>
              <wp:effectExtent l="0" t="0" r="635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4595358" cy="7257273"/>
                      </a:xfrm>
                      <a:prstGeom prst="rect">
                        <a:avLst/>
                      </a:prstGeom>
                    </pic:spPr>
                  </pic:pic>
                </a:graphicData>
              </a:graphic>
            </wp:inline>
          </w:drawing>
        </w:r>
      </w:ins>
    </w:p>
    <w:p w14:paraId="2954AC8E" w14:textId="31F18684" w:rsidR="00E04826" w:rsidRPr="00CF2303" w:rsidRDefault="00710F5F">
      <w:pPr>
        <w:pStyle w:val="Caption"/>
        <w:rPr>
          <w:ins w:id="9446" w:author="Alina Frey" w:date="2017-11-16T09:11:00Z"/>
        </w:rPr>
        <w:pPrChange w:id="9447" w:author="Alina Frey" w:date="2017-11-16T10:20:00Z">
          <w:pPr>
            <w:pStyle w:val="Alina-NormalText"/>
            <w:spacing w:after="0"/>
            <w:ind w:left="720"/>
            <w:contextualSpacing/>
          </w:pPr>
        </w:pPrChange>
      </w:pPr>
      <w:bookmarkStart w:id="9448" w:name="_Toc498937481"/>
      <w:bookmarkStart w:id="9449" w:name="_Toc498942329"/>
      <w:bookmarkStart w:id="9450" w:name="_Toc498938996"/>
      <w:bookmarkStart w:id="9451" w:name="_Toc499024568"/>
      <w:ins w:id="9452" w:author="Alina Frey" w:date="2017-11-16T10:20:00Z">
        <w:r w:rsidRPr="00CF2303">
          <w:t xml:space="preserve">Figure </w:t>
        </w:r>
        <w:r w:rsidRPr="00CF2303">
          <w:fldChar w:fldCharType="begin"/>
        </w:r>
        <w:r w:rsidRPr="00CF2303">
          <w:instrText xml:space="preserve"> SEQ Figure \* ARABIC </w:instrText>
        </w:r>
      </w:ins>
      <w:r w:rsidRPr="00CF2303">
        <w:fldChar w:fldCharType="separate"/>
      </w:r>
      <w:ins w:id="9453" w:author="Alina Frey [2]" w:date="2017-11-21T10:58:00Z">
        <w:r w:rsidR="003B7B8C">
          <w:rPr>
            <w:noProof/>
          </w:rPr>
          <w:t>104</w:t>
        </w:r>
      </w:ins>
      <w:ins w:id="9454" w:author="Alina Frey" w:date="2017-11-16T10:20:00Z">
        <w:r w:rsidRPr="00CF2303">
          <w:fldChar w:fldCharType="end"/>
        </w:r>
        <w:r w:rsidRPr="00CF2303">
          <w:t>: Full Term Delivery (Live Infant 37 or More Weeks)</w:t>
        </w:r>
      </w:ins>
      <w:ins w:id="9455" w:author="Alina Frey" w:date="2017-11-21T10:38:00Z">
        <w:r w:rsidR="006B1325">
          <w:t xml:space="preserve"> – </w:t>
        </w:r>
      </w:ins>
      <w:ins w:id="9456" w:author="Alina Frey" w:date="2017-11-16T10:20:00Z">
        <w:r w:rsidRPr="00CF2303">
          <w:t>Edit Details</w:t>
        </w:r>
      </w:ins>
      <w:ins w:id="9457" w:author="Alina Frey" w:date="2017-11-16T10:23:00Z">
        <w:r w:rsidR="003E21D4" w:rsidRPr="00CF2303">
          <w:t xml:space="preserve"> (continued)</w:t>
        </w:r>
      </w:ins>
      <w:bookmarkEnd w:id="9448"/>
      <w:bookmarkEnd w:id="9449"/>
      <w:bookmarkEnd w:id="9450"/>
      <w:bookmarkEnd w:id="9451"/>
    </w:p>
    <w:p w14:paraId="5144F741" w14:textId="77777777" w:rsidR="00E04826" w:rsidRPr="00CF2303" w:rsidRDefault="00E04826">
      <w:pPr>
        <w:keepNext/>
        <w:rPr>
          <w:ins w:id="9458" w:author="Alina Frey" w:date="2017-11-16T09:11:00Z"/>
        </w:rPr>
        <w:pPrChange w:id="9459" w:author="Alina Frey" w:date="2017-11-21T08:49:00Z">
          <w:pPr>
            <w:pStyle w:val="Alina-NormalText"/>
            <w:numPr>
              <w:numId w:val="93"/>
            </w:numPr>
            <w:spacing w:after="0" w:line="259" w:lineRule="auto"/>
            <w:ind w:left="720" w:hanging="360"/>
            <w:contextualSpacing/>
          </w:pPr>
        </w:pPrChange>
      </w:pPr>
      <w:ins w:id="9460" w:author="Alina Frey" w:date="2017-11-16T09:11:00Z">
        <w:r w:rsidRPr="007F739A">
          <w:rPr>
            <w:color w:val="auto"/>
            <w:rPrChange w:id="9461" w:author="Alina Frey" w:date="2017-11-20T10:06:00Z">
              <w:rPr/>
            </w:rPrChange>
          </w:rPr>
          <w:lastRenderedPageBreak/>
          <w:t>Pregnancy Details panel:</w:t>
        </w:r>
      </w:ins>
    </w:p>
    <w:p w14:paraId="79E15594" w14:textId="74B3161A" w:rsidR="00A15830" w:rsidRPr="007F739A" w:rsidRDefault="00F116F9">
      <w:pPr>
        <w:keepNext/>
        <w:spacing w:after="37"/>
        <w:ind w:right="-166"/>
        <w:rPr>
          <w:ins w:id="9462" w:author="Alina Frey" w:date="2017-11-16T10:25:00Z"/>
          <w:color w:val="auto"/>
          <w:rPrChange w:id="9463" w:author="Alina Frey" w:date="2017-11-20T10:06:00Z">
            <w:rPr>
              <w:ins w:id="9464" w:author="Alina Frey" w:date="2017-11-16T10:25:00Z"/>
            </w:rPr>
          </w:rPrChange>
        </w:rPr>
      </w:pPr>
      <w:ins w:id="9465" w:author="Alina Frey" w:date="2017-11-20T16:02:00Z">
        <w:r>
          <w:rPr>
            <w:noProof/>
          </w:rPr>
          <w:drawing>
            <wp:inline distT="0" distB="0" distL="0" distR="0" wp14:anchorId="1563CF0C" wp14:editId="271E7991">
              <wp:extent cx="4590862" cy="7277100"/>
              <wp:effectExtent l="0" t="0" r="635"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4592805" cy="7280180"/>
                      </a:xfrm>
                      <a:prstGeom prst="rect">
                        <a:avLst/>
                      </a:prstGeom>
                    </pic:spPr>
                  </pic:pic>
                </a:graphicData>
              </a:graphic>
            </wp:inline>
          </w:drawing>
        </w:r>
      </w:ins>
    </w:p>
    <w:p w14:paraId="4E078BC7" w14:textId="71605F95" w:rsidR="00E04826" w:rsidRDefault="00A15830">
      <w:pPr>
        <w:pStyle w:val="Caption"/>
        <w:rPr>
          <w:ins w:id="9466" w:author="Alina Frey" w:date="2017-11-20T16:00:00Z"/>
        </w:rPr>
      </w:pPr>
      <w:bookmarkStart w:id="9467" w:name="_Toc498937482"/>
      <w:bookmarkStart w:id="9468" w:name="_Toc498942330"/>
      <w:bookmarkStart w:id="9469" w:name="_Toc498938997"/>
      <w:bookmarkStart w:id="9470" w:name="_Toc499024569"/>
      <w:ins w:id="9471" w:author="Alina Frey" w:date="2017-11-16T10:25:00Z">
        <w:r w:rsidRPr="00CF2303">
          <w:t xml:space="preserve">Figure </w:t>
        </w:r>
        <w:r w:rsidRPr="00CF2303">
          <w:fldChar w:fldCharType="begin"/>
        </w:r>
        <w:r w:rsidRPr="00CF2303">
          <w:instrText xml:space="preserve"> SEQ Figure \* ARABIC </w:instrText>
        </w:r>
      </w:ins>
      <w:r w:rsidRPr="00CF2303">
        <w:fldChar w:fldCharType="separate"/>
      </w:r>
      <w:ins w:id="9472" w:author="Alina Frey [2]" w:date="2017-11-21T10:58:00Z">
        <w:r w:rsidR="003B7B8C">
          <w:rPr>
            <w:noProof/>
          </w:rPr>
          <w:t>105</w:t>
        </w:r>
      </w:ins>
      <w:ins w:id="9473" w:author="Alina Frey" w:date="2017-11-16T10:25:00Z">
        <w:r w:rsidRPr="00CF2303">
          <w:fldChar w:fldCharType="end"/>
        </w:r>
        <w:r w:rsidRPr="00CF2303">
          <w:t>: Full Term Delivery (Live Infant 37 or More Weeks)</w:t>
        </w:r>
      </w:ins>
      <w:ins w:id="9474" w:author="Alina Frey" w:date="2017-11-21T10:38:00Z">
        <w:r w:rsidR="006B1325">
          <w:t xml:space="preserve"> – </w:t>
        </w:r>
      </w:ins>
      <w:ins w:id="9475" w:author="Alina Frey" w:date="2017-11-16T10:25:00Z">
        <w:r w:rsidRPr="00CF2303">
          <w:t>Pregnancy Details</w:t>
        </w:r>
        <w:r w:rsidRPr="00795D08">
          <w:t xml:space="preserve"> Panel</w:t>
        </w:r>
      </w:ins>
      <w:bookmarkEnd w:id="9467"/>
      <w:bookmarkEnd w:id="9468"/>
      <w:bookmarkEnd w:id="9469"/>
      <w:bookmarkEnd w:id="9470"/>
    </w:p>
    <w:p w14:paraId="3BB3D836" w14:textId="77777777" w:rsidR="00BF1F00" w:rsidRDefault="00F370D4" w:rsidP="00D03B94">
      <w:pPr>
        <w:keepNext/>
        <w:spacing w:after="37"/>
        <w:ind w:right="-166"/>
        <w:rPr>
          <w:ins w:id="9476" w:author="Alina Frey" w:date="2017-11-21T08:39:00Z"/>
        </w:rPr>
      </w:pPr>
      <w:ins w:id="9477" w:author="Alina Frey" w:date="2017-11-20T16:01:00Z">
        <w:r>
          <w:rPr>
            <w:noProof/>
          </w:rPr>
          <w:lastRenderedPageBreak/>
          <mc:AlternateContent>
            <mc:Choice Requires="wps">
              <w:drawing>
                <wp:anchor distT="0" distB="0" distL="114300" distR="114300" simplePos="0" relativeHeight="251650048" behindDoc="0" locked="0" layoutInCell="1" allowOverlap="1" wp14:anchorId="2063FED5" wp14:editId="6DCA8FBE">
                  <wp:simplePos x="0" y="0"/>
                  <wp:positionH relativeFrom="column">
                    <wp:posOffset>5473700</wp:posOffset>
                  </wp:positionH>
                  <wp:positionV relativeFrom="paragraph">
                    <wp:posOffset>2856865</wp:posOffset>
                  </wp:positionV>
                  <wp:extent cx="306070" cy="202565"/>
                  <wp:effectExtent l="38100" t="19050" r="17780" b="45085"/>
                  <wp:wrapNone/>
                  <wp:docPr id="395" name="Straight Arrow Connector 395"/>
                  <wp:cNvGraphicFramePr/>
                  <a:graphic xmlns:a="http://schemas.openxmlformats.org/drawingml/2006/main">
                    <a:graphicData uri="http://schemas.microsoft.com/office/word/2010/wordprocessingShape">
                      <wps:wsp>
                        <wps:cNvCnPr/>
                        <wps:spPr>
                          <a:xfrm flipH="1">
                            <a:off x="0" y="0"/>
                            <a:ext cx="306070" cy="202565"/>
                          </a:xfrm>
                          <a:prstGeom prst="straightConnector1">
                            <a:avLst/>
                          </a:prstGeom>
                          <a:ln w="28575">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BCC75E8" id="Straight Arrow Connector 395" o:spid="_x0000_s1026" type="#_x0000_t32" style="position:absolute;margin-left:431pt;margin-top:224.95pt;width:24.1pt;height:15.95pt;flip:x;z-index:2516500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" strokecolor="red" strokeweight="2.25pt">
                  <v:stroke endarrow="block" joinstyle="miter"/>
                </v:shape>
              </w:pict>
            </mc:Fallback>
          </mc:AlternateContent>
        </w:r>
      </w:ins>
      <w:ins w:id="9478" w:author="Alina Frey" w:date="2017-11-20T16:00:00Z">
        <w:r w:rsidR="00726D85">
          <w:rPr>
            <w:noProof/>
          </w:rPr>
          <w:drawing>
            <wp:inline distT="0" distB="0" distL="0" distR="0" wp14:anchorId="01F2FFD2" wp14:editId="36895A85">
              <wp:extent cx="5943600" cy="3330575"/>
              <wp:effectExtent l="0" t="0" r="0" b="3175"/>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943600" cy="3330575"/>
                      </a:xfrm>
                      <a:prstGeom prst="rect">
                        <a:avLst/>
                      </a:prstGeom>
                    </pic:spPr>
                  </pic:pic>
                </a:graphicData>
              </a:graphic>
            </wp:inline>
          </w:drawing>
        </w:r>
      </w:ins>
    </w:p>
    <w:p w14:paraId="7D7A5BF7" w14:textId="532E6D80" w:rsidR="00BF1F00" w:rsidRDefault="00BF1F00" w:rsidP="00D03B94">
      <w:pPr>
        <w:pStyle w:val="Caption"/>
        <w:rPr>
          <w:ins w:id="9479" w:author="Alina Frey" w:date="2017-11-21T08:39:00Z"/>
        </w:rPr>
      </w:pPr>
      <w:bookmarkStart w:id="9480" w:name="_Toc499024570"/>
      <w:ins w:id="9481" w:author="Alina Frey" w:date="2017-11-21T08:39:00Z">
        <w:r>
          <w:t xml:space="preserve">Figure </w:t>
        </w:r>
        <w:r>
          <w:fldChar w:fldCharType="begin"/>
        </w:r>
        <w:r>
          <w:instrText xml:space="preserve"> SEQ Figure \* ARABIC </w:instrText>
        </w:r>
      </w:ins>
      <w:r>
        <w:fldChar w:fldCharType="separate"/>
      </w:r>
      <w:ins w:id="9482" w:author="Alina Frey [2]" w:date="2017-11-21T10:58:00Z">
        <w:r w:rsidR="003B7B8C">
          <w:rPr>
            <w:noProof/>
          </w:rPr>
          <w:t>106</w:t>
        </w:r>
      </w:ins>
      <w:ins w:id="9483" w:author="Alina Frey" w:date="2017-11-21T08:39:00Z">
        <w:r>
          <w:fldChar w:fldCharType="end"/>
        </w:r>
        <w:r>
          <w:t xml:space="preserve">: </w:t>
        </w:r>
        <w:r w:rsidRPr="008B3A1A">
          <w:t>Full Term Delivery (Live Infant 37 or More Weeks)</w:t>
        </w:r>
      </w:ins>
      <w:ins w:id="9484" w:author="Alina Frey" w:date="2017-11-21T10:38:00Z">
        <w:r w:rsidR="006B1325">
          <w:t xml:space="preserve"> – </w:t>
        </w:r>
      </w:ins>
      <w:ins w:id="9485" w:author="Alina Frey" w:date="2017-11-21T08:39:00Z">
        <w:r w:rsidRPr="008B3A1A">
          <w:t>Pregnancy Details Panel (continued)</w:t>
        </w:r>
        <w:bookmarkEnd w:id="9480"/>
      </w:ins>
    </w:p>
    <w:p w14:paraId="5D09A1F7" w14:textId="2D3B6982" w:rsidR="00E04826" w:rsidRPr="00CF2303" w:rsidRDefault="00E04826">
      <w:pPr>
        <w:keepNext/>
        <w:spacing w:after="37"/>
        <w:ind w:right="-166"/>
        <w:rPr>
          <w:ins w:id="9486" w:author="Alina Frey" w:date="2017-11-16T09:11:00Z"/>
        </w:rPr>
        <w:pPrChange w:id="9487" w:author="Alina Frey" w:date="2017-11-21T08:38:00Z">
          <w:pPr>
            <w:pStyle w:val="Alina-NormalText"/>
            <w:numPr>
              <w:numId w:val="93"/>
            </w:numPr>
            <w:spacing w:after="0" w:line="259" w:lineRule="auto"/>
            <w:ind w:left="720" w:hanging="360"/>
            <w:contextualSpacing/>
          </w:pPr>
        </w:pPrChange>
      </w:pPr>
      <w:ins w:id="9488" w:author="Alina Frey" w:date="2017-11-16T09:11:00Z">
        <w:r w:rsidRPr="007F739A">
          <w:rPr>
            <w:color w:val="auto"/>
            <w:rPrChange w:id="9489" w:author="Alina Frey" w:date="2017-11-20T10:06:00Z">
              <w:rPr/>
            </w:rPrChange>
          </w:rPr>
          <w:t xml:space="preserve">The user has also the option to associate a baby to a past pregnancy, </w:t>
        </w:r>
        <w:commentRangeStart w:id="9490"/>
        <w:r w:rsidRPr="007F739A">
          <w:rPr>
            <w:color w:val="auto"/>
            <w:rPrChange w:id="9491" w:author="Alina Frey" w:date="2017-11-20T10:06:00Z">
              <w:rPr/>
            </w:rPrChange>
          </w:rPr>
          <w:t>by selecting Add Baby button at the bottom of the summary screen.</w:t>
        </w:r>
      </w:ins>
      <w:commentRangeEnd w:id="9490"/>
      <w:r w:rsidR="00B567C8">
        <w:rPr>
          <w:rStyle w:val="CommentReference"/>
        </w:rPr>
        <w:commentReference w:id="9490"/>
      </w:r>
    </w:p>
    <w:p w14:paraId="2D9F4080" w14:textId="405E1220" w:rsidR="00E04826" w:rsidRPr="00CF2303" w:rsidRDefault="00E04826">
      <w:pPr>
        <w:keepNext/>
        <w:rPr>
          <w:ins w:id="9492" w:author="Alina Frey" w:date="2017-11-16T09:11:00Z"/>
        </w:rPr>
        <w:pPrChange w:id="9493" w:author="Alina Frey" w:date="2017-11-21T08:51:00Z">
          <w:pPr>
            <w:pStyle w:val="Alina-NormalText"/>
            <w:spacing w:after="0"/>
            <w:contextualSpacing/>
          </w:pPr>
        </w:pPrChange>
      </w:pPr>
      <w:ins w:id="9494" w:author="Alina Frey" w:date="2017-11-16T09:11:00Z">
        <w:r w:rsidRPr="007F739A">
          <w:rPr>
            <w:color w:val="auto"/>
            <w:rPrChange w:id="9495" w:author="Alina Frey" w:date="2017-11-20T10:06:00Z">
              <w:rPr/>
            </w:rPrChange>
          </w:rPr>
          <w:t>This redirects the user to the Baby Details screen.</w:t>
        </w:r>
      </w:ins>
    </w:p>
    <w:p w14:paraId="6C0F9924" w14:textId="77777777" w:rsidR="000353E4" w:rsidRPr="007F739A" w:rsidRDefault="00196C67">
      <w:pPr>
        <w:keepNext/>
        <w:spacing w:after="37"/>
        <w:ind w:right="-166"/>
        <w:rPr>
          <w:ins w:id="9496" w:author="Alina Frey" w:date="2017-11-16T10:21:00Z"/>
          <w:color w:val="auto"/>
          <w:rPrChange w:id="9497" w:author="Alina Frey" w:date="2017-11-20T10:06:00Z">
            <w:rPr>
              <w:ins w:id="9498" w:author="Alina Frey" w:date="2017-11-16T10:21:00Z"/>
            </w:rPr>
          </w:rPrChange>
        </w:rPr>
      </w:pPr>
      <w:ins w:id="9499" w:author="Alina Frey" w:date="2017-11-16T09:53:00Z">
        <w:r w:rsidRPr="007F739A">
          <w:rPr>
            <w:noProof/>
            <w:color w:val="auto"/>
            <w:rPrChange w:id="9500" w:author="Alina Frey" w:date="2017-11-20T10:06:00Z">
              <w:rPr>
                <w:noProof/>
              </w:rPr>
            </w:rPrChange>
          </w:rPr>
          <w:drawing>
            <wp:inline distT="0" distB="0" distL="0" distR="0" wp14:anchorId="7A092A43" wp14:editId="00F7F34A">
              <wp:extent cx="5943600" cy="2703830"/>
              <wp:effectExtent l="0" t="0" r="0"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943600" cy="2703830"/>
                      </a:xfrm>
                      <a:prstGeom prst="rect">
                        <a:avLst/>
                      </a:prstGeom>
                    </pic:spPr>
                  </pic:pic>
                </a:graphicData>
              </a:graphic>
            </wp:inline>
          </w:drawing>
        </w:r>
      </w:ins>
    </w:p>
    <w:p w14:paraId="5AB1C93A" w14:textId="65BFB550" w:rsidR="00E04826" w:rsidRPr="00CF2303" w:rsidRDefault="000353E4">
      <w:pPr>
        <w:pStyle w:val="Caption"/>
        <w:rPr>
          <w:ins w:id="9501" w:author="Alina Frey" w:date="2017-11-16T09:11:00Z"/>
        </w:rPr>
        <w:pPrChange w:id="9502" w:author="Alina Frey" w:date="2017-11-16T10:21:00Z">
          <w:pPr>
            <w:pStyle w:val="Alina-NormalText"/>
            <w:spacing w:after="0"/>
            <w:contextualSpacing/>
          </w:pPr>
        </w:pPrChange>
      </w:pPr>
      <w:bookmarkStart w:id="9503" w:name="_Toc498937483"/>
      <w:bookmarkStart w:id="9504" w:name="_Toc498942331"/>
      <w:bookmarkStart w:id="9505" w:name="_Toc498938998"/>
      <w:bookmarkStart w:id="9506" w:name="_Toc499024571"/>
      <w:ins w:id="9507" w:author="Alina Frey" w:date="2017-11-16T10:21:00Z">
        <w:r w:rsidRPr="00CF2303">
          <w:t xml:space="preserve">Figure </w:t>
        </w:r>
        <w:r w:rsidRPr="00CF2303">
          <w:fldChar w:fldCharType="begin"/>
        </w:r>
        <w:r w:rsidRPr="00CF2303">
          <w:instrText xml:space="preserve"> SEQ Figure \* ARABIC </w:instrText>
        </w:r>
      </w:ins>
      <w:r w:rsidRPr="00CF2303">
        <w:fldChar w:fldCharType="separate"/>
      </w:r>
      <w:ins w:id="9508" w:author="Alina Frey [2]" w:date="2017-11-21T10:58:00Z">
        <w:r w:rsidR="003B7B8C">
          <w:rPr>
            <w:noProof/>
          </w:rPr>
          <w:t>107</w:t>
        </w:r>
      </w:ins>
      <w:ins w:id="9509" w:author="Alina Frey" w:date="2017-11-16T10:21:00Z">
        <w:r w:rsidRPr="00CF2303">
          <w:fldChar w:fldCharType="end"/>
        </w:r>
        <w:r w:rsidRPr="00CF2303">
          <w:t xml:space="preserve">: </w:t>
        </w:r>
      </w:ins>
      <w:ins w:id="9510" w:author="Alina Frey" w:date="2017-11-16T10:23:00Z">
        <w:r w:rsidR="00E57C47" w:rsidRPr="00CF2303">
          <w:t xml:space="preserve">Edit </w:t>
        </w:r>
        <w:r w:rsidR="003E21D4" w:rsidRPr="00CF2303">
          <w:t xml:space="preserve">Baby </w:t>
        </w:r>
        <w:r w:rsidR="00E57C47" w:rsidRPr="00CF2303">
          <w:t>Details</w:t>
        </w:r>
      </w:ins>
      <w:bookmarkEnd w:id="9503"/>
      <w:bookmarkEnd w:id="9504"/>
      <w:bookmarkEnd w:id="9505"/>
      <w:bookmarkEnd w:id="9506"/>
    </w:p>
    <w:p w14:paraId="71818D36" w14:textId="74CF3615" w:rsidR="00E04826" w:rsidRPr="00CF2303" w:rsidRDefault="00E04826">
      <w:pPr>
        <w:keepNext/>
        <w:rPr>
          <w:ins w:id="9511" w:author="Alina Frey" w:date="2017-11-16T09:11:00Z"/>
        </w:rPr>
        <w:pPrChange w:id="9512" w:author="Alina Frey" w:date="2017-11-21T08:51:00Z">
          <w:pPr>
            <w:pStyle w:val="Alina-NormalText"/>
            <w:numPr>
              <w:numId w:val="93"/>
            </w:numPr>
            <w:spacing w:after="0" w:line="259" w:lineRule="auto"/>
            <w:ind w:left="720" w:hanging="360"/>
            <w:contextualSpacing/>
          </w:pPr>
        </w:pPrChange>
      </w:pPr>
      <w:ins w:id="9513" w:author="Alina Frey" w:date="2017-11-16T09:11:00Z">
        <w:r w:rsidRPr="007F739A">
          <w:rPr>
            <w:color w:val="auto"/>
            <w:rPrChange w:id="9514" w:author="Alina Frey" w:date="2017-11-20T10:06:00Z">
              <w:rPr/>
            </w:rPrChange>
          </w:rPr>
          <w:lastRenderedPageBreak/>
          <w:t>After the baby</w:t>
        </w:r>
      </w:ins>
      <w:ins w:id="9515" w:author="Alina Frey" w:date="2017-11-16T16:57:00Z">
        <w:r w:rsidR="00FE25D6" w:rsidRPr="007F739A">
          <w:rPr>
            <w:color w:val="auto"/>
            <w:rPrChange w:id="9516" w:author="Alina Frey" w:date="2017-11-20T10:06:00Z">
              <w:rPr/>
            </w:rPrChange>
          </w:rPr>
          <w:t>’</w:t>
        </w:r>
      </w:ins>
      <w:ins w:id="9517" w:author="Alina Frey" w:date="2017-11-16T09:11:00Z">
        <w:r w:rsidRPr="007F739A">
          <w:rPr>
            <w:color w:val="auto"/>
            <w:rPrChange w:id="9518" w:author="Alina Frey" w:date="2017-11-20T10:06:00Z">
              <w:rPr/>
            </w:rPrChange>
          </w:rPr>
          <w:t>s details are saved, the info is presented in a new panel on the Pregnancy Outcome Details summary screen:</w:t>
        </w:r>
      </w:ins>
    </w:p>
    <w:p w14:paraId="50C67BC9" w14:textId="77777777" w:rsidR="00E77189" w:rsidRPr="007F739A" w:rsidRDefault="008716BA">
      <w:pPr>
        <w:keepNext/>
        <w:spacing w:after="37"/>
        <w:ind w:right="-166"/>
        <w:rPr>
          <w:ins w:id="9519" w:author="Alina Frey" w:date="2017-11-16T10:24:00Z"/>
          <w:color w:val="auto"/>
          <w:rPrChange w:id="9520" w:author="Alina Frey" w:date="2017-11-20T10:06:00Z">
            <w:rPr>
              <w:ins w:id="9521" w:author="Alina Frey" w:date="2017-11-16T10:24:00Z"/>
            </w:rPr>
          </w:rPrChange>
        </w:rPr>
      </w:pPr>
      <w:ins w:id="9522" w:author="Alina Frey" w:date="2017-11-16T09:54:00Z">
        <w:r w:rsidRPr="007F739A">
          <w:rPr>
            <w:noProof/>
            <w:color w:val="auto"/>
            <w:rPrChange w:id="9523" w:author="Alina Frey" w:date="2017-11-20T10:06:00Z">
              <w:rPr>
                <w:noProof/>
              </w:rPr>
            </w:rPrChange>
          </w:rPr>
          <w:drawing>
            <wp:inline distT="0" distB="0" distL="0" distR="0" wp14:anchorId="3D91266F" wp14:editId="63A4D0A7">
              <wp:extent cx="4572000" cy="3330124"/>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4590016" cy="3343247"/>
                      </a:xfrm>
                      <a:prstGeom prst="rect">
                        <a:avLst/>
                      </a:prstGeom>
                    </pic:spPr>
                  </pic:pic>
                </a:graphicData>
              </a:graphic>
            </wp:inline>
          </w:drawing>
        </w:r>
      </w:ins>
    </w:p>
    <w:p w14:paraId="121333FA" w14:textId="7973A2C8" w:rsidR="00E04826" w:rsidRPr="00CF2303" w:rsidRDefault="00E77189">
      <w:pPr>
        <w:pStyle w:val="Caption"/>
        <w:rPr>
          <w:ins w:id="9524" w:author="Alina Frey" w:date="2017-11-16T09:11:00Z"/>
        </w:rPr>
        <w:pPrChange w:id="9525" w:author="Alina Frey" w:date="2017-11-16T10:24:00Z">
          <w:pPr>
            <w:pStyle w:val="Alina-NormalText"/>
            <w:spacing w:after="0"/>
            <w:ind w:left="720"/>
            <w:contextualSpacing/>
          </w:pPr>
        </w:pPrChange>
      </w:pPr>
      <w:bookmarkStart w:id="9526" w:name="_Toc498937484"/>
      <w:bookmarkStart w:id="9527" w:name="_Toc498942332"/>
      <w:bookmarkStart w:id="9528" w:name="_Toc498938999"/>
      <w:bookmarkStart w:id="9529" w:name="_Toc499024572"/>
      <w:ins w:id="9530" w:author="Alina Frey" w:date="2017-11-16T10:24:00Z">
        <w:r w:rsidRPr="00CF2303">
          <w:t xml:space="preserve">Figure </w:t>
        </w:r>
        <w:r w:rsidRPr="00CF2303">
          <w:fldChar w:fldCharType="begin"/>
        </w:r>
        <w:r w:rsidRPr="00CF2303">
          <w:instrText xml:space="preserve"> SEQ Figure \* ARABIC </w:instrText>
        </w:r>
      </w:ins>
      <w:r w:rsidRPr="00CF2303">
        <w:fldChar w:fldCharType="separate"/>
      </w:r>
      <w:ins w:id="9531" w:author="Alina Frey [2]" w:date="2017-11-21T10:58:00Z">
        <w:r w:rsidR="003B7B8C">
          <w:rPr>
            <w:noProof/>
          </w:rPr>
          <w:t>108</w:t>
        </w:r>
      </w:ins>
      <w:ins w:id="9532" w:author="Alina Frey" w:date="2017-11-16T10:24:00Z">
        <w:r w:rsidRPr="00CF2303">
          <w:fldChar w:fldCharType="end"/>
        </w:r>
        <w:r w:rsidRPr="00CF2303">
          <w:t>: Baby Details panel</w:t>
        </w:r>
      </w:ins>
      <w:bookmarkEnd w:id="9526"/>
      <w:bookmarkEnd w:id="9527"/>
      <w:bookmarkEnd w:id="9528"/>
      <w:bookmarkEnd w:id="9529"/>
    </w:p>
    <w:p w14:paraId="58788B97" w14:textId="77777777" w:rsidR="00E04826" w:rsidRPr="00CF2303" w:rsidRDefault="00E04826">
      <w:pPr>
        <w:rPr>
          <w:ins w:id="9533" w:author="Alina Frey" w:date="2017-11-16T09:11:00Z"/>
        </w:rPr>
        <w:pPrChange w:id="9534" w:author="Alina Frey" w:date="2017-11-16T09:44:00Z">
          <w:pPr>
            <w:pStyle w:val="Alina-NormalText"/>
            <w:numPr>
              <w:numId w:val="93"/>
            </w:numPr>
            <w:spacing w:after="0" w:line="259" w:lineRule="auto"/>
            <w:ind w:left="720" w:hanging="360"/>
            <w:contextualSpacing/>
          </w:pPr>
        </w:pPrChange>
      </w:pPr>
      <w:ins w:id="9535" w:author="Alina Frey" w:date="2017-11-16T09:11:00Z">
        <w:r w:rsidRPr="007F739A">
          <w:rPr>
            <w:color w:val="auto"/>
            <w:rPrChange w:id="9536" w:author="Alina Frey" w:date="2017-11-20T10:06:00Z">
              <w:rPr/>
            </w:rPrChange>
          </w:rPr>
          <w:t>The Baby Details panel can be edited the same way as the other two panels, by selecting the Edit button at the top right corner of the panel.</w:t>
        </w:r>
      </w:ins>
    </w:p>
    <w:p w14:paraId="2390156C" w14:textId="65808AB6" w:rsidR="00E04826" w:rsidRPr="00CF2303" w:rsidRDefault="00E04826">
      <w:pPr>
        <w:rPr>
          <w:ins w:id="9537" w:author="Alina Frey" w:date="2017-11-16T09:11:00Z"/>
        </w:rPr>
        <w:pPrChange w:id="9538" w:author="Alina Frey" w:date="2017-11-16T09:44:00Z">
          <w:pPr>
            <w:pStyle w:val="Alina-NormalText"/>
            <w:numPr>
              <w:numId w:val="93"/>
            </w:numPr>
            <w:spacing w:after="0" w:line="259" w:lineRule="auto"/>
            <w:ind w:left="720" w:hanging="360"/>
            <w:contextualSpacing/>
          </w:pPr>
        </w:pPrChange>
      </w:pPr>
      <w:ins w:id="9539" w:author="Alina Frey" w:date="2017-11-16T09:11:00Z">
        <w:r w:rsidRPr="007F739A">
          <w:rPr>
            <w:color w:val="auto"/>
            <w:rPrChange w:id="9540" w:author="Alina Frey" w:date="2017-11-20T10:06:00Z">
              <w:rPr/>
            </w:rPrChange>
          </w:rPr>
          <w:t xml:space="preserve">The user can continue to add multiple babies to the past pregnancy, just as shown above. For each baby that is added, there will be a </w:t>
        </w:r>
      </w:ins>
      <w:ins w:id="9541" w:author="Alina Frey" w:date="2017-11-17T14:36:00Z">
        <w:r w:rsidR="00F24D97" w:rsidRPr="007F739A">
          <w:rPr>
            <w:color w:val="auto"/>
            <w:rPrChange w:id="9542" w:author="Alina Frey" w:date="2017-11-20T10:06:00Z">
              <w:rPr/>
            </w:rPrChange>
          </w:rPr>
          <w:t>corresponding</w:t>
        </w:r>
      </w:ins>
      <w:ins w:id="9543" w:author="Alina Frey" w:date="2017-11-16T09:11:00Z">
        <w:r w:rsidRPr="007F739A">
          <w:rPr>
            <w:color w:val="auto"/>
            <w:rPrChange w:id="9544" w:author="Alina Frey" w:date="2017-11-20T10:06:00Z">
              <w:rPr/>
            </w:rPrChange>
          </w:rPr>
          <w:t xml:space="preserve"> panel in the Pregnancy Outcome Details summary screen.</w:t>
        </w:r>
      </w:ins>
    </w:p>
    <w:p w14:paraId="6992837C" w14:textId="77777777" w:rsidR="00E04826" w:rsidRPr="007F739A" w:rsidRDefault="00E04826">
      <w:pPr>
        <w:pStyle w:val="Heading4"/>
        <w:rPr>
          <w:ins w:id="9545" w:author="Alina Frey" w:date="2017-11-16T09:11:00Z"/>
          <w:color w:val="auto"/>
          <w:rPrChange w:id="9546" w:author="Alina Frey" w:date="2017-11-20T10:06:00Z">
            <w:rPr>
              <w:ins w:id="9547" w:author="Alina Frey" w:date="2017-11-16T09:11:00Z"/>
            </w:rPr>
          </w:rPrChange>
        </w:rPr>
        <w:pPrChange w:id="9548" w:author="Alina Frey" w:date="2017-11-16T09:11:00Z">
          <w:pPr>
            <w:pStyle w:val="Heading3"/>
            <w:numPr>
              <w:ilvl w:val="2"/>
            </w:numPr>
            <w:spacing w:after="240"/>
            <w:ind w:left="864" w:hanging="864"/>
          </w:pPr>
        </w:pPrChange>
      </w:pPr>
      <w:bookmarkStart w:id="9549" w:name="_Toc497816420"/>
      <w:ins w:id="9550" w:author="Alina Frey" w:date="2017-11-16T09:11:00Z">
        <w:r w:rsidRPr="007F739A">
          <w:rPr>
            <w:color w:val="auto"/>
            <w:rPrChange w:id="9551" w:author="Alina Frey" w:date="2017-11-20T10:06:00Z">
              <w:rPr>
                <w:i/>
              </w:rPr>
            </w:rPrChange>
          </w:rPr>
          <w:lastRenderedPageBreak/>
          <w:t>Preterm Delivery (Live Infant 20-36 Weeks 6 Days)</w:t>
        </w:r>
        <w:bookmarkEnd w:id="9549"/>
      </w:ins>
    </w:p>
    <w:p w14:paraId="34CB0F2E" w14:textId="77777777" w:rsidR="00E04826" w:rsidRPr="00CF2303" w:rsidRDefault="00E04826">
      <w:pPr>
        <w:keepNext/>
        <w:rPr>
          <w:ins w:id="9552" w:author="Alina Frey" w:date="2017-11-16T09:11:00Z"/>
        </w:rPr>
        <w:pPrChange w:id="9553" w:author="Alina Frey" w:date="2017-11-21T08:49:00Z">
          <w:pPr>
            <w:pStyle w:val="Alina-NormalText"/>
            <w:numPr>
              <w:numId w:val="94"/>
            </w:numPr>
            <w:spacing w:after="0" w:line="259" w:lineRule="auto"/>
            <w:ind w:left="720" w:hanging="360"/>
            <w:contextualSpacing/>
          </w:pPr>
        </w:pPrChange>
      </w:pPr>
      <w:ins w:id="9554" w:author="Alina Frey" w:date="2017-11-16T09:11:00Z">
        <w:r w:rsidRPr="007F739A">
          <w:rPr>
            <w:color w:val="auto"/>
            <w:rPrChange w:id="9555" w:author="Alina Frey" w:date="2017-11-20T10:06:00Z">
              <w:rPr/>
            </w:rPrChange>
          </w:rPr>
          <w:t>Pregnancy Outcome Details screen:</w:t>
        </w:r>
      </w:ins>
    </w:p>
    <w:p w14:paraId="587BAC9F" w14:textId="77777777" w:rsidR="000A426B" w:rsidRPr="007F739A" w:rsidRDefault="00A242CC">
      <w:pPr>
        <w:keepNext/>
        <w:spacing w:after="37"/>
        <w:ind w:right="-166"/>
        <w:rPr>
          <w:ins w:id="9556" w:author="Alina Frey" w:date="2017-11-16T10:21:00Z"/>
          <w:color w:val="auto"/>
          <w:rPrChange w:id="9557" w:author="Alina Frey" w:date="2017-11-20T10:06:00Z">
            <w:rPr>
              <w:ins w:id="9558" w:author="Alina Frey" w:date="2017-11-16T10:21:00Z"/>
            </w:rPr>
          </w:rPrChange>
        </w:rPr>
      </w:pPr>
      <w:ins w:id="9559" w:author="Alina Frey" w:date="2017-11-16T09:56:00Z">
        <w:r w:rsidRPr="007F739A">
          <w:rPr>
            <w:noProof/>
            <w:color w:val="auto"/>
            <w:rPrChange w:id="9560" w:author="Alina Frey" w:date="2017-11-20T10:06:00Z">
              <w:rPr>
                <w:noProof/>
              </w:rPr>
            </w:rPrChange>
          </w:rPr>
          <w:drawing>
            <wp:inline distT="0" distB="0" distL="0" distR="0" wp14:anchorId="281C6935" wp14:editId="5B2D01CA">
              <wp:extent cx="4600575" cy="5331582"/>
              <wp:effectExtent l="0" t="0" r="0"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4605410" cy="5337185"/>
                      </a:xfrm>
                      <a:prstGeom prst="rect">
                        <a:avLst/>
                      </a:prstGeom>
                    </pic:spPr>
                  </pic:pic>
                </a:graphicData>
              </a:graphic>
            </wp:inline>
          </w:drawing>
        </w:r>
      </w:ins>
    </w:p>
    <w:p w14:paraId="6A0D0D8B" w14:textId="3D686B1F" w:rsidR="00E04826" w:rsidRPr="00CF2303" w:rsidRDefault="000A426B">
      <w:pPr>
        <w:pStyle w:val="Caption"/>
        <w:rPr>
          <w:ins w:id="9561" w:author="Alina Frey" w:date="2017-11-16T09:11:00Z"/>
        </w:rPr>
        <w:pPrChange w:id="9562" w:author="Alina Frey" w:date="2017-11-16T10:21:00Z">
          <w:pPr>
            <w:pStyle w:val="Alina-NormalText"/>
            <w:spacing w:after="0"/>
            <w:ind w:left="720"/>
            <w:contextualSpacing/>
          </w:pPr>
        </w:pPrChange>
      </w:pPr>
      <w:bookmarkStart w:id="9563" w:name="_Toc498937485"/>
      <w:bookmarkStart w:id="9564" w:name="_Toc498942333"/>
      <w:bookmarkStart w:id="9565" w:name="_Toc498939000"/>
      <w:bookmarkStart w:id="9566" w:name="_Toc499024573"/>
      <w:ins w:id="9567" w:author="Alina Frey" w:date="2017-11-16T10:21:00Z">
        <w:r w:rsidRPr="00CF2303">
          <w:t xml:space="preserve">Figure </w:t>
        </w:r>
        <w:r w:rsidRPr="00CF2303">
          <w:fldChar w:fldCharType="begin"/>
        </w:r>
        <w:r w:rsidRPr="00CF2303">
          <w:instrText xml:space="preserve"> SEQ Figure \* ARABIC </w:instrText>
        </w:r>
      </w:ins>
      <w:r w:rsidRPr="00CF2303">
        <w:fldChar w:fldCharType="separate"/>
      </w:r>
      <w:ins w:id="9568" w:author="Alina Frey [2]" w:date="2017-11-21T10:58:00Z">
        <w:r w:rsidR="003B7B8C">
          <w:rPr>
            <w:noProof/>
          </w:rPr>
          <w:t>109</w:t>
        </w:r>
      </w:ins>
      <w:ins w:id="9569" w:author="Alina Frey" w:date="2017-11-16T10:21:00Z">
        <w:r w:rsidRPr="00CF2303">
          <w:fldChar w:fldCharType="end"/>
        </w:r>
        <w:r w:rsidRPr="00CF2303">
          <w:t xml:space="preserve">: </w:t>
        </w:r>
      </w:ins>
      <w:ins w:id="9570" w:author="Alina Frey" w:date="2017-11-16T10:28:00Z">
        <w:r w:rsidR="00943A75" w:rsidRPr="00CF2303">
          <w:t>Preterm Delivery (Live Infant 20-36 Weeks 6 Days)</w:t>
        </w:r>
      </w:ins>
      <w:ins w:id="9571" w:author="Alina Frey" w:date="2017-11-21T10:38:00Z">
        <w:r w:rsidR="006B1325">
          <w:t xml:space="preserve"> – </w:t>
        </w:r>
      </w:ins>
      <w:ins w:id="9572" w:author="Alina Frey" w:date="2017-11-16T10:21:00Z">
        <w:r w:rsidRPr="00CF2303">
          <w:t>Edit Details</w:t>
        </w:r>
      </w:ins>
      <w:bookmarkEnd w:id="9563"/>
      <w:bookmarkEnd w:id="9564"/>
      <w:bookmarkEnd w:id="9565"/>
      <w:bookmarkEnd w:id="9566"/>
    </w:p>
    <w:p w14:paraId="6549AF84" w14:textId="77777777" w:rsidR="000A2FD6" w:rsidRPr="007F739A" w:rsidRDefault="00BA3B06">
      <w:pPr>
        <w:keepNext/>
        <w:spacing w:after="37"/>
        <w:ind w:right="-166"/>
        <w:rPr>
          <w:ins w:id="9573" w:author="Alina Frey" w:date="2017-11-16T10:22:00Z"/>
          <w:color w:val="auto"/>
          <w:rPrChange w:id="9574" w:author="Alina Frey" w:date="2017-11-20T10:06:00Z">
            <w:rPr>
              <w:ins w:id="9575" w:author="Alina Frey" w:date="2017-11-16T10:22:00Z"/>
            </w:rPr>
          </w:rPrChange>
        </w:rPr>
      </w:pPr>
      <w:ins w:id="9576" w:author="Alina Frey" w:date="2017-11-16T09:56:00Z">
        <w:r w:rsidRPr="007F739A">
          <w:rPr>
            <w:noProof/>
            <w:color w:val="auto"/>
            <w:rPrChange w:id="9577" w:author="Alina Frey" w:date="2017-11-20T10:06:00Z">
              <w:rPr>
                <w:noProof/>
              </w:rPr>
            </w:rPrChange>
          </w:rPr>
          <w:lastRenderedPageBreak/>
          <w:drawing>
            <wp:inline distT="0" distB="0" distL="0" distR="0" wp14:anchorId="7D4C6BC8" wp14:editId="4928D138">
              <wp:extent cx="4562475" cy="7197433"/>
              <wp:effectExtent l="0" t="0" r="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4565648" cy="7202439"/>
                      </a:xfrm>
                      <a:prstGeom prst="rect">
                        <a:avLst/>
                      </a:prstGeom>
                    </pic:spPr>
                  </pic:pic>
                </a:graphicData>
              </a:graphic>
            </wp:inline>
          </w:drawing>
        </w:r>
      </w:ins>
    </w:p>
    <w:p w14:paraId="153DA3A7" w14:textId="7437D19C" w:rsidR="00E04826" w:rsidRPr="00CF2303" w:rsidRDefault="000A2FD6">
      <w:pPr>
        <w:pStyle w:val="Caption"/>
        <w:rPr>
          <w:ins w:id="9578" w:author="Alina Frey" w:date="2017-11-16T09:11:00Z"/>
        </w:rPr>
        <w:pPrChange w:id="9579" w:author="Alina Frey" w:date="2017-11-16T10:22:00Z">
          <w:pPr>
            <w:pStyle w:val="Alina-NormalText"/>
            <w:spacing w:after="0"/>
            <w:ind w:left="720"/>
            <w:contextualSpacing/>
          </w:pPr>
        </w:pPrChange>
      </w:pPr>
      <w:bookmarkStart w:id="9580" w:name="_Toc498937486"/>
      <w:bookmarkStart w:id="9581" w:name="_Toc498942334"/>
      <w:bookmarkStart w:id="9582" w:name="_Toc498939001"/>
      <w:bookmarkStart w:id="9583" w:name="_Toc499024574"/>
      <w:ins w:id="9584" w:author="Alina Frey" w:date="2017-11-16T10:22:00Z">
        <w:r w:rsidRPr="00CF2303">
          <w:t xml:space="preserve">Figure </w:t>
        </w:r>
        <w:r w:rsidRPr="00CF2303">
          <w:fldChar w:fldCharType="begin"/>
        </w:r>
        <w:r w:rsidRPr="00CF2303">
          <w:instrText xml:space="preserve"> SEQ Figure \* ARABIC </w:instrText>
        </w:r>
      </w:ins>
      <w:r w:rsidRPr="00CF2303">
        <w:fldChar w:fldCharType="separate"/>
      </w:r>
      <w:ins w:id="9585" w:author="Alina Frey [2]" w:date="2017-11-21T10:58:00Z">
        <w:r w:rsidR="003B7B8C">
          <w:rPr>
            <w:noProof/>
          </w:rPr>
          <w:t>110</w:t>
        </w:r>
      </w:ins>
      <w:ins w:id="9586" w:author="Alina Frey" w:date="2017-11-16T10:22:00Z">
        <w:r w:rsidRPr="00CF2303">
          <w:fldChar w:fldCharType="end"/>
        </w:r>
        <w:r w:rsidRPr="00CF2303">
          <w:t xml:space="preserve">: </w:t>
        </w:r>
      </w:ins>
      <w:ins w:id="9587" w:author="Alina Frey" w:date="2017-11-16T10:28:00Z">
        <w:r w:rsidR="00943A75" w:rsidRPr="00CF2303">
          <w:t>Preterm Delivery (Live Infant 20-36 Weeks 6 Days)</w:t>
        </w:r>
      </w:ins>
      <w:ins w:id="9588" w:author="Alina Frey" w:date="2017-11-21T10:38:00Z">
        <w:r w:rsidR="006B1325">
          <w:t xml:space="preserve"> – </w:t>
        </w:r>
      </w:ins>
      <w:ins w:id="9589" w:author="Alina Frey" w:date="2017-11-16T10:22:00Z">
        <w:r w:rsidRPr="00CF2303">
          <w:t>Edit Details</w:t>
        </w:r>
      </w:ins>
      <w:ins w:id="9590" w:author="Alina Frey" w:date="2017-11-16T10:25:00Z">
        <w:r w:rsidR="00A15830" w:rsidRPr="00CF2303">
          <w:t xml:space="preserve"> (continued)</w:t>
        </w:r>
      </w:ins>
      <w:bookmarkEnd w:id="9580"/>
      <w:bookmarkEnd w:id="9581"/>
      <w:bookmarkEnd w:id="9582"/>
      <w:bookmarkEnd w:id="9583"/>
    </w:p>
    <w:p w14:paraId="5CB76EC4" w14:textId="77777777" w:rsidR="00E04826" w:rsidRPr="00CF2303" w:rsidRDefault="00E04826">
      <w:pPr>
        <w:keepNext/>
        <w:rPr>
          <w:ins w:id="9591" w:author="Alina Frey" w:date="2017-11-16T09:11:00Z"/>
        </w:rPr>
        <w:pPrChange w:id="9592" w:author="Alina Frey" w:date="2017-11-21T08:50:00Z">
          <w:pPr>
            <w:pStyle w:val="Alina-NormalText"/>
            <w:numPr>
              <w:numId w:val="94"/>
            </w:numPr>
            <w:spacing w:after="0" w:line="259" w:lineRule="auto"/>
            <w:ind w:left="720" w:hanging="360"/>
            <w:contextualSpacing/>
          </w:pPr>
        </w:pPrChange>
      </w:pPr>
      <w:ins w:id="9593" w:author="Alina Frey" w:date="2017-11-16T09:11:00Z">
        <w:r w:rsidRPr="007F739A">
          <w:rPr>
            <w:color w:val="auto"/>
            <w:rPrChange w:id="9594" w:author="Alina Frey" w:date="2017-11-20T10:06:00Z">
              <w:rPr/>
            </w:rPrChange>
          </w:rPr>
          <w:lastRenderedPageBreak/>
          <w:t>Pregnancy Details panel:</w:t>
        </w:r>
      </w:ins>
    </w:p>
    <w:p w14:paraId="7BA990B5" w14:textId="77777777" w:rsidR="00A20D0F" w:rsidRPr="007F739A" w:rsidRDefault="00634EFF">
      <w:pPr>
        <w:keepNext/>
        <w:spacing w:after="37"/>
        <w:ind w:right="-166"/>
        <w:rPr>
          <w:ins w:id="9595" w:author="Alina Frey" w:date="2017-11-16T10:26:00Z"/>
          <w:color w:val="auto"/>
          <w:rPrChange w:id="9596" w:author="Alina Frey" w:date="2017-11-20T10:06:00Z">
            <w:rPr>
              <w:ins w:id="9597" w:author="Alina Frey" w:date="2017-11-16T10:26:00Z"/>
            </w:rPr>
          </w:rPrChange>
        </w:rPr>
      </w:pPr>
      <w:ins w:id="9598" w:author="Alina Frey" w:date="2017-11-16T09:57:00Z">
        <w:r w:rsidRPr="007F739A">
          <w:rPr>
            <w:noProof/>
            <w:color w:val="auto"/>
            <w:rPrChange w:id="9599" w:author="Alina Frey" w:date="2017-11-20T10:06:00Z">
              <w:rPr>
                <w:noProof/>
              </w:rPr>
            </w:rPrChange>
          </w:rPr>
          <w:drawing>
            <wp:inline distT="0" distB="0" distL="0" distR="0" wp14:anchorId="6F026AD8" wp14:editId="22B16643">
              <wp:extent cx="4581525" cy="7317652"/>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4589330" cy="7330119"/>
                      </a:xfrm>
                      <a:prstGeom prst="rect">
                        <a:avLst/>
                      </a:prstGeom>
                    </pic:spPr>
                  </pic:pic>
                </a:graphicData>
              </a:graphic>
            </wp:inline>
          </w:drawing>
        </w:r>
      </w:ins>
    </w:p>
    <w:p w14:paraId="0D0751C5" w14:textId="576024FB" w:rsidR="00E04826" w:rsidRPr="00CF2303" w:rsidRDefault="00A20D0F">
      <w:pPr>
        <w:pStyle w:val="Caption"/>
        <w:rPr>
          <w:ins w:id="9600" w:author="Alina Frey" w:date="2017-11-16T09:11:00Z"/>
        </w:rPr>
        <w:pPrChange w:id="9601" w:author="Alina Frey" w:date="2017-11-16T10:26:00Z">
          <w:pPr>
            <w:pStyle w:val="Alina-NormalText"/>
            <w:spacing w:after="0"/>
            <w:ind w:left="720"/>
            <w:contextualSpacing/>
          </w:pPr>
        </w:pPrChange>
      </w:pPr>
      <w:bookmarkStart w:id="9602" w:name="_Toc498937487"/>
      <w:bookmarkStart w:id="9603" w:name="_Toc498942335"/>
      <w:bookmarkStart w:id="9604" w:name="_Toc498939002"/>
      <w:bookmarkStart w:id="9605" w:name="_Toc499024575"/>
      <w:ins w:id="9606" w:author="Alina Frey" w:date="2017-11-16T10:26:00Z">
        <w:r w:rsidRPr="00CF2303">
          <w:t xml:space="preserve">Figure </w:t>
        </w:r>
        <w:r w:rsidRPr="00CF2303">
          <w:fldChar w:fldCharType="begin"/>
        </w:r>
        <w:r w:rsidRPr="00CF2303">
          <w:instrText xml:space="preserve"> SEQ Figure \* ARABIC </w:instrText>
        </w:r>
      </w:ins>
      <w:r w:rsidRPr="00CF2303">
        <w:fldChar w:fldCharType="separate"/>
      </w:r>
      <w:ins w:id="9607" w:author="Alina Frey [2]" w:date="2017-11-21T10:58:00Z">
        <w:r w:rsidR="003B7B8C">
          <w:rPr>
            <w:noProof/>
          </w:rPr>
          <w:t>111</w:t>
        </w:r>
      </w:ins>
      <w:ins w:id="9608" w:author="Alina Frey" w:date="2017-11-16T10:26:00Z">
        <w:r w:rsidRPr="00CF2303">
          <w:fldChar w:fldCharType="end"/>
        </w:r>
      </w:ins>
      <w:ins w:id="9609" w:author="Alina Frey" w:date="2017-11-16T10:28:00Z">
        <w:r w:rsidR="00943A75" w:rsidRPr="00CF2303">
          <w:t>: Preterm Delivery (Live Infant 20-36 Weeks 6 Days)</w:t>
        </w:r>
      </w:ins>
      <w:ins w:id="9610" w:author="Alina Frey" w:date="2017-11-21T10:38:00Z">
        <w:r w:rsidR="006B1325">
          <w:t xml:space="preserve"> – </w:t>
        </w:r>
      </w:ins>
      <w:ins w:id="9611" w:author="Alina Frey" w:date="2017-11-16T10:26:00Z">
        <w:r w:rsidRPr="00CF2303">
          <w:t>Pregnancy Details Panel</w:t>
        </w:r>
      </w:ins>
      <w:bookmarkEnd w:id="9602"/>
      <w:bookmarkEnd w:id="9603"/>
      <w:bookmarkEnd w:id="9604"/>
      <w:bookmarkEnd w:id="9605"/>
    </w:p>
    <w:p w14:paraId="6CD89B66" w14:textId="77777777" w:rsidR="00E04826" w:rsidRPr="00CF2303" w:rsidRDefault="00E04826">
      <w:pPr>
        <w:rPr>
          <w:ins w:id="9612" w:author="Alina Frey" w:date="2017-11-16T09:11:00Z"/>
        </w:rPr>
        <w:pPrChange w:id="9613" w:author="Alina Frey" w:date="2017-11-16T09:44:00Z">
          <w:pPr>
            <w:pStyle w:val="Alina-NormalText"/>
            <w:spacing w:after="0"/>
            <w:ind w:left="720"/>
            <w:contextualSpacing/>
          </w:pPr>
        </w:pPrChange>
      </w:pPr>
    </w:p>
    <w:p w14:paraId="4CCE9808" w14:textId="0E276800" w:rsidR="00E04826" w:rsidRPr="00CF2303" w:rsidRDefault="00E04826">
      <w:pPr>
        <w:rPr>
          <w:ins w:id="9614" w:author="Alina Frey" w:date="2017-11-16T09:11:00Z"/>
        </w:rPr>
        <w:pPrChange w:id="9615" w:author="Alina Frey" w:date="2017-11-16T09:44:00Z">
          <w:pPr>
            <w:pStyle w:val="Alina-NormalText"/>
            <w:numPr>
              <w:numId w:val="94"/>
            </w:numPr>
            <w:spacing w:after="0" w:line="259" w:lineRule="auto"/>
            <w:ind w:left="720" w:hanging="360"/>
            <w:contextualSpacing/>
          </w:pPr>
        </w:pPrChange>
      </w:pPr>
      <w:ins w:id="9616" w:author="Alina Frey" w:date="2017-11-16T09:11:00Z">
        <w:r w:rsidRPr="007F739A">
          <w:rPr>
            <w:color w:val="auto"/>
            <w:rPrChange w:id="9617" w:author="Alina Frey" w:date="2017-11-20T10:06:00Z">
              <w:rPr/>
            </w:rPrChange>
          </w:rPr>
          <w:lastRenderedPageBreak/>
          <w:t>The user has also the option to associate a baby to a past pregnancy, by selecting Add Baby button at the bottom of the summary screen. To add a baby, follow the instructions in previous section</w:t>
        </w:r>
      </w:ins>
      <w:ins w:id="9618" w:author="Alina Frey" w:date="2017-11-16T09:57:00Z">
        <w:r w:rsidR="00634EFF" w:rsidRPr="007F739A">
          <w:rPr>
            <w:color w:val="auto"/>
            <w:rPrChange w:id="9619" w:author="Alina Frey" w:date="2017-11-20T10:06:00Z">
              <w:rPr/>
            </w:rPrChange>
          </w:rPr>
          <w:t xml:space="preserve"> </w:t>
        </w:r>
      </w:ins>
      <w:ins w:id="9620" w:author="Alina Frey" w:date="2017-11-16T09:58:00Z">
        <w:r w:rsidR="00634EFF" w:rsidRPr="00CF2303">
          <w:rPr>
            <w:color w:val="0070C0"/>
            <w:u w:val="single" w:color="0070C0"/>
          </w:rPr>
          <w:fldChar w:fldCharType="begin"/>
        </w:r>
        <w:r w:rsidR="00634EFF" w:rsidRPr="009E5B97">
          <w:rPr>
            <w:color w:val="0070C0"/>
            <w:u w:val="single" w:color="0070C0"/>
          </w:rPr>
          <w:instrText xml:space="preserve"> REF _Ref497221302 \h </w:instrText>
        </w:r>
      </w:ins>
      <w:r w:rsidR="000E5A15" w:rsidRPr="009E5B97">
        <w:rPr>
          <w:color w:val="0070C0"/>
          <w:u w:val="single" w:color="0070C0"/>
        </w:rPr>
        <w:instrText xml:space="preserve"> \* MERGEFORMAT </w:instrText>
      </w:r>
      <w:r w:rsidR="00634EFF" w:rsidRPr="00CF2303">
        <w:rPr>
          <w:color w:val="0070C0"/>
          <w:u w:val="single" w:color="0070C0"/>
        </w:rPr>
      </w:r>
      <w:r w:rsidR="00634EFF" w:rsidRPr="00CF2303">
        <w:rPr>
          <w:color w:val="0070C0"/>
          <w:u w:val="single" w:color="0070C0"/>
        </w:rPr>
        <w:fldChar w:fldCharType="separate"/>
      </w:r>
      <w:ins w:id="9621" w:author="Alina Frey [2]" w:date="2017-11-21T10:58:00Z">
        <w:r w:rsidR="003B7B8C" w:rsidRPr="003B7B8C">
          <w:rPr>
            <w:color w:val="0070C0"/>
            <w:u w:val="single" w:color="0070C0"/>
            <w:rPrChange w:id="9622" w:author="Alina Frey [2]" w:date="2017-11-21T10:58:00Z">
              <w:rPr>
                <w:i/>
              </w:rPr>
            </w:rPrChange>
          </w:rPr>
          <w:t>Full Term Delivery (Live Infant 37 or More Weeks)</w:t>
        </w:r>
      </w:ins>
      <w:ins w:id="9623" w:author="Alina Frey" w:date="2017-11-16T09:58:00Z">
        <w:r w:rsidR="00634EFF" w:rsidRPr="00CF2303">
          <w:rPr>
            <w:color w:val="0070C0"/>
            <w:u w:val="single" w:color="0070C0"/>
          </w:rPr>
          <w:fldChar w:fldCharType="end"/>
        </w:r>
      </w:ins>
      <w:ins w:id="9624" w:author="Alina Frey" w:date="2017-11-16T09:11:00Z">
        <w:r w:rsidRPr="007F739A">
          <w:rPr>
            <w:color w:val="auto"/>
            <w:rPrChange w:id="9625" w:author="Alina Frey" w:date="2017-11-20T10:06:00Z">
              <w:rPr/>
            </w:rPrChange>
          </w:rPr>
          <w:t>.</w:t>
        </w:r>
      </w:ins>
    </w:p>
    <w:p w14:paraId="2CAB4E0A" w14:textId="77777777" w:rsidR="00E04826" w:rsidRPr="007F739A" w:rsidRDefault="00E04826">
      <w:pPr>
        <w:pStyle w:val="Heading4"/>
        <w:rPr>
          <w:ins w:id="9626" w:author="Alina Frey" w:date="2017-11-16T09:11:00Z"/>
          <w:color w:val="auto"/>
          <w:rPrChange w:id="9627" w:author="Alina Frey" w:date="2017-11-20T10:06:00Z">
            <w:rPr>
              <w:ins w:id="9628" w:author="Alina Frey" w:date="2017-11-16T09:11:00Z"/>
            </w:rPr>
          </w:rPrChange>
        </w:rPr>
        <w:pPrChange w:id="9629" w:author="Alina Frey" w:date="2017-11-16T09:11:00Z">
          <w:pPr>
            <w:pStyle w:val="Heading3"/>
            <w:numPr>
              <w:ilvl w:val="2"/>
            </w:numPr>
            <w:spacing w:after="240"/>
            <w:ind w:left="864" w:hanging="864"/>
          </w:pPr>
        </w:pPrChange>
      </w:pPr>
      <w:bookmarkStart w:id="9630" w:name="_Toc497816421"/>
      <w:ins w:id="9631" w:author="Alina Frey" w:date="2017-11-16T09:11:00Z">
        <w:r w:rsidRPr="007F739A">
          <w:rPr>
            <w:color w:val="auto"/>
            <w:rPrChange w:id="9632" w:author="Alina Frey" w:date="2017-11-20T10:06:00Z">
              <w:rPr>
                <w:i/>
              </w:rPr>
            </w:rPrChange>
          </w:rPr>
          <w:t>Spontaneous Abortion (Pregnancy Loss Prior to 20 Weeks)</w:t>
        </w:r>
        <w:bookmarkEnd w:id="9630"/>
      </w:ins>
    </w:p>
    <w:p w14:paraId="42DD9506" w14:textId="77777777" w:rsidR="00E04826" w:rsidRPr="00CF2303" w:rsidRDefault="00E04826">
      <w:pPr>
        <w:keepNext/>
        <w:rPr>
          <w:ins w:id="9633" w:author="Alina Frey" w:date="2017-11-16T09:11:00Z"/>
        </w:rPr>
        <w:pPrChange w:id="9634" w:author="Alina Frey" w:date="2017-11-21T08:50:00Z">
          <w:pPr>
            <w:pStyle w:val="Alina-NormalText"/>
            <w:numPr>
              <w:numId w:val="98"/>
            </w:numPr>
            <w:spacing w:after="0" w:line="259" w:lineRule="auto"/>
            <w:ind w:left="720" w:hanging="360"/>
            <w:contextualSpacing/>
          </w:pPr>
        </w:pPrChange>
      </w:pPr>
      <w:ins w:id="9635" w:author="Alina Frey" w:date="2017-11-16T09:11:00Z">
        <w:r w:rsidRPr="007F739A">
          <w:rPr>
            <w:color w:val="auto"/>
            <w:rPrChange w:id="9636" w:author="Alina Frey" w:date="2017-11-20T10:06:00Z">
              <w:rPr/>
            </w:rPrChange>
          </w:rPr>
          <w:t>Pregnancy Outcome Details screen:</w:t>
        </w:r>
      </w:ins>
    </w:p>
    <w:p w14:paraId="6560722C" w14:textId="77777777" w:rsidR="009B7453" w:rsidRPr="007F739A" w:rsidRDefault="005D61E1">
      <w:pPr>
        <w:keepNext/>
        <w:spacing w:after="37"/>
        <w:ind w:right="-166"/>
        <w:rPr>
          <w:ins w:id="9637" w:author="Alina Frey" w:date="2017-11-16T10:22:00Z"/>
          <w:color w:val="auto"/>
          <w:rPrChange w:id="9638" w:author="Alina Frey" w:date="2017-11-20T10:06:00Z">
            <w:rPr>
              <w:ins w:id="9639" w:author="Alina Frey" w:date="2017-11-16T10:22:00Z"/>
            </w:rPr>
          </w:rPrChange>
        </w:rPr>
      </w:pPr>
      <w:ins w:id="9640" w:author="Alina Frey" w:date="2017-11-16T09:58:00Z">
        <w:r w:rsidRPr="007F739A">
          <w:rPr>
            <w:noProof/>
            <w:color w:val="auto"/>
            <w:rPrChange w:id="9641" w:author="Alina Frey" w:date="2017-11-20T10:06:00Z">
              <w:rPr>
                <w:noProof/>
              </w:rPr>
            </w:rPrChange>
          </w:rPr>
          <w:drawing>
            <wp:inline distT="0" distB="0" distL="0" distR="0" wp14:anchorId="56F3B426" wp14:editId="305DE9D6">
              <wp:extent cx="4552950" cy="5215477"/>
              <wp:effectExtent l="0" t="0" r="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4555500" cy="5218398"/>
                      </a:xfrm>
                      <a:prstGeom prst="rect">
                        <a:avLst/>
                      </a:prstGeom>
                    </pic:spPr>
                  </pic:pic>
                </a:graphicData>
              </a:graphic>
            </wp:inline>
          </w:drawing>
        </w:r>
      </w:ins>
    </w:p>
    <w:p w14:paraId="399EA479" w14:textId="7E894799" w:rsidR="00E04826" w:rsidRPr="00CF2303" w:rsidRDefault="009B7453">
      <w:pPr>
        <w:pStyle w:val="Caption"/>
        <w:rPr>
          <w:ins w:id="9642" w:author="Alina Frey" w:date="2017-11-16T09:11:00Z"/>
        </w:rPr>
        <w:pPrChange w:id="9643" w:author="Alina Frey" w:date="2017-11-16T10:22:00Z">
          <w:pPr>
            <w:pStyle w:val="Alina-NormalText"/>
            <w:spacing w:after="0"/>
            <w:ind w:left="720"/>
            <w:contextualSpacing/>
          </w:pPr>
        </w:pPrChange>
      </w:pPr>
      <w:bookmarkStart w:id="9644" w:name="_Toc498937488"/>
      <w:bookmarkStart w:id="9645" w:name="_Toc498942336"/>
      <w:bookmarkStart w:id="9646" w:name="_Toc498939003"/>
      <w:bookmarkStart w:id="9647" w:name="_Toc499024576"/>
      <w:ins w:id="9648" w:author="Alina Frey" w:date="2017-11-16T10:22:00Z">
        <w:r w:rsidRPr="00CF2303">
          <w:t xml:space="preserve">Figure </w:t>
        </w:r>
        <w:r w:rsidRPr="00CF2303">
          <w:fldChar w:fldCharType="begin"/>
        </w:r>
        <w:r w:rsidRPr="00CF2303">
          <w:instrText xml:space="preserve"> SEQ Figure \* ARABIC </w:instrText>
        </w:r>
      </w:ins>
      <w:r w:rsidRPr="00CF2303">
        <w:fldChar w:fldCharType="separate"/>
      </w:r>
      <w:ins w:id="9649" w:author="Alina Frey [2]" w:date="2017-11-21T10:58:00Z">
        <w:r w:rsidR="003B7B8C">
          <w:rPr>
            <w:noProof/>
          </w:rPr>
          <w:t>112</w:t>
        </w:r>
      </w:ins>
      <w:ins w:id="9650" w:author="Alina Frey" w:date="2017-11-16T10:22:00Z">
        <w:r w:rsidRPr="00CF2303">
          <w:fldChar w:fldCharType="end"/>
        </w:r>
        <w:r w:rsidRPr="00CF2303">
          <w:t xml:space="preserve">: </w:t>
        </w:r>
      </w:ins>
      <w:ins w:id="9651" w:author="Alina Frey" w:date="2017-11-16T10:29:00Z">
        <w:r w:rsidR="00943A75" w:rsidRPr="00CF2303">
          <w:t>Spontaneous Abortion (Pregnancy Loss Prior to 20 Weeks)</w:t>
        </w:r>
      </w:ins>
      <w:ins w:id="9652" w:author="Alina Frey" w:date="2017-11-21T10:38:00Z">
        <w:r w:rsidR="006B1325">
          <w:t xml:space="preserve"> – </w:t>
        </w:r>
      </w:ins>
      <w:ins w:id="9653" w:author="Alina Frey" w:date="2017-11-16T10:22:00Z">
        <w:r w:rsidRPr="00CF2303">
          <w:t>Edit Details</w:t>
        </w:r>
      </w:ins>
      <w:bookmarkEnd w:id="9644"/>
      <w:bookmarkEnd w:id="9645"/>
      <w:bookmarkEnd w:id="9646"/>
      <w:bookmarkEnd w:id="9647"/>
    </w:p>
    <w:p w14:paraId="48C1463A" w14:textId="77777777" w:rsidR="00E04826" w:rsidRPr="00CF2303" w:rsidRDefault="00E04826">
      <w:pPr>
        <w:keepNext/>
        <w:rPr>
          <w:ins w:id="9654" w:author="Alina Frey" w:date="2017-11-16T09:11:00Z"/>
        </w:rPr>
        <w:pPrChange w:id="9655" w:author="Alina Frey" w:date="2017-11-21T08:50:00Z">
          <w:pPr>
            <w:pStyle w:val="Alina-NormalText"/>
            <w:numPr>
              <w:numId w:val="98"/>
            </w:numPr>
            <w:spacing w:after="0" w:line="259" w:lineRule="auto"/>
            <w:ind w:left="720" w:hanging="360"/>
            <w:contextualSpacing/>
          </w:pPr>
        </w:pPrChange>
      </w:pPr>
      <w:ins w:id="9656" w:author="Alina Frey" w:date="2017-11-16T09:11:00Z">
        <w:r w:rsidRPr="007F739A">
          <w:rPr>
            <w:color w:val="auto"/>
            <w:rPrChange w:id="9657" w:author="Alina Frey" w:date="2017-11-20T10:06:00Z">
              <w:rPr/>
            </w:rPrChange>
          </w:rPr>
          <w:lastRenderedPageBreak/>
          <w:t>Pregnancy Details panel:</w:t>
        </w:r>
      </w:ins>
    </w:p>
    <w:p w14:paraId="245DA3D3" w14:textId="77777777" w:rsidR="004C2E04" w:rsidRPr="007F739A" w:rsidRDefault="00097605">
      <w:pPr>
        <w:keepNext/>
        <w:spacing w:after="37"/>
        <w:ind w:right="-166"/>
        <w:rPr>
          <w:ins w:id="9658" w:author="Alina Frey" w:date="2017-11-16T10:26:00Z"/>
          <w:color w:val="auto"/>
          <w:rPrChange w:id="9659" w:author="Alina Frey" w:date="2017-11-20T10:06:00Z">
            <w:rPr>
              <w:ins w:id="9660" w:author="Alina Frey" w:date="2017-11-16T10:26:00Z"/>
            </w:rPr>
          </w:rPrChange>
        </w:rPr>
      </w:pPr>
      <w:ins w:id="9661" w:author="Alina Frey" w:date="2017-11-16T10:03:00Z">
        <w:r w:rsidRPr="007F739A">
          <w:rPr>
            <w:noProof/>
            <w:color w:val="auto"/>
            <w:rPrChange w:id="9662" w:author="Alina Frey" w:date="2017-11-20T10:06:00Z">
              <w:rPr>
                <w:noProof/>
              </w:rPr>
            </w:rPrChange>
          </w:rPr>
          <w:drawing>
            <wp:inline distT="0" distB="0" distL="0" distR="0" wp14:anchorId="3461C51A" wp14:editId="116259BA">
              <wp:extent cx="4591050" cy="3315321"/>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4601004" cy="3322509"/>
                      </a:xfrm>
                      <a:prstGeom prst="rect">
                        <a:avLst/>
                      </a:prstGeom>
                    </pic:spPr>
                  </pic:pic>
                </a:graphicData>
              </a:graphic>
            </wp:inline>
          </w:drawing>
        </w:r>
      </w:ins>
    </w:p>
    <w:p w14:paraId="304B848A" w14:textId="10B15095" w:rsidR="00E04826" w:rsidRPr="00CF2303" w:rsidRDefault="004C2E04">
      <w:pPr>
        <w:pStyle w:val="Caption"/>
        <w:rPr>
          <w:ins w:id="9663" w:author="Alina Frey" w:date="2017-11-16T09:11:00Z"/>
        </w:rPr>
        <w:pPrChange w:id="9664" w:author="Alina Frey" w:date="2017-11-16T10:26:00Z">
          <w:pPr>
            <w:pStyle w:val="Alina-NormalText"/>
            <w:spacing w:after="0"/>
            <w:ind w:left="720"/>
            <w:contextualSpacing/>
          </w:pPr>
        </w:pPrChange>
      </w:pPr>
      <w:bookmarkStart w:id="9665" w:name="_Toc498937489"/>
      <w:bookmarkStart w:id="9666" w:name="_Toc498942337"/>
      <w:bookmarkStart w:id="9667" w:name="_Toc498939004"/>
      <w:bookmarkStart w:id="9668" w:name="_Toc499024577"/>
      <w:ins w:id="9669" w:author="Alina Frey" w:date="2017-11-16T10:26:00Z">
        <w:r w:rsidRPr="00CF2303">
          <w:t xml:space="preserve">Figure </w:t>
        </w:r>
        <w:r w:rsidRPr="00CF2303">
          <w:fldChar w:fldCharType="begin"/>
        </w:r>
        <w:r w:rsidRPr="00CF2303">
          <w:instrText xml:space="preserve"> SEQ Figure \* ARABIC </w:instrText>
        </w:r>
      </w:ins>
      <w:r w:rsidRPr="00CF2303">
        <w:fldChar w:fldCharType="separate"/>
      </w:r>
      <w:ins w:id="9670" w:author="Alina Frey [2]" w:date="2017-11-21T10:58:00Z">
        <w:r w:rsidR="003B7B8C">
          <w:rPr>
            <w:noProof/>
          </w:rPr>
          <w:t>113</w:t>
        </w:r>
      </w:ins>
      <w:ins w:id="9671" w:author="Alina Frey" w:date="2017-11-16T10:26:00Z">
        <w:r w:rsidRPr="00CF2303">
          <w:fldChar w:fldCharType="end"/>
        </w:r>
        <w:r w:rsidRPr="00CF2303">
          <w:t xml:space="preserve">: </w:t>
        </w:r>
      </w:ins>
      <w:ins w:id="9672" w:author="Alina Frey" w:date="2017-11-16T10:29:00Z">
        <w:r w:rsidR="00943A75" w:rsidRPr="00CF2303">
          <w:t>Spontaneous Abortion (Pregnancy Loss Prior to 20 Weeks)</w:t>
        </w:r>
      </w:ins>
      <w:ins w:id="9673" w:author="Alina Frey" w:date="2017-11-21T10:38:00Z">
        <w:r w:rsidR="006B1325">
          <w:t xml:space="preserve"> – </w:t>
        </w:r>
      </w:ins>
      <w:ins w:id="9674" w:author="Alina Frey" w:date="2017-11-16T10:26:00Z">
        <w:r w:rsidRPr="00CF2303">
          <w:t>Pregnancy Details Panel</w:t>
        </w:r>
      </w:ins>
      <w:bookmarkEnd w:id="9665"/>
      <w:bookmarkEnd w:id="9666"/>
      <w:bookmarkEnd w:id="9667"/>
      <w:bookmarkEnd w:id="9668"/>
    </w:p>
    <w:p w14:paraId="5C28777A" w14:textId="77777777" w:rsidR="00E04826" w:rsidRPr="007F739A" w:rsidRDefault="00E04826">
      <w:pPr>
        <w:pStyle w:val="Heading4"/>
        <w:rPr>
          <w:ins w:id="9675" w:author="Alina Frey" w:date="2017-11-16T09:11:00Z"/>
          <w:color w:val="auto"/>
          <w:rPrChange w:id="9676" w:author="Alina Frey" w:date="2017-11-20T10:06:00Z">
            <w:rPr>
              <w:ins w:id="9677" w:author="Alina Frey" w:date="2017-11-16T09:11:00Z"/>
            </w:rPr>
          </w:rPrChange>
        </w:rPr>
        <w:pPrChange w:id="9678" w:author="Alina Frey" w:date="2017-11-16T09:11:00Z">
          <w:pPr>
            <w:pStyle w:val="Heading3"/>
            <w:numPr>
              <w:ilvl w:val="2"/>
            </w:numPr>
            <w:spacing w:after="240"/>
            <w:ind w:left="864" w:hanging="864"/>
          </w:pPr>
        </w:pPrChange>
      </w:pPr>
      <w:bookmarkStart w:id="9679" w:name="_Toc497816422"/>
      <w:ins w:id="9680" w:author="Alina Frey" w:date="2017-11-16T09:11:00Z">
        <w:r w:rsidRPr="007F739A">
          <w:rPr>
            <w:color w:val="auto"/>
            <w:rPrChange w:id="9681" w:author="Alina Frey" w:date="2017-11-20T10:06:00Z">
              <w:rPr>
                <w:i/>
              </w:rPr>
            </w:rPrChange>
          </w:rPr>
          <w:lastRenderedPageBreak/>
          <w:t>Fetal Demise/Stillbirth</w:t>
        </w:r>
        <w:bookmarkEnd w:id="9679"/>
      </w:ins>
    </w:p>
    <w:p w14:paraId="177C58E4" w14:textId="77777777" w:rsidR="00E04826" w:rsidRPr="00CF2303" w:rsidRDefault="00E04826">
      <w:pPr>
        <w:keepNext/>
        <w:rPr>
          <w:ins w:id="9682" w:author="Alina Frey" w:date="2017-11-16T09:11:00Z"/>
        </w:rPr>
        <w:pPrChange w:id="9683" w:author="Alina Frey" w:date="2017-11-21T08:50:00Z">
          <w:pPr>
            <w:pStyle w:val="Alina-NormalText"/>
            <w:numPr>
              <w:numId w:val="95"/>
            </w:numPr>
            <w:spacing w:after="0" w:line="259" w:lineRule="auto"/>
            <w:ind w:left="720" w:hanging="360"/>
            <w:contextualSpacing/>
          </w:pPr>
        </w:pPrChange>
      </w:pPr>
      <w:ins w:id="9684" w:author="Alina Frey" w:date="2017-11-16T09:11:00Z">
        <w:r w:rsidRPr="007F739A">
          <w:rPr>
            <w:color w:val="auto"/>
            <w:rPrChange w:id="9685" w:author="Alina Frey" w:date="2017-11-20T10:06:00Z">
              <w:rPr/>
            </w:rPrChange>
          </w:rPr>
          <w:t>Pregnancy Outcome Details screen:</w:t>
        </w:r>
      </w:ins>
    </w:p>
    <w:p w14:paraId="28BBE274" w14:textId="77777777" w:rsidR="002848A6" w:rsidRPr="007F739A" w:rsidRDefault="00D9641D">
      <w:pPr>
        <w:keepNext/>
        <w:spacing w:after="37"/>
        <w:ind w:right="-166"/>
        <w:rPr>
          <w:ins w:id="9686" w:author="Alina Frey" w:date="2017-11-16T10:22:00Z"/>
          <w:color w:val="auto"/>
          <w:rPrChange w:id="9687" w:author="Alina Frey" w:date="2017-11-20T10:06:00Z">
            <w:rPr>
              <w:ins w:id="9688" w:author="Alina Frey" w:date="2017-11-16T10:22:00Z"/>
            </w:rPr>
          </w:rPrChange>
        </w:rPr>
      </w:pPr>
      <w:ins w:id="9689" w:author="Alina Frey" w:date="2017-11-16T10:04:00Z">
        <w:r w:rsidRPr="007F739A">
          <w:rPr>
            <w:noProof/>
            <w:color w:val="auto"/>
            <w:rPrChange w:id="9690" w:author="Alina Frey" w:date="2017-11-20T10:06:00Z">
              <w:rPr>
                <w:noProof/>
              </w:rPr>
            </w:rPrChange>
          </w:rPr>
          <w:drawing>
            <wp:inline distT="0" distB="0" distL="0" distR="0" wp14:anchorId="25DA4BA9" wp14:editId="4A66777C">
              <wp:extent cx="4581525" cy="3632550"/>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4585893" cy="3636013"/>
                      </a:xfrm>
                      <a:prstGeom prst="rect">
                        <a:avLst/>
                      </a:prstGeom>
                    </pic:spPr>
                  </pic:pic>
                </a:graphicData>
              </a:graphic>
            </wp:inline>
          </w:drawing>
        </w:r>
      </w:ins>
    </w:p>
    <w:p w14:paraId="582A634C" w14:textId="7E19DFF2" w:rsidR="00E04826" w:rsidRPr="00CF2303" w:rsidRDefault="002848A6">
      <w:pPr>
        <w:pStyle w:val="Caption"/>
        <w:rPr>
          <w:ins w:id="9691" w:author="Alina Frey" w:date="2017-11-16T09:11:00Z"/>
        </w:rPr>
        <w:pPrChange w:id="9692" w:author="Alina Frey" w:date="2017-11-16T10:22:00Z">
          <w:pPr>
            <w:pStyle w:val="Alina-NormalText"/>
            <w:spacing w:after="0"/>
            <w:ind w:left="720"/>
            <w:contextualSpacing/>
          </w:pPr>
        </w:pPrChange>
      </w:pPr>
      <w:bookmarkStart w:id="9693" w:name="_Toc498937490"/>
      <w:bookmarkStart w:id="9694" w:name="_Toc498942338"/>
      <w:bookmarkStart w:id="9695" w:name="_Toc498939005"/>
      <w:bookmarkStart w:id="9696" w:name="_Toc499024578"/>
      <w:ins w:id="9697" w:author="Alina Frey" w:date="2017-11-16T10:22:00Z">
        <w:r w:rsidRPr="00CF2303">
          <w:t xml:space="preserve">Figure </w:t>
        </w:r>
        <w:r w:rsidRPr="00CF2303">
          <w:fldChar w:fldCharType="begin"/>
        </w:r>
        <w:r w:rsidRPr="00CF2303">
          <w:instrText xml:space="preserve"> SEQ Figure \* ARABIC </w:instrText>
        </w:r>
      </w:ins>
      <w:r w:rsidRPr="00CF2303">
        <w:fldChar w:fldCharType="separate"/>
      </w:r>
      <w:ins w:id="9698" w:author="Alina Frey [2]" w:date="2017-11-21T10:58:00Z">
        <w:r w:rsidR="003B7B8C">
          <w:rPr>
            <w:noProof/>
          </w:rPr>
          <w:t>114</w:t>
        </w:r>
      </w:ins>
      <w:ins w:id="9699" w:author="Alina Frey" w:date="2017-11-16T10:22:00Z">
        <w:r w:rsidRPr="00CF2303">
          <w:fldChar w:fldCharType="end"/>
        </w:r>
        <w:r w:rsidRPr="00CF2303">
          <w:t xml:space="preserve">: </w:t>
        </w:r>
      </w:ins>
      <w:ins w:id="9700" w:author="Alina Frey" w:date="2017-11-16T10:29:00Z">
        <w:r w:rsidR="00735689" w:rsidRPr="00CF2303">
          <w:t>Fetal Demise/Stillbirth</w:t>
        </w:r>
      </w:ins>
      <w:ins w:id="9701" w:author="Alina Frey" w:date="2017-11-21T10:38:00Z">
        <w:r w:rsidR="006B1325">
          <w:t xml:space="preserve"> – </w:t>
        </w:r>
      </w:ins>
      <w:ins w:id="9702" w:author="Alina Frey" w:date="2017-11-16T10:22:00Z">
        <w:r w:rsidRPr="00CF2303">
          <w:t>Edit Details</w:t>
        </w:r>
      </w:ins>
      <w:bookmarkEnd w:id="9693"/>
      <w:bookmarkEnd w:id="9694"/>
      <w:bookmarkEnd w:id="9695"/>
      <w:bookmarkEnd w:id="9696"/>
    </w:p>
    <w:p w14:paraId="6E27E823" w14:textId="77777777" w:rsidR="00E04826" w:rsidRPr="00CF2303" w:rsidRDefault="00E04826">
      <w:pPr>
        <w:keepNext/>
        <w:rPr>
          <w:ins w:id="9703" w:author="Alina Frey" w:date="2017-11-16T09:11:00Z"/>
        </w:rPr>
        <w:pPrChange w:id="9704" w:author="Alina Frey" w:date="2017-11-21T08:50:00Z">
          <w:pPr>
            <w:pStyle w:val="Alina-NormalText"/>
            <w:numPr>
              <w:numId w:val="95"/>
            </w:numPr>
            <w:spacing w:after="0" w:line="259" w:lineRule="auto"/>
            <w:ind w:left="720" w:hanging="360"/>
            <w:contextualSpacing/>
          </w:pPr>
        </w:pPrChange>
      </w:pPr>
      <w:ins w:id="9705" w:author="Alina Frey" w:date="2017-11-16T09:11:00Z">
        <w:r w:rsidRPr="007F739A">
          <w:rPr>
            <w:color w:val="auto"/>
            <w:rPrChange w:id="9706" w:author="Alina Frey" w:date="2017-11-20T10:06:00Z">
              <w:rPr/>
            </w:rPrChange>
          </w:rPr>
          <w:t>Pregnancy Details panel:</w:t>
        </w:r>
      </w:ins>
    </w:p>
    <w:p w14:paraId="2727777F" w14:textId="77777777" w:rsidR="002D1A24" w:rsidRPr="007F739A" w:rsidRDefault="00F81AF0">
      <w:pPr>
        <w:keepNext/>
        <w:spacing w:after="37"/>
        <w:ind w:right="-166"/>
        <w:rPr>
          <w:ins w:id="9707" w:author="Alina Frey" w:date="2017-11-16T10:27:00Z"/>
          <w:color w:val="auto"/>
          <w:rPrChange w:id="9708" w:author="Alina Frey" w:date="2017-11-20T10:06:00Z">
            <w:rPr>
              <w:ins w:id="9709" w:author="Alina Frey" w:date="2017-11-16T10:27:00Z"/>
            </w:rPr>
          </w:rPrChange>
        </w:rPr>
      </w:pPr>
      <w:ins w:id="9710" w:author="Alina Frey" w:date="2017-11-16T10:15:00Z">
        <w:r w:rsidRPr="007F739A">
          <w:rPr>
            <w:noProof/>
            <w:color w:val="auto"/>
            <w:rPrChange w:id="9711" w:author="Alina Frey" w:date="2017-11-20T10:06:00Z">
              <w:rPr>
                <w:noProof/>
              </w:rPr>
            </w:rPrChange>
          </w:rPr>
          <w:drawing>
            <wp:inline distT="0" distB="0" distL="0" distR="0" wp14:anchorId="0F23116D" wp14:editId="7C71E9D1">
              <wp:extent cx="4581525" cy="1890664"/>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4589925" cy="1894130"/>
                      </a:xfrm>
                      <a:prstGeom prst="rect">
                        <a:avLst/>
                      </a:prstGeom>
                    </pic:spPr>
                  </pic:pic>
                </a:graphicData>
              </a:graphic>
            </wp:inline>
          </w:drawing>
        </w:r>
      </w:ins>
    </w:p>
    <w:p w14:paraId="2D5D6843" w14:textId="79902C62" w:rsidR="00E04826" w:rsidRPr="00CF2303" w:rsidRDefault="002D1A24">
      <w:pPr>
        <w:pStyle w:val="Caption"/>
        <w:rPr>
          <w:ins w:id="9712" w:author="Alina Frey" w:date="2017-11-16T09:11:00Z"/>
        </w:rPr>
        <w:pPrChange w:id="9713" w:author="Alina Frey" w:date="2017-11-16T10:27:00Z">
          <w:pPr>
            <w:pStyle w:val="Alina-NormalText"/>
            <w:spacing w:after="0"/>
            <w:ind w:left="720"/>
            <w:contextualSpacing/>
          </w:pPr>
        </w:pPrChange>
      </w:pPr>
      <w:bookmarkStart w:id="9714" w:name="_Toc498937491"/>
      <w:bookmarkStart w:id="9715" w:name="_Toc498942339"/>
      <w:bookmarkStart w:id="9716" w:name="_Toc498939006"/>
      <w:bookmarkStart w:id="9717" w:name="_Toc499024579"/>
      <w:ins w:id="9718" w:author="Alina Frey" w:date="2017-11-16T10:27:00Z">
        <w:r w:rsidRPr="00CF2303">
          <w:t xml:space="preserve">Figure </w:t>
        </w:r>
        <w:r w:rsidRPr="00CF2303">
          <w:fldChar w:fldCharType="begin"/>
        </w:r>
        <w:r w:rsidRPr="00CF2303">
          <w:instrText xml:space="preserve"> SEQ Figure \* ARABIC </w:instrText>
        </w:r>
      </w:ins>
      <w:r w:rsidRPr="00CF2303">
        <w:fldChar w:fldCharType="separate"/>
      </w:r>
      <w:ins w:id="9719" w:author="Alina Frey [2]" w:date="2017-11-21T10:58:00Z">
        <w:r w:rsidR="003B7B8C">
          <w:rPr>
            <w:noProof/>
          </w:rPr>
          <w:t>115</w:t>
        </w:r>
      </w:ins>
      <w:ins w:id="9720" w:author="Alina Frey" w:date="2017-11-16T10:27:00Z">
        <w:r w:rsidRPr="00CF2303">
          <w:fldChar w:fldCharType="end"/>
        </w:r>
        <w:r w:rsidRPr="00CF2303">
          <w:t xml:space="preserve">: </w:t>
        </w:r>
      </w:ins>
      <w:ins w:id="9721" w:author="Alina Frey" w:date="2017-11-16T10:30:00Z">
        <w:r w:rsidR="00735689" w:rsidRPr="00CF2303">
          <w:t>Fetal Demise/Stillbirth</w:t>
        </w:r>
      </w:ins>
      <w:ins w:id="9722" w:author="Alina Frey" w:date="2017-11-21T10:38:00Z">
        <w:r w:rsidR="006B1325">
          <w:t xml:space="preserve"> – </w:t>
        </w:r>
      </w:ins>
      <w:ins w:id="9723" w:author="Alina Frey" w:date="2017-11-16T10:27:00Z">
        <w:r w:rsidRPr="00CF2303">
          <w:t>Pregnancy Details Panel</w:t>
        </w:r>
      </w:ins>
      <w:bookmarkEnd w:id="9714"/>
      <w:bookmarkEnd w:id="9715"/>
      <w:bookmarkEnd w:id="9716"/>
      <w:bookmarkEnd w:id="9717"/>
    </w:p>
    <w:p w14:paraId="7375ABCD" w14:textId="77777777" w:rsidR="00E04826" w:rsidRPr="007F739A" w:rsidRDefault="00E04826">
      <w:pPr>
        <w:pStyle w:val="Heading4"/>
        <w:rPr>
          <w:ins w:id="9724" w:author="Alina Frey" w:date="2017-11-16T09:11:00Z"/>
          <w:color w:val="auto"/>
          <w:rPrChange w:id="9725" w:author="Alina Frey" w:date="2017-11-20T10:06:00Z">
            <w:rPr>
              <w:ins w:id="9726" w:author="Alina Frey" w:date="2017-11-16T09:11:00Z"/>
            </w:rPr>
          </w:rPrChange>
        </w:rPr>
        <w:pPrChange w:id="9727" w:author="Alina Frey" w:date="2017-11-16T09:11:00Z">
          <w:pPr>
            <w:pStyle w:val="Heading3"/>
            <w:numPr>
              <w:ilvl w:val="2"/>
            </w:numPr>
            <w:spacing w:after="240"/>
            <w:ind w:left="864" w:hanging="864"/>
          </w:pPr>
        </w:pPrChange>
      </w:pPr>
      <w:bookmarkStart w:id="9728" w:name="_Toc497816423"/>
      <w:ins w:id="9729" w:author="Alina Frey" w:date="2017-11-16T09:11:00Z">
        <w:r w:rsidRPr="007F739A">
          <w:rPr>
            <w:color w:val="auto"/>
            <w:rPrChange w:id="9730" w:author="Alina Frey" w:date="2017-11-20T10:06:00Z">
              <w:rPr>
                <w:i/>
              </w:rPr>
            </w:rPrChange>
          </w:rPr>
          <w:lastRenderedPageBreak/>
          <w:t>Pregnancy Termination</w:t>
        </w:r>
        <w:bookmarkEnd w:id="9728"/>
      </w:ins>
    </w:p>
    <w:p w14:paraId="044CD309" w14:textId="77777777" w:rsidR="00E04826" w:rsidRPr="00CF2303" w:rsidRDefault="00E04826">
      <w:pPr>
        <w:keepNext/>
        <w:rPr>
          <w:ins w:id="9731" w:author="Alina Frey" w:date="2017-11-16T09:11:00Z"/>
        </w:rPr>
        <w:pPrChange w:id="9732" w:author="Alina Frey" w:date="2017-11-21T08:50:00Z">
          <w:pPr>
            <w:pStyle w:val="Alina-NormalText"/>
            <w:numPr>
              <w:numId w:val="96"/>
            </w:numPr>
            <w:spacing w:after="0" w:line="259" w:lineRule="auto"/>
            <w:ind w:left="720" w:hanging="360"/>
            <w:contextualSpacing/>
          </w:pPr>
        </w:pPrChange>
      </w:pPr>
      <w:ins w:id="9733" w:author="Alina Frey" w:date="2017-11-16T09:11:00Z">
        <w:r w:rsidRPr="007F739A">
          <w:rPr>
            <w:color w:val="auto"/>
            <w:rPrChange w:id="9734" w:author="Alina Frey" w:date="2017-11-20T10:06:00Z">
              <w:rPr/>
            </w:rPrChange>
          </w:rPr>
          <w:t>Pregnancy Outcome Details screen:</w:t>
        </w:r>
      </w:ins>
    </w:p>
    <w:p w14:paraId="64DB103A" w14:textId="77777777" w:rsidR="00AC230C" w:rsidRPr="007F739A" w:rsidRDefault="00A87B1F">
      <w:pPr>
        <w:keepNext/>
        <w:spacing w:after="37"/>
        <w:ind w:right="-166"/>
        <w:rPr>
          <w:ins w:id="9735" w:author="Alina Frey" w:date="2017-11-16T10:22:00Z"/>
          <w:color w:val="auto"/>
          <w:rPrChange w:id="9736" w:author="Alina Frey" w:date="2017-11-20T10:06:00Z">
            <w:rPr>
              <w:ins w:id="9737" w:author="Alina Frey" w:date="2017-11-16T10:22:00Z"/>
            </w:rPr>
          </w:rPrChange>
        </w:rPr>
      </w:pPr>
      <w:ins w:id="9738" w:author="Alina Frey" w:date="2017-11-16T10:16:00Z">
        <w:r w:rsidRPr="007F739A">
          <w:rPr>
            <w:noProof/>
            <w:color w:val="auto"/>
            <w:rPrChange w:id="9739" w:author="Alina Frey" w:date="2017-11-20T10:06:00Z">
              <w:rPr>
                <w:noProof/>
              </w:rPr>
            </w:rPrChange>
          </w:rPr>
          <w:drawing>
            <wp:inline distT="0" distB="0" distL="0" distR="0" wp14:anchorId="0149AD31" wp14:editId="05C26A4D">
              <wp:extent cx="4572000" cy="3741433"/>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4575552" cy="3744340"/>
                      </a:xfrm>
                      <a:prstGeom prst="rect">
                        <a:avLst/>
                      </a:prstGeom>
                    </pic:spPr>
                  </pic:pic>
                </a:graphicData>
              </a:graphic>
            </wp:inline>
          </w:drawing>
        </w:r>
      </w:ins>
    </w:p>
    <w:p w14:paraId="076CD75C" w14:textId="197E0157" w:rsidR="00E04826" w:rsidRPr="00CF2303" w:rsidRDefault="00AC230C">
      <w:pPr>
        <w:pStyle w:val="Caption"/>
        <w:rPr>
          <w:ins w:id="9740" w:author="Alina Frey" w:date="2017-11-16T09:11:00Z"/>
        </w:rPr>
        <w:pPrChange w:id="9741" w:author="Alina Frey" w:date="2017-11-16T10:22:00Z">
          <w:pPr>
            <w:pStyle w:val="Alina-NormalText"/>
            <w:spacing w:after="0"/>
            <w:ind w:left="720"/>
            <w:contextualSpacing/>
          </w:pPr>
        </w:pPrChange>
      </w:pPr>
      <w:bookmarkStart w:id="9742" w:name="_Toc498937492"/>
      <w:bookmarkStart w:id="9743" w:name="_Toc498942340"/>
      <w:bookmarkStart w:id="9744" w:name="_Toc498939007"/>
      <w:bookmarkStart w:id="9745" w:name="_Toc499024580"/>
      <w:ins w:id="9746" w:author="Alina Frey" w:date="2017-11-16T10:22:00Z">
        <w:r w:rsidRPr="00CF2303">
          <w:t xml:space="preserve">Figure </w:t>
        </w:r>
        <w:r w:rsidRPr="00CF2303">
          <w:fldChar w:fldCharType="begin"/>
        </w:r>
        <w:r w:rsidRPr="00CF2303">
          <w:instrText xml:space="preserve"> SEQ Figure \* ARABIC </w:instrText>
        </w:r>
      </w:ins>
      <w:r w:rsidRPr="00CF2303">
        <w:fldChar w:fldCharType="separate"/>
      </w:r>
      <w:ins w:id="9747" w:author="Alina Frey [2]" w:date="2017-11-21T10:58:00Z">
        <w:r w:rsidR="003B7B8C">
          <w:rPr>
            <w:noProof/>
          </w:rPr>
          <w:t>116</w:t>
        </w:r>
      </w:ins>
      <w:ins w:id="9748" w:author="Alina Frey" w:date="2017-11-16T10:22:00Z">
        <w:r w:rsidRPr="00CF2303">
          <w:fldChar w:fldCharType="end"/>
        </w:r>
        <w:r w:rsidRPr="00CF2303">
          <w:t xml:space="preserve">: </w:t>
        </w:r>
      </w:ins>
      <w:ins w:id="9749" w:author="Alina Frey" w:date="2017-11-16T10:30:00Z">
        <w:r w:rsidR="00735689" w:rsidRPr="00CF2303">
          <w:t>Pregnancy Termination</w:t>
        </w:r>
      </w:ins>
      <w:ins w:id="9750" w:author="Alina Frey" w:date="2017-11-21T10:38:00Z">
        <w:r w:rsidR="006B1325">
          <w:t xml:space="preserve"> – </w:t>
        </w:r>
      </w:ins>
      <w:ins w:id="9751" w:author="Alina Frey" w:date="2017-11-16T10:22:00Z">
        <w:r w:rsidRPr="00CF2303">
          <w:t>Edit Details</w:t>
        </w:r>
      </w:ins>
      <w:bookmarkEnd w:id="9742"/>
      <w:bookmarkEnd w:id="9743"/>
      <w:bookmarkEnd w:id="9744"/>
      <w:bookmarkEnd w:id="9745"/>
    </w:p>
    <w:p w14:paraId="7A4F2542" w14:textId="77777777" w:rsidR="00E04826" w:rsidRPr="00CF2303" w:rsidRDefault="00E04826">
      <w:pPr>
        <w:keepNext/>
        <w:rPr>
          <w:ins w:id="9752" w:author="Alina Frey" w:date="2017-11-16T09:11:00Z"/>
        </w:rPr>
        <w:pPrChange w:id="9753" w:author="Alina Frey" w:date="2017-11-21T08:50:00Z">
          <w:pPr>
            <w:pStyle w:val="Alina-NormalText"/>
            <w:numPr>
              <w:numId w:val="96"/>
            </w:numPr>
            <w:spacing w:after="0" w:line="259" w:lineRule="auto"/>
            <w:ind w:left="720" w:hanging="360"/>
            <w:contextualSpacing/>
          </w:pPr>
        </w:pPrChange>
      </w:pPr>
      <w:ins w:id="9754" w:author="Alina Frey" w:date="2017-11-16T09:11:00Z">
        <w:r w:rsidRPr="007F739A">
          <w:rPr>
            <w:color w:val="auto"/>
            <w:rPrChange w:id="9755" w:author="Alina Frey" w:date="2017-11-20T10:06:00Z">
              <w:rPr/>
            </w:rPrChange>
          </w:rPr>
          <w:t>Pregnancy Details panel:</w:t>
        </w:r>
      </w:ins>
    </w:p>
    <w:p w14:paraId="7E901579" w14:textId="77777777" w:rsidR="000409EB" w:rsidRPr="007F739A" w:rsidRDefault="00206E15">
      <w:pPr>
        <w:keepNext/>
        <w:spacing w:after="37"/>
        <w:ind w:right="-166"/>
        <w:rPr>
          <w:ins w:id="9756" w:author="Alina Frey" w:date="2017-11-16T10:27:00Z"/>
          <w:color w:val="auto"/>
          <w:rPrChange w:id="9757" w:author="Alina Frey" w:date="2017-11-20T10:06:00Z">
            <w:rPr>
              <w:ins w:id="9758" w:author="Alina Frey" w:date="2017-11-16T10:27:00Z"/>
            </w:rPr>
          </w:rPrChange>
        </w:rPr>
      </w:pPr>
      <w:ins w:id="9759" w:author="Alina Frey" w:date="2017-11-16T10:16:00Z">
        <w:r w:rsidRPr="007F739A">
          <w:rPr>
            <w:noProof/>
            <w:color w:val="auto"/>
            <w:rPrChange w:id="9760" w:author="Alina Frey" w:date="2017-11-20T10:06:00Z">
              <w:rPr>
                <w:noProof/>
              </w:rPr>
            </w:rPrChange>
          </w:rPr>
          <w:drawing>
            <wp:inline distT="0" distB="0" distL="0" distR="0" wp14:anchorId="24052A52" wp14:editId="777910DC">
              <wp:extent cx="4572000" cy="1875692"/>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4580265" cy="1879083"/>
                      </a:xfrm>
                      <a:prstGeom prst="rect">
                        <a:avLst/>
                      </a:prstGeom>
                    </pic:spPr>
                  </pic:pic>
                </a:graphicData>
              </a:graphic>
            </wp:inline>
          </w:drawing>
        </w:r>
      </w:ins>
    </w:p>
    <w:p w14:paraId="68D72149" w14:textId="0AC861B9" w:rsidR="00E04826" w:rsidRPr="00CF2303" w:rsidRDefault="000409EB">
      <w:pPr>
        <w:pStyle w:val="Caption"/>
        <w:rPr>
          <w:ins w:id="9761" w:author="Alina Frey" w:date="2017-11-16T09:11:00Z"/>
        </w:rPr>
        <w:pPrChange w:id="9762" w:author="Alina Frey" w:date="2017-11-16T10:27:00Z">
          <w:pPr>
            <w:pStyle w:val="Alina-NormalText"/>
            <w:spacing w:after="0"/>
            <w:ind w:left="720"/>
            <w:contextualSpacing/>
          </w:pPr>
        </w:pPrChange>
      </w:pPr>
      <w:bookmarkStart w:id="9763" w:name="_Toc498937493"/>
      <w:bookmarkStart w:id="9764" w:name="_Toc498942341"/>
      <w:bookmarkStart w:id="9765" w:name="_Toc498939008"/>
      <w:bookmarkStart w:id="9766" w:name="_Toc499024581"/>
      <w:ins w:id="9767" w:author="Alina Frey" w:date="2017-11-16T10:27:00Z">
        <w:r w:rsidRPr="00CF2303">
          <w:t xml:space="preserve">Figure </w:t>
        </w:r>
        <w:r w:rsidRPr="00CF2303">
          <w:fldChar w:fldCharType="begin"/>
        </w:r>
        <w:r w:rsidRPr="00CF2303">
          <w:instrText xml:space="preserve"> SEQ Figure \* ARABIC </w:instrText>
        </w:r>
      </w:ins>
      <w:r w:rsidRPr="00CF2303">
        <w:fldChar w:fldCharType="separate"/>
      </w:r>
      <w:ins w:id="9768" w:author="Alina Frey [2]" w:date="2017-11-21T10:58:00Z">
        <w:r w:rsidR="003B7B8C">
          <w:rPr>
            <w:noProof/>
          </w:rPr>
          <w:t>117</w:t>
        </w:r>
      </w:ins>
      <w:ins w:id="9769" w:author="Alina Frey" w:date="2017-11-16T10:27:00Z">
        <w:r w:rsidRPr="00CF2303">
          <w:fldChar w:fldCharType="end"/>
        </w:r>
        <w:r w:rsidRPr="00CF2303">
          <w:t xml:space="preserve">: </w:t>
        </w:r>
      </w:ins>
      <w:ins w:id="9770" w:author="Alina Frey" w:date="2017-11-16T10:30:00Z">
        <w:r w:rsidR="00064541" w:rsidRPr="00CF2303">
          <w:t>Pregnancy Termination</w:t>
        </w:r>
      </w:ins>
      <w:ins w:id="9771" w:author="Alina Frey" w:date="2017-11-21T10:38:00Z">
        <w:r w:rsidR="006B1325">
          <w:t xml:space="preserve"> – </w:t>
        </w:r>
      </w:ins>
      <w:ins w:id="9772" w:author="Alina Frey" w:date="2017-11-16T10:27:00Z">
        <w:r w:rsidRPr="00CF2303">
          <w:t>Pregnancy Details Panel</w:t>
        </w:r>
      </w:ins>
      <w:bookmarkEnd w:id="9763"/>
      <w:bookmarkEnd w:id="9764"/>
      <w:bookmarkEnd w:id="9765"/>
      <w:bookmarkEnd w:id="9766"/>
    </w:p>
    <w:p w14:paraId="2024D42C" w14:textId="77777777" w:rsidR="00E04826" w:rsidRPr="007F739A" w:rsidRDefault="00E04826">
      <w:pPr>
        <w:pStyle w:val="Heading4"/>
        <w:rPr>
          <w:ins w:id="9773" w:author="Alina Frey" w:date="2017-11-16T09:11:00Z"/>
          <w:color w:val="auto"/>
          <w:rPrChange w:id="9774" w:author="Alina Frey" w:date="2017-11-20T10:06:00Z">
            <w:rPr>
              <w:ins w:id="9775" w:author="Alina Frey" w:date="2017-11-16T09:11:00Z"/>
            </w:rPr>
          </w:rPrChange>
        </w:rPr>
        <w:pPrChange w:id="9776" w:author="Alina Frey" w:date="2017-11-16T09:11:00Z">
          <w:pPr>
            <w:pStyle w:val="Heading3"/>
            <w:numPr>
              <w:ilvl w:val="2"/>
            </w:numPr>
            <w:spacing w:after="240"/>
            <w:ind w:left="864" w:hanging="864"/>
          </w:pPr>
        </w:pPrChange>
      </w:pPr>
      <w:bookmarkStart w:id="9777" w:name="_Toc497816424"/>
      <w:ins w:id="9778" w:author="Alina Frey" w:date="2017-11-16T09:11:00Z">
        <w:r w:rsidRPr="007F739A">
          <w:rPr>
            <w:color w:val="auto"/>
            <w:rPrChange w:id="9779" w:author="Alina Frey" w:date="2017-11-20T10:06:00Z">
              <w:rPr>
                <w:i/>
              </w:rPr>
            </w:rPrChange>
          </w:rPr>
          <w:lastRenderedPageBreak/>
          <w:t>Ectopic Pregnancy</w:t>
        </w:r>
        <w:bookmarkEnd w:id="9777"/>
      </w:ins>
    </w:p>
    <w:p w14:paraId="3FEC6FFB" w14:textId="77777777" w:rsidR="00E04826" w:rsidRPr="00CF2303" w:rsidRDefault="00E04826">
      <w:pPr>
        <w:keepNext/>
        <w:rPr>
          <w:ins w:id="9780" w:author="Alina Frey" w:date="2017-11-16T09:11:00Z"/>
        </w:rPr>
        <w:pPrChange w:id="9781" w:author="Alina Frey" w:date="2017-11-21T08:50:00Z">
          <w:pPr>
            <w:pStyle w:val="Alina-NormalText"/>
            <w:numPr>
              <w:numId w:val="97"/>
            </w:numPr>
            <w:spacing w:after="0" w:line="259" w:lineRule="auto"/>
            <w:ind w:left="720" w:hanging="360"/>
            <w:contextualSpacing/>
          </w:pPr>
        </w:pPrChange>
      </w:pPr>
      <w:ins w:id="9782" w:author="Alina Frey" w:date="2017-11-16T09:11:00Z">
        <w:r w:rsidRPr="007F739A">
          <w:rPr>
            <w:color w:val="auto"/>
            <w:rPrChange w:id="9783" w:author="Alina Frey" w:date="2017-11-20T10:06:00Z">
              <w:rPr/>
            </w:rPrChange>
          </w:rPr>
          <w:t>Pregnancy Outcome Details screen:</w:t>
        </w:r>
      </w:ins>
    </w:p>
    <w:p w14:paraId="1804B03F" w14:textId="77777777" w:rsidR="00BF481F" w:rsidRPr="007F739A" w:rsidRDefault="00707735">
      <w:pPr>
        <w:keepNext/>
        <w:spacing w:after="37"/>
        <w:ind w:right="-166"/>
        <w:rPr>
          <w:ins w:id="9784" w:author="Alina Frey" w:date="2017-11-16T10:22:00Z"/>
          <w:color w:val="auto"/>
          <w:rPrChange w:id="9785" w:author="Alina Frey" w:date="2017-11-20T10:06:00Z">
            <w:rPr>
              <w:ins w:id="9786" w:author="Alina Frey" w:date="2017-11-16T10:22:00Z"/>
            </w:rPr>
          </w:rPrChange>
        </w:rPr>
      </w:pPr>
      <w:ins w:id="9787" w:author="Alina Frey" w:date="2017-11-16T10:17:00Z">
        <w:r w:rsidRPr="007F739A">
          <w:rPr>
            <w:noProof/>
            <w:color w:val="auto"/>
            <w:rPrChange w:id="9788" w:author="Alina Frey" w:date="2017-11-20T10:06:00Z">
              <w:rPr>
                <w:noProof/>
              </w:rPr>
            </w:rPrChange>
          </w:rPr>
          <w:drawing>
            <wp:inline distT="0" distB="0" distL="0" distR="0" wp14:anchorId="6961237F" wp14:editId="31CFC74C">
              <wp:extent cx="4572000" cy="4455565"/>
              <wp:effectExtent l="0" t="0" r="0" b="25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4574774" cy="4458268"/>
                      </a:xfrm>
                      <a:prstGeom prst="rect">
                        <a:avLst/>
                      </a:prstGeom>
                    </pic:spPr>
                  </pic:pic>
                </a:graphicData>
              </a:graphic>
            </wp:inline>
          </w:drawing>
        </w:r>
      </w:ins>
    </w:p>
    <w:p w14:paraId="07729313" w14:textId="55594F70" w:rsidR="00E04826" w:rsidRPr="00CF2303" w:rsidRDefault="00BF481F">
      <w:pPr>
        <w:pStyle w:val="Caption"/>
        <w:rPr>
          <w:ins w:id="9789" w:author="Alina Frey" w:date="2017-11-16T09:11:00Z"/>
        </w:rPr>
        <w:pPrChange w:id="9790" w:author="Alina Frey" w:date="2017-11-16T10:22:00Z">
          <w:pPr>
            <w:pStyle w:val="Alina-NormalText"/>
            <w:spacing w:after="0"/>
            <w:ind w:left="720"/>
            <w:contextualSpacing/>
          </w:pPr>
        </w:pPrChange>
      </w:pPr>
      <w:bookmarkStart w:id="9791" w:name="_Toc498937494"/>
      <w:bookmarkStart w:id="9792" w:name="_Toc498942342"/>
      <w:bookmarkStart w:id="9793" w:name="_Toc498939009"/>
      <w:bookmarkStart w:id="9794" w:name="_Toc499024582"/>
      <w:ins w:id="9795" w:author="Alina Frey" w:date="2017-11-16T10:22:00Z">
        <w:r w:rsidRPr="00CF2303">
          <w:t xml:space="preserve">Figure </w:t>
        </w:r>
        <w:r w:rsidRPr="00CF2303">
          <w:fldChar w:fldCharType="begin"/>
        </w:r>
        <w:r w:rsidRPr="00CF2303">
          <w:instrText xml:space="preserve"> SEQ Figure \* ARABIC </w:instrText>
        </w:r>
      </w:ins>
      <w:r w:rsidRPr="00CF2303">
        <w:fldChar w:fldCharType="separate"/>
      </w:r>
      <w:ins w:id="9796" w:author="Alina Frey [2]" w:date="2017-11-21T10:58:00Z">
        <w:r w:rsidR="003B7B8C">
          <w:rPr>
            <w:noProof/>
          </w:rPr>
          <w:t>118</w:t>
        </w:r>
      </w:ins>
      <w:ins w:id="9797" w:author="Alina Frey" w:date="2017-11-16T10:22:00Z">
        <w:r w:rsidRPr="00CF2303">
          <w:fldChar w:fldCharType="end"/>
        </w:r>
        <w:r w:rsidRPr="00CF2303">
          <w:t xml:space="preserve">: </w:t>
        </w:r>
      </w:ins>
      <w:ins w:id="9798" w:author="Alina Frey" w:date="2017-11-16T10:30:00Z">
        <w:r w:rsidR="00064541" w:rsidRPr="00CF2303">
          <w:t>Ectopic Pregnancy</w:t>
        </w:r>
      </w:ins>
      <w:ins w:id="9799" w:author="Alina Frey" w:date="2017-11-21T10:38:00Z">
        <w:r w:rsidR="006B1325">
          <w:t xml:space="preserve"> – </w:t>
        </w:r>
      </w:ins>
      <w:ins w:id="9800" w:author="Alina Frey" w:date="2017-11-16T10:22:00Z">
        <w:r w:rsidRPr="00CF2303">
          <w:t>Edit Details</w:t>
        </w:r>
      </w:ins>
      <w:bookmarkEnd w:id="9791"/>
      <w:bookmarkEnd w:id="9792"/>
      <w:bookmarkEnd w:id="9793"/>
      <w:bookmarkEnd w:id="9794"/>
    </w:p>
    <w:p w14:paraId="5AA9A60C" w14:textId="77777777" w:rsidR="00E04826" w:rsidRPr="00CF2303" w:rsidRDefault="00E04826">
      <w:pPr>
        <w:keepNext/>
        <w:rPr>
          <w:ins w:id="9801" w:author="Alina Frey" w:date="2017-11-16T09:11:00Z"/>
        </w:rPr>
        <w:pPrChange w:id="9802" w:author="Alina Frey" w:date="2017-11-21T08:50:00Z">
          <w:pPr>
            <w:pStyle w:val="Alina-NormalText"/>
            <w:numPr>
              <w:numId w:val="97"/>
            </w:numPr>
            <w:spacing w:after="0" w:line="259" w:lineRule="auto"/>
            <w:ind w:left="720" w:hanging="360"/>
            <w:contextualSpacing/>
          </w:pPr>
        </w:pPrChange>
      </w:pPr>
      <w:ins w:id="9803" w:author="Alina Frey" w:date="2017-11-16T09:11:00Z">
        <w:r w:rsidRPr="007F739A">
          <w:rPr>
            <w:color w:val="auto"/>
            <w:rPrChange w:id="9804" w:author="Alina Frey" w:date="2017-11-20T10:06:00Z">
              <w:rPr/>
            </w:rPrChange>
          </w:rPr>
          <w:lastRenderedPageBreak/>
          <w:t>Pregnancy Details panel:</w:t>
        </w:r>
      </w:ins>
    </w:p>
    <w:p w14:paraId="431BA23B" w14:textId="77777777" w:rsidR="00943A75" w:rsidRPr="007F739A" w:rsidRDefault="00E427C7">
      <w:pPr>
        <w:keepNext/>
        <w:spacing w:after="37"/>
        <w:ind w:right="-166"/>
        <w:rPr>
          <w:ins w:id="9805" w:author="Alina Frey" w:date="2017-11-16T10:27:00Z"/>
          <w:color w:val="auto"/>
          <w:rPrChange w:id="9806" w:author="Alina Frey" w:date="2017-11-20T10:06:00Z">
            <w:rPr>
              <w:ins w:id="9807" w:author="Alina Frey" w:date="2017-11-16T10:27:00Z"/>
            </w:rPr>
          </w:rPrChange>
        </w:rPr>
      </w:pPr>
      <w:ins w:id="9808" w:author="Alina Frey" w:date="2017-11-16T10:17:00Z">
        <w:r w:rsidRPr="007F739A">
          <w:rPr>
            <w:noProof/>
            <w:color w:val="auto"/>
            <w:rPrChange w:id="9809" w:author="Alina Frey" w:date="2017-11-20T10:06:00Z">
              <w:rPr>
                <w:noProof/>
              </w:rPr>
            </w:rPrChange>
          </w:rPr>
          <w:drawing>
            <wp:inline distT="0" distB="0" distL="0" distR="0" wp14:anchorId="49DE3305" wp14:editId="1DD606FD">
              <wp:extent cx="4572000" cy="2368062"/>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4575518" cy="2369884"/>
                      </a:xfrm>
                      <a:prstGeom prst="rect">
                        <a:avLst/>
                      </a:prstGeom>
                    </pic:spPr>
                  </pic:pic>
                </a:graphicData>
              </a:graphic>
            </wp:inline>
          </w:drawing>
        </w:r>
      </w:ins>
    </w:p>
    <w:p w14:paraId="673EBE01" w14:textId="0C341BE4" w:rsidR="00E04826" w:rsidRPr="00CF2303" w:rsidRDefault="00943A75">
      <w:pPr>
        <w:pStyle w:val="Caption"/>
        <w:rPr>
          <w:ins w:id="9810" w:author="Alina Frey" w:date="2017-11-16T09:11:00Z"/>
        </w:rPr>
        <w:pPrChange w:id="9811" w:author="Alina Frey" w:date="2017-11-16T10:27:00Z">
          <w:pPr>
            <w:pStyle w:val="Alina-NormalText"/>
            <w:spacing w:after="0"/>
            <w:ind w:left="720"/>
            <w:contextualSpacing/>
          </w:pPr>
        </w:pPrChange>
      </w:pPr>
      <w:bookmarkStart w:id="9812" w:name="_Toc498937495"/>
      <w:bookmarkStart w:id="9813" w:name="_Toc498942343"/>
      <w:bookmarkStart w:id="9814" w:name="_Toc498939010"/>
      <w:bookmarkStart w:id="9815" w:name="_Toc499024583"/>
      <w:ins w:id="9816" w:author="Alina Frey" w:date="2017-11-16T10:27:00Z">
        <w:r w:rsidRPr="00CF2303">
          <w:t xml:space="preserve">Figure </w:t>
        </w:r>
        <w:r w:rsidRPr="00CF2303">
          <w:fldChar w:fldCharType="begin"/>
        </w:r>
        <w:r w:rsidRPr="00CF2303">
          <w:instrText xml:space="preserve"> SEQ Figure \* ARABIC </w:instrText>
        </w:r>
      </w:ins>
      <w:r w:rsidRPr="00CF2303">
        <w:fldChar w:fldCharType="separate"/>
      </w:r>
      <w:ins w:id="9817" w:author="Alina Frey [2]" w:date="2017-11-21T10:58:00Z">
        <w:r w:rsidR="003B7B8C">
          <w:rPr>
            <w:noProof/>
          </w:rPr>
          <w:t>119</w:t>
        </w:r>
      </w:ins>
      <w:ins w:id="9818" w:author="Alina Frey" w:date="2017-11-16T10:27:00Z">
        <w:r w:rsidRPr="00CF2303">
          <w:fldChar w:fldCharType="end"/>
        </w:r>
        <w:r w:rsidRPr="00CF2303">
          <w:t xml:space="preserve">: </w:t>
        </w:r>
      </w:ins>
      <w:ins w:id="9819" w:author="Alina Frey" w:date="2017-11-16T10:31:00Z">
        <w:r w:rsidR="00064541" w:rsidRPr="00CF2303">
          <w:t>Ectopic Pregnancy</w:t>
        </w:r>
      </w:ins>
      <w:ins w:id="9820" w:author="Alina Frey" w:date="2017-11-21T10:38:00Z">
        <w:r w:rsidR="006B1325">
          <w:t xml:space="preserve"> – </w:t>
        </w:r>
      </w:ins>
      <w:ins w:id="9821" w:author="Alina Frey" w:date="2017-11-16T10:27:00Z">
        <w:r w:rsidRPr="00CF2303">
          <w:t>Pregnancy Details Panel</w:t>
        </w:r>
      </w:ins>
      <w:bookmarkEnd w:id="9812"/>
      <w:bookmarkEnd w:id="9813"/>
      <w:bookmarkEnd w:id="9814"/>
      <w:bookmarkEnd w:id="9815"/>
    </w:p>
    <w:p w14:paraId="2D36DC0C" w14:textId="6C96B569" w:rsidR="006071EE" w:rsidRPr="007F739A" w:rsidDel="00130A9D" w:rsidRDefault="006071EE">
      <w:pPr>
        <w:rPr>
          <w:del w:id="9822" w:author="Alina Frey" w:date="2017-11-16T09:44:00Z"/>
          <w:color w:val="auto"/>
          <w:rPrChange w:id="9823" w:author="Alina Frey" w:date="2017-11-20T10:06:00Z">
            <w:rPr>
              <w:del w:id="9824" w:author="Alina Frey" w:date="2017-11-16T09:44:00Z"/>
            </w:rPr>
          </w:rPrChange>
        </w:rPr>
        <w:pPrChange w:id="9825" w:author="Alina Frey" w:date="2017-11-16T09:44:00Z">
          <w:pPr>
            <w:spacing w:after="52"/>
          </w:pPr>
        </w:pPrChange>
      </w:pPr>
    </w:p>
    <w:p w14:paraId="31876F0A" w14:textId="443589F2" w:rsidR="006C0619" w:rsidRPr="007F739A" w:rsidDel="00AF4A21" w:rsidRDefault="005F159C">
      <w:pPr>
        <w:spacing w:after="319" w:line="265" w:lineRule="auto"/>
        <w:ind w:left="-5" w:hanging="10"/>
        <w:rPr>
          <w:del w:id="9826" w:author="Alina Frey" w:date="2017-11-08T16:40:00Z"/>
          <w:color w:val="auto"/>
          <w:rPrChange w:id="9827" w:author="Alina Frey" w:date="2017-11-20T10:06:00Z">
            <w:rPr>
              <w:del w:id="9828" w:author="Alina Frey" w:date="2017-11-08T16:40:00Z"/>
            </w:rPr>
          </w:rPrChange>
        </w:rPr>
      </w:pPr>
      <w:del w:id="9829" w:author="Alina Frey" w:date="2017-11-08T16:40:00Z">
        <w:r w:rsidRPr="007F739A" w:rsidDel="00AF4A21">
          <w:rPr>
            <w:rFonts w:eastAsia="Times New Roman" w:cs="Times New Roman"/>
            <w:b/>
            <w:color w:val="auto"/>
            <w:sz w:val="20"/>
            <w:rPrChange w:id="9830" w:author="Alina Frey" w:date="2017-11-20T10:06:00Z">
              <w:rPr>
                <w:rFonts w:eastAsia="Times New Roman" w:cs="Times New Roman"/>
                <w:b/>
                <w:sz w:val="20"/>
              </w:rPr>
            </w:rPrChange>
          </w:rPr>
          <w:delText>Figure 71: Add/Edit Pregnancy Details (Add)</w:delText>
        </w:r>
      </w:del>
    </w:p>
    <w:p w14:paraId="31876F0B" w14:textId="77777777" w:rsidR="006C0619" w:rsidRPr="007F739A" w:rsidRDefault="005F159C">
      <w:pPr>
        <w:pStyle w:val="Heading2"/>
        <w:pPrChange w:id="9831" w:author="Alina Frey" w:date="2017-11-20T10:18:00Z">
          <w:pPr>
            <w:pStyle w:val="Heading2"/>
            <w:ind w:left="-5"/>
          </w:pPr>
        </w:pPrChange>
      </w:pPr>
      <w:bookmarkStart w:id="9832" w:name="_Toc497914080"/>
      <w:bookmarkStart w:id="9833" w:name="_Ref498425575"/>
      <w:bookmarkStart w:id="9834" w:name="_Ref498678335"/>
      <w:bookmarkStart w:id="9835" w:name="_Ref498679413"/>
      <w:bookmarkStart w:id="9836" w:name="_Ref498680257"/>
      <w:bookmarkStart w:id="9837" w:name="_Toc498937654"/>
      <w:bookmarkStart w:id="9838" w:name="_Toc498942502"/>
      <w:bookmarkStart w:id="9839" w:name="_Toc498939169"/>
      <w:bookmarkStart w:id="9840" w:name="_Toc499024437"/>
      <w:r w:rsidRPr="007F739A">
        <w:t>Contact History</w:t>
      </w:r>
      <w:bookmarkEnd w:id="9832"/>
      <w:bookmarkEnd w:id="9833"/>
      <w:bookmarkEnd w:id="9834"/>
      <w:bookmarkEnd w:id="9835"/>
      <w:bookmarkEnd w:id="9836"/>
      <w:bookmarkEnd w:id="9837"/>
      <w:bookmarkEnd w:id="9838"/>
      <w:bookmarkEnd w:id="9839"/>
      <w:bookmarkEnd w:id="9840"/>
    </w:p>
    <w:p w14:paraId="68B817C3" w14:textId="098D7EE1" w:rsidR="00B60F80" w:rsidRPr="00CF2303" w:rsidRDefault="00F67029">
      <w:pPr>
        <w:rPr>
          <w:ins w:id="9841" w:author="Alina Frey" w:date="2017-11-16T11:37:00Z"/>
        </w:rPr>
        <w:pPrChange w:id="9842" w:author="Alina Frey" w:date="2017-11-16T11:37:00Z">
          <w:pPr>
            <w:pStyle w:val="Alina-NormalText"/>
            <w:numPr>
              <w:numId w:val="102"/>
            </w:numPr>
            <w:spacing w:after="0" w:line="259" w:lineRule="auto"/>
            <w:ind w:left="720" w:hanging="360"/>
          </w:pPr>
        </w:pPrChange>
      </w:pPr>
      <w:ins w:id="9843" w:author="Alina Frey" w:date="2017-11-16T11:37:00Z">
        <w:r w:rsidRPr="007F739A">
          <w:rPr>
            <w:color w:val="auto"/>
            <w:rPrChange w:id="9844" w:author="Alina Frey" w:date="2017-11-20T10:06:00Z">
              <w:rPr/>
            </w:rPrChange>
          </w:rPr>
          <w:t xml:space="preserve">To </w:t>
        </w:r>
        <w:r w:rsidR="00B60F80" w:rsidRPr="007F739A">
          <w:rPr>
            <w:color w:val="auto"/>
            <w:rPrChange w:id="9845" w:author="Alina Frey" w:date="2017-11-20T10:06:00Z">
              <w:rPr/>
            </w:rPrChange>
          </w:rPr>
          <w:t>access the Patient Contact History screen, click on the Contact History tab on the left side pane, under the Patient section.</w:t>
        </w:r>
      </w:ins>
    </w:p>
    <w:p w14:paraId="1D0CF2E5" w14:textId="66F03F65" w:rsidR="00520FF0" w:rsidRPr="007F739A" w:rsidRDefault="001E30A1">
      <w:pPr>
        <w:pStyle w:val="Alina-NormalText"/>
        <w:keepNext/>
        <w:spacing w:after="0"/>
        <w:contextualSpacing/>
        <w:rPr>
          <w:ins w:id="9846" w:author="Alina Frey" w:date="2017-11-16T14:26:00Z"/>
        </w:rPr>
        <w:pPrChange w:id="9847" w:author="Alina Frey" w:date="2017-11-16T14:26:00Z">
          <w:pPr>
            <w:pStyle w:val="Alina-NormalText"/>
            <w:spacing w:after="0"/>
            <w:contextualSpacing/>
          </w:pPr>
        </w:pPrChange>
      </w:pPr>
      <w:ins w:id="9848" w:author="Alina Frey" w:date="2017-11-20T16:08:00Z">
        <w:r>
          <w:rPr>
            <w:noProof/>
          </w:rPr>
          <mc:AlternateContent>
            <mc:Choice Requires="wps">
              <w:drawing>
                <wp:anchor distT="0" distB="0" distL="114300" distR="114300" simplePos="0" relativeHeight="251652096" behindDoc="0" locked="0" layoutInCell="1" allowOverlap="1" wp14:anchorId="2DD25FDF" wp14:editId="2050D86A">
                  <wp:simplePos x="0" y="0"/>
                  <wp:positionH relativeFrom="column">
                    <wp:posOffset>590550</wp:posOffset>
                  </wp:positionH>
                  <wp:positionV relativeFrom="paragraph">
                    <wp:posOffset>1861820</wp:posOffset>
                  </wp:positionV>
                  <wp:extent cx="279400" cy="171450"/>
                  <wp:effectExtent l="38100" t="38100" r="25400" b="19050"/>
                  <wp:wrapNone/>
                  <wp:docPr id="403" name="Straight Arrow Connector 403"/>
                  <wp:cNvGraphicFramePr/>
                  <a:graphic xmlns:a="http://schemas.openxmlformats.org/drawingml/2006/main">
                    <a:graphicData uri="http://schemas.microsoft.com/office/word/2010/wordprocessingShape">
                      <wps:wsp>
                        <wps:cNvCnPr/>
                        <wps:spPr>
                          <a:xfrm flipH="1" flipV="1">
                            <a:off x="0" y="0"/>
                            <a:ext cx="279400" cy="171450"/>
                          </a:xfrm>
                          <a:prstGeom prst="straightConnector1">
                            <a:avLst/>
                          </a:prstGeom>
                          <a:ln w="28575">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A568592" id="Straight Arrow Connector 403" o:spid="_x0000_s1026" type="#_x0000_t32" style="position:absolute;margin-left:46.5pt;margin-top:146.6pt;width:22pt;height:13.5pt;flip:x y;z-index:2516520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" strokecolor="red" strokeweight="2.25pt">
                  <v:stroke endarrow="block" joinstyle="miter"/>
                </v:shape>
              </w:pict>
            </mc:Fallback>
          </mc:AlternateContent>
        </w:r>
      </w:ins>
      <w:r w:rsidR="00F55E93" w:rsidRPr="007F739A">
        <w:rPr>
          <w:rStyle w:val="CommentReference"/>
          <w:rFonts w:ascii="Times New Roman" w:eastAsia="Calibri" w:hAnsi="Times New Roman" w:cs="Calibri"/>
          <w:rPrChange w:id="9849" w:author="Alina Frey" w:date="2017-11-20T10:06:00Z">
            <w:rPr>
              <w:rStyle w:val="CommentReference"/>
              <w:rFonts w:ascii="Times New Roman" w:eastAsia="Calibri" w:hAnsi="Times New Roman" w:cs="Calibri"/>
              <w:color w:val="000000"/>
            </w:rPr>
          </w:rPrChange>
        </w:rPr>
        <w:commentReference w:id="9850"/>
      </w:r>
      <w:ins w:id="9851" w:author="Alina Frey" w:date="2017-11-20T16:08:00Z">
        <w:r>
          <w:rPr>
            <w:noProof/>
          </w:rPr>
          <w:drawing>
            <wp:inline distT="0" distB="0" distL="0" distR="0" wp14:anchorId="7969EF97" wp14:editId="02ACE78A">
              <wp:extent cx="5943600" cy="2849880"/>
              <wp:effectExtent l="0" t="0" r="0" b="762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943600" cy="2849880"/>
                      </a:xfrm>
                      <a:prstGeom prst="rect">
                        <a:avLst/>
                      </a:prstGeom>
                    </pic:spPr>
                  </pic:pic>
                </a:graphicData>
              </a:graphic>
            </wp:inline>
          </w:drawing>
        </w:r>
        <w:r w:rsidRPr="001E30A1">
          <w:rPr>
            <w:noProof/>
          </w:rPr>
          <w:t xml:space="preserve"> </w:t>
        </w:r>
      </w:ins>
    </w:p>
    <w:p w14:paraId="79748F9E" w14:textId="441F4CAE" w:rsidR="00B60F80" w:rsidRPr="00CF2303" w:rsidRDefault="00520FF0">
      <w:pPr>
        <w:pStyle w:val="Caption"/>
        <w:rPr>
          <w:ins w:id="9852" w:author="Alina Frey" w:date="2017-11-16T11:37:00Z"/>
          <w:rFonts w:cstheme="minorHAnsi"/>
          <w:szCs w:val="24"/>
        </w:rPr>
        <w:pPrChange w:id="9853" w:author="Alina Frey" w:date="2017-11-16T14:26:00Z">
          <w:pPr>
            <w:pStyle w:val="Alina-NormalText"/>
            <w:spacing w:after="0"/>
            <w:contextualSpacing/>
          </w:pPr>
        </w:pPrChange>
      </w:pPr>
      <w:bookmarkStart w:id="9854" w:name="_Toc498937496"/>
      <w:bookmarkStart w:id="9855" w:name="_Toc498942344"/>
      <w:bookmarkStart w:id="9856" w:name="_Toc498939011"/>
      <w:bookmarkStart w:id="9857" w:name="_Toc499024584"/>
      <w:ins w:id="9858" w:author="Alina Frey" w:date="2017-11-16T14:26:00Z">
        <w:r w:rsidRPr="00CF2303">
          <w:t xml:space="preserve">Figure </w:t>
        </w:r>
        <w:r w:rsidRPr="00CF2303">
          <w:fldChar w:fldCharType="begin"/>
        </w:r>
        <w:r w:rsidRPr="00CF2303">
          <w:instrText xml:space="preserve"> SEQ Figure \* ARABIC </w:instrText>
        </w:r>
      </w:ins>
      <w:r w:rsidRPr="00CF2303">
        <w:fldChar w:fldCharType="separate"/>
      </w:r>
      <w:ins w:id="9859" w:author="Alina Frey [2]" w:date="2017-11-21T10:58:00Z">
        <w:r w:rsidR="003B7B8C">
          <w:rPr>
            <w:noProof/>
          </w:rPr>
          <w:t>120</w:t>
        </w:r>
      </w:ins>
      <w:ins w:id="9860" w:author="Alina Frey" w:date="2017-11-16T14:26:00Z">
        <w:r w:rsidRPr="00CF2303">
          <w:fldChar w:fldCharType="end"/>
        </w:r>
        <w:r w:rsidRPr="00CF2303">
          <w:t>: Contact History screen</w:t>
        </w:r>
      </w:ins>
      <w:bookmarkEnd w:id="9854"/>
      <w:bookmarkEnd w:id="9855"/>
      <w:bookmarkEnd w:id="9856"/>
      <w:bookmarkEnd w:id="9857"/>
    </w:p>
    <w:p w14:paraId="0D3F93E0" w14:textId="77777777" w:rsidR="004B7C51" w:rsidRPr="007F739A" w:rsidRDefault="005F159C">
      <w:pPr>
        <w:spacing w:after="25" w:line="246" w:lineRule="auto"/>
        <w:ind w:left="-5" w:right="-10" w:hanging="10"/>
        <w:rPr>
          <w:ins w:id="9861" w:author="Alina Frey" w:date="2017-11-16T12:08:00Z"/>
          <w:rFonts w:eastAsia="Times New Roman" w:cs="Times New Roman"/>
          <w:color w:val="auto"/>
          <w:rPrChange w:id="9862" w:author="Alina Frey" w:date="2017-11-20T10:06:00Z">
            <w:rPr>
              <w:ins w:id="9863" w:author="Alina Frey" w:date="2017-11-16T12:08:00Z"/>
              <w:rFonts w:eastAsia="Times New Roman" w:cs="Times New Roman"/>
            </w:rPr>
          </w:rPrChange>
        </w:rPr>
      </w:pPr>
      <w:r w:rsidRPr="007F739A">
        <w:rPr>
          <w:rFonts w:eastAsia="Times New Roman" w:cs="Times New Roman"/>
          <w:color w:val="auto"/>
          <w:rPrChange w:id="9864" w:author="Alina Frey" w:date="2017-11-20T10:06:00Z">
            <w:rPr>
              <w:rFonts w:eastAsia="Times New Roman" w:cs="Times New Roman"/>
            </w:rPr>
          </w:rPrChange>
        </w:rPr>
        <w:t xml:space="preserve">The Contact History </w:t>
      </w:r>
      <w:del w:id="9865" w:author="Alina Frey" w:date="2017-11-16T11:40:00Z">
        <w:r w:rsidRPr="007F739A" w:rsidDel="00C43E85">
          <w:rPr>
            <w:rFonts w:eastAsia="Times New Roman" w:cs="Times New Roman"/>
            <w:color w:val="auto"/>
            <w:rPrChange w:id="9866" w:author="Alina Frey" w:date="2017-11-20T10:06:00Z">
              <w:rPr>
                <w:rFonts w:eastAsia="Times New Roman" w:cs="Times New Roman"/>
              </w:rPr>
            </w:rPrChange>
          </w:rPr>
          <w:delText>menu option</w:delText>
        </w:r>
      </w:del>
      <w:ins w:id="9867" w:author="Alina Frey" w:date="2017-11-16T11:40:00Z">
        <w:r w:rsidR="00C43E85" w:rsidRPr="007F739A">
          <w:rPr>
            <w:rFonts w:eastAsia="Times New Roman" w:cs="Times New Roman"/>
            <w:color w:val="auto"/>
            <w:rPrChange w:id="9868" w:author="Alina Frey" w:date="2017-11-20T10:06:00Z">
              <w:rPr>
                <w:rFonts w:eastAsia="Times New Roman" w:cs="Times New Roman"/>
              </w:rPr>
            </w:rPrChange>
          </w:rPr>
          <w:t>screen</w:t>
        </w:r>
      </w:ins>
      <w:r w:rsidRPr="007F739A">
        <w:rPr>
          <w:rFonts w:eastAsia="Times New Roman" w:cs="Times New Roman"/>
          <w:color w:val="auto"/>
          <w:rPrChange w:id="9869" w:author="Alina Frey" w:date="2017-11-20T10:06:00Z">
            <w:rPr>
              <w:rFonts w:eastAsia="Times New Roman" w:cs="Times New Roman"/>
            </w:rPr>
          </w:rPrChange>
        </w:rPr>
        <w:t xml:space="preserve"> allows the user to view, edit and add patient contact events. </w:t>
      </w:r>
    </w:p>
    <w:p w14:paraId="41BE11E4" w14:textId="77777777" w:rsidR="009F3A8B" w:rsidRPr="00CF2303" w:rsidRDefault="009F3A8B">
      <w:pPr>
        <w:rPr>
          <w:ins w:id="9870" w:author="Alina Frey" w:date="2017-11-16T12:08:00Z"/>
        </w:rPr>
        <w:pPrChange w:id="9871" w:author="Alina Frey" w:date="2017-11-16T12:09:00Z">
          <w:pPr>
            <w:pStyle w:val="Alina-NormalText"/>
            <w:numPr>
              <w:numId w:val="102"/>
            </w:numPr>
            <w:spacing w:after="0" w:line="259" w:lineRule="auto"/>
            <w:ind w:left="720" w:hanging="360"/>
            <w:contextualSpacing/>
          </w:pPr>
        </w:pPrChange>
      </w:pPr>
      <w:ins w:id="9872" w:author="Alina Frey" w:date="2017-11-16T12:08:00Z">
        <w:r w:rsidRPr="007F739A">
          <w:rPr>
            <w:color w:val="auto"/>
            <w:rPrChange w:id="9873" w:author="Alina Frey" w:date="2017-11-20T10:06:00Z">
              <w:rPr/>
            </w:rPrChange>
          </w:rPr>
          <w:t>The screen shows at the top of the screen contact details such as:</w:t>
        </w:r>
      </w:ins>
    </w:p>
    <w:p w14:paraId="33C12B60" w14:textId="523D77AE" w:rsidR="009F3A8B" w:rsidRPr="00CF2303" w:rsidRDefault="009F3A8B">
      <w:pPr>
        <w:pStyle w:val="ListParagraph"/>
        <w:numPr>
          <w:ilvl w:val="0"/>
          <w:numId w:val="103"/>
        </w:numPr>
        <w:rPr>
          <w:ins w:id="9874" w:author="Alina Frey" w:date="2017-11-16T12:08:00Z"/>
        </w:rPr>
        <w:pPrChange w:id="9875" w:author="Alina Frey" w:date="2017-11-16T12:09:00Z">
          <w:pPr>
            <w:pStyle w:val="Alina-NormalText"/>
            <w:numPr>
              <w:ilvl w:val="1"/>
              <w:numId w:val="102"/>
            </w:numPr>
            <w:spacing w:after="0" w:line="259" w:lineRule="auto"/>
            <w:ind w:left="1440" w:hanging="360"/>
            <w:contextualSpacing/>
          </w:pPr>
        </w:pPrChange>
      </w:pPr>
      <w:ins w:id="9876" w:author="Alina Frey" w:date="2017-11-16T12:08:00Z">
        <w:r w:rsidRPr="00CF2303">
          <w:t>Last Contact</w:t>
        </w:r>
      </w:ins>
    </w:p>
    <w:p w14:paraId="14A9C9A9" w14:textId="77777777" w:rsidR="009F3A8B" w:rsidRPr="00CF2303" w:rsidRDefault="009F3A8B">
      <w:pPr>
        <w:pStyle w:val="ListParagraph"/>
        <w:numPr>
          <w:ilvl w:val="0"/>
          <w:numId w:val="103"/>
        </w:numPr>
        <w:rPr>
          <w:ins w:id="9877" w:author="Alina Frey" w:date="2017-11-16T12:08:00Z"/>
        </w:rPr>
        <w:pPrChange w:id="9878" w:author="Alina Frey" w:date="2017-11-16T12:10:00Z">
          <w:pPr>
            <w:pStyle w:val="Alina-NormalText"/>
            <w:numPr>
              <w:ilvl w:val="1"/>
              <w:numId w:val="102"/>
            </w:numPr>
            <w:spacing w:after="0" w:line="259" w:lineRule="auto"/>
            <w:ind w:left="1440" w:hanging="360"/>
            <w:contextualSpacing/>
          </w:pPr>
        </w:pPrChange>
      </w:pPr>
      <w:ins w:id="9879" w:author="Alina Frey" w:date="2017-11-16T12:08:00Z">
        <w:r w:rsidRPr="00CF2303">
          <w:t>Next Contact Due</w:t>
        </w:r>
      </w:ins>
    </w:p>
    <w:p w14:paraId="50AA0C52" w14:textId="3724FDED" w:rsidR="009F3A8B" w:rsidRPr="00CF2303" w:rsidRDefault="000D4E24">
      <w:pPr>
        <w:pStyle w:val="ListParagraph"/>
        <w:numPr>
          <w:ilvl w:val="0"/>
          <w:numId w:val="103"/>
        </w:numPr>
        <w:rPr>
          <w:ins w:id="9880" w:author="Alina Frey" w:date="2017-11-16T12:08:00Z"/>
        </w:rPr>
        <w:pPrChange w:id="9881" w:author="Alina Frey" w:date="2017-11-16T12:10:00Z">
          <w:pPr>
            <w:pStyle w:val="Alina-NormalText"/>
            <w:numPr>
              <w:ilvl w:val="1"/>
              <w:numId w:val="102"/>
            </w:numPr>
            <w:spacing w:after="0" w:line="259" w:lineRule="auto"/>
            <w:ind w:left="1440" w:hanging="360"/>
            <w:contextualSpacing/>
          </w:pPr>
        </w:pPrChange>
      </w:pPr>
      <w:ins w:id="9882" w:author="Alina Frey" w:date="2017-11-20T16:08:00Z">
        <w:r>
          <w:lastRenderedPageBreak/>
          <w:t>Con</w:t>
        </w:r>
      </w:ins>
      <w:del w:id="9883" w:author="Alina Frey" w:date="2017-11-20T16:08:00Z">
        <w:r w:rsidR="00247E00" w:rsidDel="000D4E24">
          <w:rPr>
            <w:rStyle w:val="CommentReference"/>
            <w:rFonts w:eastAsia="Calibri" w:cs="Calibri"/>
            <w:color w:val="000000"/>
          </w:rPr>
          <w:commentReference w:id="9884"/>
        </w:r>
      </w:del>
      <w:ins w:id="9885" w:author="Alina Frey" w:date="2017-11-20T16:08:00Z">
        <w:r w:rsidR="00B11C11">
          <w:t>t</w:t>
        </w:r>
      </w:ins>
      <w:ins w:id="9886" w:author="Alina Frey" w:date="2017-11-16T12:08:00Z">
        <w:r w:rsidR="009F3A8B" w:rsidRPr="00CF2303">
          <w:t>act info</w:t>
        </w:r>
      </w:ins>
    </w:p>
    <w:p w14:paraId="26A77AE9" w14:textId="2ECC72BA" w:rsidR="009F3A8B" w:rsidRPr="00CF2303" w:rsidRDefault="009F3A8B">
      <w:pPr>
        <w:rPr>
          <w:ins w:id="9887" w:author="Alina Frey" w:date="2017-11-16T12:08:00Z"/>
        </w:rPr>
        <w:pPrChange w:id="9888" w:author="Alina Frey" w:date="2017-11-16T12:09:00Z">
          <w:pPr>
            <w:pStyle w:val="Alina-NormalText"/>
            <w:numPr>
              <w:numId w:val="102"/>
            </w:numPr>
            <w:spacing w:after="0" w:line="259" w:lineRule="auto"/>
            <w:ind w:left="720" w:hanging="360"/>
            <w:contextualSpacing/>
          </w:pPr>
        </w:pPrChange>
      </w:pPr>
      <w:ins w:id="9889" w:author="Alina Frey" w:date="2017-11-16T12:08:00Z">
        <w:r w:rsidRPr="007F739A">
          <w:rPr>
            <w:color w:val="auto"/>
            <w:rPrChange w:id="9890" w:author="Alina Frey" w:date="2017-11-20T10:06:00Z">
              <w:rPr/>
            </w:rPrChange>
          </w:rPr>
          <w:t xml:space="preserve">The screen </w:t>
        </w:r>
      </w:ins>
      <w:ins w:id="9891" w:author="Alina Frey" w:date="2017-11-16T13:17:00Z">
        <w:r w:rsidR="006B1BE9" w:rsidRPr="007F739A">
          <w:rPr>
            <w:color w:val="auto"/>
            <w:rPrChange w:id="9892" w:author="Alina Frey" w:date="2017-11-20T10:06:00Z">
              <w:rPr/>
            </w:rPrChange>
          </w:rPr>
          <w:t>displays</w:t>
        </w:r>
      </w:ins>
      <w:ins w:id="9893" w:author="Alina Frey" w:date="2017-11-16T12:08:00Z">
        <w:r w:rsidRPr="007F739A">
          <w:rPr>
            <w:color w:val="auto"/>
            <w:rPrChange w:id="9894" w:author="Alina Frey" w:date="2017-11-20T10:06:00Z">
              <w:rPr/>
            </w:rPrChange>
          </w:rPr>
          <w:t xml:space="preserve"> a table</w:t>
        </w:r>
      </w:ins>
      <w:ins w:id="9895" w:author="Alina Frey" w:date="2017-11-16T13:17:00Z">
        <w:r w:rsidR="006B1BE9" w:rsidRPr="007F739A">
          <w:rPr>
            <w:color w:val="auto"/>
            <w:rPrChange w:id="9896" w:author="Alina Frey" w:date="2017-11-20T10:06:00Z">
              <w:rPr/>
            </w:rPrChange>
          </w:rPr>
          <w:t xml:space="preserve"> of </w:t>
        </w:r>
      </w:ins>
      <w:ins w:id="9897" w:author="Alina Frey" w:date="2017-11-16T12:08:00Z">
        <w:r w:rsidRPr="007F739A">
          <w:rPr>
            <w:color w:val="auto"/>
            <w:rPrChange w:id="9898" w:author="Alina Frey" w:date="2017-11-20T10:06:00Z">
              <w:rPr/>
            </w:rPrChange>
          </w:rPr>
          <w:t>all the Notes related to the calls that were made to the patient</w:t>
        </w:r>
      </w:ins>
      <w:ins w:id="9899" w:author="Alina Frey" w:date="2017-11-16T13:18:00Z">
        <w:r w:rsidR="00240AAB" w:rsidRPr="007F739A">
          <w:rPr>
            <w:color w:val="auto"/>
            <w:rPrChange w:id="9900" w:author="Alina Frey" w:date="2017-11-20T10:06:00Z">
              <w:rPr/>
            </w:rPrChange>
          </w:rPr>
          <w:t xml:space="preserve"> </w:t>
        </w:r>
      </w:ins>
      <w:ins w:id="9901" w:author="Alina Frey" w:date="2017-11-16T13:20:00Z">
        <w:r w:rsidR="001C34C3" w:rsidRPr="007F739A">
          <w:rPr>
            <w:color w:val="auto"/>
            <w:rPrChange w:id="9902" w:author="Alina Frey" w:date="2017-11-20T10:06:00Z">
              <w:rPr/>
            </w:rPrChange>
          </w:rPr>
          <w:t>regarding</w:t>
        </w:r>
      </w:ins>
      <w:ins w:id="9903" w:author="Alina Frey" w:date="2017-11-16T13:18:00Z">
        <w:r w:rsidR="00240AAB" w:rsidRPr="007F739A">
          <w:rPr>
            <w:color w:val="auto"/>
            <w:rPrChange w:id="9904" w:author="Alina Frey" w:date="2017-11-20T10:06:00Z">
              <w:rPr/>
            </w:rPrChange>
          </w:rPr>
          <w:t xml:space="preserve"> </w:t>
        </w:r>
        <w:r w:rsidR="001B726B" w:rsidRPr="007F739A">
          <w:rPr>
            <w:color w:val="auto"/>
            <w:rPrChange w:id="9905" w:author="Alina Frey" w:date="2017-11-20T10:06:00Z">
              <w:rPr/>
            </w:rPrChange>
          </w:rPr>
          <w:t>related pregnancies</w:t>
        </w:r>
      </w:ins>
      <w:ins w:id="9906" w:author="Alina Frey" w:date="2017-11-16T12:08:00Z">
        <w:r w:rsidRPr="007F739A">
          <w:rPr>
            <w:color w:val="auto"/>
            <w:rPrChange w:id="9907" w:author="Alina Frey" w:date="2017-11-20T10:06:00Z">
              <w:rPr/>
            </w:rPrChange>
          </w:rPr>
          <w:t xml:space="preserve">. </w:t>
        </w:r>
      </w:ins>
      <w:ins w:id="9908" w:author="Alina Frey" w:date="2017-11-16T13:19:00Z">
        <w:r w:rsidR="004E5616" w:rsidRPr="007F739A">
          <w:rPr>
            <w:color w:val="auto"/>
            <w:rPrChange w:id="9909" w:author="Alina Frey" w:date="2017-11-20T10:06:00Z">
              <w:rPr/>
            </w:rPrChange>
          </w:rPr>
          <w:t>T</w:t>
        </w:r>
      </w:ins>
      <w:ins w:id="9910" w:author="Alina Frey" w:date="2017-11-16T12:08:00Z">
        <w:r w:rsidRPr="007F739A">
          <w:rPr>
            <w:color w:val="auto"/>
            <w:rPrChange w:id="9911" w:author="Alina Frey" w:date="2017-11-20T10:06:00Z">
              <w:rPr/>
            </w:rPrChange>
          </w:rPr>
          <w:t>hese call notes are also visible in the table of notes presented in section</w:t>
        </w:r>
      </w:ins>
      <w:ins w:id="9912" w:author="Alina Frey" w:date="2017-11-16T13:16:00Z">
        <w:r w:rsidR="006B1BE9" w:rsidRPr="007F739A">
          <w:rPr>
            <w:color w:val="auto"/>
            <w:rPrChange w:id="9913" w:author="Alina Frey" w:date="2017-11-20T10:06:00Z">
              <w:rPr/>
            </w:rPrChange>
          </w:rPr>
          <w:t xml:space="preserve"> </w:t>
        </w:r>
        <w:r w:rsidR="006B1BE9" w:rsidRPr="00CF2303">
          <w:rPr>
            <w:color w:val="0070C0"/>
            <w:u w:val="single" w:color="0070C0"/>
          </w:rPr>
          <w:fldChar w:fldCharType="begin"/>
        </w:r>
        <w:r w:rsidR="006B1BE9" w:rsidRPr="009E5B97">
          <w:rPr>
            <w:color w:val="0070C0"/>
            <w:u w:val="single" w:color="0070C0"/>
          </w:rPr>
          <w:instrText xml:space="preserve"> REF _Ref498601541 \h </w:instrText>
        </w:r>
      </w:ins>
      <w:r w:rsidR="000E5A15" w:rsidRPr="009E5B97">
        <w:rPr>
          <w:color w:val="0070C0"/>
          <w:u w:val="single" w:color="0070C0"/>
        </w:rPr>
        <w:instrText xml:space="preserve"> \* MERGEFORMAT </w:instrText>
      </w:r>
      <w:r w:rsidR="006B1BE9" w:rsidRPr="00CF2303">
        <w:rPr>
          <w:color w:val="0070C0"/>
          <w:u w:val="single" w:color="0070C0"/>
        </w:rPr>
      </w:r>
      <w:r w:rsidR="006B1BE9" w:rsidRPr="00CF2303">
        <w:rPr>
          <w:color w:val="0070C0"/>
          <w:u w:val="single" w:color="0070C0"/>
        </w:rPr>
        <w:fldChar w:fldCharType="separate"/>
      </w:r>
      <w:ins w:id="9914" w:author="Alina Frey [2]" w:date="2017-11-21T10:58:00Z">
        <w:r w:rsidR="003B7B8C" w:rsidRPr="003B7B8C">
          <w:rPr>
            <w:color w:val="0070C0"/>
            <w:u w:val="single" w:color="0070C0"/>
            <w:rPrChange w:id="9915" w:author="Alina Frey [2]" w:date="2017-11-21T10:58:00Z">
              <w:rPr/>
            </w:rPrChange>
          </w:rPr>
          <w:t>Notes</w:t>
        </w:r>
      </w:ins>
      <w:ins w:id="9916" w:author="Alina Frey" w:date="2017-11-16T13:16:00Z">
        <w:r w:rsidR="006B1BE9" w:rsidRPr="00CF2303">
          <w:rPr>
            <w:color w:val="0070C0"/>
            <w:u w:val="single" w:color="0070C0"/>
          </w:rPr>
          <w:fldChar w:fldCharType="end"/>
        </w:r>
      </w:ins>
      <w:ins w:id="9917" w:author="Alina Frey" w:date="2017-11-16T12:08:00Z">
        <w:r w:rsidRPr="007F739A">
          <w:rPr>
            <w:color w:val="auto"/>
            <w:rPrChange w:id="9918" w:author="Alina Frey" w:date="2017-11-20T10:06:00Z">
              <w:rPr/>
            </w:rPrChange>
          </w:rPr>
          <w:t>.</w:t>
        </w:r>
      </w:ins>
    </w:p>
    <w:p w14:paraId="0222FD50" w14:textId="77777777" w:rsidR="009F3A8B" w:rsidRPr="00CF2303" w:rsidRDefault="009F3A8B">
      <w:pPr>
        <w:rPr>
          <w:ins w:id="9919" w:author="Alina Frey" w:date="2017-11-16T12:08:00Z"/>
        </w:rPr>
        <w:pPrChange w:id="9920" w:author="Alina Frey" w:date="2017-11-16T12:09:00Z">
          <w:pPr>
            <w:pStyle w:val="Alina-NormalText"/>
            <w:numPr>
              <w:numId w:val="102"/>
            </w:numPr>
            <w:spacing w:after="0" w:line="259" w:lineRule="auto"/>
            <w:ind w:left="720" w:hanging="360"/>
            <w:contextualSpacing/>
          </w:pPr>
        </w:pPrChange>
      </w:pPr>
      <w:ins w:id="9921" w:author="Alina Frey" w:date="2017-11-16T12:08:00Z">
        <w:r w:rsidRPr="007F739A">
          <w:rPr>
            <w:color w:val="auto"/>
            <w:rPrChange w:id="9922" w:author="Alina Frey" w:date="2017-11-20T10:06:00Z">
              <w:rPr/>
            </w:rPrChange>
          </w:rPr>
          <w:t>The table includes the following info related to each note:</w:t>
        </w:r>
      </w:ins>
    </w:p>
    <w:p w14:paraId="135C902D" w14:textId="77777777" w:rsidR="009F3A8B" w:rsidRPr="00CF2303" w:rsidRDefault="009F3A8B">
      <w:pPr>
        <w:pStyle w:val="ListParagraph"/>
        <w:numPr>
          <w:ilvl w:val="0"/>
          <w:numId w:val="104"/>
        </w:numPr>
        <w:rPr>
          <w:ins w:id="9923" w:author="Alina Frey" w:date="2017-11-16T12:08:00Z"/>
        </w:rPr>
        <w:pPrChange w:id="9924" w:author="Alina Frey" w:date="2017-11-16T12:10:00Z">
          <w:pPr>
            <w:pStyle w:val="Alina-NormalText"/>
            <w:numPr>
              <w:ilvl w:val="1"/>
              <w:numId w:val="102"/>
            </w:numPr>
            <w:spacing w:after="0" w:line="259" w:lineRule="auto"/>
            <w:ind w:left="1440" w:hanging="360"/>
            <w:contextualSpacing/>
          </w:pPr>
        </w:pPrChange>
      </w:pPr>
      <w:ins w:id="9925" w:author="Alina Frey" w:date="2017-11-16T12:08:00Z">
        <w:r w:rsidRPr="00CF2303">
          <w:t>Description</w:t>
        </w:r>
      </w:ins>
    </w:p>
    <w:p w14:paraId="6113C4F9" w14:textId="77777777" w:rsidR="009F3A8B" w:rsidRPr="00CF2303" w:rsidRDefault="009F3A8B">
      <w:pPr>
        <w:pStyle w:val="ListParagraph"/>
        <w:numPr>
          <w:ilvl w:val="0"/>
          <w:numId w:val="104"/>
        </w:numPr>
        <w:rPr>
          <w:ins w:id="9926" w:author="Alina Frey" w:date="2017-11-16T12:08:00Z"/>
        </w:rPr>
        <w:pPrChange w:id="9927" w:author="Alina Frey" w:date="2017-11-16T12:10:00Z">
          <w:pPr>
            <w:pStyle w:val="Alina-NormalText"/>
            <w:numPr>
              <w:ilvl w:val="1"/>
              <w:numId w:val="102"/>
            </w:numPr>
            <w:spacing w:after="0" w:line="259" w:lineRule="auto"/>
            <w:ind w:left="1440" w:hanging="360"/>
            <w:contextualSpacing/>
          </w:pPr>
        </w:pPrChange>
      </w:pPr>
      <w:ins w:id="9928" w:author="Alina Frey" w:date="2017-11-16T12:08:00Z">
        <w:r w:rsidRPr="00CF2303">
          <w:t>Due</w:t>
        </w:r>
      </w:ins>
    </w:p>
    <w:p w14:paraId="4E785EE5" w14:textId="77777777" w:rsidR="009F3A8B" w:rsidRPr="00CF2303" w:rsidRDefault="009F3A8B">
      <w:pPr>
        <w:pStyle w:val="ListParagraph"/>
        <w:numPr>
          <w:ilvl w:val="0"/>
          <w:numId w:val="104"/>
        </w:numPr>
        <w:rPr>
          <w:ins w:id="9929" w:author="Alina Frey" w:date="2017-11-16T12:08:00Z"/>
        </w:rPr>
        <w:pPrChange w:id="9930" w:author="Alina Frey" w:date="2017-11-16T12:10:00Z">
          <w:pPr>
            <w:pStyle w:val="Alina-NormalText"/>
            <w:numPr>
              <w:ilvl w:val="1"/>
              <w:numId w:val="102"/>
            </w:numPr>
            <w:spacing w:after="0" w:line="259" w:lineRule="auto"/>
            <w:ind w:left="1440" w:hanging="360"/>
            <w:contextualSpacing/>
          </w:pPr>
        </w:pPrChange>
      </w:pPr>
      <w:ins w:id="9931" w:author="Alina Frey" w:date="2017-11-16T12:08:00Z">
        <w:r w:rsidRPr="00CF2303">
          <w:t>Due Date</w:t>
        </w:r>
      </w:ins>
    </w:p>
    <w:p w14:paraId="7ADD5A3E" w14:textId="77777777" w:rsidR="009F3A8B" w:rsidRPr="00CF2303" w:rsidRDefault="009F3A8B">
      <w:pPr>
        <w:pStyle w:val="ListParagraph"/>
        <w:numPr>
          <w:ilvl w:val="0"/>
          <w:numId w:val="104"/>
        </w:numPr>
        <w:rPr>
          <w:ins w:id="9932" w:author="Alina Frey" w:date="2017-11-16T12:08:00Z"/>
        </w:rPr>
        <w:pPrChange w:id="9933" w:author="Alina Frey" w:date="2017-11-16T12:10:00Z">
          <w:pPr>
            <w:pStyle w:val="Alina-NormalText"/>
            <w:numPr>
              <w:ilvl w:val="1"/>
              <w:numId w:val="102"/>
            </w:numPr>
            <w:spacing w:after="0" w:line="259" w:lineRule="auto"/>
            <w:ind w:left="1440" w:hanging="360"/>
            <w:contextualSpacing/>
          </w:pPr>
        </w:pPrChange>
      </w:pPr>
      <w:ins w:id="9934" w:author="Alina Frey" w:date="2017-11-16T12:08:00Z">
        <w:r w:rsidRPr="00CF2303">
          <w:t>Completed</w:t>
        </w:r>
      </w:ins>
    </w:p>
    <w:p w14:paraId="18DC01AC" w14:textId="77777777" w:rsidR="009F3A8B" w:rsidRPr="00CF2303" w:rsidRDefault="009F3A8B">
      <w:pPr>
        <w:pStyle w:val="ListParagraph"/>
        <w:numPr>
          <w:ilvl w:val="0"/>
          <w:numId w:val="104"/>
        </w:numPr>
        <w:rPr>
          <w:ins w:id="9935" w:author="Alina Frey" w:date="2017-11-16T12:08:00Z"/>
        </w:rPr>
        <w:pPrChange w:id="9936" w:author="Alina Frey" w:date="2017-11-16T12:10:00Z">
          <w:pPr>
            <w:pStyle w:val="Alina-NormalText"/>
            <w:numPr>
              <w:ilvl w:val="1"/>
              <w:numId w:val="102"/>
            </w:numPr>
            <w:spacing w:after="0" w:line="259" w:lineRule="auto"/>
            <w:ind w:left="1440" w:hanging="360"/>
            <w:contextualSpacing/>
          </w:pPr>
        </w:pPrChange>
      </w:pPr>
      <w:ins w:id="9937" w:author="Alina Frey" w:date="2017-11-16T12:08:00Z">
        <w:r w:rsidRPr="00CF2303">
          <w:t>Status: Pending, Complete, Overdue</w:t>
        </w:r>
      </w:ins>
    </w:p>
    <w:p w14:paraId="4B38F4C8" w14:textId="77777777" w:rsidR="009F3A8B" w:rsidRPr="00CF2303" w:rsidRDefault="009F3A8B">
      <w:pPr>
        <w:pStyle w:val="ListParagraph"/>
        <w:numPr>
          <w:ilvl w:val="0"/>
          <w:numId w:val="104"/>
        </w:numPr>
        <w:rPr>
          <w:ins w:id="9938" w:author="Alina Frey" w:date="2017-11-16T12:08:00Z"/>
        </w:rPr>
        <w:pPrChange w:id="9939" w:author="Alina Frey" w:date="2017-11-16T12:10:00Z">
          <w:pPr>
            <w:pStyle w:val="Alina-NormalText"/>
            <w:numPr>
              <w:ilvl w:val="1"/>
              <w:numId w:val="102"/>
            </w:numPr>
            <w:spacing w:after="0" w:line="259" w:lineRule="auto"/>
            <w:ind w:left="1440" w:hanging="360"/>
            <w:contextualSpacing/>
          </w:pPr>
        </w:pPrChange>
      </w:pPr>
      <w:ins w:id="9940" w:author="Alina Frey" w:date="2017-11-16T12:08:00Z">
        <w:r w:rsidRPr="00CF2303">
          <w:t>Action: action that the user can take</w:t>
        </w:r>
      </w:ins>
    </w:p>
    <w:p w14:paraId="63137991" w14:textId="77777777" w:rsidR="009F3A8B" w:rsidRPr="00CF2303" w:rsidRDefault="009F3A8B">
      <w:pPr>
        <w:pStyle w:val="ListParagraph"/>
        <w:numPr>
          <w:ilvl w:val="0"/>
          <w:numId w:val="104"/>
        </w:numPr>
        <w:rPr>
          <w:ins w:id="9941" w:author="Alina Frey" w:date="2017-11-16T12:08:00Z"/>
        </w:rPr>
        <w:pPrChange w:id="9942" w:author="Alina Frey" w:date="2017-11-16T12:10:00Z">
          <w:pPr>
            <w:pStyle w:val="Alina-NormalText"/>
            <w:numPr>
              <w:ilvl w:val="2"/>
              <w:numId w:val="102"/>
            </w:numPr>
            <w:spacing w:after="0" w:line="259" w:lineRule="auto"/>
            <w:ind w:left="2160" w:hanging="180"/>
            <w:contextualSpacing/>
          </w:pPr>
        </w:pPrChange>
      </w:pPr>
      <w:ins w:id="9943" w:author="Alina Frey" w:date="2017-11-16T12:08:00Z">
        <w:r w:rsidRPr="00CF2303">
          <w:t>Continue</w:t>
        </w:r>
      </w:ins>
    </w:p>
    <w:p w14:paraId="7D2B9281" w14:textId="77777777" w:rsidR="009F3A8B" w:rsidRPr="00CF2303" w:rsidRDefault="009F3A8B">
      <w:pPr>
        <w:pStyle w:val="ListParagraph"/>
        <w:numPr>
          <w:ilvl w:val="0"/>
          <w:numId w:val="104"/>
        </w:numPr>
        <w:rPr>
          <w:ins w:id="9944" w:author="Alina Frey" w:date="2017-11-16T12:08:00Z"/>
        </w:rPr>
        <w:pPrChange w:id="9945" w:author="Alina Frey" w:date="2017-11-16T12:10:00Z">
          <w:pPr>
            <w:pStyle w:val="Alina-NormalText"/>
            <w:numPr>
              <w:ilvl w:val="2"/>
              <w:numId w:val="102"/>
            </w:numPr>
            <w:spacing w:after="0" w:line="259" w:lineRule="auto"/>
            <w:ind w:left="2160" w:hanging="180"/>
            <w:contextualSpacing/>
          </w:pPr>
        </w:pPrChange>
      </w:pPr>
      <w:ins w:id="9946" w:author="Alina Frey" w:date="2017-11-16T12:08:00Z">
        <w:r w:rsidRPr="00CF2303">
          <w:t>View</w:t>
        </w:r>
      </w:ins>
    </w:p>
    <w:p w14:paraId="0BA04F1C" w14:textId="77777777" w:rsidR="009F3A8B" w:rsidRPr="00CF2303" w:rsidRDefault="009F3A8B">
      <w:pPr>
        <w:pStyle w:val="ListParagraph"/>
        <w:numPr>
          <w:ilvl w:val="0"/>
          <w:numId w:val="104"/>
        </w:numPr>
        <w:rPr>
          <w:ins w:id="9947" w:author="Alina Frey" w:date="2017-11-16T12:08:00Z"/>
        </w:rPr>
        <w:pPrChange w:id="9948" w:author="Alina Frey" w:date="2017-11-16T12:10:00Z">
          <w:pPr>
            <w:pStyle w:val="Alina-NormalText"/>
            <w:numPr>
              <w:ilvl w:val="2"/>
              <w:numId w:val="102"/>
            </w:numPr>
            <w:spacing w:after="0" w:line="259" w:lineRule="auto"/>
            <w:ind w:left="2160" w:hanging="180"/>
            <w:contextualSpacing/>
          </w:pPr>
        </w:pPrChange>
      </w:pPr>
      <w:ins w:id="9949" w:author="Alina Frey" w:date="2017-11-16T12:08:00Z">
        <w:r w:rsidRPr="00CF2303">
          <w:t>Call Now</w:t>
        </w:r>
      </w:ins>
    </w:p>
    <w:p w14:paraId="20079C8C" w14:textId="51F99A21" w:rsidR="009F3A8B" w:rsidRPr="007F739A" w:rsidRDefault="009F3A8B" w:rsidP="00037E83">
      <w:pPr>
        <w:rPr>
          <w:ins w:id="9950" w:author="Alina Frey" w:date="2017-11-16T14:27:00Z"/>
          <w:color w:val="auto"/>
          <w:rPrChange w:id="9951" w:author="Alina Frey" w:date="2017-11-20T10:06:00Z">
            <w:rPr>
              <w:ins w:id="9952" w:author="Alina Frey" w:date="2017-11-16T14:27:00Z"/>
            </w:rPr>
          </w:rPrChange>
        </w:rPr>
      </w:pPr>
      <w:ins w:id="9953" w:author="Alina Frey" w:date="2017-11-16T12:08:00Z">
        <w:r w:rsidRPr="007F739A">
          <w:rPr>
            <w:color w:val="auto"/>
            <w:rPrChange w:id="9954" w:author="Alina Frey" w:date="2017-11-20T10:06:00Z">
              <w:rPr/>
            </w:rPrChange>
          </w:rPr>
          <w:t>The information on the table can be filtered by Pregnancy, which can be selected from the Filter drop-down list, right above the table:</w:t>
        </w:r>
      </w:ins>
    </w:p>
    <w:p w14:paraId="653BAFE1" w14:textId="77777777" w:rsidR="0004696D" w:rsidRPr="00CF2303" w:rsidRDefault="0076034F">
      <w:pPr>
        <w:pStyle w:val="Alina-NormalText"/>
        <w:keepNext/>
        <w:spacing w:after="0"/>
        <w:contextualSpacing/>
        <w:rPr>
          <w:ins w:id="9955" w:author="Alina Frey" w:date="2017-11-16T14:26:00Z"/>
        </w:rPr>
        <w:pPrChange w:id="9956" w:author="Alina Frey" w:date="2017-11-16T14:27:00Z">
          <w:pPr/>
        </w:pPrChange>
      </w:pPr>
      <w:ins w:id="9957" w:author="Alina Frey" w:date="2017-11-16T12:22:00Z">
        <w:r w:rsidRPr="00795D08">
          <w:rPr>
            <w:noProof/>
          </w:rPr>
          <w:drawing>
            <wp:inline distT="0" distB="0" distL="0" distR="0" wp14:anchorId="70464FE9" wp14:editId="6E8931AA">
              <wp:extent cx="2736850" cy="1225817"/>
              <wp:effectExtent l="0" t="0" r="635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2753581" cy="1233311"/>
                      </a:xfrm>
                      <a:prstGeom prst="rect">
                        <a:avLst/>
                      </a:prstGeom>
                    </pic:spPr>
                  </pic:pic>
                </a:graphicData>
              </a:graphic>
            </wp:inline>
          </w:drawing>
        </w:r>
      </w:ins>
    </w:p>
    <w:p w14:paraId="1FA57787" w14:textId="15565BCE" w:rsidR="009F3A8B" w:rsidRPr="00CF2303" w:rsidRDefault="0004696D">
      <w:pPr>
        <w:pStyle w:val="Caption"/>
        <w:rPr>
          <w:ins w:id="9958" w:author="Alina Frey" w:date="2017-11-16T12:08:00Z"/>
        </w:rPr>
        <w:pPrChange w:id="9959" w:author="Alina Frey" w:date="2017-11-16T14:26:00Z">
          <w:pPr>
            <w:pStyle w:val="Alina-NormalText"/>
            <w:spacing w:after="0"/>
            <w:ind w:left="720"/>
            <w:contextualSpacing/>
          </w:pPr>
        </w:pPrChange>
      </w:pPr>
      <w:bookmarkStart w:id="9960" w:name="_Toc498937497"/>
      <w:bookmarkStart w:id="9961" w:name="_Toc498942345"/>
      <w:bookmarkStart w:id="9962" w:name="_Toc498939012"/>
      <w:bookmarkStart w:id="9963" w:name="_Toc499024585"/>
      <w:ins w:id="9964" w:author="Alina Frey" w:date="2017-11-16T14:26:00Z">
        <w:r w:rsidRPr="00CF2303">
          <w:t xml:space="preserve">Figure </w:t>
        </w:r>
        <w:r w:rsidRPr="00CF2303">
          <w:fldChar w:fldCharType="begin"/>
        </w:r>
        <w:r w:rsidRPr="00CF2303">
          <w:instrText xml:space="preserve"> SEQ Figure \* ARABIC </w:instrText>
        </w:r>
      </w:ins>
      <w:r w:rsidRPr="00CF2303">
        <w:fldChar w:fldCharType="separate"/>
      </w:r>
      <w:ins w:id="9965" w:author="Alina Frey [2]" w:date="2017-11-21T10:58:00Z">
        <w:r w:rsidR="003B7B8C">
          <w:rPr>
            <w:noProof/>
          </w:rPr>
          <w:t>121</w:t>
        </w:r>
      </w:ins>
      <w:ins w:id="9966" w:author="Alina Frey" w:date="2017-11-16T14:26:00Z">
        <w:r w:rsidRPr="00CF2303">
          <w:fldChar w:fldCharType="end"/>
        </w:r>
        <w:r w:rsidRPr="00CF2303">
          <w:t>: Contact History Pregnancy Filter</w:t>
        </w:r>
      </w:ins>
      <w:bookmarkEnd w:id="9960"/>
      <w:bookmarkEnd w:id="9961"/>
      <w:bookmarkEnd w:id="9962"/>
      <w:bookmarkEnd w:id="9963"/>
    </w:p>
    <w:p w14:paraId="255E7769" w14:textId="110BB704" w:rsidR="009F3A8B" w:rsidRPr="00CF2303" w:rsidRDefault="009F3A8B">
      <w:pPr>
        <w:rPr>
          <w:ins w:id="9967" w:author="Alina Frey" w:date="2017-11-16T12:08:00Z"/>
        </w:rPr>
        <w:pPrChange w:id="9968" w:author="Alina Frey" w:date="2017-11-16T12:09:00Z">
          <w:pPr>
            <w:pStyle w:val="Alina-NormalText"/>
            <w:numPr>
              <w:numId w:val="102"/>
            </w:numPr>
            <w:spacing w:after="0" w:line="259" w:lineRule="auto"/>
            <w:ind w:left="720" w:hanging="360"/>
            <w:contextualSpacing/>
          </w:pPr>
        </w:pPrChange>
      </w:pPr>
      <w:ins w:id="9969" w:author="Alina Frey" w:date="2017-11-16T12:08:00Z">
        <w:r w:rsidRPr="007F739A">
          <w:rPr>
            <w:color w:val="auto"/>
            <w:rPrChange w:id="9970" w:author="Alina Frey" w:date="2017-11-20T10:06:00Z">
              <w:rPr/>
            </w:rPrChange>
          </w:rPr>
          <w:t xml:space="preserve">The user can navigate back to the Patient Summary </w:t>
        </w:r>
      </w:ins>
      <w:ins w:id="9971" w:author="Alina Frey" w:date="2017-11-16T13:20:00Z">
        <w:r w:rsidR="001C34C3" w:rsidRPr="007F739A">
          <w:rPr>
            <w:color w:val="auto"/>
            <w:rPrChange w:id="9972" w:author="Alina Frey" w:date="2017-11-20T10:06:00Z">
              <w:rPr/>
            </w:rPrChange>
          </w:rPr>
          <w:t>screen or</w:t>
        </w:r>
      </w:ins>
      <w:ins w:id="9973" w:author="Alina Frey" w:date="2017-11-16T12:08:00Z">
        <w:r w:rsidRPr="007F739A">
          <w:rPr>
            <w:color w:val="auto"/>
            <w:rPrChange w:id="9974" w:author="Alina Frey" w:date="2017-11-20T10:06:00Z">
              <w:rPr/>
            </w:rPrChange>
          </w:rPr>
          <w:t xml:space="preserve"> </w:t>
        </w:r>
      </w:ins>
      <w:ins w:id="9975" w:author="Alina Frey" w:date="2017-11-16T13:20:00Z">
        <w:r w:rsidR="001C34C3" w:rsidRPr="007F739A">
          <w:rPr>
            <w:color w:val="auto"/>
            <w:rPrChange w:id="9976" w:author="Alina Frey" w:date="2017-11-20T10:06:00Z">
              <w:rPr/>
            </w:rPrChange>
          </w:rPr>
          <w:t xml:space="preserve">add </w:t>
        </w:r>
      </w:ins>
      <w:ins w:id="9977" w:author="Alina Frey" w:date="2017-11-16T12:08:00Z">
        <w:r w:rsidRPr="007F739A">
          <w:rPr>
            <w:color w:val="auto"/>
            <w:rPrChange w:id="9978" w:author="Alina Frey" w:date="2017-11-20T10:06:00Z">
              <w:rPr/>
            </w:rPrChange>
          </w:rPr>
          <w:t xml:space="preserve">a new note by selecting the </w:t>
        </w:r>
        <w:r w:rsidRPr="007F739A">
          <w:rPr>
            <w:b/>
            <w:color w:val="auto"/>
            <w:rPrChange w:id="9979" w:author="Alina Frey" w:date="2017-11-20T10:06:00Z">
              <w:rPr/>
            </w:rPrChange>
          </w:rPr>
          <w:t>Add Call Note</w:t>
        </w:r>
        <w:r w:rsidRPr="007F739A">
          <w:rPr>
            <w:color w:val="auto"/>
            <w:rPrChange w:id="9980" w:author="Alina Frey" w:date="2017-11-20T10:06:00Z">
              <w:rPr/>
            </w:rPrChange>
          </w:rPr>
          <w:t xml:space="preserve"> button.</w:t>
        </w:r>
      </w:ins>
    </w:p>
    <w:p w14:paraId="06A7BC71" w14:textId="00AA3C52" w:rsidR="009F3A8B" w:rsidRPr="007F739A" w:rsidRDefault="00ED1320" w:rsidP="00ED1320">
      <w:pPr>
        <w:pStyle w:val="Heading3"/>
        <w:rPr>
          <w:ins w:id="9981" w:author="Alina Frey" w:date="2017-11-16T13:25:00Z"/>
          <w:color w:val="auto"/>
          <w:rPrChange w:id="9982" w:author="Alina Frey" w:date="2017-11-20T10:06:00Z">
            <w:rPr>
              <w:ins w:id="9983" w:author="Alina Frey" w:date="2017-11-16T13:25:00Z"/>
            </w:rPr>
          </w:rPrChange>
        </w:rPr>
      </w:pPr>
      <w:bookmarkStart w:id="9984" w:name="_Ref498609540"/>
      <w:bookmarkStart w:id="9985" w:name="_Toc498937655"/>
      <w:bookmarkStart w:id="9986" w:name="_Toc498942503"/>
      <w:bookmarkStart w:id="9987" w:name="_Toc498939170"/>
      <w:bookmarkStart w:id="9988" w:name="_Toc499024438"/>
      <w:ins w:id="9989" w:author="Alina Frey" w:date="2017-11-16T13:25:00Z">
        <w:r w:rsidRPr="007F739A">
          <w:rPr>
            <w:color w:val="auto"/>
            <w:rPrChange w:id="9990" w:author="Alina Frey" w:date="2017-11-20T10:06:00Z">
              <w:rPr/>
            </w:rPrChange>
          </w:rPr>
          <w:t>Add a Call Note</w:t>
        </w:r>
        <w:bookmarkEnd w:id="9984"/>
        <w:bookmarkEnd w:id="9985"/>
        <w:bookmarkEnd w:id="9986"/>
        <w:bookmarkEnd w:id="9987"/>
        <w:bookmarkEnd w:id="9988"/>
      </w:ins>
    </w:p>
    <w:p w14:paraId="1DD8BA48" w14:textId="3174ADB6" w:rsidR="00ED1320" w:rsidRPr="007F739A" w:rsidRDefault="00F51CB9" w:rsidP="00ED1320">
      <w:pPr>
        <w:rPr>
          <w:ins w:id="9991" w:author="Alina Frey" w:date="2017-11-16T13:26:00Z"/>
          <w:color w:val="auto"/>
          <w:rPrChange w:id="9992" w:author="Alina Frey" w:date="2017-11-20T10:06:00Z">
            <w:rPr>
              <w:ins w:id="9993" w:author="Alina Frey" w:date="2017-11-16T13:26:00Z"/>
            </w:rPr>
          </w:rPrChange>
        </w:rPr>
      </w:pPr>
      <w:ins w:id="9994" w:author="Alina Frey" w:date="2017-11-16T13:25:00Z">
        <w:r w:rsidRPr="007F739A">
          <w:rPr>
            <w:color w:val="auto"/>
            <w:rPrChange w:id="9995" w:author="Alina Frey" w:date="2017-11-20T10:06:00Z">
              <w:rPr/>
            </w:rPrChange>
          </w:rPr>
          <w:t xml:space="preserve">Adding a call note can be done in </w:t>
        </w:r>
      </w:ins>
      <w:ins w:id="9996" w:author="Alina Frey" w:date="2017-11-16T13:26:00Z">
        <w:r w:rsidRPr="007F739A">
          <w:rPr>
            <w:color w:val="auto"/>
            <w:rPrChange w:id="9997" w:author="Alina Frey" w:date="2017-11-20T10:06:00Z">
              <w:rPr/>
            </w:rPrChange>
          </w:rPr>
          <w:t>two ways:</w:t>
        </w:r>
      </w:ins>
    </w:p>
    <w:p w14:paraId="11554F29" w14:textId="3477F0E9" w:rsidR="00D67FBB" w:rsidRPr="00CF2303" w:rsidRDefault="007F0A9E">
      <w:pPr>
        <w:pStyle w:val="ListParagraph"/>
        <w:numPr>
          <w:ilvl w:val="0"/>
          <w:numId w:val="105"/>
        </w:numPr>
        <w:spacing w:before="0" w:line="256" w:lineRule="auto"/>
        <w:rPr>
          <w:ins w:id="9998" w:author="Alina Frey" w:date="2017-11-16T13:53:00Z"/>
          <w:rFonts w:cstheme="minorHAnsi"/>
          <w:szCs w:val="24"/>
        </w:rPr>
        <w:pPrChange w:id="9999" w:author="Alina Frey" w:date="2017-11-16T13:53:00Z">
          <w:pPr>
            <w:spacing w:before="0" w:line="256" w:lineRule="auto"/>
          </w:pPr>
        </w:pPrChange>
      </w:pPr>
      <w:ins w:id="10000" w:author="Alina Frey" w:date="2017-11-16T13:33:00Z">
        <w:r w:rsidRPr="00CF2303">
          <w:t xml:space="preserve">Add </w:t>
        </w:r>
        <w:r w:rsidR="00C809CC" w:rsidRPr="00CF2303">
          <w:t xml:space="preserve">an MCC Call </w:t>
        </w:r>
      </w:ins>
      <w:ins w:id="10001" w:author="Alina Frey" w:date="2017-11-16T13:42:00Z">
        <w:r w:rsidR="00EC48E3" w:rsidRPr="00CF2303">
          <w:t xml:space="preserve">Item </w:t>
        </w:r>
        <w:r w:rsidR="00AF6E93" w:rsidRPr="00CF2303">
          <w:t xml:space="preserve">(default item or new item) </w:t>
        </w:r>
      </w:ins>
      <w:ins w:id="10002" w:author="Alina Frey" w:date="2017-11-16T13:34:00Z">
        <w:r w:rsidR="00806031" w:rsidRPr="00CF2303">
          <w:t xml:space="preserve">to the </w:t>
        </w:r>
      </w:ins>
      <w:ins w:id="10003" w:author="Alina Frey" w:date="2017-11-16T13:45:00Z">
        <w:r w:rsidR="00830040" w:rsidRPr="00CF2303">
          <w:t xml:space="preserve">current </w:t>
        </w:r>
      </w:ins>
      <w:ins w:id="10004" w:author="Alina Frey" w:date="2017-11-16T13:35:00Z">
        <w:r w:rsidR="006D0318" w:rsidRPr="00CF2303">
          <w:t>Pregnancy Checklist,</w:t>
        </w:r>
      </w:ins>
      <w:ins w:id="10005" w:author="Alina Frey" w:date="2017-11-16T13:45:00Z">
        <w:r w:rsidR="00830040" w:rsidRPr="00CF2303">
          <w:t xml:space="preserve"> </w:t>
        </w:r>
      </w:ins>
      <w:ins w:id="10006" w:author="Alina Frey" w:date="2017-11-16T13:29:00Z">
        <w:r w:rsidR="009241A8" w:rsidRPr="00CF2303">
          <w:t xml:space="preserve">(see </w:t>
        </w:r>
      </w:ins>
      <w:ins w:id="10007" w:author="Alina Frey" w:date="2017-11-16T13:46:00Z">
        <w:r w:rsidR="00830040" w:rsidRPr="00CF2303">
          <w:t xml:space="preserve">sections </w:t>
        </w:r>
        <w:r w:rsidR="00830040" w:rsidRPr="00CF2303">
          <w:rPr>
            <w:color w:val="0070C0"/>
            <w:u w:val="single" w:color="0070C0"/>
          </w:rPr>
          <w:fldChar w:fldCharType="begin"/>
        </w:r>
        <w:r w:rsidR="00830040" w:rsidRPr="009E5B97">
          <w:rPr>
            <w:color w:val="0070C0"/>
            <w:u w:val="single" w:color="0070C0"/>
          </w:rPr>
          <w:instrText xml:space="preserve"> REF _Ref498603308 \h </w:instrText>
        </w:r>
      </w:ins>
      <w:r w:rsidR="000E5A15" w:rsidRPr="009E5B97">
        <w:rPr>
          <w:color w:val="0070C0"/>
          <w:u w:val="single" w:color="0070C0"/>
        </w:rPr>
        <w:instrText xml:space="preserve"> \* MERGEFORMAT </w:instrText>
      </w:r>
      <w:r w:rsidR="00830040" w:rsidRPr="00CF2303">
        <w:rPr>
          <w:color w:val="0070C0"/>
          <w:u w:val="single" w:color="0070C0"/>
        </w:rPr>
      </w:r>
      <w:r w:rsidR="00830040" w:rsidRPr="00CF2303">
        <w:rPr>
          <w:color w:val="0070C0"/>
          <w:u w:val="single" w:color="0070C0"/>
        </w:rPr>
        <w:fldChar w:fldCharType="separate"/>
      </w:r>
      <w:ins w:id="10008" w:author="Alina Frey [2]" w:date="2017-11-21T10:58:00Z">
        <w:r w:rsidR="003B7B8C" w:rsidRPr="003B7B8C">
          <w:rPr>
            <w:color w:val="0070C0"/>
            <w:u w:val="single" w:color="0070C0"/>
            <w:rPrChange w:id="10009" w:author="Alina Frey [2]" w:date="2017-11-21T10:58:00Z">
              <w:rPr/>
            </w:rPrChange>
          </w:rPr>
          <w:t>Add Item</w:t>
        </w:r>
      </w:ins>
      <w:ins w:id="10010" w:author="Alina Frey" w:date="2017-11-16T13:46:00Z">
        <w:r w:rsidR="00830040" w:rsidRPr="00CF2303">
          <w:rPr>
            <w:color w:val="0070C0"/>
            <w:u w:val="single" w:color="0070C0"/>
          </w:rPr>
          <w:fldChar w:fldCharType="end"/>
        </w:r>
        <w:r w:rsidR="00830040" w:rsidRPr="00CF2303">
          <w:t xml:space="preserve"> </w:t>
        </w:r>
      </w:ins>
      <w:ins w:id="10011" w:author="Alina Frey" w:date="2017-11-16T13:37:00Z">
        <w:r w:rsidR="004338C8" w:rsidRPr="00CF2303">
          <w:t xml:space="preserve">and </w:t>
        </w:r>
      </w:ins>
      <w:ins w:id="10012" w:author="Alina Frey" w:date="2017-11-16T13:29:00Z">
        <w:r w:rsidR="002308E5" w:rsidRPr="00CF2303">
          <w:rPr>
            <w:color w:val="0070C0"/>
            <w:u w:val="single" w:color="0070C0"/>
          </w:rPr>
          <w:fldChar w:fldCharType="begin"/>
        </w:r>
        <w:r w:rsidR="002308E5" w:rsidRPr="009E5B97">
          <w:rPr>
            <w:color w:val="0070C0"/>
            <w:u w:val="single" w:color="0070C0"/>
          </w:rPr>
          <w:instrText xml:space="preserve"> REF _Ref498602319 \h </w:instrText>
        </w:r>
      </w:ins>
      <w:r w:rsidR="000E5A15" w:rsidRPr="009E5B97">
        <w:rPr>
          <w:color w:val="0070C0"/>
          <w:u w:val="single" w:color="0070C0"/>
        </w:rPr>
        <w:instrText xml:space="preserve"> \* MERGEFORMAT </w:instrText>
      </w:r>
      <w:r w:rsidR="002308E5" w:rsidRPr="00CF2303">
        <w:rPr>
          <w:color w:val="0070C0"/>
          <w:u w:val="single" w:color="0070C0"/>
        </w:rPr>
      </w:r>
      <w:r w:rsidR="002308E5" w:rsidRPr="00CF2303">
        <w:rPr>
          <w:color w:val="0070C0"/>
          <w:u w:val="single" w:color="0070C0"/>
        </w:rPr>
        <w:fldChar w:fldCharType="separate"/>
      </w:r>
      <w:ins w:id="10013" w:author="Alina Frey [2]" w:date="2017-11-21T10:58:00Z">
        <w:r w:rsidR="003B7B8C" w:rsidRPr="003B7B8C">
          <w:rPr>
            <w:color w:val="0070C0"/>
            <w:u w:val="single" w:color="0070C0"/>
            <w:rPrChange w:id="10014" w:author="Alina Frey [2]" w:date="2017-11-21T10:58:00Z">
              <w:rPr/>
            </w:rPrChange>
          </w:rPr>
          <w:t>Add Default Items</w:t>
        </w:r>
      </w:ins>
      <w:ins w:id="10015" w:author="Alina Frey" w:date="2017-11-16T13:29:00Z">
        <w:r w:rsidR="002308E5" w:rsidRPr="00CF2303">
          <w:rPr>
            <w:color w:val="0070C0"/>
            <w:u w:val="single" w:color="0070C0"/>
          </w:rPr>
          <w:fldChar w:fldCharType="end"/>
        </w:r>
      </w:ins>
      <w:ins w:id="10016" w:author="Alina Frey" w:date="2017-11-16T13:30:00Z">
        <w:r w:rsidR="002308E5" w:rsidRPr="00CF2303">
          <w:t xml:space="preserve"> under </w:t>
        </w:r>
        <w:r w:rsidR="002308E5" w:rsidRPr="00CF2303">
          <w:rPr>
            <w:color w:val="0070C0"/>
            <w:u w:val="single" w:color="0070C0"/>
          </w:rPr>
          <w:fldChar w:fldCharType="begin"/>
        </w:r>
        <w:r w:rsidR="002308E5" w:rsidRPr="009E5B97">
          <w:rPr>
            <w:color w:val="0070C0"/>
            <w:u w:val="single" w:color="0070C0"/>
          </w:rPr>
          <w:instrText xml:space="preserve"> REF _Ref498602348 \h </w:instrText>
        </w:r>
      </w:ins>
      <w:r w:rsidR="000E5A15" w:rsidRPr="009E5B97">
        <w:rPr>
          <w:color w:val="0070C0"/>
          <w:u w:val="single" w:color="0070C0"/>
        </w:rPr>
        <w:instrText xml:space="preserve"> \* MERGEFORMAT </w:instrText>
      </w:r>
      <w:r w:rsidR="002308E5" w:rsidRPr="00CF2303">
        <w:rPr>
          <w:color w:val="0070C0"/>
          <w:u w:val="single" w:color="0070C0"/>
        </w:rPr>
      </w:r>
      <w:r w:rsidR="002308E5" w:rsidRPr="00CF2303">
        <w:rPr>
          <w:color w:val="0070C0"/>
          <w:u w:val="single" w:color="0070C0"/>
        </w:rPr>
        <w:fldChar w:fldCharType="separate"/>
      </w:r>
      <w:ins w:id="10017" w:author="Alina Frey [2]" w:date="2017-11-21T10:58:00Z">
        <w:r w:rsidR="003B7B8C" w:rsidRPr="003B7B8C">
          <w:rPr>
            <w:color w:val="0070C0"/>
            <w:u w:val="single" w:color="0070C0"/>
            <w:rPrChange w:id="10018" w:author="Alina Frey [2]" w:date="2017-11-21T10:58:00Z">
              <w:rPr/>
            </w:rPrChange>
          </w:rPr>
          <w:t>Pregnancy Checklist</w:t>
        </w:r>
      </w:ins>
      <w:ins w:id="10019" w:author="Alina Frey" w:date="2017-11-16T13:30:00Z">
        <w:r w:rsidR="002308E5" w:rsidRPr="00CF2303">
          <w:rPr>
            <w:color w:val="0070C0"/>
            <w:u w:val="single" w:color="0070C0"/>
          </w:rPr>
          <w:fldChar w:fldCharType="end"/>
        </w:r>
        <w:r w:rsidR="002308E5" w:rsidRPr="00CF2303">
          <w:t>).</w:t>
        </w:r>
      </w:ins>
      <w:ins w:id="10020" w:author="Alina Frey" w:date="2017-11-16T13:53:00Z">
        <w:r w:rsidR="00D67FBB" w:rsidRPr="00CF2303">
          <w:t xml:space="preserve"> </w:t>
        </w:r>
        <w:r w:rsidR="00F441A3" w:rsidRPr="00CF2303">
          <w:rPr>
            <w:rFonts w:cstheme="minorHAnsi"/>
            <w:szCs w:val="24"/>
          </w:rPr>
          <w:t xml:space="preserve">The item </w:t>
        </w:r>
        <w:r w:rsidR="00D67FBB" w:rsidRPr="00CF2303">
          <w:rPr>
            <w:rFonts w:eastAsia="Times New Roman" w:cs="Times New Roman"/>
          </w:rPr>
          <w:t>will display on both the Pregnancy Checklist and the Contact History pages.</w:t>
        </w:r>
      </w:ins>
    </w:p>
    <w:p w14:paraId="7C15172C" w14:textId="3E973A99" w:rsidR="00C565B6" w:rsidRPr="007F739A" w:rsidRDefault="00C565B6" w:rsidP="00F51CB9">
      <w:pPr>
        <w:pStyle w:val="ListParagraph"/>
        <w:numPr>
          <w:ilvl w:val="0"/>
          <w:numId w:val="105"/>
        </w:numPr>
        <w:rPr>
          <w:ins w:id="10021" w:author="Alina Frey" w:date="2017-11-16T13:55:00Z"/>
        </w:rPr>
      </w:pPr>
      <w:ins w:id="10022" w:author="Alina Frey" w:date="2017-11-16T13:31:00Z">
        <w:r w:rsidRPr="007F739A">
          <w:t xml:space="preserve">Selecting </w:t>
        </w:r>
        <w:r w:rsidR="00F9598A" w:rsidRPr="007F739A">
          <w:t xml:space="preserve">the Add Call Note button at the bottom of the </w:t>
        </w:r>
      </w:ins>
      <w:ins w:id="10023" w:author="Alina Frey" w:date="2017-11-16T13:38:00Z">
        <w:r w:rsidR="0091255D" w:rsidRPr="007F739A">
          <w:t xml:space="preserve">Contact History </w:t>
        </w:r>
      </w:ins>
      <w:ins w:id="10024" w:author="Alina Frey" w:date="2017-11-16T13:31:00Z">
        <w:r w:rsidR="00F9598A" w:rsidRPr="007F739A">
          <w:t>screen.</w:t>
        </w:r>
      </w:ins>
      <w:ins w:id="10025" w:author="Alina Frey" w:date="2017-11-16T13:46:00Z">
        <w:r w:rsidR="00B21CD9" w:rsidRPr="007F739A">
          <w:t xml:space="preserve"> This will add </w:t>
        </w:r>
      </w:ins>
      <w:ins w:id="10026" w:author="Alina Frey" w:date="2017-11-16T13:47:00Z">
        <w:r w:rsidR="00B21CD9" w:rsidRPr="007F739A">
          <w:t xml:space="preserve">a call note to the </w:t>
        </w:r>
        <w:r w:rsidR="00511902" w:rsidRPr="007F739A">
          <w:t xml:space="preserve">selected pregnancy from the Filter drop-down. </w:t>
        </w:r>
      </w:ins>
    </w:p>
    <w:p w14:paraId="30D91B3D" w14:textId="2FEF223C" w:rsidR="0066480C" w:rsidRPr="00CF2303" w:rsidRDefault="00A7179E">
      <w:pPr>
        <w:rPr>
          <w:ins w:id="10027" w:author="Alina Frey" w:date="2017-11-16T13:58:00Z"/>
        </w:rPr>
        <w:pPrChange w:id="10028" w:author="Alina Frey" w:date="2017-11-16T13:58:00Z">
          <w:pPr>
            <w:pStyle w:val="Alina-NormalText"/>
            <w:numPr>
              <w:numId w:val="102"/>
            </w:numPr>
            <w:spacing w:after="0" w:line="259" w:lineRule="auto"/>
            <w:ind w:left="720" w:hanging="360"/>
            <w:contextualSpacing/>
          </w:pPr>
        </w:pPrChange>
      </w:pPr>
      <w:ins w:id="10029" w:author="Alina Frey" w:date="2017-11-16T13:55:00Z">
        <w:r w:rsidRPr="007F739A">
          <w:rPr>
            <w:color w:val="auto"/>
            <w:rPrChange w:id="10030" w:author="Alina Frey" w:date="2017-11-20T10:06:00Z">
              <w:rPr/>
            </w:rPrChange>
          </w:rPr>
          <w:t xml:space="preserve">To add a note from the </w:t>
        </w:r>
      </w:ins>
      <w:ins w:id="10031" w:author="Alina Frey" w:date="2017-11-16T13:56:00Z">
        <w:r w:rsidR="0055401F" w:rsidRPr="007F739A">
          <w:rPr>
            <w:color w:val="auto"/>
            <w:rPrChange w:id="10032" w:author="Alina Frey" w:date="2017-11-20T10:06:00Z">
              <w:rPr/>
            </w:rPrChange>
          </w:rPr>
          <w:t xml:space="preserve">Contact History screen, </w:t>
        </w:r>
      </w:ins>
      <w:ins w:id="10033" w:author="Alina Frey" w:date="2017-11-16T13:57:00Z">
        <w:r w:rsidR="001F2617" w:rsidRPr="007F739A">
          <w:rPr>
            <w:color w:val="auto"/>
            <w:rPrChange w:id="10034" w:author="Alina Frey" w:date="2017-11-20T10:06:00Z">
              <w:rPr/>
            </w:rPrChange>
          </w:rPr>
          <w:t>select the Add Call Note button.</w:t>
        </w:r>
      </w:ins>
      <w:ins w:id="10035" w:author="Alina Frey" w:date="2017-11-16T13:58:00Z">
        <w:r w:rsidR="00B8059A" w:rsidRPr="007F739A">
          <w:rPr>
            <w:color w:val="auto"/>
            <w:rPrChange w:id="10036" w:author="Alina Frey" w:date="2017-11-20T10:06:00Z">
              <w:rPr/>
            </w:rPrChange>
          </w:rPr>
          <w:t xml:space="preserve"> </w:t>
        </w:r>
        <w:r w:rsidR="0066480C" w:rsidRPr="007F739A">
          <w:rPr>
            <w:color w:val="auto"/>
            <w:rPrChange w:id="10037" w:author="Alina Frey" w:date="2017-11-20T10:06:00Z">
              <w:rPr/>
            </w:rPrChange>
          </w:rPr>
          <w:t>The button presents multiple options for the type of a note the user desires to add.</w:t>
        </w:r>
      </w:ins>
    </w:p>
    <w:p w14:paraId="13F6C7FC" w14:textId="77777777" w:rsidR="0066480C" w:rsidRPr="00CF2303" w:rsidRDefault="0066480C">
      <w:pPr>
        <w:pStyle w:val="ListParagraph"/>
        <w:numPr>
          <w:ilvl w:val="0"/>
          <w:numId w:val="106"/>
        </w:numPr>
        <w:spacing w:before="0" w:line="256" w:lineRule="auto"/>
        <w:rPr>
          <w:ins w:id="10038" w:author="Alina Frey" w:date="2017-11-16T13:58:00Z"/>
        </w:rPr>
        <w:pPrChange w:id="10039" w:author="Alina Frey" w:date="2017-11-16T13:58:00Z">
          <w:pPr>
            <w:pStyle w:val="Alina-NormalText"/>
            <w:numPr>
              <w:ilvl w:val="1"/>
              <w:numId w:val="102"/>
            </w:numPr>
            <w:spacing w:after="0" w:line="259" w:lineRule="auto"/>
            <w:ind w:left="1440" w:hanging="360"/>
            <w:contextualSpacing/>
          </w:pPr>
        </w:pPrChange>
      </w:pPr>
      <w:ins w:id="10040" w:author="Alina Frey" w:date="2017-11-16T13:58:00Z">
        <w:r w:rsidRPr="00CF2303">
          <w:t>Phone Call #1 (Initial Contact)</w:t>
        </w:r>
      </w:ins>
    </w:p>
    <w:p w14:paraId="7D62CA56" w14:textId="77777777" w:rsidR="0066480C" w:rsidRPr="00CF2303" w:rsidRDefault="0066480C">
      <w:pPr>
        <w:pStyle w:val="ListParagraph"/>
        <w:numPr>
          <w:ilvl w:val="0"/>
          <w:numId w:val="106"/>
        </w:numPr>
        <w:spacing w:before="0" w:line="256" w:lineRule="auto"/>
        <w:rPr>
          <w:ins w:id="10041" w:author="Alina Frey" w:date="2017-11-16T13:58:00Z"/>
        </w:rPr>
        <w:pPrChange w:id="10042" w:author="Alina Frey" w:date="2017-11-16T13:58:00Z">
          <w:pPr>
            <w:pStyle w:val="Alina-NormalText"/>
            <w:numPr>
              <w:ilvl w:val="1"/>
              <w:numId w:val="102"/>
            </w:numPr>
            <w:spacing w:after="0" w:line="259" w:lineRule="auto"/>
            <w:ind w:left="1440" w:hanging="360"/>
            <w:contextualSpacing/>
          </w:pPr>
        </w:pPrChange>
      </w:pPr>
      <w:ins w:id="10043" w:author="Alina Frey" w:date="2017-11-16T13:58:00Z">
        <w:r w:rsidRPr="00CF2303">
          <w:lastRenderedPageBreak/>
          <w:t>Phone Call #2 (12 Weeks)</w:t>
        </w:r>
      </w:ins>
    </w:p>
    <w:p w14:paraId="51F9437F" w14:textId="77777777" w:rsidR="0066480C" w:rsidRPr="00CF2303" w:rsidRDefault="0066480C">
      <w:pPr>
        <w:pStyle w:val="ListParagraph"/>
        <w:numPr>
          <w:ilvl w:val="0"/>
          <w:numId w:val="106"/>
        </w:numPr>
        <w:spacing w:before="0" w:line="256" w:lineRule="auto"/>
        <w:rPr>
          <w:ins w:id="10044" w:author="Alina Frey" w:date="2017-11-16T13:58:00Z"/>
        </w:rPr>
        <w:pPrChange w:id="10045" w:author="Alina Frey" w:date="2017-11-16T13:58:00Z">
          <w:pPr>
            <w:pStyle w:val="Alina-NormalText"/>
            <w:numPr>
              <w:ilvl w:val="1"/>
              <w:numId w:val="102"/>
            </w:numPr>
            <w:spacing w:after="0" w:line="259" w:lineRule="auto"/>
            <w:ind w:left="1440" w:hanging="360"/>
            <w:contextualSpacing/>
          </w:pPr>
        </w:pPrChange>
      </w:pPr>
      <w:ins w:id="10046" w:author="Alina Frey" w:date="2017-11-16T13:58:00Z">
        <w:r w:rsidRPr="00CF2303">
          <w:t>Phone Call #3 (20 Weeks)</w:t>
        </w:r>
      </w:ins>
    </w:p>
    <w:p w14:paraId="629F3B86" w14:textId="77777777" w:rsidR="0066480C" w:rsidRPr="00CF2303" w:rsidRDefault="0066480C">
      <w:pPr>
        <w:pStyle w:val="ListParagraph"/>
        <w:numPr>
          <w:ilvl w:val="0"/>
          <w:numId w:val="106"/>
        </w:numPr>
        <w:spacing w:before="0" w:line="256" w:lineRule="auto"/>
        <w:rPr>
          <w:ins w:id="10047" w:author="Alina Frey" w:date="2017-11-16T13:58:00Z"/>
        </w:rPr>
        <w:pPrChange w:id="10048" w:author="Alina Frey" w:date="2017-11-16T13:58:00Z">
          <w:pPr>
            <w:pStyle w:val="Alina-NormalText"/>
            <w:numPr>
              <w:ilvl w:val="1"/>
              <w:numId w:val="102"/>
            </w:numPr>
            <w:spacing w:after="0" w:line="259" w:lineRule="auto"/>
            <w:ind w:left="1440" w:hanging="360"/>
            <w:contextualSpacing/>
          </w:pPr>
        </w:pPrChange>
      </w:pPr>
      <w:ins w:id="10049" w:author="Alina Frey" w:date="2017-11-16T13:58:00Z">
        <w:r w:rsidRPr="00CF2303">
          <w:t>Phone Call #4 (28 Weeks)</w:t>
        </w:r>
      </w:ins>
    </w:p>
    <w:p w14:paraId="11BB5C19" w14:textId="77777777" w:rsidR="0066480C" w:rsidRPr="00CF2303" w:rsidRDefault="0066480C">
      <w:pPr>
        <w:pStyle w:val="ListParagraph"/>
        <w:numPr>
          <w:ilvl w:val="0"/>
          <w:numId w:val="106"/>
        </w:numPr>
        <w:spacing w:before="0" w:line="256" w:lineRule="auto"/>
        <w:rPr>
          <w:ins w:id="10050" w:author="Alina Frey" w:date="2017-11-16T13:58:00Z"/>
        </w:rPr>
        <w:pPrChange w:id="10051" w:author="Alina Frey" w:date="2017-11-16T13:58:00Z">
          <w:pPr>
            <w:pStyle w:val="Alina-NormalText"/>
            <w:numPr>
              <w:ilvl w:val="1"/>
              <w:numId w:val="102"/>
            </w:numPr>
            <w:spacing w:after="0" w:line="259" w:lineRule="auto"/>
            <w:ind w:left="1440" w:hanging="360"/>
            <w:contextualSpacing/>
          </w:pPr>
        </w:pPrChange>
      </w:pPr>
      <w:ins w:id="10052" w:author="Alina Frey" w:date="2017-11-16T13:58:00Z">
        <w:r w:rsidRPr="00CF2303">
          <w:t>Phone Call #5 (36 Weeks)</w:t>
        </w:r>
      </w:ins>
    </w:p>
    <w:p w14:paraId="5BC8EB72" w14:textId="77777777" w:rsidR="0066480C" w:rsidRPr="00CF2303" w:rsidRDefault="0066480C">
      <w:pPr>
        <w:pStyle w:val="ListParagraph"/>
        <w:numPr>
          <w:ilvl w:val="0"/>
          <w:numId w:val="106"/>
        </w:numPr>
        <w:spacing w:before="0" w:line="256" w:lineRule="auto"/>
        <w:rPr>
          <w:ins w:id="10053" w:author="Alina Frey" w:date="2017-11-16T13:58:00Z"/>
        </w:rPr>
        <w:pPrChange w:id="10054" w:author="Alina Frey" w:date="2017-11-16T13:58:00Z">
          <w:pPr>
            <w:pStyle w:val="Alina-NormalText"/>
            <w:numPr>
              <w:ilvl w:val="1"/>
              <w:numId w:val="102"/>
            </w:numPr>
            <w:spacing w:after="0" w:line="259" w:lineRule="auto"/>
            <w:ind w:left="1440" w:hanging="360"/>
            <w:contextualSpacing/>
          </w:pPr>
        </w:pPrChange>
      </w:pPr>
      <w:ins w:id="10055" w:author="Alina Frey" w:date="2017-11-16T13:58:00Z">
        <w:r w:rsidRPr="00CF2303">
          <w:t>Phone Call #6a (41 Weeks, Not Delivered)</w:t>
        </w:r>
      </w:ins>
    </w:p>
    <w:p w14:paraId="45FD4F61" w14:textId="77777777" w:rsidR="0066480C" w:rsidRPr="00CF2303" w:rsidRDefault="0066480C">
      <w:pPr>
        <w:pStyle w:val="ListParagraph"/>
        <w:numPr>
          <w:ilvl w:val="0"/>
          <w:numId w:val="106"/>
        </w:numPr>
        <w:spacing w:before="0" w:line="256" w:lineRule="auto"/>
        <w:rPr>
          <w:ins w:id="10056" w:author="Alina Frey" w:date="2017-11-16T13:58:00Z"/>
        </w:rPr>
        <w:pPrChange w:id="10057" w:author="Alina Frey" w:date="2017-11-16T13:58:00Z">
          <w:pPr>
            <w:pStyle w:val="Alina-NormalText"/>
            <w:numPr>
              <w:ilvl w:val="1"/>
              <w:numId w:val="102"/>
            </w:numPr>
            <w:spacing w:after="0" w:line="259" w:lineRule="auto"/>
            <w:ind w:left="1440" w:hanging="360"/>
            <w:contextualSpacing/>
          </w:pPr>
        </w:pPrChange>
      </w:pPr>
      <w:ins w:id="10058" w:author="Alina Frey" w:date="2017-11-16T13:58:00Z">
        <w:r w:rsidRPr="00CF2303">
          <w:t>Phone Call #6b (41 Weeks, Delivered)</w:t>
        </w:r>
      </w:ins>
    </w:p>
    <w:p w14:paraId="21DB0359" w14:textId="77777777" w:rsidR="0066480C" w:rsidRPr="00CF2303" w:rsidRDefault="0066480C">
      <w:pPr>
        <w:pStyle w:val="ListParagraph"/>
        <w:numPr>
          <w:ilvl w:val="0"/>
          <w:numId w:val="106"/>
        </w:numPr>
        <w:spacing w:before="0" w:line="256" w:lineRule="auto"/>
        <w:rPr>
          <w:ins w:id="10059" w:author="Alina Frey" w:date="2017-11-16T13:58:00Z"/>
        </w:rPr>
        <w:pPrChange w:id="10060" w:author="Alina Frey" w:date="2017-11-16T13:58:00Z">
          <w:pPr>
            <w:pStyle w:val="Alina-NormalText"/>
            <w:numPr>
              <w:ilvl w:val="1"/>
              <w:numId w:val="102"/>
            </w:numPr>
            <w:spacing w:after="0" w:line="259" w:lineRule="auto"/>
            <w:ind w:left="1440" w:hanging="360"/>
            <w:contextualSpacing/>
          </w:pPr>
        </w:pPrChange>
      </w:pPr>
      <w:ins w:id="10061" w:author="Alina Frey" w:date="2017-11-16T13:58:00Z">
        <w:r w:rsidRPr="00CF2303">
          <w:t>Phone Call #7 (6 Weeks Postpartum)</w:t>
        </w:r>
      </w:ins>
    </w:p>
    <w:p w14:paraId="6A1C2F44" w14:textId="77777777" w:rsidR="0066480C" w:rsidRPr="00CF2303" w:rsidRDefault="0066480C">
      <w:pPr>
        <w:pStyle w:val="ListParagraph"/>
        <w:numPr>
          <w:ilvl w:val="0"/>
          <w:numId w:val="106"/>
        </w:numPr>
        <w:spacing w:before="0" w:line="256" w:lineRule="auto"/>
        <w:rPr>
          <w:ins w:id="10062" w:author="Alina Frey" w:date="2017-11-16T13:58:00Z"/>
        </w:rPr>
        <w:pPrChange w:id="10063" w:author="Alina Frey" w:date="2017-11-16T13:58:00Z">
          <w:pPr>
            <w:pStyle w:val="Alina-NormalText"/>
            <w:numPr>
              <w:ilvl w:val="1"/>
              <w:numId w:val="102"/>
            </w:numPr>
            <w:spacing w:after="0" w:line="259" w:lineRule="auto"/>
            <w:ind w:left="1440" w:hanging="360"/>
            <w:contextualSpacing/>
          </w:pPr>
        </w:pPrChange>
      </w:pPr>
      <w:ins w:id="10064" w:author="Alina Frey" w:date="2017-11-16T13:58:00Z">
        <w:r w:rsidRPr="00CF2303">
          <w:t>Additional Call</w:t>
        </w:r>
      </w:ins>
    </w:p>
    <w:p w14:paraId="1CF48DEE" w14:textId="77777777" w:rsidR="00874D4B" w:rsidRPr="007F739A" w:rsidRDefault="00C1452C">
      <w:pPr>
        <w:pStyle w:val="Alina-NormalText"/>
        <w:keepNext/>
        <w:spacing w:after="0"/>
        <w:contextualSpacing/>
        <w:rPr>
          <w:ins w:id="10065" w:author="Alina Frey" w:date="2017-11-16T14:28:00Z"/>
        </w:rPr>
        <w:pPrChange w:id="10066" w:author="Alina Frey" w:date="2017-11-16T14:28:00Z">
          <w:pPr>
            <w:pStyle w:val="Alina-NormalText"/>
            <w:spacing w:after="0"/>
            <w:contextualSpacing/>
          </w:pPr>
        </w:pPrChange>
      </w:pPr>
      <w:ins w:id="10067" w:author="Alina Frey" w:date="2017-11-16T13:59:00Z">
        <w:r w:rsidRPr="00795D08">
          <w:rPr>
            <w:noProof/>
          </w:rPr>
          <w:drawing>
            <wp:inline distT="0" distB="0" distL="0" distR="0" wp14:anchorId="4C6134CB" wp14:editId="51FB1454">
              <wp:extent cx="2260600" cy="2014883"/>
              <wp:effectExtent l="0" t="0" r="6350" b="444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2263462" cy="2017434"/>
                      </a:xfrm>
                      <a:prstGeom prst="rect">
                        <a:avLst/>
                      </a:prstGeom>
                    </pic:spPr>
                  </pic:pic>
                </a:graphicData>
              </a:graphic>
            </wp:inline>
          </w:drawing>
        </w:r>
      </w:ins>
    </w:p>
    <w:p w14:paraId="03E8CE5A" w14:textId="7FC0429C" w:rsidR="00874D4B" w:rsidRPr="007F739A" w:rsidRDefault="00874D4B" w:rsidP="00874D4B">
      <w:pPr>
        <w:pStyle w:val="Caption"/>
        <w:rPr>
          <w:ins w:id="10068" w:author="Alina Frey" w:date="2017-11-16T14:29:00Z"/>
        </w:rPr>
      </w:pPr>
      <w:bookmarkStart w:id="10069" w:name="_Toc498937498"/>
      <w:bookmarkStart w:id="10070" w:name="_Toc498942346"/>
      <w:bookmarkStart w:id="10071" w:name="_Toc498939013"/>
      <w:bookmarkStart w:id="10072" w:name="_Toc499024586"/>
      <w:ins w:id="10073" w:author="Alina Frey" w:date="2017-11-16T14:28:00Z">
        <w:r w:rsidRPr="007F739A">
          <w:t xml:space="preserve">Figure </w:t>
        </w:r>
        <w:r w:rsidRPr="00CF2303">
          <w:fldChar w:fldCharType="begin"/>
        </w:r>
        <w:r w:rsidRPr="007F739A">
          <w:instrText xml:space="preserve"> SEQ Figure \* ARABIC </w:instrText>
        </w:r>
      </w:ins>
      <w:r w:rsidRPr="00CF2303">
        <w:fldChar w:fldCharType="separate"/>
      </w:r>
      <w:ins w:id="10074" w:author="Alina Frey [2]" w:date="2017-11-21T10:58:00Z">
        <w:r w:rsidR="003B7B8C">
          <w:rPr>
            <w:noProof/>
          </w:rPr>
          <w:t>122</w:t>
        </w:r>
      </w:ins>
      <w:ins w:id="10075" w:author="Alina Frey" w:date="2017-11-16T14:28:00Z">
        <w:r w:rsidRPr="00CF2303">
          <w:fldChar w:fldCharType="end"/>
        </w:r>
        <w:r w:rsidRPr="007F739A">
          <w:t>: Call Note Types</w:t>
        </w:r>
      </w:ins>
      <w:bookmarkEnd w:id="10069"/>
      <w:bookmarkEnd w:id="10070"/>
      <w:bookmarkEnd w:id="10071"/>
      <w:bookmarkEnd w:id="10072"/>
    </w:p>
    <w:p w14:paraId="3248C996" w14:textId="2908942E" w:rsidR="0066480C" w:rsidRPr="00CF2303" w:rsidRDefault="0066480C">
      <w:pPr>
        <w:rPr>
          <w:ins w:id="10076" w:author="Alina Frey" w:date="2017-11-16T13:58:00Z"/>
        </w:rPr>
        <w:pPrChange w:id="10077" w:author="Alina Frey" w:date="2017-11-16T14:29:00Z">
          <w:pPr>
            <w:pStyle w:val="Alina-NormalText"/>
            <w:numPr>
              <w:numId w:val="102"/>
            </w:numPr>
            <w:spacing w:after="0" w:line="259" w:lineRule="auto"/>
            <w:ind w:left="720" w:hanging="360"/>
            <w:contextualSpacing/>
          </w:pPr>
        </w:pPrChange>
      </w:pPr>
      <w:ins w:id="10078" w:author="Alina Frey" w:date="2017-11-16T13:58:00Z">
        <w:r w:rsidRPr="007F739A">
          <w:rPr>
            <w:color w:val="auto"/>
            <w:rPrChange w:id="10079" w:author="Alina Frey" w:date="2017-11-20T10:06:00Z">
              <w:rPr/>
            </w:rPrChange>
          </w:rPr>
          <w:t xml:space="preserve">Based on the selection, the user is redirected to the screen </w:t>
        </w:r>
      </w:ins>
      <w:ins w:id="10080" w:author="Alina Frey" w:date="2017-11-17T14:36:00Z">
        <w:r w:rsidR="00F24D97" w:rsidRPr="007F739A">
          <w:rPr>
            <w:color w:val="auto"/>
            <w:rPrChange w:id="10081" w:author="Alina Frey" w:date="2017-11-20T10:06:00Z">
              <w:rPr/>
            </w:rPrChange>
          </w:rPr>
          <w:t>corresponding</w:t>
        </w:r>
      </w:ins>
      <w:ins w:id="10082" w:author="Alina Frey" w:date="2017-11-16T13:58:00Z">
        <w:r w:rsidRPr="007F739A">
          <w:rPr>
            <w:color w:val="auto"/>
            <w:rPrChange w:id="10083" w:author="Alina Frey" w:date="2017-11-20T10:06:00Z">
              <w:rPr/>
            </w:rPrChange>
          </w:rPr>
          <w:t xml:space="preserve"> to the type of the note that was selected</w:t>
        </w:r>
      </w:ins>
      <w:ins w:id="10084" w:author="Alina Frey" w:date="2017-11-16T14:00:00Z">
        <w:r w:rsidR="0085298A" w:rsidRPr="007F739A">
          <w:rPr>
            <w:color w:val="auto"/>
            <w:rPrChange w:id="10085" w:author="Alina Frey" w:date="2017-11-20T10:06:00Z">
              <w:rPr/>
            </w:rPrChange>
          </w:rPr>
          <w:t xml:space="preserve">, presented in </w:t>
        </w:r>
      </w:ins>
      <w:ins w:id="10086" w:author="Alina Frey" w:date="2017-11-16T14:01:00Z">
        <w:r w:rsidR="00D31D60" w:rsidRPr="007F739A">
          <w:rPr>
            <w:color w:val="auto"/>
            <w:rPrChange w:id="10087" w:author="Alina Frey" w:date="2017-11-20T10:06:00Z">
              <w:rPr/>
            </w:rPrChange>
          </w:rPr>
          <w:t xml:space="preserve">next section </w:t>
        </w:r>
      </w:ins>
      <w:ins w:id="10088" w:author="Alina Frey" w:date="2017-11-16T14:02:00Z">
        <w:r w:rsidR="00846BF9" w:rsidRPr="00CF2303">
          <w:rPr>
            <w:color w:val="0070C0"/>
            <w:u w:val="single" w:color="0070C0"/>
          </w:rPr>
          <w:fldChar w:fldCharType="begin"/>
        </w:r>
        <w:r w:rsidR="00846BF9" w:rsidRPr="00CF2303">
          <w:rPr>
            <w:color w:val="0070C0"/>
            <w:u w:val="single" w:color="0070C0"/>
          </w:rPr>
          <w:instrText xml:space="preserve"> REF _Ref498604278 \h </w:instrText>
        </w:r>
      </w:ins>
      <w:r w:rsidR="00846BF9" w:rsidRPr="00CF2303">
        <w:rPr>
          <w:color w:val="0070C0"/>
          <w:u w:val="single" w:color="0070C0"/>
        </w:rPr>
      </w:r>
      <w:r w:rsidR="00846BF9" w:rsidRPr="00CF2303">
        <w:rPr>
          <w:color w:val="0070C0"/>
          <w:u w:val="single" w:color="0070C0"/>
        </w:rPr>
        <w:fldChar w:fldCharType="separate"/>
      </w:r>
      <w:ins w:id="10089" w:author="Alina Frey [2]" w:date="2017-11-21T10:58:00Z">
        <w:r w:rsidR="003B7B8C" w:rsidRPr="007F739A">
          <w:rPr>
            <w:color w:val="auto"/>
            <w:rPrChange w:id="10090" w:author="Alina Frey" w:date="2017-11-20T10:06:00Z">
              <w:rPr/>
            </w:rPrChange>
          </w:rPr>
          <w:t>Call Note</w:t>
        </w:r>
      </w:ins>
      <w:ins w:id="10091" w:author="Alina Frey" w:date="2017-11-16T14:02:00Z">
        <w:r w:rsidR="00846BF9" w:rsidRPr="00CF2303">
          <w:rPr>
            <w:color w:val="0070C0"/>
            <w:u w:val="single" w:color="0070C0"/>
          </w:rPr>
          <w:fldChar w:fldCharType="end"/>
        </w:r>
        <w:r w:rsidR="00846BF9" w:rsidRPr="007F739A">
          <w:rPr>
            <w:color w:val="auto"/>
            <w:rPrChange w:id="10092" w:author="Alina Frey" w:date="2017-11-20T10:06:00Z">
              <w:rPr/>
            </w:rPrChange>
          </w:rPr>
          <w:t xml:space="preserve">. </w:t>
        </w:r>
      </w:ins>
      <w:ins w:id="10093" w:author="Alina Frey" w:date="2017-11-16T13:58:00Z">
        <w:r w:rsidRPr="007F739A">
          <w:rPr>
            <w:color w:val="auto"/>
            <w:rPrChange w:id="10094" w:author="Alina Frey" w:date="2017-11-20T10:06:00Z">
              <w:rPr/>
            </w:rPrChange>
          </w:rPr>
          <w:t xml:space="preserve">Whenever a note is created, it will be added to the </w:t>
        </w:r>
      </w:ins>
      <w:ins w:id="10095" w:author="Alina Frey" w:date="2017-11-16T14:00:00Z">
        <w:r w:rsidR="0085298A" w:rsidRPr="007F739A">
          <w:rPr>
            <w:color w:val="auto"/>
            <w:rPrChange w:id="10096" w:author="Alina Frey" w:date="2017-11-20T10:06:00Z">
              <w:rPr/>
            </w:rPrChange>
          </w:rPr>
          <w:t>Contact History</w:t>
        </w:r>
      </w:ins>
      <w:ins w:id="10097" w:author="Alina Frey" w:date="2017-11-16T13:58:00Z">
        <w:r w:rsidRPr="007F739A">
          <w:rPr>
            <w:color w:val="auto"/>
            <w:rPrChange w:id="10098" w:author="Alina Frey" w:date="2017-11-20T10:06:00Z">
              <w:rPr/>
            </w:rPrChange>
          </w:rPr>
          <w:t>, even when the note was not signed.</w:t>
        </w:r>
      </w:ins>
    </w:p>
    <w:p w14:paraId="026346A0" w14:textId="0D4EE421" w:rsidR="0066480C" w:rsidRPr="007F739A" w:rsidRDefault="00846BF9" w:rsidP="00846BF9">
      <w:pPr>
        <w:pStyle w:val="Heading3"/>
        <w:ind w:left="-5"/>
        <w:rPr>
          <w:ins w:id="10099" w:author="Alina Frey" w:date="2017-11-16T14:03:00Z"/>
          <w:color w:val="auto"/>
          <w:rPrChange w:id="10100" w:author="Alina Frey" w:date="2017-11-20T10:06:00Z">
            <w:rPr>
              <w:ins w:id="10101" w:author="Alina Frey" w:date="2017-11-16T14:03:00Z"/>
            </w:rPr>
          </w:rPrChange>
        </w:rPr>
      </w:pPr>
      <w:bookmarkStart w:id="10102" w:name="_Ref498604278"/>
      <w:bookmarkStart w:id="10103" w:name="_Toc498937656"/>
      <w:bookmarkStart w:id="10104" w:name="_Toc498942504"/>
      <w:bookmarkStart w:id="10105" w:name="_Toc498939171"/>
      <w:bookmarkStart w:id="10106" w:name="_Toc499024439"/>
      <w:ins w:id="10107" w:author="Alina Frey" w:date="2017-11-16T14:01:00Z">
        <w:r w:rsidRPr="007F739A">
          <w:rPr>
            <w:color w:val="auto"/>
            <w:rPrChange w:id="10108" w:author="Alina Frey" w:date="2017-11-20T10:06:00Z">
              <w:rPr/>
            </w:rPrChange>
          </w:rPr>
          <w:t>Call Note</w:t>
        </w:r>
      </w:ins>
      <w:bookmarkEnd w:id="10102"/>
      <w:ins w:id="10109" w:author="Alina Frey" w:date="2017-11-16T15:14:00Z">
        <w:r w:rsidR="00F33AFB" w:rsidRPr="007F739A">
          <w:rPr>
            <w:color w:val="auto"/>
            <w:rPrChange w:id="10110" w:author="Alina Frey" w:date="2017-11-20T10:06:00Z">
              <w:rPr/>
            </w:rPrChange>
          </w:rPr>
          <w:t xml:space="preserve"> Details</w:t>
        </w:r>
      </w:ins>
      <w:bookmarkEnd w:id="10103"/>
      <w:bookmarkEnd w:id="10104"/>
      <w:bookmarkEnd w:id="10105"/>
      <w:bookmarkEnd w:id="10106"/>
    </w:p>
    <w:p w14:paraId="3F0EB243" w14:textId="77777777" w:rsidR="0000697C" w:rsidRPr="007F739A" w:rsidRDefault="0000697C" w:rsidP="00E21489">
      <w:pPr>
        <w:rPr>
          <w:ins w:id="10111" w:author="Alina Frey" w:date="2017-11-16T15:29:00Z"/>
          <w:rFonts w:eastAsia="Times New Roman" w:cs="Times New Roman"/>
          <w:color w:val="auto"/>
          <w:rPrChange w:id="10112" w:author="Alina Frey" w:date="2017-11-20T10:06:00Z">
            <w:rPr>
              <w:ins w:id="10113" w:author="Alina Frey" w:date="2017-11-16T15:29:00Z"/>
              <w:rFonts w:eastAsia="Times New Roman" w:cs="Times New Roman"/>
            </w:rPr>
          </w:rPrChange>
        </w:rPr>
      </w:pPr>
      <w:ins w:id="10114" w:author="Alina Frey" w:date="2017-11-16T15:28:00Z">
        <w:r w:rsidRPr="007F739A">
          <w:rPr>
            <w:rFonts w:eastAsia="Times New Roman" w:cs="Times New Roman"/>
            <w:color w:val="auto"/>
            <w:rPrChange w:id="10115" w:author="Alina Frey" w:date="2017-11-20T10:06:00Z">
              <w:rPr>
                <w:rFonts w:eastAsia="Times New Roman" w:cs="Times New Roman"/>
              </w:rPr>
            </w:rPrChange>
          </w:rPr>
          <w:t xml:space="preserve">There are </w:t>
        </w:r>
      </w:ins>
      <w:ins w:id="10116" w:author="Alina Frey" w:date="2017-11-16T15:29:00Z">
        <w:r w:rsidRPr="007F739A">
          <w:rPr>
            <w:rFonts w:eastAsia="Times New Roman" w:cs="Times New Roman"/>
            <w:color w:val="auto"/>
            <w:rPrChange w:id="10117" w:author="Alina Frey" w:date="2017-11-20T10:06:00Z">
              <w:rPr>
                <w:rFonts w:eastAsia="Times New Roman" w:cs="Times New Roman"/>
              </w:rPr>
            </w:rPrChange>
          </w:rPr>
          <w:t xml:space="preserve">two ways to </w:t>
        </w:r>
      </w:ins>
      <w:ins w:id="10118" w:author="Alina Frey" w:date="2017-11-16T15:28:00Z">
        <w:r w:rsidR="00653356" w:rsidRPr="007F739A">
          <w:rPr>
            <w:rFonts w:eastAsia="Times New Roman" w:cs="Times New Roman"/>
            <w:color w:val="auto"/>
            <w:rPrChange w:id="10119" w:author="Alina Frey" w:date="2017-11-20T10:06:00Z">
              <w:rPr>
                <w:rFonts w:eastAsia="Times New Roman" w:cs="Times New Roman"/>
              </w:rPr>
            </w:rPrChange>
          </w:rPr>
          <w:t>access the Call Note Details screen</w:t>
        </w:r>
      </w:ins>
      <w:ins w:id="10120" w:author="Alina Frey" w:date="2017-11-16T15:29:00Z">
        <w:r w:rsidRPr="007F739A">
          <w:rPr>
            <w:rFonts w:eastAsia="Times New Roman" w:cs="Times New Roman"/>
            <w:color w:val="auto"/>
            <w:rPrChange w:id="10121" w:author="Alina Frey" w:date="2017-11-20T10:06:00Z">
              <w:rPr>
                <w:rFonts w:eastAsia="Times New Roman" w:cs="Times New Roman"/>
              </w:rPr>
            </w:rPrChange>
          </w:rPr>
          <w:t>:</w:t>
        </w:r>
      </w:ins>
    </w:p>
    <w:p w14:paraId="0E3573BC" w14:textId="33232688" w:rsidR="008874D5" w:rsidRPr="007F739A" w:rsidRDefault="008874D5" w:rsidP="0000697C">
      <w:pPr>
        <w:pStyle w:val="ListParagraph"/>
        <w:numPr>
          <w:ilvl w:val="0"/>
          <w:numId w:val="110"/>
        </w:numPr>
        <w:rPr>
          <w:ins w:id="10122" w:author="Alina Frey" w:date="2017-11-16T15:29:00Z"/>
          <w:rPrChange w:id="10123" w:author="Alina Frey" w:date="2017-11-20T10:06:00Z">
            <w:rPr>
              <w:ins w:id="10124" w:author="Alina Frey" w:date="2017-11-16T15:29:00Z"/>
              <w:rFonts w:eastAsia="Times New Roman" w:cs="Times New Roman"/>
            </w:rPr>
          </w:rPrChange>
        </w:rPr>
      </w:pPr>
      <w:ins w:id="10125" w:author="Alina Frey" w:date="2017-11-16T15:29:00Z">
        <w:r w:rsidRPr="007F739A">
          <w:t xml:space="preserve">Create a new note (as described in the previous section </w:t>
        </w:r>
      </w:ins>
      <w:ins w:id="10126" w:author="Alina Frey" w:date="2017-11-16T15:30:00Z">
        <w:r w:rsidRPr="00CF2303">
          <w:rPr>
            <w:color w:val="0070C0"/>
            <w:u w:val="single" w:color="0070C0"/>
          </w:rPr>
          <w:fldChar w:fldCharType="begin"/>
        </w:r>
        <w:r w:rsidRPr="009E5B97">
          <w:rPr>
            <w:color w:val="0070C0"/>
            <w:u w:val="single" w:color="0070C0"/>
          </w:rPr>
          <w:instrText xml:space="preserve"> REF _Ref498609540 \h </w:instrText>
        </w:r>
      </w:ins>
      <w:r w:rsidRPr="00CF2303">
        <w:rPr>
          <w:color w:val="0070C0"/>
          <w:u w:val="single" w:color="0070C0"/>
        </w:rPr>
      </w:r>
      <w:r w:rsidRPr="00CF2303">
        <w:rPr>
          <w:color w:val="0070C0"/>
          <w:u w:val="single" w:color="0070C0"/>
        </w:rPr>
        <w:fldChar w:fldCharType="separate"/>
      </w:r>
      <w:ins w:id="10127" w:author="Alina Frey [2]" w:date="2017-11-21T10:58:00Z">
        <w:r w:rsidR="003B7B8C" w:rsidRPr="007F739A">
          <w:rPr>
            <w:rPrChange w:id="10128" w:author="Alina Frey" w:date="2017-11-20T10:06:00Z">
              <w:rPr/>
            </w:rPrChange>
          </w:rPr>
          <w:t>Add a Call Note</w:t>
        </w:r>
      </w:ins>
      <w:ins w:id="10129" w:author="Alina Frey" w:date="2017-11-16T15:30:00Z">
        <w:r w:rsidRPr="00CF2303">
          <w:rPr>
            <w:color w:val="0070C0"/>
            <w:u w:val="single" w:color="0070C0"/>
          </w:rPr>
          <w:fldChar w:fldCharType="end"/>
        </w:r>
        <w:r w:rsidRPr="007F739A">
          <w:t>)</w:t>
        </w:r>
      </w:ins>
    </w:p>
    <w:p w14:paraId="6B143330" w14:textId="79DE7E29" w:rsidR="008874D5" w:rsidRPr="007F739A" w:rsidRDefault="008874D5" w:rsidP="008874D5">
      <w:pPr>
        <w:pStyle w:val="ListParagraph"/>
        <w:numPr>
          <w:ilvl w:val="0"/>
          <w:numId w:val="110"/>
        </w:numPr>
        <w:rPr>
          <w:ins w:id="10130" w:author="Alina Frey" w:date="2017-11-16T15:36:00Z"/>
          <w:rPrChange w:id="10131" w:author="Alina Frey" w:date="2017-11-20T10:06:00Z">
            <w:rPr>
              <w:ins w:id="10132" w:author="Alina Frey" w:date="2017-11-16T15:36:00Z"/>
              <w:rFonts w:eastAsia="Times New Roman" w:cs="Times New Roman"/>
            </w:rPr>
          </w:rPrChange>
        </w:rPr>
      </w:pPr>
      <w:ins w:id="10133" w:author="Alina Frey" w:date="2017-11-16T15:29:00Z">
        <w:r w:rsidRPr="007F739A">
          <w:rPr>
            <w:rFonts w:eastAsia="Times New Roman" w:cs="Times New Roman"/>
          </w:rPr>
          <w:t>O</w:t>
        </w:r>
      </w:ins>
      <w:ins w:id="10134" w:author="Alina Frey" w:date="2017-11-16T15:27:00Z">
        <w:r w:rsidR="00EC3A0C" w:rsidRPr="007F739A">
          <w:rPr>
            <w:rFonts w:eastAsia="Times New Roman" w:cs="Times New Roman"/>
            <w:rPrChange w:id="10135" w:author="Alina Frey" w:date="2017-11-20T10:06:00Z">
              <w:rPr/>
            </w:rPrChange>
          </w:rPr>
          <w:t xml:space="preserve">pen a </w:t>
        </w:r>
      </w:ins>
      <w:ins w:id="10136" w:author="Alina Frey" w:date="2017-11-16T15:32:00Z">
        <w:r w:rsidR="007A70AA" w:rsidRPr="007F739A">
          <w:rPr>
            <w:rFonts w:eastAsia="Times New Roman" w:cs="Times New Roman"/>
          </w:rPr>
          <w:t>previous</w:t>
        </w:r>
      </w:ins>
      <w:ins w:id="10137" w:author="Alina Frey" w:date="2017-11-16T15:33:00Z">
        <w:r w:rsidR="00732E1B" w:rsidRPr="007F739A">
          <w:rPr>
            <w:rFonts w:eastAsia="Times New Roman" w:cs="Times New Roman"/>
          </w:rPr>
          <w:t>ly</w:t>
        </w:r>
      </w:ins>
      <w:ins w:id="10138" w:author="Alina Frey" w:date="2017-11-16T15:32:00Z">
        <w:r w:rsidR="007A70AA" w:rsidRPr="007F739A">
          <w:rPr>
            <w:rFonts w:eastAsia="Times New Roman" w:cs="Times New Roman"/>
          </w:rPr>
          <w:t xml:space="preserve"> </w:t>
        </w:r>
      </w:ins>
      <w:ins w:id="10139" w:author="Alina Frey" w:date="2017-11-16T15:33:00Z">
        <w:r w:rsidR="00732E1B" w:rsidRPr="007F739A">
          <w:rPr>
            <w:rFonts w:eastAsia="Times New Roman" w:cs="Times New Roman"/>
          </w:rPr>
          <w:t xml:space="preserve">added </w:t>
        </w:r>
      </w:ins>
      <w:ins w:id="10140" w:author="Alina Frey" w:date="2017-11-16T15:27:00Z">
        <w:r w:rsidR="00EC3A0C" w:rsidRPr="007F739A">
          <w:rPr>
            <w:rFonts w:eastAsia="Times New Roman" w:cs="Times New Roman"/>
            <w:rPrChange w:id="10141" w:author="Alina Frey" w:date="2017-11-20T10:06:00Z">
              <w:rPr/>
            </w:rPrChange>
          </w:rPr>
          <w:t xml:space="preserve">call </w:t>
        </w:r>
      </w:ins>
      <w:ins w:id="10142" w:author="Alina Frey" w:date="2017-11-16T15:32:00Z">
        <w:r w:rsidR="007A70AA" w:rsidRPr="007F739A">
          <w:rPr>
            <w:rFonts w:eastAsia="Times New Roman" w:cs="Times New Roman"/>
          </w:rPr>
          <w:t>note</w:t>
        </w:r>
      </w:ins>
      <w:ins w:id="10143" w:author="Alina Frey" w:date="2017-11-16T15:33:00Z">
        <w:r w:rsidR="00DD6E47" w:rsidRPr="007F739A">
          <w:rPr>
            <w:rFonts w:eastAsia="Times New Roman" w:cs="Times New Roman"/>
          </w:rPr>
          <w:t xml:space="preserve"> by clicking </w:t>
        </w:r>
        <w:r w:rsidR="00DD6E47" w:rsidRPr="007F739A">
          <w:rPr>
            <w:rFonts w:eastAsia="Times New Roman" w:cs="Times New Roman"/>
            <w:b/>
            <w:rPrChange w:id="10144" w:author="Alina Frey" w:date="2017-11-20T10:06:00Z">
              <w:rPr>
                <w:rFonts w:eastAsia="Times New Roman" w:cs="Times New Roman"/>
              </w:rPr>
            </w:rPrChange>
          </w:rPr>
          <w:t>Conti</w:t>
        </w:r>
      </w:ins>
      <w:ins w:id="10145" w:author="Alina Frey" w:date="2017-11-16T15:34:00Z">
        <w:r w:rsidR="00DD6E47" w:rsidRPr="007F739A">
          <w:rPr>
            <w:rFonts w:eastAsia="Times New Roman" w:cs="Times New Roman"/>
            <w:b/>
            <w:rPrChange w:id="10146" w:author="Alina Frey" w:date="2017-11-20T10:06:00Z">
              <w:rPr>
                <w:rFonts w:eastAsia="Times New Roman" w:cs="Times New Roman"/>
              </w:rPr>
            </w:rPrChange>
          </w:rPr>
          <w:t>nue</w:t>
        </w:r>
        <w:r w:rsidR="00DD6E47" w:rsidRPr="007F739A">
          <w:rPr>
            <w:rFonts w:eastAsia="Times New Roman" w:cs="Times New Roman"/>
          </w:rPr>
          <w:t xml:space="preserve"> or </w:t>
        </w:r>
      </w:ins>
      <w:ins w:id="10147" w:author="Alina Frey" w:date="2017-11-16T15:27:00Z">
        <w:r w:rsidR="00EC3A0C" w:rsidRPr="007F739A">
          <w:rPr>
            <w:rFonts w:eastAsia="Times New Roman" w:cs="Times New Roman"/>
            <w:b/>
            <w:rPrChange w:id="10148" w:author="Alina Frey" w:date="2017-11-20T10:06:00Z">
              <w:rPr>
                <w:b/>
              </w:rPr>
            </w:rPrChange>
          </w:rPr>
          <w:t>Call Now</w:t>
        </w:r>
      </w:ins>
      <w:ins w:id="10149" w:author="Alina Frey" w:date="2017-11-16T15:34:00Z">
        <w:r w:rsidR="00DD6E47" w:rsidRPr="007F739A">
          <w:rPr>
            <w:rFonts w:eastAsia="Times New Roman" w:cs="Times New Roman"/>
            <w:b/>
          </w:rPr>
          <w:t xml:space="preserve"> </w:t>
        </w:r>
        <w:r w:rsidR="00DD6E47" w:rsidRPr="007F739A">
          <w:rPr>
            <w:rFonts w:eastAsia="Times New Roman" w:cs="Times New Roman"/>
          </w:rPr>
          <w:t xml:space="preserve">action </w:t>
        </w:r>
      </w:ins>
      <w:ins w:id="10150" w:author="Alina Frey" w:date="2017-11-16T15:35:00Z">
        <w:r w:rsidR="00462ADB" w:rsidRPr="007F739A">
          <w:rPr>
            <w:rFonts w:eastAsia="Times New Roman" w:cs="Times New Roman"/>
          </w:rPr>
          <w:t xml:space="preserve">at the end of the call note row in the </w:t>
        </w:r>
        <w:r w:rsidR="00C00410" w:rsidRPr="007F739A">
          <w:rPr>
            <w:rFonts w:eastAsia="Times New Roman" w:cs="Times New Roman"/>
          </w:rPr>
          <w:t>Contact History table</w:t>
        </w:r>
      </w:ins>
      <w:ins w:id="10151" w:author="Alina Frey" w:date="2017-11-16T15:27:00Z">
        <w:r w:rsidR="00EC3A0C" w:rsidRPr="007F739A">
          <w:rPr>
            <w:rFonts w:eastAsia="Times New Roman" w:cs="Times New Roman"/>
            <w:rPrChange w:id="10152" w:author="Alina Frey" w:date="2017-11-20T10:06:00Z">
              <w:rPr/>
            </w:rPrChange>
          </w:rPr>
          <w:t>.</w:t>
        </w:r>
      </w:ins>
    </w:p>
    <w:p w14:paraId="69392E25" w14:textId="6C5EE48B" w:rsidR="007E0203" w:rsidRPr="00CF2303" w:rsidRDefault="00F27998">
      <w:pPr>
        <w:pStyle w:val="Alina-NormalText"/>
        <w:keepNext/>
        <w:spacing w:after="0"/>
        <w:contextualSpacing/>
        <w:rPr>
          <w:ins w:id="10153" w:author="Alina Frey" w:date="2017-11-16T15:37:00Z"/>
        </w:rPr>
        <w:pPrChange w:id="10154" w:author="Alina Frey" w:date="2017-11-16T15:37:00Z">
          <w:pPr/>
        </w:pPrChange>
      </w:pPr>
      <w:ins w:id="10155" w:author="Alina Frey" w:date="2017-11-20T16:11:00Z">
        <w:r>
          <w:rPr>
            <w:noProof/>
          </w:rPr>
          <mc:AlternateContent>
            <mc:Choice Requires="wps">
              <w:drawing>
                <wp:anchor distT="0" distB="0" distL="114300" distR="114300" simplePos="0" relativeHeight="251654144" behindDoc="0" locked="0" layoutInCell="1" allowOverlap="1" wp14:anchorId="32973C06" wp14:editId="2FDFB9E2">
                  <wp:simplePos x="0" y="0"/>
                  <wp:positionH relativeFrom="column">
                    <wp:posOffset>5740400</wp:posOffset>
                  </wp:positionH>
                  <wp:positionV relativeFrom="paragraph">
                    <wp:posOffset>342900</wp:posOffset>
                  </wp:positionV>
                  <wp:extent cx="203200" cy="254000"/>
                  <wp:effectExtent l="38100" t="38100" r="25400" b="12700"/>
                  <wp:wrapNone/>
                  <wp:docPr id="409" name="Straight Arrow Connector 409"/>
                  <wp:cNvGraphicFramePr/>
                  <a:graphic xmlns:a="http://schemas.openxmlformats.org/drawingml/2006/main">
                    <a:graphicData uri="http://schemas.microsoft.com/office/word/2010/wordprocessingShape">
                      <wps:wsp>
                        <wps:cNvCnPr/>
                        <wps:spPr>
                          <a:xfrm flipH="1" flipV="1">
                            <a:off x="0" y="0"/>
                            <a:ext cx="203200" cy="254000"/>
                          </a:xfrm>
                          <a:prstGeom prst="straightConnector1">
                            <a:avLst/>
                          </a:prstGeom>
                          <a:ln w="28575">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D2181BD" id="Straight Arrow Connector 409" o:spid="_x0000_s1026" type="#_x0000_t32" style="position:absolute;margin-left:452pt;margin-top:27pt;width:16pt;height:20pt;flip:x y;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" strokecolor="red" strokeweight="2.25pt">
                  <v:stroke endarrow="block" joinstyle="miter"/>
                </v:shape>
              </w:pict>
            </mc:Fallback>
          </mc:AlternateContent>
        </w:r>
      </w:ins>
      <w:r w:rsidR="004700DD" w:rsidRPr="007F739A">
        <w:rPr>
          <w:rStyle w:val="CommentReference"/>
          <w:rFonts w:ascii="Times New Roman" w:eastAsia="Calibri" w:hAnsi="Times New Roman" w:cs="Calibri"/>
          <w:rPrChange w:id="10156" w:author="Alina Frey" w:date="2017-11-20T10:06:00Z">
            <w:rPr>
              <w:rStyle w:val="CommentReference"/>
            </w:rPr>
          </w:rPrChange>
        </w:rPr>
        <w:commentReference w:id="10157"/>
      </w:r>
      <w:ins w:id="10158" w:author="Alina Frey" w:date="2017-11-20T16:11:00Z">
        <w:r>
          <w:rPr>
            <w:noProof/>
          </w:rPr>
          <w:drawing>
            <wp:inline distT="0" distB="0" distL="0" distR="0" wp14:anchorId="12C74825" wp14:editId="496E98FE">
              <wp:extent cx="5943600" cy="400050"/>
              <wp:effectExtent l="0" t="0" r="0" b="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943600" cy="400050"/>
                      </a:xfrm>
                      <a:prstGeom prst="rect">
                        <a:avLst/>
                      </a:prstGeom>
                    </pic:spPr>
                  </pic:pic>
                </a:graphicData>
              </a:graphic>
            </wp:inline>
          </w:drawing>
        </w:r>
      </w:ins>
    </w:p>
    <w:p w14:paraId="679AF296" w14:textId="2101290A" w:rsidR="003A529E" w:rsidRPr="007F739A" w:rsidRDefault="007E0203" w:rsidP="007E0203">
      <w:pPr>
        <w:pStyle w:val="Caption"/>
        <w:rPr>
          <w:ins w:id="10159" w:author="Alina Frey" w:date="2017-11-16T15:37:00Z"/>
        </w:rPr>
      </w:pPr>
      <w:bookmarkStart w:id="10160" w:name="_Toc498937499"/>
      <w:bookmarkStart w:id="10161" w:name="_Toc498942347"/>
      <w:bookmarkStart w:id="10162" w:name="_Toc498939014"/>
      <w:bookmarkStart w:id="10163" w:name="_Toc499024587"/>
      <w:ins w:id="10164" w:author="Alina Frey" w:date="2017-11-16T15:37:00Z">
        <w:r w:rsidRPr="007F739A">
          <w:t xml:space="preserve">Figure </w:t>
        </w:r>
        <w:r w:rsidRPr="00CF2303">
          <w:fldChar w:fldCharType="begin"/>
        </w:r>
        <w:r w:rsidRPr="007F739A">
          <w:instrText xml:space="preserve"> SEQ Figure \* ARABIC </w:instrText>
        </w:r>
      </w:ins>
      <w:r w:rsidRPr="00CF2303">
        <w:fldChar w:fldCharType="separate"/>
      </w:r>
      <w:ins w:id="10165" w:author="Alina Frey [2]" w:date="2017-11-21T10:58:00Z">
        <w:r w:rsidR="003B7B8C">
          <w:rPr>
            <w:noProof/>
          </w:rPr>
          <w:t>123</w:t>
        </w:r>
      </w:ins>
      <w:ins w:id="10166" w:author="Alina Frey" w:date="2017-11-16T15:37:00Z">
        <w:r w:rsidRPr="00CF2303">
          <w:fldChar w:fldCharType="end"/>
        </w:r>
        <w:r w:rsidRPr="007F739A">
          <w:t>: Open previously added Call Note</w:t>
        </w:r>
        <w:bookmarkEnd w:id="10160"/>
        <w:bookmarkEnd w:id="10161"/>
        <w:bookmarkEnd w:id="10162"/>
        <w:bookmarkEnd w:id="10163"/>
      </w:ins>
    </w:p>
    <w:p w14:paraId="60A05570" w14:textId="77777777" w:rsidR="0068090C" w:rsidRPr="007F739A" w:rsidRDefault="0068090C" w:rsidP="0068090C">
      <w:pPr>
        <w:rPr>
          <w:ins w:id="10167" w:author="Alina Frey" w:date="2017-11-16T15:37:00Z"/>
          <w:color w:val="auto"/>
          <w:rPrChange w:id="10168" w:author="Alina Frey" w:date="2017-11-20T10:06:00Z">
            <w:rPr>
              <w:ins w:id="10169" w:author="Alina Frey" w:date="2017-11-16T15:37:00Z"/>
            </w:rPr>
          </w:rPrChange>
        </w:rPr>
      </w:pPr>
      <w:ins w:id="10170" w:author="Alina Frey" w:date="2017-11-16T15:37:00Z">
        <w:r w:rsidRPr="007F739A">
          <w:rPr>
            <w:color w:val="auto"/>
            <w:rPrChange w:id="10171" w:author="Alina Frey" w:date="2017-11-20T10:06:00Z">
              <w:rPr/>
            </w:rPrChange>
          </w:rPr>
          <w:t>The call note presents a standardized way to conduct a call with a patient and a way to capture all the information from the conversation with the patient.</w:t>
        </w:r>
      </w:ins>
    </w:p>
    <w:p w14:paraId="22F71741" w14:textId="77777777" w:rsidR="0068090C" w:rsidRPr="00CF2303" w:rsidRDefault="0068090C">
      <w:pPr>
        <w:rPr>
          <w:ins w:id="10172" w:author="Alina Frey" w:date="2017-11-16T15:31:00Z"/>
        </w:rPr>
        <w:pPrChange w:id="10173" w:author="Alina Frey" w:date="2017-11-16T15:37:00Z">
          <w:pPr>
            <w:pStyle w:val="ListParagraph"/>
            <w:numPr>
              <w:numId w:val="110"/>
            </w:numPr>
            <w:ind w:hanging="360"/>
          </w:pPr>
        </w:pPrChange>
      </w:pPr>
    </w:p>
    <w:p w14:paraId="1437B6CB" w14:textId="77777777" w:rsidR="0068090C" w:rsidRPr="00CF2303" w:rsidRDefault="008874D5">
      <w:pPr>
        <w:pStyle w:val="Alina-NormalText"/>
        <w:keepNext/>
        <w:spacing w:after="0"/>
        <w:contextualSpacing/>
        <w:rPr>
          <w:ins w:id="10174" w:author="Alina Frey" w:date="2017-11-16T15:38:00Z"/>
        </w:rPr>
        <w:pPrChange w:id="10175" w:author="Alina Frey" w:date="2017-11-16T15:38:00Z">
          <w:pPr>
            <w:pStyle w:val="Caption"/>
          </w:pPr>
        </w:pPrChange>
      </w:pPr>
      <w:ins w:id="10176" w:author="Alina Frey" w:date="2017-11-16T15:31:00Z">
        <w:r w:rsidRPr="00795D08">
          <w:rPr>
            <w:noProof/>
          </w:rPr>
          <w:lastRenderedPageBreak/>
          <w:drawing>
            <wp:inline distT="0" distB="0" distL="0" distR="0" wp14:anchorId="3B3D0195" wp14:editId="64F6FA4B">
              <wp:extent cx="4552950" cy="2393704"/>
              <wp:effectExtent l="0" t="0" r="0" b="698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4566763" cy="2400966"/>
                      </a:xfrm>
                      <a:prstGeom prst="rect">
                        <a:avLst/>
                      </a:prstGeom>
                    </pic:spPr>
                  </pic:pic>
                </a:graphicData>
              </a:graphic>
            </wp:inline>
          </w:drawing>
        </w:r>
      </w:ins>
    </w:p>
    <w:p w14:paraId="223DE313" w14:textId="1CE5D310" w:rsidR="008874D5" w:rsidRPr="007F739A" w:rsidRDefault="008874D5">
      <w:pPr>
        <w:pStyle w:val="Caption"/>
        <w:rPr>
          <w:ins w:id="10177" w:author="Alina Frey" w:date="2017-11-16T15:31:00Z"/>
        </w:rPr>
        <w:pPrChange w:id="10178" w:author="Alina Frey" w:date="2017-11-16T15:32:00Z">
          <w:pPr>
            <w:pStyle w:val="Caption"/>
            <w:numPr>
              <w:numId w:val="110"/>
            </w:numPr>
            <w:ind w:left="720" w:hanging="360"/>
          </w:pPr>
        </w:pPrChange>
      </w:pPr>
      <w:bookmarkStart w:id="10179" w:name="_Toc498937500"/>
      <w:bookmarkStart w:id="10180" w:name="_Toc498942348"/>
      <w:bookmarkStart w:id="10181" w:name="_Toc498939015"/>
      <w:bookmarkStart w:id="10182" w:name="_Toc499024588"/>
      <w:ins w:id="10183" w:author="Alina Frey" w:date="2017-11-16T15:31:00Z">
        <w:r w:rsidRPr="007F739A">
          <w:t xml:space="preserve">Figure </w:t>
        </w:r>
        <w:r w:rsidRPr="00CF2303">
          <w:fldChar w:fldCharType="begin"/>
        </w:r>
        <w:r w:rsidRPr="007F739A">
          <w:instrText xml:space="preserve"> SEQ Figure \* ARABIC </w:instrText>
        </w:r>
        <w:r w:rsidRPr="00CF2303">
          <w:fldChar w:fldCharType="separate"/>
        </w:r>
      </w:ins>
      <w:ins w:id="10184" w:author="Alina Frey [2]" w:date="2017-11-21T10:58:00Z">
        <w:r w:rsidR="003B7B8C">
          <w:rPr>
            <w:noProof/>
          </w:rPr>
          <w:t>124</w:t>
        </w:r>
      </w:ins>
      <w:ins w:id="10185" w:author="Alina Frey" w:date="2017-11-16T15:31:00Z">
        <w:r w:rsidRPr="00CF2303">
          <w:fldChar w:fldCharType="end"/>
        </w:r>
        <w:r w:rsidRPr="007F739A">
          <w:t>: Call Note Details</w:t>
        </w:r>
        <w:bookmarkEnd w:id="10179"/>
        <w:bookmarkEnd w:id="10180"/>
        <w:bookmarkEnd w:id="10181"/>
        <w:bookmarkEnd w:id="10182"/>
      </w:ins>
    </w:p>
    <w:p w14:paraId="2EA1817B" w14:textId="77777777" w:rsidR="00B16784" w:rsidRPr="00CF2303" w:rsidRDefault="00B16784">
      <w:pPr>
        <w:rPr>
          <w:ins w:id="10186" w:author="Alina Frey" w:date="2017-11-16T14:03:00Z"/>
          <w:rFonts w:cstheme="minorHAnsi"/>
          <w:szCs w:val="24"/>
        </w:rPr>
        <w:pPrChange w:id="10187" w:author="Alina Frey" w:date="2017-11-16T14:17:00Z">
          <w:pPr>
            <w:pStyle w:val="Alina-NormalText"/>
            <w:numPr>
              <w:numId w:val="107"/>
            </w:numPr>
            <w:spacing w:after="0" w:line="259" w:lineRule="auto"/>
            <w:ind w:left="720" w:hanging="360"/>
            <w:contextualSpacing/>
          </w:pPr>
        </w:pPrChange>
      </w:pPr>
      <w:ins w:id="10188" w:author="Alina Frey" w:date="2017-11-16T14:03:00Z">
        <w:r w:rsidRPr="007F739A">
          <w:rPr>
            <w:rFonts w:cstheme="minorHAnsi"/>
            <w:color w:val="auto"/>
            <w:szCs w:val="24"/>
            <w:rPrChange w:id="10189" w:author="Alina Frey" w:date="2017-11-20T10:06:00Z">
              <w:rPr>
                <w:rFonts w:cstheme="minorHAnsi"/>
                <w:szCs w:val="24"/>
              </w:rPr>
            </w:rPrChange>
          </w:rPr>
          <w:t>The call note screen contains the following information:</w:t>
        </w:r>
      </w:ins>
    </w:p>
    <w:p w14:paraId="04F10C33" w14:textId="2701B70D" w:rsidR="00B16784" w:rsidRPr="00CF2303" w:rsidRDefault="00B16784">
      <w:pPr>
        <w:pStyle w:val="ListParagraph"/>
        <w:numPr>
          <w:ilvl w:val="0"/>
          <w:numId w:val="108"/>
        </w:numPr>
        <w:rPr>
          <w:ins w:id="10190" w:author="Alina Frey" w:date="2017-11-16T14:03:00Z"/>
        </w:rPr>
        <w:pPrChange w:id="10191" w:author="Alina Frey" w:date="2017-11-16T14:17:00Z">
          <w:pPr>
            <w:pStyle w:val="Alina-NormalText"/>
            <w:numPr>
              <w:ilvl w:val="1"/>
              <w:numId w:val="107"/>
            </w:numPr>
            <w:spacing w:after="0" w:line="259" w:lineRule="auto"/>
            <w:ind w:left="1440" w:hanging="360"/>
            <w:contextualSpacing/>
          </w:pPr>
        </w:pPrChange>
      </w:pPr>
      <w:ins w:id="10192" w:author="Alina Frey" w:date="2017-11-16T14:03:00Z">
        <w:r w:rsidRPr="00CF2303">
          <w:t>The title refers to the type of the Call Note that was selected: for example, Phone Call #1 (Initial Contact).</w:t>
        </w:r>
      </w:ins>
    </w:p>
    <w:p w14:paraId="2E6DC311" w14:textId="77777777" w:rsidR="00B16784" w:rsidRPr="00CF2303" w:rsidRDefault="00B16784">
      <w:pPr>
        <w:pStyle w:val="ListParagraph"/>
        <w:numPr>
          <w:ilvl w:val="0"/>
          <w:numId w:val="108"/>
        </w:numPr>
        <w:rPr>
          <w:ins w:id="10193" w:author="Alina Frey" w:date="2017-11-16T14:03:00Z"/>
        </w:rPr>
        <w:pPrChange w:id="10194" w:author="Alina Frey" w:date="2017-11-16T14:17:00Z">
          <w:pPr>
            <w:pStyle w:val="Alina-NormalText"/>
            <w:numPr>
              <w:ilvl w:val="1"/>
              <w:numId w:val="107"/>
            </w:numPr>
            <w:spacing w:after="0" w:line="259" w:lineRule="auto"/>
            <w:ind w:left="1440" w:hanging="360"/>
            <w:contextualSpacing/>
          </w:pPr>
        </w:pPrChange>
      </w:pPr>
      <w:ins w:id="10195" w:author="Alina Frey" w:date="2017-11-16T14:03:00Z">
        <w:r w:rsidRPr="00CF2303">
          <w:t>At the top of the screen the user can see details about patient contact:</w:t>
        </w:r>
      </w:ins>
    </w:p>
    <w:p w14:paraId="43E1220A" w14:textId="77777777" w:rsidR="00B16784" w:rsidRPr="00CF2303" w:rsidRDefault="00B16784">
      <w:pPr>
        <w:pStyle w:val="ListParagraph"/>
        <w:numPr>
          <w:ilvl w:val="1"/>
          <w:numId w:val="108"/>
        </w:numPr>
        <w:rPr>
          <w:ins w:id="10196" w:author="Alina Frey" w:date="2017-11-16T14:03:00Z"/>
        </w:rPr>
        <w:pPrChange w:id="10197" w:author="Alina Frey" w:date="2017-11-16T14:19:00Z">
          <w:pPr>
            <w:pStyle w:val="Alina-NormalText"/>
            <w:numPr>
              <w:ilvl w:val="2"/>
              <w:numId w:val="107"/>
            </w:numPr>
            <w:spacing w:after="0" w:line="259" w:lineRule="auto"/>
            <w:ind w:left="2160" w:hanging="180"/>
            <w:contextualSpacing/>
          </w:pPr>
        </w:pPrChange>
      </w:pPr>
      <w:ins w:id="10198" w:author="Alina Frey" w:date="2017-11-16T14:03:00Z">
        <w:r w:rsidRPr="00CF2303">
          <w:t>Last Contact</w:t>
        </w:r>
      </w:ins>
    </w:p>
    <w:p w14:paraId="2EE3C2AF" w14:textId="77777777" w:rsidR="00B16784" w:rsidRPr="00CF2303" w:rsidRDefault="00B16784">
      <w:pPr>
        <w:pStyle w:val="ListParagraph"/>
        <w:numPr>
          <w:ilvl w:val="1"/>
          <w:numId w:val="108"/>
        </w:numPr>
        <w:rPr>
          <w:ins w:id="10199" w:author="Alina Frey" w:date="2017-11-16T14:03:00Z"/>
        </w:rPr>
        <w:pPrChange w:id="10200" w:author="Alina Frey" w:date="2017-11-16T14:19:00Z">
          <w:pPr>
            <w:pStyle w:val="Alina-NormalText"/>
            <w:numPr>
              <w:ilvl w:val="2"/>
              <w:numId w:val="107"/>
            </w:numPr>
            <w:spacing w:after="0" w:line="259" w:lineRule="auto"/>
            <w:ind w:left="2160" w:hanging="180"/>
            <w:contextualSpacing/>
          </w:pPr>
        </w:pPrChange>
      </w:pPr>
      <w:ins w:id="10201" w:author="Alina Frey" w:date="2017-11-16T14:03:00Z">
        <w:r w:rsidRPr="00CF2303">
          <w:t>Next Contact Due</w:t>
        </w:r>
      </w:ins>
    </w:p>
    <w:p w14:paraId="7839C3AE" w14:textId="46487342" w:rsidR="00B16784" w:rsidRPr="007F739A" w:rsidRDefault="008A3720" w:rsidP="00EC075A">
      <w:pPr>
        <w:pStyle w:val="ListParagraph"/>
        <w:numPr>
          <w:ilvl w:val="1"/>
          <w:numId w:val="108"/>
        </w:numPr>
        <w:rPr>
          <w:ins w:id="10202" w:author="Alina Frey" w:date="2017-11-16T14:31:00Z"/>
        </w:rPr>
      </w:pPr>
      <w:ins w:id="10203" w:author="Alina Frey" w:date="2017-11-20T16:13:00Z">
        <w:r>
          <w:t>C</w:t>
        </w:r>
      </w:ins>
      <w:commentRangeStart w:id="10204"/>
      <w:ins w:id="10205" w:author="Alina Frey" w:date="2017-11-16T14:03:00Z">
        <w:r w:rsidR="00B16784" w:rsidRPr="007F739A">
          <w:t>ontact info</w:t>
        </w:r>
      </w:ins>
      <w:commentRangeEnd w:id="10204"/>
      <w:r w:rsidR="00247E00">
        <w:rPr>
          <w:rStyle w:val="CommentReference"/>
          <w:rFonts w:eastAsia="Calibri" w:cs="Calibri"/>
          <w:color w:val="000000"/>
        </w:rPr>
        <w:commentReference w:id="10204"/>
      </w:r>
    </w:p>
    <w:p w14:paraId="75403520" w14:textId="77777777" w:rsidR="00941218" w:rsidRPr="00CF2303" w:rsidRDefault="00EC075A">
      <w:pPr>
        <w:pStyle w:val="Alina-NormalText"/>
        <w:keepNext/>
        <w:spacing w:after="0"/>
        <w:contextualSpacing/>
        <w:rPr>
          <w:ins w:id="10206" w:author="Alina Frey" w:date="2017-11-16T14:31:00Z"/>
        </w:rPr>
        <w:pPrChange w:id="10207" w:author="Alina Frey" w:date="2017-11-16T16:49:00Z">
          <w:pPr/>
        </w:pPrChange>
      </w:pPr>
      <w:ins w:id="10208" w:author="Alina Frey" w:date="2017-11-16T14:31:00Z">
        <w:r w:rsidRPr="00795D08">
          <w:rPr>
            <w:noProof/>
          </w:rPr>
          <w:drawing>
            <wp:inline distT="0" distB="0" distL="0" distR="0" wp14:anchorId="73C73C0C" wp14:editId="68E68780">
              <wp:extent cx="3683000" cy="538379"/>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3746013" cy="547590"/>
                      </a:xfrm>
                      <a:prstGeom prst="rect">
                        <a:avLst/>
                      </a:prstGeom>
                    </pic:spPr>
                  </pic:pic>
                </a:graphicData>
              </a:graphic>
            </wp:inline>
          </w:drawing>
        </w:r>
      </w:ins>
    </w:p>
    <w:p w14:paraId="045D2AA1" w14:textId="09E49470" w:rsidR="00EC075A" w:rsidRPr="00CF2303" w:rsidRDefault="00941218">
      <w:pPr>
        <w:pStyle w:val="Caption"/>
        <w:rPr>
          <w:ins w:id="10209" w:author="Alina Frey" w:date="2017-11-16T14:03:00Z"/>
        </w:rPr>
        <w:pPrChange w:id="10210" w:author="Alina Frey" w:date="2017-11-16T14:31:00Z">
          <w:pPr>
            <w:pStyle w:val="Alina-NormalText"/>
            <w:spacing w:after="0"/>
            <w:ind w:left="1440"/>
            <w:contextualSpacing/>
          </w:pPr>
        </w:pPrChange>
      </w:pPr>
      <w:bookmarkStart w:id="10211" w:name="_Toc498937501"/>
      <w:bookmarkStart w:id="10212" w:name="_Toc498942349"/>
      <w:bookmarkStart w:id="10213" w:name="_Toc498939016"/>
      <w:bookmarkStart w:id="10214" w:name="_Toc499024589"/>
      <w:ins w:id="10215" w:author="Alina Frey" w:date="2017-11-16T14:31:00Z">
        <w:r w:rsidRPr="00CF2303">
          <w:t xml:space="preserve">Figure </w:t>
        </w:r>
        <w:r w:rsidRPr="00CF2303">
          <w:fldChar w:fldCharType="begin"/>
        </w:r>
        <w:r w:rsidRPr="00CF2303">
          <w:instrText xml:space="preserve"> SEQ Figure \* ARABIC </w:instrText>
        </w:r>
      </w:ins>
      <w:r w:rsidRPr="00CF2303">
        <w:fldChar w:fldCharType="separate"/>
      </w:r>
      <w:ins w:id="10216" w:author="Alina Frey [2]" w:date="2017-11-21T10:58:00Z">
        <w:r w:rsidR="003B7B8C">
          <w:rPr>
            <w:noProof/>
          </w:rPr>
          <w:t>125</w:t>
        </w:r>
      </w:ins>
      <w:ins w:id="10217" w:author="Alina Frey" w:date="2017-11-16T14:31:00Z">
        <w:r w:rsidRPr="00CF2303">
          <w:fldChar w:fldCharType="end"/>
        </w:r>
        <w:r w:rsidRPr="00CF2303">
          <w:t>: Call Note</w:t>
        </w:r>
      </w:ins>
      <w:ins w:id="10218" w:author="Alina Frey" w:date="2017-11-21T10:38:00Z">
        <w:r w:rsidR="006B1325">
          <w:t xml:space="preserve"> – </w:t>
        </w:r>
      </w:ins>
      <w:ins w:id="10219" w:author="Alina Frey" w:date="2017-11-16T14:31:00Z">
        <w:r w:rsidRPr="00CF2303">
          <w:t>Contact Info</w:t>
        </w:r>
      </w:ins>
      <w:bookmarkEnd w:id="10211"/>
      <w:bookmarkEnd w:id="10212"/>
      <w:bookmarkEnd w:id="10213"/>
      <w:bookmarkEnd w:id="10214"/>
    </w:p>
    <w:p w14:paraId="4A9A4B77" w14:textId="77777777" w:rsidR="00B16784" w:rsidRPr="00CF2303" w:rsidRDefault="00B16784">
      <w:pPr>
        <w:pStyle w:val="ListParagraph"/>
        <w:numPr>
          <w:ilvl w:val="0"/>
          <w:numId w:val="108"/>
        </w:numPr>
        <w:rPr>
          <w:ins w:id="10220" w:author="Alina Frey" w:date="2017-11-16T14:03:00Z"/>
        </w:rPr>
        <w:pPrChange w:id="10221" w:author="Alina Frey" w:date="2017-11-16T14:19:00Z">
          <w:pPr>
            <w:pStyle w:val="Alina-NormalText"/>
            <w:numPr>
              <w:ilvl w:val="1"/>
              <w:numId w:val="107"/>
            </w:numPr>
            <w:spacing w:after="0" w:line="259" w:lineRule="auto"/>
            <w:ind w:left="1440" w:hanging="360"/>
            <w:contextualSpacing/>
          </w:pPr>
        </w:pPrChange>
      </w:pPr>
      <w:ins w:id="10222" w:author="Alina Frey" w:date="2017-11-16T14:03:00Z">
        <w:r w:rsidRPr="00CF2303">
          <w:t>Each call note can be associated to a specific pregnancy, available in the Pregnancy drop-down list.</w:t>
        </w:r>
      </w:ins>
    </w:p>
    <w:p w14:paraId="1C4DE5E8" w14:textId="0E6480F0" w:rsidR="00B16784" w:rsidRPr="00CF2303" w:rsidRDefault="00B16784">
      <w:pPr>
        <w:pStyle w:val="ListParagraph"/>
        <w:numPr>
          <w:ilvl w:val="0"/>
          <w:numId w:val="108"/>
        </w:numPr>
        <w:rPr>
          <w:ins w:id="10223" w:author="Alina Frey" w:date="2017-11-16T14:03:00Z"/>
        </w:rPr>
        <w:pPrChange w:id="10224" w:author="Alina Frey" w:date="2017-11-16T14:19:00Z">
          <w:pPr>
            <w:pStyle w:val="Alina-NormalText"/>
            <w:numPr>
              <w:ilvl w:val="1"/>
              <w:numId w:val="107"/>
            </w:numPr>
            <w:spacing w:after="0" w:line="259" w:lineRule="auto"/>
            <w:ind w:left="1440" w:hanging="360"/>
            <w:contextualSpacing/>
          </w:pPr>
        </w:pPrChange>
      </w:pPr>
      <w:ins w:id="10225" w:author="Alina Frey" w:date="2017-11-16T14:03:00Z">
        <w:r w:rsidRPr="00CF2303">
          <w:t xml:space="preserve">Call Note </w:t>
        </w:r>
      </w:ins>
      <w:ins w:id="10226" w:author="Alina Frey" w:date="2017-11-16T14:22:00Z">
        <w:r w:rsidR="00D41C23" w:rsidRPr="00CF2303">
          <w:t>Tabs</w:t>
        </w:r>
      </w:ins>
      <w:ins w:id="10227" w:author="Alina Frey" w:date="2017-11-16T14:03:00Z">
        <w:r w:rsidRPr="00CF2303">
          <w:t xml:space="preserve"> described </w:t>
        </w:r>
      </w:ins>
      <w:ins w:id="10228" w:author="Alina Frey" w:date="2017-11-16T14:32:00Z">
        <w:r w:rsidR="00B23A08" w:rsidRPr="00CF2303">
          <w:t xml:space="preserve">in the next section </w:t>
        </w:r>
        <w:r w:rsidR="00B23A08" w:rsidRPr="00CF2303">
          <w:rPr>
            <w:color w:val="0070C0"/>
            <w:u w:val="single" w:color="0070C0"/>
          </w:rPr>
          <w:fldChar w:fldCharType="begin"/>
        </w:r>
        <w:r w:rsidR="00B23A08" w:rsidRPr="00CF2303">
          <w:rPr>
            <w:color w:val="0070C0"/>
            <w:u w:val="single" w:color="0070C0"/>
          </w:rPr>
          <w:instrText xml:space="preserve"> REF _Ref498606103 \h </w:instrText>
        </w:r>
      </w:ins>
      <w:r w:rsidR="00B23A08" w:rsidRPr="00CF2303">
        <w:rPr>
          <w:color w:val="0070C0"/>
          <w:u w:val="single" w:color="0070C0"/>
        </w:rPr>
      </w:r>
      <w:r w:rsidR="00B23A08" w:rsidRPr="00CF2303">
        <w:rPr>
          <w:color w:val="0070C0"/>
          <w:u w:val="single" w:color="0070C0"/>
        </w:rPr>
        <w:fldChar w:fldCharType="separate"/>
      </w:r>
      <w:ins w:id="10229" w:author="Alina Frey [2]" w:date="2017-11-21T10:58:00Z">
        <w:r w:rsidR="003B7B8C" w:rsidRPr="007F739A">
          <w:rPr>
            <w:rPrChange w:id="10230" w:author="Alina Frey" w:date="2017-11-20T10:06:00Z">
              <w:rPr/>
            </w:rPrChange>
          </w:rPr>
          <w:t>Call Note Tabs</w:t>
        </w:r>
      </w:ins>
      <w:ins w:id="10231" w:author="Alina Frey" w:date="2017-11-16T14:32:00Z">
        <w:r w:rsidR="00B23A08" w:rsidRPr="00CF2303">
          <w:rPr>
            <w:color w:val="0070C0"/>
            <w:u w:val="single" w:color="0070C0"/>
          </w:rPr>
          <w:fldChar w:fldCharType="end"/>
        </w:r>
      </w:ins>
      <w:ins w:id="10232" w:author="Alina Frey" w:date="2017-11-16T14:33:00Z">
        <w:r w:rsidR="0037608B" w:rsidRPr="00CF2303">
          <w:t>.</w:t>
        </w:r>
      </w:ins>
    </w:p>
    <w:p w14:paraId="7379A84E" w14:textId="77777777" w:rsidR="00B16784" w:rsidRPr="00CF2303" w:rsidRDefault="00B16784">
      <w:pPr>
        <w:pStyle w:val="ListParagraph"/>
        <w:numPr>
          <w:ilvl w:val="0"/>
          <w:numId w:val="108"/>
        </w:numPr>
        <w:rPr>
          <w:ins w:id="10233" w:author="Alina Frey" w:date="2017-11-16T14:03:00Z"/>
        </w:rPr>
        <w:pPrChange w:id="10234" w:author="Alina Frey" w:date="2017-11-16T14:19:00Z">
          <w:pPr>
            <w:pStyle w:val="Alina-NormalText"/>
            <w:numPr>
              <w:ilvl w:val="1"/>
              <w:numId w:val="107"/>
            </w:numPr>
            <w:spacing w:after="0" w:line="259" w:lineRule="auto"/>
            <w:ind w:left="1440" w:hanging="360"/>
            <w:contextualSpacing/>
          </w:pPr>
        </w:pPrChange>
      </w:pPr>
      <w:ins w:id="10235" w:author="Alina Frey" w:date="2017-11-16T14:03:00Z">
        <w:r w:rsidRPr="00CF2303">
          <w:t>Navigation buttons:</w:t>
        </w:r>
      </w:ins>
    </w:p>
    <w:p w14:paraId="1D3AACED" w14:textId="77ECF1CC" w:rsidR="00B16784" w:rsidRPr="00CF2303" w:rsidRDefault="00B16784">
      <w:pPr>
        <w:pStyle w:val="ListParagraph"/>
        <w:numPr>
          <w:ilvl w:val="1"/>
          <w:numId w:val="108"/>
        </w:numPr>
        <w:rPr>
          <w:ins w:id="10236" w:author="Alina Frey" w:date="2017-11-16T14:03:00Z"/>
        </w:rPr>
        <w:pPrChange w:id="10237" w:author="Alina Frey" w:date="2017-11-16T14:20:00Z">
          <w:pPr>
            <w:pStyle w:val="Alina-NormalText"/>
            <w:numPr>
              <w:ilvl w:val="2"/>
              <w:numId w:val="107"/>
            </w:numPr>
            <w:spacing w:after="0" w:line="259" w:lineRule="auto"/>
            <w:ind w:left="2160" w:hanging="180"/>
            <w:contextualSpacing/>
          </w:pPr>
        </w:pPrChange>
      </w:pPr>
      <w:ins w:id="10238" w:author="Alina Frey" w:date="2017-11-16T14:03:00Z">
        <w:r w:rsidRPr="007F739A">
          <w:rPr>
            <w:b/>
            <w:rPrChange w:id="10239" w:author="Alina Frey" w:date="2017-11-20T10:06:00Z">
              <w:rPr>
                <w:rFonts w:cstheme="minorHAnsi"/>
                <w:szCs w:val="24"/>
              </w:rPr>
            </w:rPrChange>
          </w:rPr>
          <w:t>Previous</w:t>
        </w:r>
        <w:r w:rsidRPr="00CF2303">
          <w:t xml:space="preserve">: allows to navigate to the previous </w:t>
        </w:r>
      </w:ins>
      <w:ins w:id="10240" w:author="Alina Frey" w:date="2017-11-16T15:39:00Z">
        <w:r w:rsidR="00F60D0C" w:rsidRPr="00CF2303">
          <w:t>tab</w:t>
        </w:r>
      </w:ins>
    </w:p>
    <w:p w14:paraId="6F08CBD9" w14:textId="3917F6F4" w:rsidR="00B16784" w:rsidRPr="00CF2303" w:rsidRDefault="00B16784">
      <w:pPr>
        <w:pStyle w:val="ListParagraph"/>
        <w:numPr>
          <w:ilvl w:val="1"/>
          <w:numId w:val="108"/>
        </w:numPr>
        <w:rPr>
          <w:ins w:id="10241" w:author="Alina Frey" w:date="2017-11-16T14:03:00Z"/>
        </w:rPr>
        <w:pPrChange w:id="10242" w:author="Alina Frey" w:date="2017-11-16T14:20:00Z">
          <w:pPr>
            <w:pStyle w:val="Alina-NormalText"/>
            <w:numPr>
              <w:ilvl w:val="2"/>
              <w:numId w:val="107"/>
            </w:numPr>
            <w:spacing w:after="0" w:line="259" w:lineRule="auto"/>
            <w:ind w:left="2160" w:hanging="180"/>
            <w:contextualSpacing/>
          </w:pPr>
        </w:pPrChange>
      </w:pPr>
      <w:ins w:id="10243" w:author="Alina Frey" w:date="2017-11-16T14:03:00Z">
        <w:r w:rsidRPr="007F739A">
          <w:rPr>
            <w:b/>
            <w:rPrChange w:id="10244" w:author="Alina Frey" w:date="2017-11-20T10:06:00Z">
              <w:rPr>
                <w:rFonts w:cstheme="minorHAnsi"/>
                <w:szCs w:val="24"/>
              </w:rPr>
            </w:rPrChange>
          </w:rPr>
          <w:t>Next</w:t>
        </w:r>
        <w:r w:rsidRPr="00CF2303">
          <w:t xml:space="preserve">: allows to navigate to the next </w:t>
        </w:r>
      </w:ins>
      <w:ins w:id="10245" w:author="Alina Frey" w:date="2017-11-16T15:39:00Z">
        <w:r w:rsidR="00F60D0C" w:rsidRPr="00CF2303">
          <w:t>tab</w:t>
        </w:r>
      </w:ins>
    </w:p>
    <w:p w14:paraId="3F81362C" w14:textId="77777777" w:rsidR="00B16784" w:rsidRPr="00CF2303" w:rsidRDefault="00B16784">
      <w:pPr>
        <w:pStyle w:val="ListParagraph"/>
        <w:numPr>
          <w:ilvl w:val="1"/>
          <w:numId w:val="108"/>
        </w:numPr>
        <w:rPr>
          <w:ins w:id="10246" w:author="Alina Frey" w:date="2017-11-16T14:03:00Z"/>
        </w:rPr>
        <w:pPrChange w:id="10247" w:author="Alina Frey" w:date="2017-11-16T14:20:00Z">
          <w:pPr>
            <w:pStyle w:val="Alina-NormalText"/>
            <w:numPr>
              <w:ilvl w:val="2"/>
              <w:numId w:val="107"/>
            </w:numPr>
            <w:spacing w:after="0" w:line="259" w:lineRule="auto"/>
            <w:ind w:left="2160" w:hanging="180"/>
            <w:contextualSpacing/>
          </w:pPr>
        </w:pPrChange>
      </w:pPr>
      <w:ins w:id="10248" w:author="Alina Frey" w:date="2017-11-16T14:03:00Z">
        <w:r w:rsidRPr="007F739A">
          <w:rPr>
            <w:b/>
            <w:rPrChange w:id="10249" w:author="Alina Frey" w:date="2017-11-20T10:06:00Z">
              <w:rPr>
                <w:rFonts w:cstheme="minorHAnsi"/>
                <w:szCs w:val="24"/>
              </w:rPr>
            </w:rPrChange>
          </w:rPr>
          <w:t>Cancel</w:t>
        </w:r>
        <w:r w:rsidRPr="00CF2303">
          <w:t>: allows the user to cancel capturing the call notes</w:t>
        </w:r>
      </w:ins>
    </w:p>
    <w:p w14:paraId="5B081704" w14:textId="77777777" w:rsidR="00B16784" w:rsidRPr="00CF2303" w:rsidRDefault="00B16784">
      <w:pPr>
        <w:pStyle w:val="ListParagraph"/>
        <w:numPr>
          <w:ilvl w:val="1"/>
          <w:numId w:val="108"/>
        </w:numPr>
        <w:rPr>
          <w:ins w:id="10250" w:author="Alina Frey" w:date="2017-11-16T14:03:00Z"/>
        </w:rPr>
        <w:pPrChange w:id="10251" w:author="Alina Frey" w:date="2017-11-16T14:20:00Z">
          <w:pPr>
            <w:pStyle w:val="Alina-NormalText"/>
            <w:numPr>
              <w:ilvl w:val="2"/>
              <w:numId w:val="107"/>
            </w:numPr>
            <w:spacing w:after="0" w:line="259" w:lineRule="auto"/>
            <w:ind w:left="2160" w:hanging="180"/>
            <w:contextualSpacing/>
          </w:pPr>
        </w:pPrChange>
      </w:pPr>
      <w:ins w:id="10252" w:author="Alina Frey" w:date="2017-11-16T14:03:00Z">
        <w:r w:rsidRPr="007F739A">
          <w:rPr>
            <w:b/>
            <w:rPrChange w:id="10253" w:author="Alina Frey" w:date="2017-11-20T10:06:00Z">
              <w:rPr>
                <w:rFonts w:cstheme="minorHAnsi"/>
                <w:szCs w:val="24"/>
              </w:rPr>
            </w:rPrChange>
          </w:rPr>
          <w:t>Contact History</w:t>
        </w:r>
        <w:r w:rsidRPr="00CF2303">
          <w:t>: allows the user to navigate back to the table of calls made.</w:t>
        </w:r>
      </w:ins>
    </w:p>
    <w:p w14:paraId="282008AE" w14:textId="77777777" w:rsidR="006C5AC9" w:rsidRPr="007F739A" w:rsidRDefault="001A7EB6">
      <w:pPr>
        <w:pStyle w:val="Alina-NormalText"/>
        <w:keepNext/>
        <w:spacing w:after="0"/>
        <w:contextualSpacing/>
        <w:rPr>
          <w:ins w:id="10254" w:author="Alina Frey" w:date="2017-11-16T14:35:00Z"/>
        </w:rPr>
        <w:pPrChange w:id="10255" w:author="Alina Frey" w:date="2017-11-16T14:35:00Z">
          <w:pPr>
            <w:pStyle w:val="Alina-NormalText"/>
            <w:spacing w:after="0"/>
            <w:contextualSpacing/>
          </w:pPr>
        </w:pPrChange>
      </w:pPr>
      <w:ins w:id="10256" w:author="Alina Frey" w:date="2017-11-16T14:34:00Z">
        <w:r w:rsidRPr="00795D08">
          <w:rPr>
            <w:noProof/>
          </w:rPr>
          <w:drawing>
            <wp:inline distT="0" distB="0" distL="0" distR="0" wp14:anchorId="7B3F4C61" wp14:editId="56B79B81">
              <wp:extent cx="3683000" cy="29218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3715833" cy="294785"/>
                      </a:xfrm>
                      <a:prstGeom prst="rect">
                        <a:avLst/>
                      </a:prstGeom>
                    </pic:spPr>
                  </pic:pic>
                </a:graphicData>
              </a:graphic>
            </wp:inline>
          </w:drawing>
        </w:r>
      </w:ins>
    </w:p>
    <w:p w14:paraId="0AAC760D" w14:textId="32488FF7" w:rsidR="00B16784" w:rsidRPr="00CF2303" w:rsidRDefault="006C5AC9">
      <w:pPr>
        <w:pStyle w:val="Caption"/>
        <w:rPr>
          <w:ins w:id="10257" w:author="Alina Frey" w:date="2017-11-16T14:03:00Z"/>
          <w:rFonts w:cstheme="minorHAnsi"/>
          <w:szCs w:val="24"/>
        </w:rPr>
        <w:pPrChange w:id="10258" w:author="Alina Frey" w:date="2017-11-16T14:35:00Z">
          <w:pPr>
            <w:pStyle w:val="Alina-NormalText"/>
            <w:spacing w:after="0"/>
            <w:ind w:left="1440"/>
            <w:contextualSpacing/>
          </w:pPr>
        </w:pPrChange>
      </w:pPr>
      <w:bookmarkStart w:id="10259" w:name="_Toc498937502"/>
      <w:bookmarkStart w:id="10260" w:name="_Toc498942350"/>
      <w:bookmarkStart w:id="10261" w:name="_Toc498939017"/>
      <w:bookmarkStart w:id="10262" w:name="_Toc499024590"/>
      <w:ins w:id="10263" w:author="Alina Frey" w:date="2017-11-16T14:35:00Z">
        <w:r w:rsidRPr="00CF2303">
          <w:t xml:space="preserve">Figure </w:t>
        </w:r>
        <w:r w:rsidRPr="00CF2303">
          <w:fldChar w:fldCharType="begin"/>
        </w:r>
        <w:r w:rsidRPr="00CF2303">
          <w:instrText xml:space="preserve"> SEQ Figure \* ARABIC </w:instrText>
        </w:r>
      </w:ins>
      <w:r w:rsidRPr="00CF2303">
        <w:fldChar w:fldCharType="separate"/>
      </w:r>
      <w:ins w:id="10264" w:author="Alina Frey [2]" w:date="2017-11-21T10:58:00Z">
        <w:r w:rsidR="003B7B8C">
          <w:rPr>
            <w:noProof/>
          </w:rPr>
          <w:t>126</w:t>
        </w:r>
      </w:ins>
      <w:ins w:id="10265" w:author="Alina Frey" w:date="2017-11-16T14:35:00Z">
        <w:r w:rsidRPr="00CF2303">
          <w:fldChar w:fldCharType="end"/>
        </w:r>
        <w:r w:rsidRPr="00CF2303">
          <w:t>: Call Note Buttons</w:t>
        </w:r>
      </w:ins>
      <w:bookmarkEnd w:id="10259"/>
      <w:bookmarkEnd w:id="10260"/>
      <w:bookmarkEnd w:id="10261"/>
      <w:bookmarkEnd w:id="10262"/>
    </w:p>
    <w:p w14:paraId="5877E262" w14:textId="151C1372" w:rsidR="00B16784" w:rsidRPr="00CF2303" w:rsidRDefault="00B16784">
      <w:pPr>
        <w:pStyle w:val="ListParagraph"/>
        <w:numPr>
          <w:ilvl w:val="1"/>
          <w:numId w:val="108"/>
        </w:numPr>
        <w:rPr>
          <w:ins w:id="10266" w:author="Alina Frey" w:date="2017-11-16T14:03:00Z"/>
        </w:rPr>
        <w:pPrChange w:id="10267" w:author="Alina Frey" w:date="2017-11-16T14:46:00Z">
          <w:pPr>
            <w:pStyle w:val="Alina-NormalText"/>
            <w:numPr>
              <w:ilvl w:val="2"/>
              <w:numId w:val="107"/>
            </w:numPr>
            <w:spacing w:after="0" w:line="259" w:lineRule="auto"/>
            <w:ind w:left="2160" w:hanging="180"/>
            <w:contextualSpacing/>
          </w:pPr>
        </w:pPrChange>
      </w:pPr>
      <w:ins w:id="10268" w:author="Alina Frey" w:date="2017-11-16T14:03:00Z">
        <w:r w:rsidRPr="00CF2303">
          <w:t>As soon as the user navigates through the sections</w:t>
        </w:r>
      </w:ins>
      <w:ins w:id="10269" w:author="Alina Frey" w:date="2017-11-16T14:36:00Z">
        <w:r w:rsidR="003A3FCD" w:rsidRPr="00CF2303">
          <w:t>, away from the first</w:t>
        </w:r>
      </w:ins>
      <w:ins w:id="10270" w:author="Alina Frey" w:date="2017-11-16T14:37:00Z">
        <w:r w:rsidR="00383A37" w:rsidRPr="00CF2303">
          <w:t xml:space="preserve"> </w:t>
        </w:r>
      </w:ins>
      <w:ins w:id="10271" w:author="Alina Frey" w:date="2017-11-16T14:36:00Z">
        <w:r w:rsidR="003A3FCD" w:rsidRPr="00CF2303">
          <w:t>tab</w:t>
        </w:r>
      </w:ins>
      <w:ins w:id="10272" w:author="Alina Frey" w:date="2017-11-16T14:38:00Z">
        <w:r w:rsidR="00383A37" w:rsidRPr="00CF2303">
          <w:t xml:space="preserve"> (Intro)</w:t>
        </w:r>
      </w:ins>
      <w:ins w:id="10273" w:author="Alina Frey" w:date="2017-11-16T14:03:00Z">
        <w:r w:rsidRPr="00CF2303">
          <w:t xml:space="preserve">, the </w:t>
        </w:r>
      </w:ins>
      <w:ins w:id="10274" w:author="Alina Frey" w:date="2017-11-16T14:36:00Z">
        <w:r w:rsidR="00572BED" w:rsidRPr="00CF2303">
          <w:t>call note gets recorded</w:t>
        </w:r>
      </w:ins>
      <w:ins w:id="10275" w:author="Alina Frey" w:date="2017-11-16T14:37:00Z">
        <w:r w:rsidR="00572BED" w:rsidRPr="00CF2303">
          <w:t xml:space="preserve">, and </w:t>
        </w:r>
      </w:ins>
      <w:ins w:id="10276" w:author="Alina Frey" w:date="2017-11-16T14:03:00Z">
        <w:r w:rsidRPr="00CF2303">
          <w:t xml:space="preserve">Cancel button changes to a </w:t>
        </w:r>
        <w:r w:rsidRPr="007F739A">
          <w:rPr>
            <w:b/>
            <w:rPrChange w:id="10277" w:author="Alina Frey" w:date="2017-11-20T10:06:00Z">
              <w:rPr>
                <w:rFonts w:cstheme="minorHAnsi"/>
                <w:szCs w:val="24"/>
              </w:rPr>
            </w:rPrChange>
          </w:rPr>
          <w:t>Delete</w:t>
        </w:r>
        <w:r w:rsidRPr="00CF2303">
          <w:t xml:space="preserve"> button, which allows to delete the call note recorded so far.</w:t>
        </w:r>
      </w:ins>
    </w:p>
    <w:p w14:paraId="3FABF20E" w14:textId="77777777" w:rsidR="00A87302" w:rsidRPr="007F739A" w:rsidRDefault="002E7B3E">
      <w:pPr>
        <w:pStyle w:val="Alina-NormalText"/>
        <w:keepNext/>
        <w:spacing w:after="0"/>
        <w:contextualSpacing/>
        <w:rPr>
          <w:ins w:id="10278" w:author="Alina Frey" w:date="2017-11-16T14:40:00Z"/>
        </w:rPr>
        <w:pPrChange w:id="10279" w:author="Alina Frey" w:date="2017-11-16T14:40:00Z">
          <w:pPr>
            <w:pStyle w:val="Alina-NormalText"/>
            <w:spacing w:after="0"/>
            <w:contextualSpacing/>
          </w:pPr>
        </w:pPrChange>
      </w:pPr>
      <w:ins w:id="10280" w:author="Alina Frey" w:date="2017-11-16T14:39:00Z">
        <w:r w:rsidRPr="00795D08">
          <w:rPr>
            <w:noProof/>
          </w:rPr>
          <w:lastRenderedPageBreak/>
          <w:drawing>
            <wp:inline distT="0" distB="0" distL="0" distR="0" wp14:anchorId="23E4D557" wp14:editId="2289252E">
              <wp:extent cx="3651250" cy="285368"/>
              <wp:effectExtent l="0" t="0" r="0" b="6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3695880" cy="288856"/>
                      </a:xfrm>
                      <a:prstGeom prst="rect">
                        <a:avLst/>
                      </a:prstGeom>
                    </pic:spPr>
                  </pic:pic>
                </a:graphicData>
              </a:graphic>
            </wp:inline>
          </w:drawing>
        </w:r>
      </w:ins>
    </w:p>
    <w:p w14:paraId="20DF12AE" w14:textId="42104DB6" w:rsidR="00B16784" w:rsidRPr="00CF2303" w:rsidRDefault="00A87302">
      <w:pPr>
        <w:pStyle w:val="Caption"/>
        <w:rPr>
          <w:ins w:id="10281" w:author="Alina Frey" w:date="2017-11-16T14:03:00Z"/>
          <w:rFonts w:cstheme="minorHAnsi"/>
          <w:szCs w:val="24"/>
        </w:rPr>
        <w:pPrChange w:id="10282" w:author="Alina Frey" w:date="2017-11-16T14:40:00Z">
          <w:pPr>
            <w:pStyle w:val="Alina-NormalText"/>
            <w:spacing w:after="0"/>
            <w:ind w:left="1440"/>
            <w:contextualSpacing/>
          </w:pPr>
        </w:pPrChange>
      </w:pPr>
      <w:bookmarkStart w:id="10283" w:name="_Toc498937503"/>
      <w:bookmarkStart w:id="10284" w:name="_Toc498942351"/>
      <w:bookmarkStart w:id="10285" w:name="_Toc498939018"/>
      <w:bookmarkStart w:id="10286" w:name="_Toc499024591"/>
      <w:ins w:id="10287" w:author="Alina Frey" w:date="2017-11-16T14:40:00Z">
        <w:r w:rsidRPr="00CF2303">
          <w:t xml:space="preserve">Figure </w:t>
        </w:r>
        <w:r w:rsidRPr="00CF2303">
          <w:fldChar w:fldCharType="begin"/>
        </w:r>
        <w:r w:rsidRPr="00CF2303">
          <w:instrText xml:space="preserve"> SEQ Figure \* ARABIC </w:instrText>
        </w:r>
      </w:ins>
      <w:r w:rsidRPr="00CF2303">
        <w:fldChar w:fldCharType="separate"/>
      </w:r>
      <w:ins w:id="10288" w:author="Alina Frey [2]" w:date="2017-11-21T10:58:00Z">
        <w:r w:rsidR="003B7B8C">
          <w:rPr>
            <w:noProof/>
          </w:rPr>
          <w:t>127</w:t>
        </w:r>
      </w:ins>
      <w:ins w:id="10289" w:author="Alina Frey" w:date="2017-11-16T14:40:00Z">
        <w:r w:rsidRPr="00CF2303">
          <w:fldChar w:fldCharType="end"/>
        </w:r>
        <w:r w:rsidRPr="00CF2303">
          <w:t>: Call Note Buttons (continued)</w:t>
        </w:r>
      </w:ins>
      <w:bookmarkEnd w:id="10283"/>
      <w:bookmarkEnd w:id="10284"/>
      <w:bookmarkEnd w:id="10285"/>
      <w:bookmarkEnd w:id="10286"/>
    </w:p>
    <w:p w14:paraId="1F93D54D" w14:textId="77777777" w:rsidR="00AA2AFF" w:rsidRPr="007F739A" w:rsidRDefault="00B16784" w:rsidP="00EB6618">
      <w:pPr>
        <w:pStyle w:val="ListParagraph"/>
        <w:numPr>
          <w:ilvl w:val="1"/>
          <w:numId w:val="108"/>
        </w:numPr>
        <w:rPr>
          <w:ins w:id="10290" w:author="Alina Frey" w:date="2017-11-16T14:47:00Z"/>
          <w:rFonts w:cstheme="minorHAnsi"/>
          <w:szCs w:val="24"/>
        </w:rPr>
      </w:pPr>
      <w:ins w:id="10291" w:author="Alina Frey" w:date="2017-11-16T14:03:00Z">
        <w:r w:rsidRPr="007F739A">
          <w:rPr>
            <w:rFonts w:cstheme="minorHAnsi"/>
            <w:b/>
            <w:szCs w:val="24"/>
            <w:rPrChange w:id="10292" w:author="Alina Frey" w:date="2017-11-20T10:06:00Z">
              <w:rPr>
                <w:rFonts w:cstheme="minorHAnsi"/>
                <w:szCs w:val="24"/>
              </w:rPr>
            </w:rPrChange>
          </w:rPr>
          <w:t>Preview/Finish</w:t>
        </w:r>
        <w:r w:rsidRPr="007F739A">
          <w:rPr>
            <w:rFonts w:cstheme="minorHAnsi"/>
            <w:szCs w:val="24"/>
          </w:rPr>
          <w:t>: allows the user to preview the note and finish it at any point during the call.</w:t>
        </w:r>
      </w:ins>
    </w:p>
    <w:p w14:paraId="09619727" w14:textId="6380275C" w:rsidR="00D40854" w:rsidRPr="007F739A" w:rsidRDefault="00AA2AFF">
      <w:pPr>
        <w:pStyle w:val="ListParagraph"/>
        <w:numPr>
          <w:ilvl w:val="1"/>
          <w:numId w:val="108"/>
        </w:numPr>
        <w:rPr>
          <w:ins w:id="10293" w:author="Alina Frey" w:date="2017-11-16T14:42:00Z"/>
          <w:rFonts w:cstheme="minorHAnsi"/>
          <w:szCs w:val="24"/>
        </w:rPr>
      </w:pPr>
      <w:ins w:id="10294" w:author="Alina Frey" w:date="2017-11-16T14:47:00Z">
        <w:r w:rsidRPr="007F739A">
          <w:rPr>
            <w:rFonts w:cstheme="minorHAnsi"/>
            <w:b/>
            <w:szCs w:val="24"/>
            <w:rPrChange w:id="10295" w:author="Alina Frey" w:date="2017-11-20T10:06:00Z">
              <w:rPr>
                <w:rFonts w:cstheme="minorHAnsi"/>
                <w:szCs w:val="24"/>
              </w:rPr>
            </w:rPrChange>
          </w:rPr>
          <w:t>Contact History</w:t>
        </w:r>
        <w:r w:rsidR="004B2783" w:rsidRPr="007F739A">
          <w:rPr>
            <w:rFonts w:cstheme="minorHAnsi"/>
            <w:szCs w:val="24"/>
          </w:rPr>
          <w:t>: give</w:t>
        </w:r>
      </w:ins>
      <w:ins w:id="10296" w:author="Alina Frey" w:date="2017-11-16T14:48:00Z">
        <w:r w:rsidR="00244020" w:rsidRPr="007F739A">
          <w:rPr>
            <w:rFonts w:cstheme="minorHAnsi"/>
            <w:szCs w:val="24"/>
          </w:rPr>
          <w:t>s</w:t>
        </w:r>
      </w:ins>
      <w:ins w:id="10297" w:author="Alina Frey" w:date="2017-11-16T14:47:00Z">
        <w:r w:rsidR="004B2783" w:rsidRPr="007F739A">
          <w:rPr>
            <w:rFonts w:cstheme="minorHAnsi"/>
            <w:szCs w:val="24"/>
          </w:rPr>
          <w:t xml:space="preserve"> the user the option to navigate back to the</w:t>
        </w:r>
      </w:ins>
      <w:ins w:id="10298" w:author="Alina Frey" w:date="2017-11-16T14:48:00Z">
        <w:r w:rsidR="004B2783" w:rsidRPr="007F739A">
          <w:rPr>
            <w:rFonts w:cstheme="minorHAnsi"/>
            <w:szCs w:val="24"/>
          </w:rPr>
          <w:t xml:space="preserve"> Contact History screen</w:t>
        </w:r>
      </w:ins>
      <w:ins w:id="10299" w:author="Alina Frey" w:date="2017-11-16T14:47:00Z">
        <w:r w:rsidRPr="007F739A">
          <w:rPr>
            <w:rFonts w:cstheme="minorHAnsi"/>
            <w:szCs w:val="24"/>
          </w:rPr>
          <w:t>.</w:t>
        </w:r>
      </w:ins>
      <w:ins w:id="10300" w:author="Alina Frey" w:date="2017-11-16T14:03:00Z">
        <w:r w:rsidR="00B16784" w:rsidRPr="007F739A">
          <w:rPr>
            <w:rFonts w:cstheme="minorHAnsi"/>
            <w:szCs w:val="24"/>
          </w:rPr>
          <w:t xml:space="preserve"> </w:t>
        </w:r>
      </w:ins>
    </w:p>
    <w:p w14:paraId="3838C7C2" w14:textId="65B579BE" w:rsidR="003269C8" w:rsidRPr="00CF2303" w:rsidDel="00C37FD3" w:rsidRDefault="003269C8">
      <w:pPr>
        <w:spacing w:after="19" w:line="252" w:lineRule="auto"/>
        <w:rPr>
          <w:del w:id="10301" w:author="Alina Frey" w:date="2017-11-16T16:33:00Z"/>
          <w:moveTo w:id="10302" w:author="Alina Frey" w:date="2017-11-16T16:31:00Z"/>
        </w:rPr>
        <w:pPrChange w:id="10303" w:author="Alina Frey" w:date="2017-11-16T16:31:00Z">
          <w:pPr>
            <w:pStyle w:val="ListParagraph"/>
            <w:numPr>
              <w:numId w:val="108"/>
            </w:numPr>
            <w:spacing w:after="19" w:line="252" w:lineRule="auto"/>
            <w:ind w:hanging="360"/>
          </w:pPr>
        </w:pPrChange>
      </w:pPr>
      <w:moveToRangeStart w:id="10304" w:author="Alina Frey" w:date="2017-11-16T16:31:00Z" w:name="move498613230"/>
      <w:moveTo w:id="10305" w:author="Alina Frey" w:date="2017-11-16T16:31:00Z">
        <w:del w:id="10306" w:author="Alina Frey" w:date="2017-11-16T16:33:00Z">
          <w:r w:rsidRPr="007F739A" w:rsidDel="00C37FD3">
            <w:rPr>
              <w:rFonts w:eastAsia="Times New Roman" w:cs="Times New Roman"/>
              <w:color w:val="auto"/>
              <w:rPrChange w:id="10307" w:author="Alina Frey" w:date="2017-11-20T10:06:00Z">
                <w:rPr/>
              </w:rPrChange>
            </w:rPr>
            <w:delText xml:space="preserve">Click </w:delText>
          </w:r>
          <w:r w:rsidRPr="007F739A" w:rsidDel="00C37FD3">
            <w:rPr>
              <w:rFonts w:eastAsia="Times New Roman" w:cs="Times New Roman"/>
              <w:b/>
              <w:color w:val="auto"/>
              <w:rPrChange w:id="10308" w:author="Alina Frey" w:date="2017-11-20T10:06:00Z">
                <w:rPr>
                  <w:b/>
                </w:rPr>
              </w:rPrChange>
            </w:rPr>
            <w:delText>Preview/Finish</w:delText>
          </w:r>
          <w:r w:rsidRPr="007F739A" w:rsidDel="00C37FD3">
            <w:rPr>
              <w:rFonts w:eastAsia="Times New Roman" w:cs="Times New Roman"/>
              <w:color w:val="auto"/>
              <w:rPrChange w:id="10309" w:author="Alina Frey" w:date="2017-11-20T10:06:00Z">
                <w:rPr/>
              </w:rPrChange>
            </w:rPr>
            <w:delText xml:space="preserve"> to see a text note version of the call event. Click </w:delText>
          </w:r>
          <w:r w:rsidRPr="007F739A" w:rsidDel="00C37FD3">
            <w:rPr>
              <w:rFonts w:eastAsia="Times New Roman" w:cs="Times New Roman"/>
              <w:b/>
              <w:color w:val="auto"/>
              <w:rPrChange w:id="10310" w:author="Alina Frey" w:date="2017-11-20T10:06:00Z">
                <w:rPr>
                  <w:b/>
                </w:rPr>
              </w:rPrChange>
            </w:rPr>
            <w:delText>Sign Now</w:delText>
          </w:r>
          <w:r w:rsidRPr="007F739A" w:rsidDel="00C37FD3">
            <w:rPr>
              <w:rFonts w:eastAsia="Times New Roman" w:cs="Times New Roman"/>
              <w:color w:val="auto"/>
              <w:rPrChange w:id="10311" w:author="Alina Frey" w:date="2017-11-20T10:06:00Z">
                <w:rPr/>
              </w:rPrChange>
            </w:rPr>
            <w:delText xml:space="preserve"> and enter an electronic signature at the Sign Note Signature Code page. Click </w:delText>
          </w:r>
          <w:r w:rsidRPr="007F739A" w:rsidDel="00C37FD3">
            <w:rPr>
              <w:rFonts w:eastAsia="Times New Roman" w:cs="Times New Roman"/>
              <w:b/>
              <w:color w:val="auto"/>
              <w:rPrChange w:id="10312" w:author="Alina Frey" w:date="2017-11-20T10:06:00Z">
                <w:rPr>
                  <w:b/>
                </w:rPr>
              </w:rPrChange>
            </w:rPr>
            <w:delText>Edit</w:delText>
          </w:r>
          <w:r w:rsidRPr="007F739A" w:rsidDel="00C37FD3">
            <w:rPr>
              <w:rFonts w:eastAsia="Times New Roman" w:cs="Times New Roman"/>
              <w:color w:val="auto"/>
              <w:rPrChange w:id="10313" w:author="Alina Frey" w:date="2017-11-20T10:06:00Z">
                <w:rPr/>
              </w:rPrChange>
            </w:rPr>
            <w:delText xml:space="preserve"> to return to the call tabs for changes or click </w:delText>
          </w:r>
          <w:r w:rsidRPr="007F739A" w:rsidDel="00C37FD3">
            <w:rPr>
              <w:rFonts w:eastAsia="Times New Roman" w:cs="Times New Roman"/>
              <w:b/>
              <w:color w:val="auto"/>
              <w:rPrChange w:id="10314" w:author="Alina Frey" w:date="2017-11-20T10:06:00Z">
                <w:rPr>
                  <w:b/>
                </w:rPr>
              </w:rPrChange>
            </w:rPr>
            <w:delText>Delete</w:delText>
          </w:r>
          <w:r w:rsidRPr="007F739A" w:rsidDel="00C37FD3">
            <w:rPr>
              <w:rFonts w:eastAsia="Times New Roman" w:cs="Times New Roman"/>
              <w:color w:val="auto"/>
              <w:rPrChange w:id="10315" w:author="Alina Frey" w:date="2017-11-20T10:06:00Z">
                <w:rPr/>
              </w:rPrChange>
            </w:rPr>
            <w:delText xml:space="preserve"> to cancel the entry and return to the previous page. Once signed, the call status changes to Complete.</w:delText>
          </w:r>
        </w:del>
      </w:moveTo>
    </w:p>
    <w:moveToRangeEnd w:id="10304"/>
    <w:p w14:paraId="2BA7ECB7" w14:textId="18E9D5BF" w:rsidR="00B16784" w:rsidRPr="00CF2303" w:rsidRDefault="00B16784">
      <w:pPr>
        <w:rPr>
          <w:ins w:id="10316" w:author="Alina Frey" w:date="2017-11-16T14:03:00Z"/>
        </w:rPr>
        <w:pPrChange w:id="10317" w:author="Alina Frey" w:date="2017-11-16T14:42:00Z">
          <w:pPr>
            <w:pStyle w:val="Alina-NormalText"/>
            <w:numPr>
              <w:ilvl w:val="2"/>
              <w:numId w:val="107"/>
            </w:numPr>
            <w:spacing w:after="0" w:line="259" w:lineRule="auto"/>
            <w:ind w:left="2160" w:hanging="180"/>
            <w:contextualSpacing/>
          </w:pPr>
        </w:pPrChange>
      </w:pPr>
      <w:ins w:id="10318" w:author="Alina Frey" w:date="2017-11-16T14:03:00Z">
        <w:r w:rsidRPr="007F739A">
          <w:rPr>
            <w:color w:val="auto"/>
            <w:rPrChange w:id="10319" w:author="Alina Frey" w:date="2017-11-20T10:06:00Z">
              <w:rPr/>
            </w:rPrChange>
          </w:rPr>
          <w:t xml:space="preserve">When </w:t>
        </w:r>
      </w:ins>
      <w:ins w:id="10320" w:author="Alina Frey" w:date="2017-11-16T14:43:00Z">
        <w:r w:rsidR="002D7BDF" w:rsidRPr="007F739A">
          <w:rPr>
            <w:color w:val="auto"/>
            <w:rPrChange w:id="10321" w:author="Alina Frey" w:date="2017-11-20T10:06:00Z">
              <w:rPr/>
            </w:rPrChange>
          </w:rPr>
          <w:t xml:space="preserve">the call is ended, the user </w:t>
        </w:r>
        <w:r w:rsidR="0092730B" w:rsidRPr="007F739A">
          <w:rPr>
            <w:color w:val="auto"/>
            <w:rPrChange w:id="10322" w:author="Alina Frey" w:date="2017-11-20T10:06:00Z">
              <w:rPr/>
            </w:rPrChange>
          </w:rPr>
          <w:t xml:space="preserve">can </w:t>
        </w:r>
        <w:r w:rsidR="002D7BDF" w:rsidRPr="007F739A">
          <w:rPr>
            <w:color w:val="auto"/>
            <w:rPrChange w:id="10323" w:author="Alina Frey" w:date="2017-11-20T10:06:00Z">
              <w:rPr/>
            </w:rPrChange>
          </w:rPr>
          <w:t xml:space="preserve">decide to </w:t>
        </w:r>
        <w:r w:rsidR="0092730B" w:rsidRPr="007F739A">
          <w:rPr>
            <w:color w:val="auto"/>
            <w:rPrChange w:id="10324" w:author="Alina Frey" w:date="2017-11-20T10:06:00Z">
              <w:rPr/>
            </w:rPrChange>
          </w:rPr>
          <w:t>save the captured no</w:t>
        </w:r>
      </w:ins>
      <w:ins w:id="10325" w:author="Alina Frey" w:date="2017-11-16T14:44:00Z">
        <w:r w:rsidR="00E008ED" w:rsidRPr="007F739A">
          <w:rPr>
            <w:color w:val="auto"/>
            <w:rPrChange w:id="10326" w:author="Alina Frey" w:date="2017-11-20T10:06:00Z">
              <w:rPr/>
            </w:rPrChange>
          </w:rPr>
          <w:t xml:space="preserve">tes by selecting the </w:t>
        </w:r>
        <w:r w:rsidR="00E008ED" w:rsidRPr="007F739A">
          <w:rPr>
            <w:b/>
            <w:color w:val="auto"/>
            <w:rPrChange w:id="10327" w:author="Alina Frey" w:date="2017-11-20T10:06:00Z">
              <w:rPr/>
            </w:rPrChange>
          </w:rPr>
          <w:t>Preview/Finish</w:t>
        </w:r>
        <w:r w:rsidR="00E008ED" w:rsidRPr="007F739A">
          <w:rPr>
            <w:color w:val="auto"/>
            <w:rPrChange w:id="10328" w:author="Alina Frey" w:date="2017-11-20T10:06:00Z">
              <w:rPr/>
            </w:rPrChange>
          </w:rPr>
          <w:t xml:space="preserve"> </w:t>
        </w:r>
      </w:ins>
      <w:ins w:id="10329" w:author="Alina Frey" w:date="2017-11-16T14:03:00Z">
        <w:r w:rsidRPr="007F739A">
          <w:rPr>
            <w:color w:val="auto"/>
            <w:rPrChange w:id="10330" w:author="Alina Frey" w:date="2017-11-20T10:06:00Z">
              <w:rPr/>
            </w:rPrChange>
          </w:rPr>
          <w:t>button</w:t>
        </w:r>
      </w:ins>
      <w:ins w:id="10331" w:author="Alina Frey" w:date="2017-11-16T14:44:00Z">
        <w:r w:rsidR="00E008ED" w:rsidRPr="007F739A">
          <w:rPr>
            <w:color w:val="auto"/>
            <w:rPrChange w:id="10332" w:author="Alina Frey" w:date="2017-11-20T10:06:00Z">
              <w:rPr/>
            </w:rPrChange>
          </w:rPr>
          <w:t>. T</w:t>
        </w:r>
      </w:ins>
      <w:ins w:id="10333" w:author="Alina Frey" w:date="2017-11-16T14:03:00Z">
        <w:r w:rsidRPr="007F739A">
          <w:rPr>
            <w:color w:val="auto"/>
            <w:rPrChange w:id="10334" w:author="Alina Frey" w:date="2017-11-20T10:06:00Z">
              <w:rPr/>
            </w:rPrChange>
          </w:rPr>
          <w:t xml:space="preserve">he user </w:t>
        </w:r>
      </w:ins>
      <w:ins w:id="10335" w:author="Alina Frey" w:date="2017-11-16T14:44:00Z">
        <w:r w:rsidR="00E008ED" w:rsidRPr="007F739A">
          <w:rPr>
            <w:color w:val="auto"/>
            <w:rPrChange w:id="10336" w:author="Alina Frey" w:date="2017-11-20T10:06:00Z">
              <w:rPr/>
            </w:rPrChange>
          </w:rPr>
          <w:t>will be</w:t>
        </w:r>
      </w:ins>
      <w:ins w:id="10337" w:author="Alina Frey" w:date="2017-11-16T14:03:00Z">
        <w:r w:rsidRPr="007F739A">
          <w:rPr>
            <w:color w:val="auto"/>
            <w:rPrChange w:id="10338" w:author="Alina Frey" w:date="2017-11-20T10:06:00Z">
              <w:rPr/>
            </w:rPrChange>
          </w:rPr>
          <w:t xml:space="preserve"> redirected to the Contact Note screen, </w:t>
        </w:r>
      </w:ins>
      <w:ins w:id="10339" w:author="Alina Frey" w:date="2017-11-16T16:32:00Z">
        <w:r w:rsidR="00C37FD3" w:rsidRPr="007F739A">
          <w:rPr>
            <w:rFonts w:eastAsia="Times New Roman" w:cs="Times New Roman"/>
            <w:color w:val="auto"/>
            <w:rPrChange w:id="10340" w:author="Alina Frey" w:date="2017-11-20T10:06:00Z">
              <w:rPr>
                <w:rFonts w:eastAsia="Times New Roman" w:cs="Times New Roman"/>
              </w:rPr>
            </w:rPrChange>
          </w:rPr>
          <w:t>text note version of the call event,</w:t>
        </w:r>
        <w:r w:rsidR="00C37FD3" w:rsidRPr="007F739A">
          <w:rPr>
            <w:color w:val="auto"/>
            <w:rPrChange w:id="10341" w:author="Alina Frey" w:date="2017-11-20T10:06:00Z">
              <w:rPr/>
            </w:rPrChange>
          </w:rPr>
          <w:t xml:space="preserve"> showing</w:t>
        </w:r>
      </w:ins>
      <w:ins w:id="10342" w:author="Alina Frey" w:date="2017-11-16T14:03:00Z">
        <w:r w:rsidRPr="007F739A">
          <w:rPr>
            <w:color w:val="auto"/>
            <w:rPrChange w:id="10343" w:author="Alina Frey" w:date="2017-11-20T10:06:00Z">
              <w:rPr/>
            </w:rPrChange>
          </w:rPr>
          <w:t xml:space="preserve"> a summary of all the fields that were checked and comments that were added.</w:t>
        </w:r>
      </w:ins>
    </w:p>
    <w:p w14:paraId="45A4EA3F" w14:textId="77777777" w:rsidR="0085287C" w:rsidRPr="007F739A" w:rsidRDefault="0099176D">
      <w:pPr>
        <w:pStyle w:val="Alina-NormalText"/>
        <w:keepNext/>
        <w:spacing w:after="0"/>
        <w:contextualSpacing/>
        <w:rPr>
          <w:ins w:id="10344" w:author="Alina Frey" w:date="2017-11-16T15:01:00Z"/>
        </w:rPr>
        <w:pPrChange w:id="10345" w:author="Alina Frey" w:date="2017-11-16T15:01:00Z">
          <w:pPr>
            <w:pStyle w:val="Alina-NormalText"/>
            <w:spacing w:after="0"/>
            <w:contextualSpacing/>
          </w:pPr>
        </w:pPrChange>
      </w:pPr>
      <w:ins w:id="10346" w:author="Alina Frey" w:date="2017-11-16T14:57:00Z">
        <w:r w:rsidRPr="00795D08">
          <w:rPr>
            <w:noProof/>
          </w:rPr>
          <w:drawing>
            <wp:inline distT="0" distB="0" distL="0" distR="0" wp14:anchorId="6C092038" wp14:editId="5FA73F69">
              <wp:extent cx="4563134" cy="5530850"/>
              <wp:effectExtent l="0" t="0" r="889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4565828" cy="5534115"/>
                      </a:xfrm>
                      <a:prstGeom prst="rect">
                        <a:avLst/>
                      </a:prstGeom>
                    </pic:spPr>
                  </pic:pic>
                </a:graphicData>
              </a:graphic>
            </wp:inline>
          </w:drawing>
        </w:r>
      </w:ins>
    </w:p>
    <w:p w14:paraId="25A1144E" w14:textId="6819E4C7" w:rsidR="00B16784" w:rsidRPr="00CF2303" w:rsidRDefault="0085287C">
      <w:pPr>
        <w:pStyle w:val="Caption"/>
        <w:rPr>
          <w:ins w:id="10347" w:author="Alina Frey" w:date="2017-11-16T14:03:00Z"/>
          <w:rFonts w:cstheme="minorHAnsi"/>
          <w:szCs w:val="24"/>
        </w:rPr>
        <w:pPrChange w:id="10348" w:author="Alina Frey" w:date="2017-11-16T15:01:00Z">
          <w:pPr>
            <w:pStyle w:val="Alina-NormalText"/>
            <w:spacing w:after="0"/>
            <w:ind w:left="1440"/>
            <w:contextualSpacing/>
          </w:pPr>
        </w:pPrChange>
      </w:pPr>
      <w:bookmarkStart w:id="10349" w:name="_Toc498937504"/>
      <w:bookmarkStart w:id="10350" w:name="_Toc498942352"/>
      <w:bookmarkStart w:id="10351" w:name="_Toc498939019"/>
      <w:bookmarkStart w:id="10352" w:name="_Toc499024592"/>
      <w:ins w:id="10353" w:author="Alina Frey" w:date="2017-11-16T15:01:00Z">
        <w:r w:rsidRPr="00CF2303">
          <w:t xml:space="preserve">Figure </w:t>
        </w:r>
        <w:r w:rsidRPr="00CF2303">
          <w:fldChar w:fldCharType="begin"/>
        </w:r>
        <w:r w:rsidRPr="00CF2303">
          <w:instrText xml:space="preserve"> SEQ Figure \* ARABIC </w:instrText>
        </w:r>
      </w:ins>
      <w:r w:rsidRPr="00CF2303">
        <w:fldChar w:fldCharType="separate"/>
      </w:r>
      <w:ins w:id="10354" w:author="Alina Frey [2]" w:date="2017-11-21T10:58:00Z">
        <w:r w:rsidR="003B7B8C">
          <w:rPr>
            <w:noProof/>
          </w:rPr>
          <w:t>128</w:t>
        </w:r>
      </w:ins>
      <w:ins w:id="10355" w:author="Alina Frey" w:date="2017-11-16T15:01:00Z">
        <w:r w:rsidRPr="00CF2303">
          <w:fldChar w:fldCharType="end"/>
        </w:r>
        <w:r w:rsidRPr="00CF2303">
          <w:t xml:space="preserve">: </w:t>
        </w:r>
      </w:ins>
      <w:ins w:id="10356" w:author="Alina Frey" w:date="2017-11-16T16:35:00Z">
        <w:r w:rsidR="00B54543" w:rsidRPr="00CF2303">
          <w:t>Preview/Finish</w:t>
        </w:r>
      </w:ins>
      <w:ins w:id="10357" w:author="Alina Frey" w:date="2017-11-21T10:38:00Z">
        <w:r w:rsidR="006B1325">
          <w:t xml:space="preserve"> – </w:t>
        </w:r>
      </w:ins>
      <w:ins w:id="10358" w:author="Alina Frey" w:date="2017-11-16T15:01:00Z">
        <w:r w:rsidRPr="00CF2303">
          <w:t xml:space="preserve">Call Note </w:t>
        </w:r>
      </w:ins>
      <w:ins w:id="10359" w:author="Alina Frey" w:date="2017-11-16T15:07:00Z">
        <w:r w:rsidR="003B3BCB" w:rsidRPr="00CF2303">
          <w:t>Summary</w:t>
        </w:r>
      </w:ins>
      <w:bookmarkEnd w:id="10349"/>
      <w:bookmarkEnd w:id="10350"/>
      <w:bookmarkEnd w:id="10351"/>
      <w:bookmarkEnd w:id="10352"/>
    </w:p>
    <w:p w14:paraId="79DC9E3B" w14:textId="60718C71" w:rsidR="000935A2" w:rsidRPr="007F739A" w:rsidRDefault="00B16784" w:rsidP="0085287C">
      <w:pPr>
        <w:rPr>
          <w:ins w:id="10360" w:author="Alina Frey" w:date="2017-11-16T15:06:00Z"/>
          <w:color w:val="auto"/>
          <w:rPrChange w:id="10361" w:author="Alina Frey" w:date="2017-11-20T10:06:00Z">
            <w:rPr>
              <w:ins w:id="10362" w:author="Alina Frey" w:date="2017-11-16T15:06:00Z"/>
            </w:rPr>
          </w:rPrChange>
        </w:rPr>
      </w:pPr>
      <w:ins w:id="10363" w:author="Alina Frey" w:date="2017-11-16T14:03:00Z">
        <w:r w:rsidRPr="007F739A">
          <w:rPr>
            <w:color w:val="auto"/>
            <w:rPrChange w:id="10364" w:author="Alina Frey" w:date="2017-11-20T10:06:00Z">
              <w:rPr/>
            </w:rPrChange>
          </w:rPr>
          <w:lastRenderedPageBreak/>
          <w:t xml:space="preserve">The user can </w:t>
        </w:r>
      </w:ins>
      <w:ins w:id="10365" w:author="Alina Frey" w:date="2017-11-16T15:05:00Z">
        <w:r w:rsidR="000241CD" w:rsidRPr="007F739A">
          <w:rPr>
            <w:color w:val="auto"/>
            <w:rPrChange w:id="10366" w:author="Alina Frey" w:date="2017-11-20T10:06:00Z">
              <w:rPr/>
            </w:rPrChange>
          </w:rPr>
          <w:t>take different actions</w:t>
        </w:r>
      </w:ins>
      <w:ins w:id="10367" w:author="Alina Frey" w:date="2017-11-16T15:07:00Z">
        <w:r w:rsidR="003B3BCB" w:rsidRPr="007F739A">
          <w:rPr>
            <w:color w:val="auto"/>
            <w:rPrChange w:id="10368" w:author="Alina Frey" w:date="2017-11-20T10:06:00Z">
              <w:rPr/>
            </w:rPrChange>
          </w:rPr>
          <w:t xml:space="preserve"> from the note summary screen</w:t>
        </w:r>
        <w:r w:rsidR="00D15DAF" w:rsidRPr="007F739A">
          <w:rPr>
            <w:color w:val="auto"/>
            <w:rPrChange w:id="10369" w:author="Alina Frey" w:date="2017-11-20T10:06:00Z">
              <w:rPr/>
            </w:rPrChange>
          </w:rPr>
          <w:t>, by selecting the correspo</w:t>
        </w:r>
      </w:ins>
      <w:ins w:id="10370" w:author="Alina Frey" w:date="2017-11-16T15:08:00Z">
        <w:r w:rsidR="00D15DAF" w:rsidRPr="007F739A">
          <w:rPr>
            <w:color w:val="auto"/>
            <w:rPrChange w:id="10371" w:author="Alina Frey" w:date="2017-11-20T10:06:00Z">
              <w:rPr/>
            </w:rPrChange>
          </w:rPr>
          <w:t>nding buttons at the bottom of the screen</w:t>
        </w:r>
      </w:ins>
      <w:ins w:id="10372" w:author="Alina Frey" w:date="2017-11-16T15:07:00Z">
        <w:r w:rsidR="003B3BCB" w:rsidRPr="007F739A">
          <w:rPr>
            <w:color w:val="auto"/>
            <w:rPrChange w:id="10373" w:author="Alina Frey" w:date="2017-11-20T10:06:00Z">
              <w:rPr/>
            </w:rPrChange>
          </w:rPr>
          <w:t>:</w:t>
        </w:r>
      </w:ins>
    </w:p>
    <w:p w14:paraId="2F94CCAD" w14:textId="1CC1047D" w:rsidR="00B16784" w:rsidRPr="00CF2303" w:rsidRDefault="00D15DAF">
      <w:pPr>
        <w:pStyle w:val="ListParagraph"/>
        <w:numPr>
          <w:ilvl w:val="0"/>
          <w:numId w:val="109"/>
        </w:numPr>
        <w:rPr>
          <w:ins w:id="10374" w:author="Alina Frey" w:date="2017-11-16T14:03:00Z"/>
        </w:rPr>
        <w:pPrChange w:id="10375" w:author="Alina Frey" w:date="2017-11-16T15:07:00Z">
          <w:pPr>
            <w:pStyle w:val="Alina-NormalText"/>
            <w:numPr>
              <w:ilvl w:val="2"/>
              <w:numId w:val="107"/>
            </w:numPr>
            <w:spacing w:after="0" w:line="259" w:lineRule="auto"/>
            <w:ind w:left="2160" w:hanging="180"/>
            <w:contextualSpacing/>
          </w:pPr>
        </w:pPrChange>
      </w:pPr>
      <w:ins w:id="10376" w:author="Alina Frey" w:date="2017-11-16T15:07:00Z">
        <w:r w:rsidRPr="007F739A">
          <w:rPr>
            <w:b/>
            <w:rPrChange w:id="10377" w:author="Alina Frey" w:date="2017-11-20T10:06:00Z">
              <w:rPr/>
            </w:rPrChange>
          </w:rPr>
          <w:t>Edit</w:t>
        </w:r>
        <w:r w:rsidRPr="00CF2303">
          <w:t xml:space="preserve">: </w:t>
        </w:r>
      </w:ins>
      <w:ins w:id="10378" w:author="Alina Frey" w:date="2017-11-16T14:03:00Z">
        <w:r w:rsidR="00B16784" w:rsidRPr="00CF2303">
          <w:t xml:space="preserve">still modify the </w:t>
        </w:r>
      </w:ins>
      <w:ins w:id="10379" w:author="Alina Frey" w:date="2017-11-16T15:08:00Z">
        <w:r w:rsidRPr="00CF2303">
          <w:t xml:space="preserve">call </w:t>
        </w:r>
      </w:ins>
      <w:ins w:id="10380" w:author="Alina Frey" w:date="2017-11-16T14:03:00Z">
        <w:r w:rsidR="00B16784" w:rsidRPr="00CF2303">
          <w:t>note if necessar</w:t>
        </w:r>
      </w:ins>
      <w:ins w:id="10381" w:author="Alina Frey" w:date="2017-11-16T15:07:00Z">
        <w:r w:rsidRPr="00CF2303">
          <w:t>y</w:t>
        </w:r>
      </w:ins>
      <w:ins w:id="10382" w:author="Alina Frey" w:date="2017-11-16T14:03:00Z">
        <w:r w:rsidR="00B16784" w:rsidRPr="00CF2303">
          <w:t>.</w:t>
        </w:r>
      </w:ins>
    </w:p>
    <w:p w14:paraId="7A7CE89A" w14:textId="20866F3A" w:rsidR="00B16784" w:rsidRPr="007F739A" w:rsidRDefault="00D15DAF" w:rsidP="00D15DAF">
      <w:pPr>
        <w:pStyle w:val="ListParagraph"/>
        <w:numPr>
          <w:ilvl w:val="0"/>
          <w:numId w:val="109"/>
        </w:numPr>
        <w:rPr>
          <w:ins w:id="10383" w:author="Alina Frey" w:date="2017-11-16T15:08:00Z"/>
        </w:rPr>
      </w:pPr>
      <w:ins w:id="10384" w:author="Alina Frey" w:date="2017-11-16T15:07:00Z">
        <w:r w:rsidRPr="007F739A">
          <w:rPr>
            <w:b/>
            <w:rPrChange w:id="10385" w:author="Alina Frey" w:date="2017-11-20T10:06:00Z">
              <w:rPr/>
            </w:rPrChange>
          </w:rPr>
          <w:t>Delete</w:t>
        </w:r>
        <w:r w:rsidRPr="007F739A">
          <w:t xml:space="preserve">: </w:t>
        </w:r>
      </w:ins>
      <w:ins w:id="10386" w:author="Alina Frey" w:date="2017-11-16T15:08:00Z">
        <w:r w:rsidRPr="007F739A">
          <w:t xml:space="preserve">delete the call </w:t>
        </w:r>
      </w:ins>
      <w:ins w:id="10387" w:author="Alina Frey" w:date="2017-11-16T14:03:00Z">
        <w:r w:rsidR="00B16784" w:rsidRPr="007F739A">
          <w:t>note</w:t>
        </w:r>
      </w:ins>
      <w:ins w:id="10388" w:author="Alina Frey" w:date="2017-11-16T15:08:00Z">
        <w:r w:rsidRPr="007F739A">
          <w:t xml:space="preserve"> totally</w:t>
        </w:r>
      </w:ins>
      <w:ins w:id="10389" w:author="Alina Frey" w:date="2017-11-16T14:03:00Z">
        <w:r w:rsidR="00B16784" w:rsidRPr="007F739A">
          <w:t>.</w:t>
        </w:r>
      </w:ins>
    </w:p>
    <w:p w14:paraId="3CB4C36E" w14:textId="77777777" w:rsidR="000D522F" w:rsidRPr="007F739A" w:rsidRDefault="000D522F" w:rsidP="000D522F">
      <w:pPr>
        <w:pStyle w:val="ListParagraph"/>
        <w:numPr>
          <w:ilvl w:val="0"/>
          <w:numId w:val="109"/>
        </w:numPr>
        <w:rPr>
          <w:ins w:id="10390" w:author="Alina Frey" w:date="2017-11-16T15:09:00Z"/>
          <w:rFonts w:cs="Calibri"/>
        </w:rPr>
      </w:pPr>
      <w:ins w:id="10391" w:author="Alina Frey" w:date="2017-11-16T15:08:00Z">
        <w:r w:rsidRPr="007F739A">
          <w:t>Navigate back t</w:t>
        </w:r>
      </w:ins>
      <w:ins w:id="10392" w:author="Alina Frey" w:date="2017-11-16T15:09:00Z">
        <w:r w:rsidRPr="007F739A">
          <w:t xml:space="preserve">o </w:t>
        </w:r>
        <w:r w:rsidRPr="007F739A">
          <w:rPr>
            <w:b/>
            <w:rPrChange w:id="10393" w:author="Alina Frey" w:date="2017-11-20T10:06:00Z">
              <w:rPr/>
            </w:rPrChange>
          </w:rPr>
          <w:t>Contact History</w:t>
        </w:r>
      </w:ins>
    </w:p>
    <w:p w14:paraId="4E492680" w14:textId="5CDACA5B" w:rsidR="00B16784" w:rsidRPr="007F739A" w:rsidRDefault="00B16784" w:rsidP="00CC3654">
      <w:pPr>
        <w:pStyle w:val="ListParagraph"/>
        <w:numPr>
          <w:ilvl w:val="0"/>
          <w:numId w:val="109"/>
        </w:numPr>
        <w:rPr>
          <w:ins w:id="10394" w:author="Alina Frey" w:date="2017-11-16T15:10:00Z"/>
        </w:rPr>
      </w:pPr>
      <w:ins w:id="10395" w:author="Alina Frey" w:date="2017-11-16T14:03:00Z">
        <w:r w:rsidRPr="007F739A">
          <w:rPr>
            <w:rFonts w:cs="Calibri"/>
            <w:b/>
            <w:rPrChange w:id="10396" w:author="Alina Frey" w:date="2017-11-20T10:06:00Z">
              <w:rPr>
                <w:rFonts w:cstheme="minorHAnsi"/>
                <w:szCs w:val="24"/>
              </w:rPr>
            </w:rPrChange>
          </w:rPr>
          <w:t>Sign Now</w:t>
        </w:r>
      </w:ins>
      <w:ins w:id="10397" w:author="Alina Frey" w:date="2017-11-16T15:09:00Z">
        <w:r w:rsidR="000D522F" w:rsidRPr="007F739A">
          <w:rPr>
            <w:rFonts w:cs="Calibri"/>
          </w:rPr>
          <w:t xml:space="preserve">: </w:t>
        </w:r>
      </w:ins>
      <w:ins w:id="10398" w:author="Alina Frey" w:date="2017-11-16T14:03:00Z">
        <w:r w:rsidRPr="007F739A">
          <w:rPr>
            <w:rFonts w:cs="Calibri"/>
          </w:rPr>
          <w:t xml:space="preserve"> </w:t>
        </w:r>
      </w:ins>
      <w:ins w:id="10399" w:author="Alina Frey" w:date="2017-11-16T15:09:00Z">
        <w:r w:rsidR="000D522F" w:rsidRPr="007F739A">
          <w:rPr>
            <w:rFonts w:cs="Calibri"/>
          </w:rPr>
          <w:t>allows t</w:t>
        </w:r>
        <w:r w:rsidR="000D522F" w:rsidRPr="007F739A">
          <w:t>he user to signing the note</w:t>
        </w:r>
      </w:ins>
      <w:ins w:id="10400" w:author="Alina Frey" w:date="2017-11-16T14:03:00Z">
        <w:r w:rsidRPr="007F739A">
          <w:t>, which prompts to Sign Note dialog box</w:t>
        </w:r>
      </w:ins>
      <w:ins w:id="10401" w:author="Alina Frey" w:date="2017-11-16T15:10:00Z">
        <w:r w:rsidR="00CC3654" w:rsidRPr="007F739A">
          <w:t>.</w:t>
        </w:r>
      </w:ins>
    </w:p>
    <w:p w14:paraId="0FC349AC" w14:textId="77777777" w:rsidR="007124CB" w:rsidRPr="00CF2303" w:rsidRDefault="00CC3654">
      <w:pPr>
        <w:pStyle w:val="Alina-NormalText"/>
        <w:keepNext/>
        <w:spacing w:after="0"/>
        <w:contextualSpacing/>
        <w:rPr>
          <w:ins w:id="10402" w:author="Alina Frey" w:date="2017-11-16T15:11:00Z"/>
        </w:rPr>
        <w:pPrChange w:id="10403" w:author="Alina Frey" w:date="2017-11-16T16:49:00Z">
          <w:pPr/>
        </w:pPrChange>
      </w:pPr>
      <w:ins w:id="10404" w:author="Alina Frey" w:date="2017-11-16T15:10:00Z">
        <w:r w:rsidRPr="00795D08">
          <w:rPr>
            <w:noProof/>
          </w:rPr>
          <w:drawing>
            <wp:inline distT="0" distB="0" distL="0" distR="0" wp14:anchorId="53121F45" wp14:editId="13F82D53">
              <wp:extent cx="2743200" cy="1042827"/>
              <wp:effectExtent l="0" t="0" r="0" b="508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2753437" cy="1046719"/>
                      </a:xfrm>
                      <a:prstGeom prst="rect">
                        <a:avLst/>
                      </a:prstGeom>
                    </pic:spPr>
                  </pic:pic>
                </a:graphicData>
              </a:graphic>
            </wp:inline>
          </w:drawing>
        </w:r>
      </w:ins>
    </w:p>
    <w:p w14:paraId="5091E80A" w14:textId="420FA047" w:rsidR="00CC3654" w:rsidRPr="00CF2303" w:rsidRDefault="007124CB">
      <w:pPr>
        <w:pStyle w:val="Caption"/>
        <w:rPr>
          <w:ins w:id="10405" w:author="Alina Frey" w:date="2017-11-16T14:03:00Z"/>
        </w:rPr>
        <w:pPrChange w:id="10406" w:author="Alina Frey" w:date="2017-11-16T15:11:00Z">
          <w:pPr>
            <w:pStyle w:val="Alina-NormalText"/>
            <w:spacing w:after="0"/>
            <w:ind w:left="2160"/>
            <w:contextualSpacing/>
          </w:pPr>
        </w:pPrChange>
      </w:pPr>
      <w:bookmarkStart w:id="10407" w:name="_Toc498937505"/>
      <w:bookmarkStart w:id="10408" w:name="_Toc498942353"/>
      <w:bookmarkStart w:id="10409" w:name="_Toc498939020"/>
      <w:bookmarkStart w:id="10410" w:name="_Toc499024593"/>
      <w:ins w:id="10411" w:author="Alina Frey" w:date="2017-11-16T15:11:00Z">
        <w:r w:rsidRPr="00CF2303">
          <w:t xml:space="preserve">Figure </w:t>
        </w:r>
        <w:r w:rsidRPr="00CF2303">
          <w:fldChar w:fldCharType="begin"/>
        </w:r>
        <w:r w:rsidRPr="00CF2303">
          <w:instrText xml:space="preserve"> SEQ Figure \* ARABIC </w:instrText>
        </w:r>
      </w:ins>
      <w:r w:rsidRPr="00CF2303">
        <w:fldChar w:fldCharType="separate"/>
      </w:r>
      <w:ins w:id="10412" w:author="Alina Frey [2]" w:date="2017-11-21T10:58:00Z">
        <w:r w:rsidR="003B7B8C">
          <w:rPr>
            <w:noProof/>
          </w:rPr>
          <w:t>129</w:t>
        </w:r>
      </w:ins>
      <w:ins w:id="10413" w:author="Alina Frey" w:date="2017-11-16T15:11:00Z">
        <w:r w:rsidRPr="00CF2303">
          <w:fldChar w:fldCharType="end"/>
        </w:r>
        <w:r w:rsidRPr="00CF2303">
          <w:t>: Signing Call Note</w:t>
        </w:r>
      </w:ins>
      <w:bookmarkEnd w:id="10407"/>
      <w:bookmarkEnd w:id="10408"/>
      <w:bookmarkEnd w:id="10409"/>
      <w:bookmarkEnd w:id="10410"/>
    </w:p>
    <w:p w14:paraId="40C331B9" w14:textId="6401AF33" w:rsidR="00B22E23" w:rsidRPr="007F739A" w:rsidRDefault="00661258" w:rsidP="00462AE8">
      <w:pPr>
        <w:rPr>
          <w:ins w:id="10414" w:author="Alina Frey" w:date="2017-11-16T15:23:00Z"/>
          <w:rFonts w:cstheme="minorHAnsi"/>
          <w:color w:val="auto"/>
          <w:szCs w:val="24"/>
          <w:rPrChange w:id="10415" w:author="Alina Frey" w:date="2017-11-20T10:06:00Z">
            <w:rPr>
              <w:ins w:id="10416" w:author="Alina Frey" w:date="2017-11-16T15:23:00Z"/>
              <w:rFonts w:cstheme="minorHAnsi"/>
              <w:szCs w:val="24"/>
            </w:rPr>
          </w:rPrChange>
        </w:rPr>
      </w:pPr>
      <w:ins w:id="10417" w:author="Alina Frey" w:date="2017-11-16T15:17:00Z">
        <w:r w:rsidRPr="007F739A">
          <w:rPr>
            <w:rFonts w:cstheme="minorHAnsi"/>
            <w:color w:val="auto"/>
            <w:szCs w:val="24"/>
            <w:rPrChange w:id="10418" w:author="Alina Frey" w:date="2017-11-20T10:06:00Z">
              <w:rPr>
                <w:rFonts w:cstheme="minorHAnsi"/>
                <w:szCs w:val="24"/>
              </w:rPr>
            </w:rPrChange>
          </w:rPr>
          <w:t xml:space="preserve">To Sign the note, the user </w:t>
        </w:r>
        <w:r w:rsidR="00DD7ED8" w:rsidRPr="007F739A">
          <w:rPr>
            <w:rFonts w:cstheme="minorHAnsi"/>
            <w:color w:val="auto"/>
            <w:szCs w:val="24"/>
            <w:rPrChange w:id="10419" w:author="Alina Frey" w:date="2017-11-20T10:06:00Z">
              <w:rPr>
                <w:rFonts w:cstheme="minorHAnsi"/>
                <w:szCs w:val="24"/>
              </w:rPr>
            </w:rPrChange>
          </w:rPr>
          <w:t>should enter the</w:t>
        </w:r>
      </w:ins>
      <w:ins w:id="10420" w:author="Alina Frey" w:date="2017-11-20T16:13:00Z">
        <w:r w:rsidR="00392E0E">
          <w:rPr>
            <w:rFonts w:cstheme="minorHAnsi"/>
            <w:color w:val="auto"/>
            <w:szCs w:val="24"/>
          </w:rPr>
          <w:t>ir</w:t>
        </w:r>
      </w:ins>
      <w:commentRangeStart w:id="10421"/>
      <w:ins w:id="10422" w:author="Alina Frey" w:date="2017-11-16T16:33:00Z">
        <w:r w:rsidR="00D26BC4" w:rsidRPr="007F739A">
          <w:rPr>
            <w:rFonts w:eastAsia="Times New Roman" w:cs="Times New Roman"/>
            <w:color w:val="auto"/>
            <w:rPrChange w:id="10423" w:author="Alina Frey" w:date="2017-11-20T10:06:00Z">
              <w:rPr>
                <w:rFonts w:eastAsia="Times New Roman" w:cs="Times New Roman"/>
              </w:rPr>
            </w:rPrChange>
          </w:rPr>
          <w:t xml:space="preserve"> </w:t>
        </w:r>
      </w:ins>
      <w:commentRangeEnd w:id="10421"/>
      <w:r w:rsidR="00247E00">
        <w:rPr>
          <w:rStyle w:val="CommentReference"/>
        </w:rPr>
        <w:commentReference w:id="10421"/>
      </w:r>
      <w:ins w:id="10424" w:author="Alina Frey" w:date="2017-11-16T15:20:00Z">
        <w:r w:rsidR="00D17EC2" w:rsidRPr="007F739A">
          <w:rPr>
            <w:rFonts w:cstheme="minorHAnsi"/>
            <w:color w:val="auto"/>
            <w:szCs w:val="24"/>
            <w:rPrChange w:id="10425" w:author="Alina Frey" w:date="2017-11-20T10:06:00Z">
              <w:rPr>
                <w:rFonts w:cstheme="minorHAnsi"/>
                <w:szCs w:val="24"/>
              </w:rPr>
            </w:rPrChange>
          </w:rPr>
          <w:t>Electronic Signature</w:t>
        </w:r>
        <w:r w:rsidR="000D5663" w:rsidRPr="007F739A">
          <w:rPr>
            <w:rFonts w:cstheme="minorHAnsi"/>
            <w:color w:val="auto"/>
            <w:szCs w:val="24"/>
            <w:rPrChange w:id="10426" w:author="Alina Frey" w:date="2017-11-20T10:06:00Z">
              <w:rPr>
                <w:rFonts w:cstheme="minorHAnsi"/>
                <w:szCs w:val="24"/>
              </w:rPr>
            </w:rPrChange>
          </w:rPr>
          <w:t xml:space="preserve"> </w:t>
        </w:r>
      </w:ins>
      <w:ins w:id="10427" w:author="Alina Frey" w:date="2017-11-16T15:22:00Z">
        <w:r w:rsidR="000B54B6" w:rsidRPr="007F739A">
          <w:rPr>
            <w:rFonts w:cstheme="minorHAnsi"/>
            <w:color w:val="auto"/>
            <w:szCs w:val="24"/>
            <w:rPrChange w:id="10428" w:author="Alina Frey" w:date="2017-11-20T10:06:00Z">
              <w:rPr>
                <w:rFonts w:cstheme="minorHAnsi"/>
                <w:szCs w:val="24"/>
              </w:rPr>
            </w:rPrChange>
          </w:rPr>
          <w:t>Code</w:t>
        </w:r>
        <w:commentRangeStart w:id="10429"/>
        <w:r w:rsidR="00303191" w:rsidRPr="007F739A">
          <w:rPr>
            <w:rFonts w:cstheme="minorHAnsi"/>
            <w:color w:val="auto"/>
            <w:szCs w:val="24"/>
            <w:rPrChange w:id="10430" w:author="Alina Frey" w:date="2017-11-20T10:06:00Z">
              <w:rPr>
                <w:rFonts w:cstheme="minorHAnsi"/>
                <w:szCs w:val="24"/>
              </w:rPr>
            </w:rPrChange>
          </w:rPr>
          <w:t>.</w:t>
        </w:r>
      </w:ins>
      <w:commentRangeEnd w:id="10429"/>
      <w:r w:rsidR="00247E00">
        <w:rPr>
          <w:rStyle w:val="CommentReference"/>
        </w:rPr>
        <w:commentReference w:id="10429"/>
      </w:r>
      <w:ins w:id="10431" w:author="Alina Frey" w:date="2017-11-16T15:23:00Z">
        <w:r w:rsidR="00B22E23" w:rsidRPr="007F739A">
          <w:rPr>
            <w:rFonts w:cstheme="minorHAnsi"/>
            <w:color w:val="auto"/>
            <w:szCs w:val="24"/>
            <w:rPrChange w:id="10432" w:author="Alina Frey" w:date="2017-11-20T10:06:00Z">
              <w:rPr>
                <w:rFonts w:cstheme="minorHAnsi"/>
                <w:szCs w:val="24"/>
              </w:rPr>
            </w:rPrChange>
          </w:rPr>
          <w:t xml:space="preserve"> Contact the System Administrator for setting up the Electronic Signature Code in VistA.</w:t>
        </w:r>
      </w:ins>
    </w:p>
    <w:p w14:paraId="0767106E" w14:textId="22A8CCBD" w:rsidR="00B16784" w:rsidRPr="00CF2303" w:rsidRDefault="00DD7ED8">
      <w:pPr>
        <w:rPr>
          <w:ins w:id="10433" w:author="Alina Frey" w:date="2017-11-16T14:03:00Z"/>
          <w:rFonts w:cstheme="minorHAnsi"/>
          <w:szCs w:val="24"/>
        </w:rPr>
        <w:pPrChange w:id="10434" w:author="Alina Frey" w:date="2017-11-16T15:11:00Z">
          <w:pPr>
            <w:pStyle w:val="Alina-NormalText"/>
            <w:numPr>
              <w:ilvl w:val="2"/>
              <w:numId w:val="107"/>
            </w:numPr>
            <w:spacing w:after="0" w:line="259" w:lineRule="auto"/>
            <w:ind w:left="2160" w:hanging="180"/>
            <w:contextualSpacing/>
          </w:pPr>
        </w:pPrChange>
      </w:pPr>
      <w:ins w:id="10435" w:author="Alina Frey" w:date="2017-11-16T15:17:00Z">
        <w:r w:rsidRPr="007F739A">
          <w:rPr>
            <w:rFonts w:cstheme="minorHAnsi"/>
            <w:color w:val="auto"/>
            <w:szCs w:val="24"/>
            <w:rPrChange w:id="10436" w:author="Alina Frey" w:date="2017-11-20T10:06:00Z">
              <w:rPr>
                <w:rFonts w:cstheme="minorHAnsi"/>
                <w:szCs w:val="24"/>
              </w:rPr>
            </w:rPrChange>
          </w:rPr>
          <w:t xml:space="preserve"> </w:t>
        </w:r>
      </w:ins>
      <w:ins w:id="10437" w:author="Alina Frey" w:date="2017-11-16T14:03:00Z">
        <w:r w:rsidR="00B16784" w:rsidRPr="007F739A">
          <w:rPr>
            <w:rFonts w:cstheme="minorHAnsi"/>
            <w:color w:val="auto"/>
            <w:szCs w:val="24"/>
            <w:rPrChange w:id="10438" w:author="Alina Frey" w:date="2017-11-20T10:06:00Z">
              <w:rPr>
                <w:rFonts w:cstheme="minorHAnsi"/>
                <w:szCs w:val="24"/>
              </w:rPr>
            </w:rPrChange>
          </w:rPr>
          <w:t>Once the Call Note is signed, no more changes could be made to it, nor it could be deleted.</w:t>
        </w:r>
      </w:ins>
    </w:p>
    <w:p w14:paraId="5DB90FFE" w14:textId="2F03F4CE" w:rsidR="00B16784" w:rsidRPr="007F739A" w:rsidRDefault="00B16784">
      <w:pPr>
        <w:rPr>
          <w:ins w:id="10439" w:author="Alina Frey" w:date="2017-11-16T12:08:00Z"/>
          <w:rFonts w:cstheme="minorHAnsi"/>
          <w:color w:val="auto"/>
          <w:szCs w:val="24"/>
          <w:rPrChange w:id="10440" w:author="Alina Frey" w:date="2017-11-20T10:06:00Z">
            <w:rPr>
              <w:ins w:id="10441" w:author="Alina Frey" w:date="2017-11-16T12:08:00Z"/>
              <w:rFonts w:cstheme="minorHAnsi"/>
              <w:szCs w:val="24"/>
            </w:rPr>
          </w:rPrChange>
        </w:rPr>
        <w:pPrChange w:id="10442" w:author="Alina Frey" w:date="2017-11-16T15:13:00Z">
          <w:pPr>
            <w:pStyle w:val="Heading3"/>
            <w:ind w:left="-5"/>
          </w:pPr>
        </w:pPrChange>
      </w:pPr>
      <w:ins w:id="10443" w:author="Alina Frey" w:date="2017-11-16T14:03:00Z">
        <w:r w:rsidRPr="007F739A">
          <w:rPr>
            <w:rFonts w:cstheme="minorHAnsi"/>
            <w:color w:val="auto"/>
            <w:szCs w:val="24"/>
            <w:rPrChange w:id="10444" w:author="Alina Frey" w:date="2017-11-20T10:06:00Z">
              <w:rPr>
                <w:rFonts w:cstheme="minorHAnsi"/>
                <w:b w:val="0"/>
                <w:szCs w:val="24"/>
              </w:rPr>
            </w:rPrChange>
          </w:rPr>
          <w:t xml:space="preserve">The signed task should display in the </w:t>
        </w:r>
      </w:ins>
      <w:ins w:id="10445" w:author="Alina Frey" w:date="2017-11-16T15:12:00Z">
        <w:r w:rsidR="00FB019F" w:rsidRPr="007F739A">
          <w:rPr>
            <w:rFonts w:cstheme="minorHAnsi"/>
            <w:color w:val="auto"/>
            <w:szCs w:val="24"/>
            <w:rPrChange w:id="10446" w:author="Alina Frey" w:date="2017-11-20T10:06:00Z">
              <w:rPr>
                <w:rFonts w:cstheme="minorHAnsi"/>
                <w:b w:val="0"/>
                <w:szCs w:val="24"/>
              </w:rPr>
            </w:rPrChange>
          </w:rPr>
          <w:t xml:space="preserve">Contact History </w:t>
        </w:r>
      </w:ins>
      <w:ins w:id="10447" w:author="Alina Frey" w:date="2017-11-16T14:03:00Z">
        <w:r w:rsidRPr="007F739A">
          <w:rPr>
            <w:rFonts w:cstheme="minorHAnsi"/>
            <w:color w:val="auto"/>
            <w:szCs w:val="24"/>
            <w:rPrChange w:id="10448" w:author="Alina Frey" w:date="2017-11-20T10:06:00Z">
              <w:rPr>
                <w:rFonts w:cstheme="minorHAnsi"/>
                <w:b w:val="0"/>
                <w:szCs w:val="24"/>
              </w:rPr>
            </w:rPrChange>
          </w:rPr>
          <w:t xml:space="preserve">table with Complete Status and the View Action, </w:t>
        </w:r>
      </w:ins>
      <w:ins w:id="10449" w:author="Alina Frey" w:date="2017-11-16T15:11:00Z">
        <w:r w:rsidR="00462AE8" w:rsidRPr="007F739A">
          <w:rPr>
            <w:rFonts w:cstheme="minorHAnsi"/>
            <w:color w:val="auto"/>
            <w:szCs w:val="24"/>
            <w:rPrChange w:id="10450" w:author="Alina Frey" w:date="2017-11-20T10:06:00Z">
              <w:rPr>
                <w:rFonts w:cstheme="minorHAnsi"/>
                <w:b w:val="0"/>
                <w:szCs w:val="24"/>
              </w:rPr>
            </w:rPrChange>
          </w:rPr>
          <w:t xml:space="preserve">as </w:t>
        </w:r>
      </w:ins>
      <w:ins w:id="10451" w:author="Alina Frey" w:date="2017-11-16T14:03:00Z">
        <w:r w:rsidRPr="007F739A">
          <w:rPr>
            <w:rFonts w:cstheme="minorHAnsi"/>
            <w:color w:val="auto"/>
            <w:szCs w:val="24"/>
            <w:rPrChange w:id="10452" w:author="Alina Frey" w:date="2017-11-20T10:06:00Z">
              <w:rPr>
                <w:rFonts w:cstheme="minorHAnsi"/>
                <w:b w:val="0"/>
                <w:szCs w:val="24"/>
              </w:rPr>
            </w:rPrChange>
          </w:rPr>
          <w:t>the only action that could be taken on the note.</w:t>
        </w:r>
      </w:ins>
    </w:p>
    <w:p w14:paraId="31876F0C" w14:textId="430DE219" w:rsidR="006C0619" w:rsidRPr="007F739A" w:rsidDel="009F3A8B" w:rsidRDefault="005F159C">
      <w:pPr>
        <w:spacing w:after="25" w:line="246" w:lineRule="auto"/>
        <w:ind w:left="-5" w:right="-10" w:hanging="10"/>
        <w:rPr>
          <w:del w:id="10453" w:author="Alina Frey" w:date="2017-11-16T12:08:00Z"/>
          <w:color w:val="auto"/>
          <w:rPrChange w:id="10454" w:author="Alina Frey" w:date="2017-11-20T10:06:00Z">
            <w:rPr>
              <w:del w:id="10455" w:author="Alina Frey" w:date="2017-11-16T12:08:00Z"/>
            </w:rPr>
          </w:rPrChange>
        </w:rPr>
        <w:pPrChange w:id="10456" w:author="Alina Frey" w:date="2017-11-10T14:16:00Z">
          <w:pPr>
            <w:spacing w:after="25" w:line="246" w:lineRule="auto"/>
            <w:ind w:left="-5" w:right="-10" w:hanging="10"/>
            <w:jc w:val="both"/>
          </w:pPr>
        </w:pPrChange>
      </w:pPr>
      <w:del w:id="10457" w:author="Alina Frey" w:date="2017-11-16T12:08:00Z">
        <w:r w:rsidRPr="007F739A" w:rsidDel="009F3A8B">
          <w:rPr>
            <w:rFonts w:eastAsia="Times New Roman" w:cs="Times New Roman"/>
            <w:color w:val="auto"/>
            <w:rPrChange w:id="10458" w:author="Alina Frey" w:date="2017-11-20T10:06:00Z">
              <w:rPr>
                <w:rFonts w:eastAsia="Times New Roman" w:cs="Times New Roman"/>
              </w:rPr>
            </w:rPrChange>
          </w:rPr>
          <w:delText>The page header displays the Last Contact, the Next Contact Due and the patient contact information. The list displays pending and completed calls. The list can be filtered by Most Recent Pregnancy, Pregnancy #X or All.</w:delText>
        </w:r>
      </w:del>
    </w:p>
    <w:p w14:paraId="31876F0D" w14:textId="517E6919" w:rsidR="006C0619" w:rsidRPr="00CF2303" w:rsidDel="009F3A8B" w:rsidRDefault="005F159C">
      <w:pPr>
        <w:pStyle w:val="Caption"/>
        <w:rPr>
          <w:del w:id="10459" w:author="Alina Frey" w:date="2017-11-16T12:08:00Z"/>
        </w:rPr>
        <w:pPrChange w:id="10460" w:author="Alina Frey" w:date="2017-11-10T14:16:00Z">
          <w:pPr>
            <w:spacing w:after="33"/>
            <w:ind w:right="-180"/>
          </w:pPr>
        </w:pPrChange>
      </w:pPr>
      <w:del w:id="10461" w:author="Alina Frey" w:date="2017-11-16T12:08:00Z">
        <w:r w:rsidRPr="00795D08" w:rsidDel="009F3A8B">
          <w:rPr>
            <w:b w:val="0"/>
            <w:iCs w:val="0"/>
            <w:noProof/>
          </w:rPr>
          <w:drawing>
            <wp:inline distT="0" distB="0" distL="0" distR="0" wp14:anchorId="318770FC" wp14:editId="318770FD">
              <wp:extent cx="6057900" cy="1962150"/>
              <wp:effectExtent l="0" t="0" r="0" b="0"/>
              <wp:docPr id="1352" name="Picture 1352"/>
              <wp:cNvGraphicFramePr/>
              <a:graphic xmlns:a="http://schemas.openxmlformats.org/drawingml/2006/main">
                <a:graphicData uri="http://schemas.openxmlformats.org/drawingml/2006/picture">
                  <pic:pic xmlns:pic="http://schemas.openxmlformats.org/drawingml/2006/picture">
                    <pic:nvPicPr>
                      <pic:cNvPr id="1352" name="Picture 1352"/>
                      <pic:cNvPicPr/>
                    </pic:nvPicPr>
                    <pic:blipFill>
                      <a:blip r:embed="rId223"/>
                      <a:stretch>
                        <a:fillRect/>
                      </a:stretch>
                    </pic:blipFill>
                    <pic:spPr>
                      <a:xfrm>
                        <a:off x="0" y="0"/>
                        <a:ext cx="6057900" cy="1962150"/>
                      </a:xfrm>
                      <a:prstGeom prst="rect">
                        <a:avLst/>
                      </a:prstGeom>
                    </pic:spPr>
                  </pic:pic>
                </a:graphicData>
              </a:graphic>
            </wp:inline>
          </w:drawing>
        </w:r>
      </w:del>
    </w:p>
    <w:p w14:paraId="31876F0E" w14:textId="07D28988" w:rsidR="006C0619" w:rsidRPr="007F739A" w:rsidDel="00AC285A" w:rsidRDefault="005F159C">
      <w:pPr>
        <w:spacing w:after="29" w:line="265" w:lineRule="auto"/>
        <w:ind w:left="-5" w:hanging="10"/>
        <w:rPr>
          <w:del w:id="10462" w:author="Alina Frey" w:date="2017-11-08T16:40:00Z"/>
          <w:color w:val="auto"/>
          <w:rPrChange w:id="10463" w:author="Alina Frey" w:date="2017-11-20T10:06:00Z">
            <w:rPr>
              <w:del w:id="10464" w:author="Alina Frey" w:date="2017-11-08T16:40:00Z"/>
            </w:rPr>
          </w:rPrChange>
        </w:rPr>
      </w:pPr>
      <w:del w:id="10465" w:author="Alina Frey" w:date="2017-11-08T16:40:00Z">
        <w:r w:rsidRPr="007F739A" w:rsidDel="00AC285A">
          <w:rPr>
            <w:rFonts w:eastAsia="Times New Roman" w:cs="Times New Roman"/>
            <w:b/>
            <w:color w:val="auto"/>
            <w:sz w:val="20"/>
            <w:rPrChange w:id="10466" w:author="Alina Frey" w:date="2017-11-20T10:06:00Z">
              <w:rPr>
                <w:rFonts w:eastAsia="Times New Roman" w:cs="Times New Roman"/>
                <w:b/>
                <w:sz w:val="20"/>
              </w:rPr>
            </w:rPrChange>
          </w:rPr>
          <w:delText>Figure 72: Patient Contact History (Blank)</w:delText>
        </w:r>
      </w:del>
    </w:p>
    <w:p w14:paraId="31876F0F" w14:textId="7F97F5D2" w:rsidR="006C0619" w:rsidRPr="007F739A" w:rsidDel="00F441A3" w:rsidRDefault="005F159C" w:rsidP="00125EBA">
      <w:pPr>
        <w:pStyle w:val="Heading3"/>
        <w:ind w:left="-5"/>
        <w:rPr>
          <w:del w:id="10467" w:author="Alina Frey" w:date="2017-11-16T13:54:00Z"/>
          <w:color w:val="auto"/>
          <w:rPrChange w:id="10468" w:author="Alina Frey" w:date="2017-11-20T10:06:00Z">
            <w:rPr>
              <w:del w:id="10469" w:author="Alina Frey" w:date="2017-11-16T13:54:00Z"/>
            </w:rPr>
          </w:rPrChange>
        </w:rPr>
      </w:pPr>
      <w:bookmarkStart w:id="10470" w:name="_Toc497914081"/>
      <w:del w:id="10471" w:author="Alina Frey" w:date="2017-11-16T13:54:00Z">
        <w:r w:rsidRPr="007F739A" w:rsidDel="00F441A3">
          <w:rPr>
            <w:b w:val="0"/>
            <w:color w:val="auto"/>
            <w:rPrChange w:id="10472" w:author="Alina Frey" w:date="2017-11-20T10:06:00Z">
              <w:rPr>
                <w:b w:val="0"/>
              </w:rPr>
            </w:rPrChange>
          </w:rPr>
          <w:delText>Add Pregnancy Checklist Item - MCC Call</w:delText>
        </w:r>
        <w:bookmarkEnd w:id="10470"/>
      </w:del>
    </w:p>
    <w:p w14:paraId="31876F10" w14:textId="2877491C" w:rsidR="006C0619" w:rsidRPr="007F739A" w:rsidDel="00F441A3" w:rsidRDefault="005F159C" w:rsidP="00125EBA">
      <w:pPr>
        <w:spacing w:after="19" w:line="252" w:lineRule="auto"/>
        <w:ind w:left="-5" w:hanging="10"/>
        <w:rPr>
          <w:del w:id="10473" w:author="Alina Frey" w:date="2017-11-16T13:54:00Z"/>
          <w:color w:val="auto"/>
          <w:rPrChange w:id="10474" w:author="Alina Frey" w:date="2017-11-20T10:06:00Z">
            <w:rPr>
              <w:del w:id="10475" w:author="Alina Frey" w:date="2017-11-16T13:54:00Z"/>
            </w:rPr>
          </w:rPrChange>
        </w:rPr>
      </w:pPr>
      <w:del w:id="10476" w:author="Alina Frey" w:date="2017-11-16T13:54:00Z">
        <w:r w:rsidRPr="007F739A" w:rsidDel="00F441A3">
          <w:rPr>
            <w:rFonts w:eastAsia="Times New Roman" w:cs="Times New Roman"/>
            <w:color w:val="auto"/>
            <w:rPrChange w:id="10477" w:author="Alina Frey" w:date="2017-11-20T10:06:00Z">
              <w:rPr>
                <w:rFonts w:eastAsia="Times New Roman" w:cs="Times New Roman"/>
              </w:rPr>
            </w:rPrChange>
          </w:rPr>
          <w:delText xml:space="preserve">From the MCC Dashboard, select the Pregnancy Checklist menu option and click </w:delText>
        </w:r>
        <w:r w:rsidRPr="007F739A" w:rsidDel="00F441A3">
          <w:rPr>
            <w:rFonts w:eastAsia="Times New Roman" w:cs="Times New Roman"/>
            <w:b/>
            <w:color w:val="auto"/>
            <w:rPrChange w:id="10478" w:author="Alina Frey" w:date="2017-11-20T10:06:00Z">
              <w:rPr>
                <w:rFonts w:eastAsia="Times New Roman" w:cs="Times New Roman"/>
                <w:b/>
              </w:rPr>
            </w:rPrChange>
          </w:rPr>
          <w:delText>Add Item</w:delText>
        </w:r>
        <w:r w:rsidRPr="007F739A" w:rsidDel="00F441A3">
          <w:rPr>
            <w:rFonts w:eastAsia="Times New Roman" w:cs="Times New Roman"/>
            <w:color w:val="auto"/>
            <w:rPrChange w:id="10479" w:author="Alina Frey" w:date="2017-11-20T10:06:00Z">
              <w:rPr>
                <w:rFonts w:eastAsia="Times New Roman" w:cs="Times New Roman"/>
              </w:rPr>
            </w:rPrChange>
          </w:rPr>
          <w:delText xml:space="preserve">. At the Add Pregnancy Checklist Item page, select MCC call from the drop-down list for the field labeled Type. From the Note field, select the phone call from the drop-down list. Each phone call will have a specific set of required topics. Complete the remaining fields as appropriate. Click </w:delText>
        </w:r>
        <w:r w:rsidRPr="007F739A" w:rsidDel="00F441A3">
          <w:rPr>
            <w:rFonts w:eastAsia="Times New Roman" w:cs="Times New Roman"/>
            <w:b/>
            <w:color w:val="auto"/>
            <w:rPrChange w:id="10480" w:author="Alina Frey" w:date="2017-11-20T10:06:00Z">
              <w:rPr>
                <w:rFonts w:eastAsia="Times New Roman" w:cs="Times New Roman"/>
                <w:b/>
              </w:rPr>
            </w:rPrChange>
          </w:rPr>
          <w:delText>Cancel</w:delText>
        </w:r>
        <w:r w:rsidRPr="007F739A" w:rsidDel="00F441A3">
          <w:rPr>
            <w:rFonts w:eastAsia="Times New Roman" w:cs="Times New Roman"/>
            <w:color w:val="auto"/>
            <w:rPrChange w:id="10481" w:author="Alina Frey" w:date="2017-11-20T10:06:00Z">
              <w:rPr>
                <w:rFonts w:eastAsia="Times New Roman" w:cs="Times New Roman"/>
              </w:rPr>
            </w:rPrChange>
          </w:rPr>
          <w:delText xml:space="preserve"> to exit without saving the information and return to the previous page. Click </w:delText>
        </w:r>
        <w:r w:rsidRPr="007F739A" w:rsidDel="00F441A3">
          <w:rPr>
            <w:rFonts w:eastAsia="Times New Roman" w:cs="Times New Roman"/>
            <w:b/>
            <w:color w:val="auto"/>
            <w:rPrChange w:id="10482" w:author="Alina Frey" w:date="2017-11-20T10:06:00Z">
              <w:rPr>
                <w:rFonts w:eastAsia="Times New Roman" w:cs="Times New Roman"/>
                <w:b/>
              </w:rPr>
            </w:rPrChange>
          </w:rPr>
          <w:delText>Save</w:delText>
        </w:r>
        <w:r w:rsidRPr="007F739A" w:rsidDel="00F441A3">
          <w:rPr>
            <w:rFonts w:eastAsia="Times New Roman" w:cs="Times New Roman"/>
            <w:color w:val="auto"/>
            <w:rPrChange w:id="10483" w:author="Alina Frey" w:date="2017-11-20T10:06:00Z">
              <w:rPr>
                <w:rFonts w:eastAsia="Times New Roman" w:cs="Times New Roman"/>
              </w:rPr>
            </w:rPrChange>
          </w:rPr>
          <w:delText xml:space="preserve"> to store the information and return to the previous page. </w:delText>
        </w:r>
      </w:del>
    </w:p>
    <w:p w14:paraId="31876F11" w14:textId="47648878" w:rsidR="006C0619" w:rsidRPr="00CF2303" w:rsidDel="00F441A3" w:rsidRDefault="005F159C">
      <w:pPr>
        <w:pStyle w:val="Caption"/>
        <w:rPr>
          <w:del w:id="10484" w:author="Alina Frey" w:date="2017-11-16T13:54:00Z"/>
        </w:rPr>
        <w:pPrChange w:id="10485" w:author="Alina Frey" w:date="2017-11-10T14:16:00Z">
          <w:pPr>
            <w:spacing w:after="44"/>
            <w:ind w:right="-120"/>
          </w:pPr>
        </w:pPrChange>
      </w:pPr>
      <w:del w:id="10486" w:author="Alina Frey" w:date="2017-11-16T13:54:00Z">
        <w:r w:rsidRPr="00795D08" w:rsidDel="00F441A3">
          <w:rPr>
            <w:b w:val="0"/>
            <w:iCs w:val="0"/>
            <w:noProof/>
          </w:rPr>
          <w:drawing>
            <wp:inline distT="0" distB="0" distL="0" distR="0" wp14:anchorId="318770FE" wp14:editId="3BFCCB96">
              <wp:extent cx="6019800" cy="3686556"/>
              <wp:effectExtent l="0" t="0" r="0" b="0"/>
              <wp:docPr id="1377" name="Picture 1377"/>
              <wp:cNvGraphicFramePr/>
              <a:graphic xmlns:a="http://schemas.openxmlformats.org/drawingml/2006/main">
                <a:graphicData uri="http://schemas.openxmlformats.org/drawingml/2006/picture">
                  <pic:pic xmlns:pic="http://schemas.openxmlformats.org/drawingml/2006/picture">
                    <pic:nvPicPr>
                      <pic:cNvPr id="1377" name="Picture 1377"/>
                      <pic:cNvPicPr/>
                    </pic:nvPicPr>
                    <pic:blipFill>
                      <a:blip r:embed="rId224"/>
                      <a:stretch>
                        <a:fillRect/>
                      </a:stretch>
                    </pic:blipFill>
                    <pic:spPr>
                      <a:xfrm>
                        <a:off x="0" y="0"/>
                        <a:ext cx="6019800" cy="3686556"/>
                      </a:xfrm>
                      <a:prstGeom prst="rect">
                        <a:avLst/>
                      </a:prstGeom>
                    </pic:spPr>
                  </pic:pic>
                </a:graphicData>
              </a:graphic>
            </wp:inline>
          </w:drawing>
        </w:r>
      </w:del>
    </w:p>
    <w:p w14:paraId="31876F12" w14:textId="406C704B" w:rsidR="006C0619" w:rsidRPr="007F739A" w:rsidDel="001806C0" w:rsidRDefault="005F159C">
      <w:pPr>
        <w:spacing w:line="265" w:lineRule="auto"/>
        <w:ind w:left="-5" w:hanging="10"/>
        <w:rPr>
          <w:del w:id="10487" w:author="Alina Frey" w:date="2017-11-08T16:41:00Z"/>
          <w:color w:val="auto"/>
          <w:rPrChange w:id="10488" w:author="Alina Frey" w:date="2017-11-20T10:06:00Z">
            <w:rPr>
              <w:del w:id="10489" w:author="Alina Frey" w:date="2017-11-08T16:41:00Z"/>
            </w:rPr>
          </w:rPrChange>
        </w:rPr>
      </w:pPr>
      <w:del w:id="10490" w:author="Alina Frey" w:date="2017-11-08T16:41:00Z">
        <w:r w:rsidRPr="007F739A" w:rsidDel="001806C0">
          <w:rPr>
            <w:rFonts w:eastAsia="Times New Roman" w:cs="Times New Roman"/>
            <w:b/>
            <w:color w:val="auto"/>
            <w:sz w:val="20"/>
            <w:rPrChange w:id="10491" w:author="Alina Frey" w:date="2017-11-20T10:06:00Z">
              <w:rPr>
                <w:rFonts w:eastAsia="Times New Roman" w:cs="Times New Roman"/>
                <w:b/>
                <w:sz w:val="20"/>
              </w:rPr>
            </w:rPrChange>
          </w:rPr>
          <w:delText>Figure 73: Add Pregnancy Checklist Item - MCC Call</w:delText>
        </w:r>
      </w:del>
    </w:p>
    <w:p w14:paraId="31876F13" w14:textId="2CC83639" w:rsidR="006C0619" w:rsidRPr="007F739A" w:rsidDel="00F441A3" w:rsidRDefault="005F159C" w:rsidP="00125EBA">
      <w:pPr>
        <w:spacing w:after="19" w:line="252" w:lineRule="auto"/>
        <w:ind w:left="-5" w:hanging="10"/>
        <w:rPr>
          <w:del w:id="10492" w:author="Alina Frey" w:date="2017-11-16T13:54:00Z"/>
          <w:color w:val="auto"/>
          <w:rPrChange w:id="10493" w:author="Alina Frey" w:date="2017-11-20T10:06:00Z">
            <w:rPr>
              <w:del w:id="10494" w:author="Alina Frey" w:date="2017-11-16T13:54:00Z"/>
            </w:rPr>
          </w:rPrChange>
        </w:rPr>
      </w:pPr>
      <w:del w:id="10495" w:author="Alina Frey" w:date="2017-11-16T13:54:00Z">
        <w:r w:rsidRPr="007F739A" w:rsidDel="00F441A3">
          <w:rPr>
            <w:rFonts w:eastAsia="Times New Roman" w:cs="Times New Roman"/>
            <w:color w:val="auto"/>
            <w:rPrChange w:id="10496" w:author="Alina Frey" w:date="2017-11-20T10:06:00Z">
              <w:rPr>
                <w:rFonts w:eastAsia="Times New Roman" w:cs="Times New Roman"/>
              </w:rPr>
            </w:rPrChange>
          </w:rPr>
          <w:delText>The added MCC Call will display on both the Pregnancy Checklist and the Contact History pages.</w:delText>
        </w:r>
      </w:del>
    </w:p>
    <w:p w14:paraId="31876F14" w14:textId="234BB39F" w:rsidR="006C0619" w:rsidRPr="00CF2303" w:rsidDel="00F441A3" w:rsidRDefault="005F159C">
      <w:pPr>
        <w:pStyle w:val="Caption"/>
        <w:rPr>
          <w:del w:id="10497" w:author="Alina Frey" w:date="2017-11-16T13:54:00Z"/>
        </w:rPr>
        <w:pPrChange w:id="10498" w:author="Alina Frey" w:date="2017-11-10T14:16:00Z">
          <w:pPr>
            <w:spacing w:after="37"/>
            <w:ind w:right="-540"/>
          </w:pPr>
        </w:pPrChange>
      </w:pPr>
      <w:del w:id="10499" w:author="Alina Frey" w:date="2017-11-16T13:54:00Z">
        <w:r w:rsidRPr="00795D08" w:rsidDel="00F441A3">
          <w:rPr>
            <w:b w:val="0"/>
            <w:iCs w:val="0"/>
            <w:noProof/>
          </w:rPr>
          <w:drawing>
            <wp:inline distT="0" distB="0" distL="0" distR="0" wp14:anchorId="31877100" wp14:editId="31877101">
              <wp:extent cx="6286500" cy="2448306"/>
              <wp:effectExtent l="0" t="0" r="0" b="0"/>
              <wp:docPr id="1380" name="Picture 1380"/>
              <wp:cNvGraphicFramePr/>
              <a:graphic xmlns:a="http://schemas.openxmlformats.org/drawingml/2006/main">
                <a:graphicData uri="http://schemas.openxmlformats.org/drawingml/2006/picture">
                  <pic:pic xmlns:pic="http://schemas.openxmlformats.org/drawingml/2006/picture">
                    <pic:nvPicPr>
                      <pic:cNvPr id="1380" name="Picture 1380"/>
                      <pic:cNvPicPr/>
                    </pic:nvPicPr>
                    <pic:blipFill>
                      <a:blip r:embed="rId225"/>
                      <a:stretch>
                        <a:fillRect/>
                      </a:stretch>
                    </pic:blipFill>
                    <pic:spPr>
                      <a:xfrm>
                        <a:off x="0" y="0"/>
                        <a:ext cx="6286500" cy="2448306"/>
                      </a:xfrm>
                      <a:prstGeom prst="rect">
                        <a:avLst/>
                      </a:prstGeom>
                    </pic:spPr>
                  </pic:pic>
                </a:graphicData>
              </a:graphic>
            </wp:inline>
          </w:drawing>
        </w:r>
      </w:del>
    </w:p>
    <w:p w14:paraId="31876F15" w14:textId="045D1FE3" w:rsidR="006C0619" w:rsidRPr="007F739A" w:rsidDel="00BB6FEF" w:rsidRDefault="005F159C">
      <w:pPr>
        <w:spacing w:after="29" w:line="265" w:lineRule="auto"/>
        <w:ind w:left="-5" w:hanging="10"/>
        <w:rPr>
          <w:del w:id="10500" w:author="Alina Frey" w:date="2017-11-08T16:41:00Z"/>
          <w:color w:val="auto"/>
          <w:rPrChange w:id="10501" w:author="Alina Frey" w:date="2017-11-20T10:06:00Z">
            <w:rPr>
              <w:del w:id="10502" w:author="Alina Frey" w:date="2017-11-08T16:41:00Z"/>
            </w:rPr>
          </w:rPrChange>
        </w:rPr>
      </w:pPr>
      <w:del w:id="10503" w:author="Alina Frey" w:date="2017-11-08T16:41:00Z">
        <w:r w:rsidRPr="007F739A" w:rsidDel="00BB6FEF">
          <w:rPr>
            <w:rFonts w:eastAsia="Times New Roman" w:cs="Times New Roman"/>
            <w:b/>
            <w:color w:val="auto"/>
            <w:sz w:val="20"/>
            <w:rPrChange w:id="10504" w:author="Alina Frey" w:date="2017-11-20T10:06:00Z">
              <w:rPr>
                <w:rFonts w:eastAsia="Times New Roman" w:cs="Times New Roman"/>
                <w:b/>
                <w:sz w:val="20"/>
              </w:rPr>
            </w:rPrChange>
          </w:rPr>
          <w:delText>Figure 74: MCC Call Added to Pregnancy Checklist</w:delText>
        </w:r>
      </w:del>
    </w:p>
    <w:p w14:paraId="31876F16" w14:textId="4DA9EB22" w:rsidR="006C0619" w:rsidRPr="007F739A" w:rsidRDefault="005F159C" w:rsidP="00125EBA">
      <w:pPr>
        <w:pStyle w:val="Heading3"/>
        <w:ind w:left="-5"/>
        <w:rPr>
          <w:color w:val="auto"/>
          <w:rPrChange w:id="10505" w:author="Alina Frey" w:date="2017-11-20T10:06:00Z">
            <w:rPr/>
          </w:rPrChange>
        </w:rPr>
      </w:pPr>
      <w:bookmarkStart w:id="10506" w:name="_Toc497914082"/>
      <w:bookmarkStart w:id="10507" w:name="_Ref498606103"/>
      <w:bookmarkStart w:id="10508" w:name="_Toc498937657"/>
      <w:bookmarkStart w:id="10509" w:name="_Toc498942505"/>
      <w:bookmarkStart w:id="10510" w:name="_Toc498939172"/>
      <w:bookmarkStart w:id="10511" w:name="_Toc499024440"/>
      <w:r w:rsidRPr="007F739A">
        <w:rPr>
          <w:color w:val="auto"/>
          <w:rPrChange w:id="10512" w:author="Alina Frey" w:date="2017-11-20T10:06:00Z">
            <w:rPr/>
          </w:rPrChange>
        </w:rPr>
        <w:t>Call No</w:t>
      </w:r>
      <w:ins w:id="10513" w:author="Alina Frey" w:date="2017-11-16T15:25:00Z">
        <w:r w:rsidR="00957A80" w:rsidRPr="007F739A">
          <w:rPr>
            <w:color w:val="auto"/>
            <w:rPrChange w:id="10514" w:author="Alina Frey" w:date="2017-11-20T10:06:00Z">
              <w:rPr/>
            </w:rPrChange>
          </w:rPr>
          <w:t>te</w:t>
        </w:r>
      </w:ins>
      <w:del w:id="10515" w:author="Alina Frey" w:date="2017-11-16T15:25:00Z">
        <w:r w:rsidRPr="007F739A" w:rsidDel="00957A80">
          <w:rPr>
            <w:color w:val="auto"/>
            <w:rPrChange w:id="10516" w:author="Alina Frey" w:date="2017-11-20T10:06:00Z">
              <w:rPr/>
            </w:rPrChange>
          </w:rPr>
          <w:delText>w</w:delText>
        </w:r>
      </w:del>
      <w:r w:rsidRPr="007F739A">
        <w:rPr>
          <w:color w:val="auto"/>
          <w:rPrChange w:id="10517" w:author="Alina Frey" w:date="2017-11-20T10:06:00Z">
            <w:rPr/>
          </w:rPrChange>
        </w:rPr>
        <w:t xml:space="preserve"> </w:t>
      </w:r>
      <w:del w:id="10518" w:author="Alina Frey" w:date="2017-11-16T15:25:00Z">
        <w:r w:rsidRPr="007F739A" w:rsidDel="00957A80">
          <w:rPr>
            <w:color w:val="auto"/>
            <w:rPrChange w:id="10519" w:author="Alina Frey" w:date="2017-11-20T10:06:00Z">
              <w:rPr/>
            </w:rPrChange>
          </w:rPr>
          <w:delText xml:space="preserve">- Phone Call </w:delText>
        </w:r>
      </w:del>
      <w:r w:rsidRPr="007F739A">
        <w:rPr>
          <w:color w:val="auto"/>
          <w:rPrChange w:id="10520" w:author="Alina Frey" w:date="2017-11-20T10:06:00Z">
            <w:rPr/>
          </w:rPrChange>
        </w:rPr>
        <w:t>Tabs</w:t>
      </w:r>
      <w:bookmarkEnd w:id="10506"/>
      <w:bookmarkEnd w:id="10507"/>
      <w:bookmarkEnd w:id="10508"/>
      <w:bookmarkEnd w:id="10509"/>
      <w:bookmarkEnd w:id="10510"/>
      <w:bookmarkEnd w:id="10511"/>
    </w:p>
    <w:p w14:paraId="35947914" w14:textId="77777777" w:rsidR="00253027" w:rsidRPr="007F739A" w:rsidRDefault="00BC5396" w:rsidP="009113EB">
      <w:pPr>
        <w:rPr>
          <w:ins w:id="10521" w:author="Alina Frey" w:date="2017-11-16T15:47:00Z"/>
          <w:rFonts w:cstheme="minorHAnsi"/>
          <w:color w:val="auto"/>
          <w:szCs w:val="24"/>
          <w:rPrChange w:id="10522" w:author="Alina Frey" w:date="2017-11-20T10:06:00Z">
            <w:rPr>
              <w:ins w:id="10523" w:author="Alina Frey" w:date="2017-11-16T15:47:00Z"/>
              <w:rFonts w:cstheme="minorHAnsi"/>
              <w:szCs w:val="24"/>
            </w:rPr>
          </w:rPrChange>
        </w:rPr>
      </w:pPr>
      <w:ins w:id="10524" w:author="Alina Frey" w:date="2017-11-16T15:42:00Z">
        <w:r w:rsidRPr="007F739A">
          <w:rPr>
            <w:color w:val="auto"/>
            <w:rPrChange w:id="10525" w:author="Alina Frey" w:date="2017-11-20T10:06:00Z">
              <w:rPr/>
            </w:rPrChange>
          </w:rPr>
          <w:t xml:space="preserve">Depending on the type of </w:t>
        </w:r>
      </w:ins>
      <w:ins w:id="10526" w:author="Alina Frey" w:date="2017-11-16T15:43:00Z">
        <w:r w:rsidRPr="007F739A">
          <w:rPr>
            <w:color w:val="auto"/>
            <w:rPrChange w:id="10527" w:author="Alina Frey" w:date="2017-11-20T10:06:00Z">
              <w:rPr/>
            </w:rPrChange>
          </w:rPr>
          <w:t xml:space="preserve">the call, the Call Note </w:t>
        </w:r>
        <w:r w:rsidR="005B0125" w:rsidRPr="007F739A">
          <w:rPr>
            <w:color w:val="auto"/>
            <w:rPrChange w:id="10528" w:author="Alina Frey" w:date="2017-11-20T10:06:00Z">
              <w:rPr/>
            </w:rPrChange>
          </w:rPr>
          <w:t>will present different</w:t>
        </w:r>
      </w:ins>
      <w:ins w:id="10529" w:author="Alina Frey" w:date="2017-11-16T14:34:00Z">
        <w:r w:rsidR="0037608B" w:rsidRPr="007F739A">
          <w:rPr>
            <w:color w:val="auto"/>
            <w:rPrChange w:id="10530" w:author="Alina Frey" w:date="2017-11-20T10:06:00Z">
              <w:rPr/>
            </w:rPrChange>
          </w:rPr>
          <w:t xml:space="preserve"> </w:t>
        </w:r>
      </w:ins>
      <w:ins w:id="10531" w:author="Alina Frey" w:date="2017-11-16T15:43:00Z">
        <w:r w:rsidR="005B0125" w:rsidRPr="007F739A">
          <w:rPr>
            <w:color w:val="auto"/>
            <w:rPrChange w:id="10532" w:author="Alina Frey" w:date="2017-11-20T10:06:00Z">
              <w:rPr/>
            </w:rPrChange>
          </w:rPr>
          <w:t>tabs</w:t>
        </w:r>
      </w:ins>
      <w:ins w:id="10533" w:author="Alina Frey" w:date="2017-11-16T14:34:00Z">
        <w:r w:rsidR="0037608B" w:rsidRPr="007F739A">
          <w:rPr>
            <w:color w:val="auto"/>
            <w:rPrChange w:id="10534" w:author="Alina Frey" w:date="2017-11-20T10:06:00Z">
              <w:rPr/>
            </w:rPrChange>
          </w:rPr>
          <w:t xml:space="preserve"> in which the caller can enter info discussed with the patient.</w:t>
        </w:r>
      </w:ins>
      <w:ins w:id="10535" w:author="Alina Frey" w:date="2017-11-16T15:44:00Z">
        <w:r w:rsidR="009113EB" w:rsidRPr="007F739A">
          <w:rPr>
            <w:color w:val="auto"/>
            <w:rPrChange w:id="10536" w:author="Alina Frey" w:date="2017-11-20T10:06:00Z">
              <w:rPr/>
            </w:rPrChange>
          </w:rPr>
          <w:t xml:space="preserve"> </w:t>
        </w:r>
        <w:r w:rsidR="009113EB" w:rsidRPr="007F739A">
          <w:rPr>
            <w:rFonts w:cstheme="minorHAnsi"/>
            <w:color w:val="auto"/>
            <w:szCs w:val="24"/>
            <w:rPrChange w:id="10537" w:author="Alina Frey" w:date="2017-11-20T10:06:00Z">
              <w:rPr>
                <w:rFonts w:cstheme="minorHAnsi"/>
                <w:szCs w:val="24"/>
              </w:rPr>
            </w:rPrChange>
          </w:rPr>
          <w:t xml:space="preserve">In general, the </w:t>
        </w:r>
      </w:ins>
      <w:ins w:id="10538" w:author="Alina Frey" w:date="2017-11-16T15:45:00Z">
        <w:r w:rsidR="008E12D6" w:rsidRPr="007F739A">
          <w:rPr>
            <w:rFonts w:cstheme="minorHAnsi"/>
            <w:color w:val="auto"/>
            <w:szCs w:val="24"/>
            <w:rPrChange w:id="10539" w:author="Alina Frey" w:date="2017-11-20T10:06:00Z">
              <w:rPr>
                <w:rFonts w:cstheme="minorHAnsi"/>
                <w:szCs w:val="24"/>
              </w:rPr>
            </w:rPrChange>
          </w:rPr>
          <w:t xml:space="preserve">same </w:t>
        </w:r>
      </w:ins>
      <w:ins w:id="10540" w:author="Alina Frey" w:date="2017-11-16T15:44:00Z">
        <w:r w:rsidR="009113EB" w:rsidRPr="007F739A">
          <w:rPr>
            <w:rFonts w:cstheme="minorHAnsi"/>
            <w:color w:val="auto"/>
            <w:szCs w:val="24"/>
            <w:rPrChange w:id="10541" w:author="Alina Frey" w:date="2017-11-20T10:06:00Z">
              <w:rPr>
                <w:rFonts w:cstheme="minorHAnsi"/>
                <w:szCs w:val="24"/>
              </w:rPr>
            </w:rPrChange>
          </w:rPr>
          <w:t>tab</w:t>
        </w:r>
      </w:ins>
      <w:ins w:id="10542" w:author="Alina Frey" w:date="2017-11-16T15:45:00Z">
        <w:r w:rsidR="006F6F50" w:rsidRPr="007F739A">
          <w:rPr>
            <w:rFonts w:cstheme="minorHAnsi"/>
            <w:color w:val="auto"/>
            <w:szCs w:val="24"/>
            <w:rPrChange w:id="10543" w:author="Alina Frey" w:date="2017-11-20T10:06:00Z">
              <w:rPr>
                <w:rFonts w:cstheme="minorHAnsi"/>
                <w:szCs w:val="24"/>
              </w:rPr>
            </w:rPrChange>
          </w:rPr>
          <w:t>,</w:t>
        </w:r>
      </w:ins>
      <w:ins w:id="10544" w:author="Alina Frey" w:date="2017-11-16T15:44:00Z">
        <w:r w:rsidR="009113EB" w:rsidRPr="007F739A">
          <w:rPr>
            <w:rFonts w:cstheme="minorHAnsi"/>
            <w:color w:val="auto"/>
            <w:szCs w:val="24"/>
            <w:rPrChange w:id="10545" w:author="Alina Frey" w:date="2017-11-20T10:06:00Z">
              <w:rPr>
                <w:rFonts w:cstheme="minorHAnsi"/>
                <w:szCs w:val="24"/>
              </w:rPr>
            </w:rPrChange>
          </w:rPr>
          <w:t xml:space="preserve"> </w:t>
        </w:r>
      </w:ins>
      <w:ins w:id="10546" w:author="Alina Frey" w:date="2017-11-16T15:45:00Z">
        <w:r w:rsidR="006F6F50" w:rsidRPr="007F739A">
          <w:rPr>
            <w:rFonts w:cstheme="minorHAnsi"/>
            <w:color w:val="auto"/>
            <w:szCs w:val="24"/>
            <w:rPrChange w:id="10547" w:author="Alina Frey" w:date="2017-11-20T10:06:00Z">
              <w:rPr>
                <w:rFonts w:cstheme="minorHAnsi"/>
                <w:szCs w:val="24"/>
              </w:rPr>
            </w:rPrChange>
          </w:rPr>
          <w:t xml:space="preserve">if part of a call note, </w:t>
        </w:r>
      </w:ins>
      <w:ins w:id="10548" w:author="Alina Frey" w:date="2017-11-16T15:44:00Z">
        <w:r w:rsidR="009113EB" w:rsidRPr="007F739A">
          <w:rPr>
            <w:rFonts w:cstheme="minorHAnsi"/>
            <w:color w:val="auto"/>
            <w:szCs w:val="24"/>
            <w:rPrChange w:id="10549" w:author="Alina Frey" w:date="2017-11-20T10:06:00Z">
              <w:rPr>
                <w:rFonts w:cstheme="minorHAnsi"/>
                <w:szCs w:val="24"/>
              </w:rPr>
            </w:rPrChange>
          </w:rPr>
          <w:t>contain</w:t>
        </w:r>
      </w:ins>
      <w:ins w:id="10550" w:author="Alina Frey" w:date="2017-11-16T15:46:00Z">
        <w:r w:rsidR="006F6F50" w:rsidRPr="007F739A">
          <w:rPr>
            <w:rFonts w:cstheme="minorHAnsi"/>
            <w:color w:val="auto"/>
            <w:szCs w:val="24"/>
            <w:rPrChange w:id="10551" w:author="Alina Frey" w:date="2017-11-20T10:06:00Z">
              <w:rPr>
                <w:rFonts w:cstheme="minorHAnsi"/>
                <w:szCs w:val="24"/>
              </w:rPr>
            </w:rPrChange>
          </w:rPr>
          <w:t>s</w:t>
        </w:r>
      </w:ins>
      <w:ins w:id="10552" w:author="Alina Frey" w:date="2017-11-16T15:44:00Z">
        <w:r w:rsidR="009113EB" w:rsidRPr="007F739A">
          <w:rPr>
            <w:rFonts w:cstheme="minorHAnsi"/>
            <w:color w:val="auto"/>
            <w:szCs w:val="24"/>
            <w:rPrChange w:id="10553" w:author="Alina Frey" w:date="2017-11-20T10:06:00Z">
              <w:rPr>
                <w:rFonts w:cstheme="minorHAnsi"/>
                <w:szCs w:val="24"/>
              </w:rPr>
            </w:rPrChange>
          </w:rPr>
          <w:t xml:space="preserve"> the same information</w:t>
        </w:r>
      </w:ins>
      <w:ins w:id="10554" w:author="Alina Frey" w:date="2017-11-16T15:46:00Z">
        <w:r w:rsidR="004A5F3B" w:rsidRPr="007F739A">
          <w:rPr>
            <w:rFonts w:cstheme="minorHAnsi"/>
            <w:color w:val="auto"/>
            <w:szCs w:val="24"/>
            <w:rPrChange w:id="10555" w:author="Alina Frey" w:date="2017-11-20T10:06:00Z">
              <w:rPr>
                <w:rFonts w:cstheme="minorHAnsi"/>
                <w:szCs w:val="24"/>
              </w:rPr>
            </w:rPrChange>
          </w:rPr>
          <w:t>, no matter the type of the call</w:t>
        </w:r>
      </w:ins>
      <w:ins w:id="10556" w:author="Alina Frey" w:date="2017-11-16T15:44:00Z">
        <w:r w:rsidR="009113EB" w:rsidRPr="007F739A">
          <w:rPr>
            <w:rFonts w:cstheme="minorHAnsi"/>
            <w:color w:val="auto"/>
            <w:szCs w:val="24"/>
            <w:rPrChange w:id="10557" w:author="Alina Frey" w:date="2017-11-20T10:06:00Z">
              <w:rPr>
                <w:rFonts w:cstheme="minorHAnsi"/>
                <w:szCs w:val="24"/>
              </w:rPr>
            </w:rPrChange>
          </w:rPr>
          <w:t xml:space="preserve">. </w:t>
        </w:r>
      </w:ins>
    </w:p>
    <w:p w14:paraId="6748F873" w14:textId="439A8A68" w:rsidR="009113EB" w:rsidRPr="007F739A" w:rsidRDefault="00253027" w:rsidP="009113EB">
      <w:pPr>
        <w:rPr>
          <w:ins w:id="10558" w:author="Alina Frey" w:date="2017-11-16T15:48:00Z"/>
          <w:rFonts w:cstheme="minorHAnsi"/>
          <w:color w:val="auto"/>
          <w:szCs w:val="24"/>
          <w:rPrChange w:id="10559" w:author="Alina Frey" w:date="2017-11-20T10:06:00Z">
            <w:rPr>
              <w:ins w:id="10560" w:author="Alina Frey" w:date="2017-11-16T15:48:00Z"/>
              <w:rFonts w:cstheme="minorHAnsi"/>
              <w:szCs w:val="24"/>
            </w:rPr>
          </w:rPrChange>
        </w:rPr>
      </w:pPr>
      <w:ins w:id="10561" w:author="Alina Frey" w:date="2017-11-16T15:47:00Z">
        <w:r w:rsidRPr="007F739A">
          <w:rPr>
            <w:rFonts w:cstheme="minorHAnsi"/>
            <w:color w:val="auto"/>
            <w:szCs w:val="24"/>
            <w:rPrChange w:id="10562" w:author="Alina Frey" w:date="2017-11-20T10:06:00Z">
              <w:rPr>
                <w:rFonts w:cstheme="minorHAnsi"/>
                <w:szCs w:val="24"/>
              </w:rPr>
            </w:rPrChange>
          </w:rPr>
          <w:t xml:space="preserve">The following are all the possible tabs. </w:t>
        </w:r>
      </w:ins>
    </w:p>
    <w:p w14:paraId="6F705A10" w14:textId="77777777" w:rsidR="004268C4" w:rsidRPr="00CF2303" w:rsidRDefault="004268C4">
      <w:pPr>
        <w:pStyle w:val="ListParagraph"/>
        <w:numPr>
          <w:ilvl w:val="0"/>
          <w:numId w:val="112"/>
        </w:numPr>
        <w:rPr>
          <w:ins w:id="10563" w:author="Alina Frey" w:date="2017-11-16T15:48:00Z"/>
        </w:rPr>
        <w:pPrChange w:id="10564" w:author="Alina Frey" w:date="2017-11-16T15:48:00Z">
          <w:pPr>
            <w:pStyle w:val="Alina-NormalText"/>
            <w:numPr>
              <w:ilvl w:val="1"/>
              <w:numId w:val="111"/>
            </w:numPr>
            <w:spacing w:after="0" w:line="259" w:lineRule="auto"/>
            <w:ind w:left="1440" w:hanging="360"/>
            <w:contextualSpacing/>
          </w:pPr>
        </w:pPrChange>
      </w:pPr>
      <w:ins w:id="10565" w:author="Alina Frey" w:date="2017-11-16T15:48:00Z">
        <w:r w:rsidRPr="00CF2303">
          <w:t>Intro</w:t>
        </w:r>
      </w:ins>
    </w:p>
    <w:p w14:paraId="443C02BC" w14:textId="77777777" w:rsidR="004268C4" w:rsidRPr="00CF2303" w:rsidRDefault="004268C4">
      <w:pPr>
        <w:pStyle w:val="ListParagraph"/>
        <w:numPr>
          <w:ilvl w:val="0"/>
          <w:numId w:val="112"/>
        </w:numPr>
        <w:rPr>
          <w:ins w:id="10566" w:author="Alina Frey" w:date="2017-11-16T15:48:00Z"/>
        </w:rPr>
        <w:pPrChange w:id="10567" w:author="Alina Frey" w:date="2017-11-16T15:48:00Z">
          <w:pPr>
            <w:pStyle w:val="Alina-NormalText"/>
            <w:numPr>
              <w:ilvl w:val="1"/>
              <w:numId w:val="111"/>
            </w:numPr>
            <w:spacing w:after="0" w:line="259" w:lineRule="auto"/>
            <w:ind w:left="1440" w:hanging="360"/>
            <w:contextualSpacing/>
          </w:pPr>
        </w:pPrChange>
      </w:pPr>
      <w:ins w:id="10568" w:author="Alina Frey" w:date="2017-11-16T15:48:00Z">
        <w:r w:rsidRPr="00CF2303">
          <w:t>Coverage</w:t>
        </w:r>
      </w:ins>
    </w:p>
    <w:p w14:paraId="4D41C7EE" w14:textId="77777777" w:rsidR="004268C4" w:rsidRPr="00CF2303" w:rsidRDefault="004268C4">
      <w:pPr>
        <w:pStyle w:val="ListParagraph"/>
        <w:numPr>
          <w:ilvl w:val="0"/>
          <w:numId w:val="112"/>
        </w:numPr>
        <w:rPr>
          <w:ins w:id="10569" w:author="Alina Frey" w:date="2017-11-16T15:48:00Z"/>
        </w:rPr>
        <w:pPrChange w:id="10570" w:author="Alina Frey" w:date="2017-11-16T15:48:00Z">
          <w:pPr>
            <w:pStyle w:val="Alina-NormalText"/>
            <w:numPr>
              <w:ilvl w:val="1"/>
              <w:numId w:val="111"/>
            </w:numPr>
            <w:spacing w:after="0" w:line="259" w:lineRule="auto"/>
            <w:ind w:left="1440" w:hanging="360"/>
            <w:contextualSpacing/>
          </w:pPr>
        </w:pPrChange>
      </w:pPr>
      <w:ins w:id="10571" w:author="Alina Frey" w:date="2017-11-16T15:48:00Z">
        <w:r w:rsidRPr="00CF2303">
          <w:t>Classes</w:t>
        </w:r>
      </w:ins>
    </w:p>
    <w:p w14:paraId="6F9FC2EF" w14:textId="77777777" w:rsidR="004268C4" w:rsidRPr="00CF2303" w:rsidRDefault="004268C4">
      <w:pPr>
        <w:pStyle w:val="ListParagraph"/>
        <w:numPr>
          <w:ilvl w:val="0"/>
          <w:numId w:val="112"/>
        </w:numPr>
        <w:rPr>
          <w:ins w:id="10572" w:author="Alina Frey" w:date="2017-11-16T15:48:00Z"/>
        </w:rPr>
        <w:pPrChange w:id="10573" w:author="Alina Frey" w:date="2017-11-16T15:48:00Z">
          <w:pPr>
            <w:pStyle w:val="Alina-NormalText"/>
            <w:numPr>
              <w:ilvl w:val="1"/>
              <w:numId w:val="111"/>
            </w:numPr>
            <w:spacing w:after="0" w:line="259" w:lineRule="auto"/>
            <w:ind w:left="1440" w:hanging="360"/>
            <w:contextualSpacing/>
          </w:pPr>
        </w:pPrChange>
      </w:pPr>
      <w:ins w:id="10574" w:author="Alina Frey" w:date="2017-11-16T15:48:00Z">
        <w:r w:rsidRPr="00CF2303">
          <w:t>Breastfeeding</w:t>
        </w:r>
      </w:ins>
    </w:p>
    <w:p w14:paraId="5F0643FB" w14:textId="77777777" w:rsidR="004268C4" w:rsidRPr="00CF2303" w:rsidRDefault="004268C4">
      <w:pPr>
        <w:pStyle w:val="ListParagraph"/>
        <w:numPr>
          <w:ilvl w:val="0"/>
          <w:numId w:val="112"/>
        </w:numPr>
        <w:rPr>
          <w:ins w:id="10575" w:author="Alina Frey" w:date="2017-11-16T15:48:00Z"/>
        </w:rPr>
        <w:pPrChange w:id="10576" w:author="Alina Frey" w:date="2017-11-16T15:48:00Z">
          <w:pPr>
            <w:pStyle w:val="Alina-NormalText"/>
            <w:numPr>
              <w:ilvl w:val="1"/>
              <w:numId w:val="111"/>
            </w:numPr>
            <w:spacing w:after="0" w:line="259" w:lineRule="auto"/>
            <w:ind w:left="1440" w:hanging="360"/>
            <w:contextualSpacing/>
          </w:pPr>
        </w:pPrChange>
      </w:pPr>
      <w:ins w:id="10577" w:author="Alina Frey" w:date="2017-11-16T15:48:00Z">
        <w:r w:rsidRPr="00CF2303">
          <w:t>WIC</w:t>
        </w:r>
      </w:ins>
    </w:p>
    <w:p w14:paraId="0E6AE973" w14:textId="77777777" w:rsidR="004268C4" w:rsidRPr="00CF2303" w:rsidRDefault="004268C4">
      <w:pPr>
        <w:pStyle w:val="ListParagraph"/>
        <w:numPr>
          <w:ilvl w:val="0"/>
          <w:numId w:val="112"/>
        </w:numPr>
        <w:rPr>
          <w:ins w:id="10578" w:author="Alina Frey" w:date="2017-11-16T15:48:00Z"/>
        </w:rPr>
        <w:pPrChange w:id="10579" w:author="Alina Frey" w:date="2017-11-16T15:48:00Z">
          <w:pPr>
            <w:pStyle w:val="Alina-NormalText"/>
            <w:numPr>
              <w:ilvl w:val="1"/>
              <w:numId w:val="111"/>
            </w:numPr>
            <w:spacing w:after="0" w:line="259" w:lineRule="auto"/>
            <w:ind w:left="1440" w:hanging="360"/>
            <w:contextualSpacing/>
          </w:pPr>
        </w:pPrChange>
      </w:pPr>
      <w:ins w:id="10580" w:author="Alina Frey" w:date="2017-11-16T15:48:00Z">
        <w:r w:rsidRPr="00CF2303">
          <w:t>Contraception</w:t>
        </w:r>
      </w:ins>
    </w:p>
    <w:p w14:paraId="368A9E85" w14:textId="77777777" w:rsidR="004268C4" w:rsidRPr="00CF2303" w:rsidRDefault="004268C4">
      <w:pPr>
        <w:pStyle w:val="ListParagraph"/>
        <w:numPr>
          <w:ilvl w:val="0"/>
          <w:numId w:val="112"/>
        </w:numPr>
        <w:rPr>
          <w:ins w:id="10581" w:author="Alina Frey" w:date="2017-11-16T15:48:00Z"/>
        </w:rPr>
        <w:pPrChange w:id="10582" w:author="Alina Frey" w:date="2017-11-16T15:48:00Z">
          <w:pPr>
            <w:pStyle w:val="Alina-NormalText"/>
            <w:numPr>
              <w:ilvl w:val="1"/>
              <w:numId w:val="111"/>
            </w:numPr>
            <w:spacing w:after="0" w:line="259" w:lineRule="auto"/>
            <w:ind w:left="1440" w:hanging="360"/>
            <w:contextualSpacing/>
          </w:pPr>
        </w:pPrChange>
      </w:pPr>
      <w:ins w:id="10583" w:author="Alina Frey" w:date="2017-11-16T15:48:00Z">
        <w:r w:rsidRPr="00CF2303">
          <w:t>Health</w:t>
        </w:r>
      </w:ins>
    </w:p>
    <w:p w14:paraId="7EF02190" w14:textId="77777777" w:rsidR="004268C4" w:rsidRPr="00CF2303" w:rsidRDefault="004268C4">
      <w:pPr>
        <w:pStyle w:val="ListParagraph"/>
        <w:numPr>
          <w:ilvl w:val="0"/>
          <w:numId w:val="112"/>
        </w:numPr>
        <w:rPr>
          <w:ins w:id="10584" w:author="Alina Frey" w:date="2017-11-16T15:48:00Z"/>
        </w:rPr>
        <w:pPrChange w:id="10585" w:author="Alina Frey" w:date="2017-11-16T15:48:00Z">
          <w:pPr>
            <w:pStyle w:val="Alina-NormalText"/>
            <w:numPr>
              <w:ilvl w:val="1"/>
              <w:numId w:val="111"/>
            </w:numPr>
            <w:spacing w:after="0" w:line="259" w:lineRule="auto"/>
            <w:ind w:left="1440" w:hanging="360"/>
            <w:contextualSpacing/>
          </w:pPr>
        </w:pPrChange>
      </w:pPr>
      <w:ins w:id="10586" w:author="Alina Frey" w:date="2017-11-16T15:48:00Z">
        <w:r w:rsidRPr="00CF2303">
          <w:t>Smoking</w:t>
        </w:r>
      </w:ins>
    </w:p>
    <w:p w14:paraId="5D449BEE" w14:textId="77777777" w:rsidR="004268C4" w:rsidRPr="00CF2303" w:rsidRDefault="004268C4">
      <w:pPr>
        <w:pStyle w:val="ListParagraph"/>
        <w:numPr>
          <w:ilvl w:val="0"/>
          <w:numId w:val="112"/>
        </w:numPr>
        <w:rPr>
          <w:ins w:id="10587" w:author="Alina Frey" w:date="2017-11-16T15:48:00Z"/>
        </w:rPr>
        <w:pPrChange w:id="10588" w:author="Alina Frey" w:date="2017-11-16T15:48:00Z">
          <w:pPr>
            <w:pStyle w:val="Alina-NormalText"/>
            <w:numPr>
              <w:ilvl w:val="1"/>
              <w:numId w:val="111"/>
            </w:numPr>
            <w:spacing w:after="0" w:line="259" w:lineRule="auto"/>
            <w:ind w:left="1440" w:hanging="360"/>
            <w:contextualSpacing/>
          </w:pPr>
        </w:pPrChange>
      </w:pPr>
      <w:ins w:id="10589" w:author="Alina Frey" w:date="2017-11-16T15:48:00Z">
        <w:r w:rsidRPr="00CF2303">
          <w:t>Alcohol</w:t>
        </w:r>
      </w:ins>
    </w:p>
    <w:p w14:paraId="2C1ED4CD" w14:textId="77777777" w:rsidR="004268C4" w:rsidRPr="00CF2303" w:rsidRDefault="004268C4">
      <w:pPr>
        <w:pStyle w:val="ListParagraph"/>
        <w:numPr>
          <w:ilvl w:val="0"/>
          <w:numId w:val="112"/>
        </w:numPr>
        <w:rPr>
          <w:ins w:id="10590" w:author="Alina Frey" w:date="2017-11-16T15:48:00Z"/>
        </w:rPr>
        <w:pPrChange w:id="10591" w:author="Alina Frey" w:date="2017-11-16T15:48:00Z">
          <w:pPr>
            <w:pStyle w:val="Alina-NormalText"/>
            <w:numPr>
              <w:ilvl w:val="1"/>
              <w:numId w:val="111"/>
            </w:numPr>
            <w:spacing w:after="0" w:line="259" w:lineRule="auto"/>
            <w:ind w:left="1440" w:hanging="360"/>
            <w:contextualSpacing/>
          </w:pPr>
        </w:pPrChange>
      </w:pPr>
      <w:ins w:id="10592" w:author="Alina Frey" w:date="2017-11-16T15:48:00Z">
        <w:r w:rsidRPr="00CF2303">
          <w:t>Depression</w:t>
        </w:r>
      </w:ins>
    </w:p>
    <w:p w14:paraId="35D6800F" w14:textId="77777777" w:rsidR="004268C4" w:rsidRPr="00CF2303" w:rsidRDefault="004268C4">
      <w:pPr>
        <w:pStyle w:val="ListParagraph"/>
        <w:numPr>
          <w:ilvl w:val="0"/>
          <w:numId w:val="112"/>
        </w:numPr>
        <w:rPr>
          <w:ins w:id="10593" w:author="Alina Frey" w:date="2017-11-16T15:48:00Z"/>
        </w:rPr>
        <w:pPrChange w:id="10594" w:author="Alina Frey" w:date="2017-11-16T15:48:00Z">
          <w:pPr>
            <w:pStyle w:val="Alina-NormalText"/>
            <w:numPr>
              <w:ilvl w:val="1"/>
              <w:numId w:val="111"/>
            </w:numPr>
            <w:spacing w:after="0" w:line="259" w:lineRule="auto"/>
            <w:ind w:left="1440" w:hanging="360"/>
            <w:contextualSpacing/>
          </w:pPr>
        </w:pPrChange>
      </w:pPr>
      <w:ins w:id="10595" w:author="Alina Frey" w:date="2017-11-16T15:48:00Z">
        <w:r w:rsidRPr="00CF2303">
          <w:t>IPV</w:t>
        </w:r>
      </w:ins>
    </w:p>
    <w:p w14:paraId="00FB9326" w14:textId="77777777" w:rsidR="004268C4" w:rsidRPr="00CF2303" w:rsidRDefault="004268C4">
      <w:pPr>
        <w:pStyle w:val="ListParagraph"/>
        <w:numPr>
          <w:ilvl w:val="0"/>
          <w:numId w:val="112"/>
        </w:numPr>
        <w:rPr>
          <w:ins w:id="10596" w:author="Alina Frey" w:date="2017-11-16T15:48:00Z"/>
        </w:rPr>
        <w:pPrChange w:id="10597" w:author="Alina Frey" w:date="2017-11-16T15:48:00Z">
          <w:pPr>
            <w:pStyle w:val="Alina-NormalText"/>
            <w:numPr>
              <w:ilvl w:val="1"/>
              <w:numId w:val="111"/>
            </w:numPr>
            <w:spacing w:after="0" w:line="259" w:lineRule="auto"/>
            <w:ind w:left="1440" w:hanging="360"/>
            <w:contextualSpacing/>
          </w:pPr>
        </w:pPrChange>
      </w:pPr>
      <w:ins w:id="10598" w:author="Alina Frey" w:date="2017-11-16T15:48:00Z">
        <w:r w:rsidRPr="00CF2303">
          <w:t>PP Visit</w:t>
        </w:r>
      </w:ins>
    </w:p>
    <w:p w14:paraId="4E48C829" w14:textId="77777777" w:rsidR="004268C4" w:rsidRPr="00CF2303" w:rsidRDefault="004268C4">
      <w:pPr>
        <w:pStyle w:val="ListParagraph"/>
        <w:numPr>
          <w:ilvl w:val="0"/>
          <w:numId w:val="112"/>
        </w:numPr>
        <w:rPr>
          <w:ins w:id="10599" w:author="Alina Frey" w:date="2017-11-16T15:48:00Z"/>
        </w:rPr>
        <w:pPrChange w:id="10600" w:author="Alina Frey" w:date="2017-11-16T15:48:00Z">
          <w:pPr>
            <w:pStyle w:val="Alina-NormalText"/>
            <w:numPr>
              <w:ilvl w:val="1"/>
              <w:numId w:val="111"/>
            </w:numPr>
            <w:spacing w:after="0" w:line="259" w:lineRule="auto"/>
            <w:ind w:left="1440" w:hanging="360"/>
            <w:contextualSpacing/>
          </w:pPr>
        </w:pPrChange>
      </w:pPr>
      <w:ins w:id="10601" w:author="Alina Frey" w:date="2017-11-16T15:48:00Z">
        <w:r w:rsidRPr="00CF2303">
          <w:t>VA Primary</w:t>
        </w:r>
      </w:ins>
    </w:p>
    <w:p w14:paraId="59339EF1" w14:textId="206551A1" w:rsidR="004268C4" w:rsidRPr="007F739A" w:rsidRDefault="004268C4" w:rsidP="004268C4">
      <w:pPr>
        <w:pStyle w:val="ListParagraph"/>
        <w:numPr>
          <w:ilvl w:val="0"/>
          <w:numId w:val="112"/>
        </w:numPr>
        <w:rPr>
          <w:ins w:id="10602" w:author="Alina Frey" w:date="2017-11-16T15:59:00Z"/>
        </w:rPr>
      </w:pPr>
      <w:ins w:id="10603" w:author="Alina Frey" w:date="2017-11-16T15:48:00Z">
        <w:r w:rsidRPr="007F739A">
          <w:lastRenderedPageBreak/>
          <w:t>End</w:t>
        </w:r>
      </w:ins>
    </w:p>
    <w:p w14:paraId="5E2C69B3" w14:textId="77777777" w:rsidR="0026243D" w:rsidRPr="00CF2303" w:rsidRDefault="0026243D">
      <w:pPr>
        <w:pStyle w:val="Heading4"/>
        <w:rPr>
          <w:ins w:id="10604" w:author="Alina Frey" w:date="2017-11-16T15:49:00Z"/>
        </w:rPr>
        <w:pPrChange w:id="10605" w:author="Alina Frey" w:date="2017-11-16T15:51:00Z">
          <w:pPr>
            <w:pStyle w:val="Alina-NormalText"/>
            <w:numPr>
              <w:ilvl w:val="1"/>
              <w:numId w:val="112"/>
            </w:numPr>
            <w:spacing w:after="0" w:line="259" w:lineRule="auto"/>
            <w:ind w:left="1440" w:hanging="360"/>
            <w:contextualSpacing/>
          </w:pPr>
        </w:pPrChange>
      </w:pPr>
      <w:ins w:id="10606" w:author="Alina Frey" w:date="2017-11-16T15:48:00Z">
        <w:r w:rsidRPr="007F739A">
          <w:rPr>
            <w:color w:val="auto"/>
            <w:rPrChange w:id="10607" w:author="Alina Frey" w:date="2017-11-20T10:06:00Z">
              <w:rPr>
                <w:b/>
                <w:i/>
              </w:rPr>
            </w:rPrChange>
          </w:rPr>
          <w:t xml:space="preserve">Phone Call #1 (Initial Contact) </w:t>
        </w:r>
      </w:ins>
    </w:p>
    <w:p w14:paraId="15482DB3" w14:textId="077B46B6" w:rsidR="0026243D" w:rsidRPr="00CF2303" w:rsidRDefault="0097707C">
      <w:pPr>
        <w:rPr>
          <w:ins w:id="10608" w:author="Alina Frey" w:date="2017-11-16T15:48:00Z"/>
        </w:rPr>
        <w:pPrChange w:id="10609" w:author="Alina Frey" w:date="2017-11-16T15:51:00Z">
          <w:pPr>
            <w:pStyle w:val="Alina-NormalText"/>
            <w:numPr>
              <w:ilvl w:val="1"/>
              <w:numId w:val="112"/>
            </w:numPr>
            <w:spacing w:after="0" w:line="259" w:lineRule="auto"/>
            <w:ind w:left="1440" w:hanging="360"/>
            <w:contextualSpacing/>
          </w:pPr>
        </w:pPrChange>
      </w:pPr>
      <w:ins w:id="10610" w:author="Alina Frey" w:date="2017-11-16T16:09:00Z">
        <w:r w:rsidRPr="007F739A">
          <w:rPr>
            <w:color w:val="auto"/>
            <w:rPrChange w:id="10611" w:author="Alina Frey" w:date="2017-11-20T10:06:00Z">
              <w:rPr>
                <w:color w:val="0070C0"/>
                <w:u w:val="single" w:color="0070C0"/>
              </w:rPr>
            </w:rPrChange>
          </w:rPr>
          <w:t>This type of Call Note includes the following tabs:</w:t>
        </w:r>
      </w:ins>
    </w:p>
    <w:p w14:paraId="0D0DF516" w14:textId="77777777" w:rsidR="0026243D" w:rsidRPr="00CF2303" w:rsidRDefault="0026243D">
      <w:pPr>
        <w:pStyle w:val="ListParagraph"/>
        <w:numPr>
          <w:ilvl w:val="0"/>
          <w:numId w:val="113"/>
        </w:numPr>
        <w:rPr>
          <w:ins w:id="10612" w:author="Alina Frey" w:date="2017-11-16T15:48:00Z"/>
        </w:rPr>
        <w:pPrChange w:id="10613" w:author="Alina Frey" w:date="2017-11-16T15:51:00Z">
          <w:pPr>
            <w:pStyle w:val="Alina-NormalText"/>
            <w:numPr>
              <w:ilvl w:val="2"/>
              <w:numId w:val="112"/>
            </w:numPr>
            <w:spacing w:after="0" w:line="259" w:lineRule="auto"/>
            <w:ind w:left="2160" w:hanging="180"/>
            <w:contextualSpacing/>
          </w:pPr>
        </w:pPrChange>
      </w:pPr>
      <w:ins w:id="10614" w:author="Alina Frey" w:date="2017-11-16T15:48:00Z">
        <w:r w:rsidRPr="00CF2303">
          <w:t>Intro</w:t>
        </w:r>
      </w:ins>
    </w:p>
    <w:p w14:paraId="6B800449" w14:textId="77777777" w:rsidR="0026243D" w:rsidRPr="00CF2303" w:rsidRDefault="0026243D">
      <w:pPr>
        <w:pStyle w:val="ListParagraph"/>
        <w:numPr>
          <w:ilvl w:val="0"/>
          <w:numId w:val="113"/>
        </w:numPr>
        <w:rPr>
          <w:ins w:id="10615" w:author="Alina Frey" w:date="2017-11-16T15:48:00Z"/>
        </w:rPr>
        <w:pPrChange w:id="10616" w:author="Alina Frey" w:date="2017-11-16T15:51:00Z">
          <w:pPr>
            <w:pStyle w:val="Alina-NormalText"/>
            <w:numPr>
              <w:ilvl w:val="2"/>
              <w:numId w:val="112"/>
            </w:numPr>
            <w:spacing w:after="0" w:line="259" w:lineRule="auto"/>
            <w:ind w:left="2160" w:hanging="180"/>
            <w:contextualSpacing/>
          </w:pPr>
        </w:pPrChange>
      </w:pPr>
      <w:ins w:id="10617" w:author="Alina Frey" w:date="2017-11-16T15:48:00Z">
        <w:r w:rsidRPr="00CF2303">
          <w:t>Coverage</w:t>
        </w:r>
      </w:ins>
    </w:p>
    <w:p w14:paraId="293166AC" w14:textId="77777777" w:rsidR="0026243D" w:rsidRPr="00CF2303" w:rsidRDefault="0026243D">
      <w:pPr>
        <w:pStyle w:val="ListParagraph"/>
        <w:numPr>
          <w:ilvl w:val="0"/>
          <w:numId w:val="113"/>
        </w:numPr>
        <w:rPr>
          <w:ins w:id="10618" w:author="Alina Frey" w:date="2017-11-16T15:48:00Z"/>
        </w:rPr>
        <w:pPrChange w:id="10619" w:author="Alina Frey" w:date="2017-11-16T15:51:00Z">
          <w:pPr>
            <w:pStyle w:val="Alina-NormalText"/>
            <w:numPr>
              <w:ilvl w:val="2"/>
              <w:numId w:val="112"/>
            </w:numPr>
            <w:spacing w:after="0" w:line="259" w:lineRule="auto"/>
            <w:ind w:left="2160" w:hanging="180"/>
            <w:contextualSpacing/>
          </w:pPr>
        </w:pPrChange>
      </w:pPr>
      <w:ins w:id="10620" w:author="Alina Frey" w:date="2017-11-16T15:48:00Z">
        <w:r w:rsidRPr="00CF2303">
          <w:t>Health</w:t>
        </w:r>
      </w:ins>
    </w:p>
    <w:p w14:paraId="673C9B97" w14:textId="77777777" w:rsidR="0026243D" w:rsidRPr="00CF2303" w:rsidRDefault="0026243D">
      <w:pPr>
        <w:pStyle w:val="ListParagraph"/>
        <w:numPr>
          <w:ilvl w:val="0"/>
          <w:numId w:val="113"/>
        </w:numPr>
        <w:rPr>
          <w:ins w:id="10621" w:author="Alina Frey" w:date="2017-11-16T15:48:00Z"/>
        </w:rPr>
        <w:pPrChange w:id="10622" w:author="Alina Frey" w:date="2017-11-16T15:51:00Z">
          <w:pPr>
            <w:pStyle w:val="Alina-NormalText"/>
            <w:numPr>
              <w:ilvl w:val="2"/>
              <w:numId w:val="112"/>
            </w:numPr>
            <w:spacing w:after="0" w:line="259" w:lineRule="auto"/>
            <w:ind w:left="2160" w:hanging="180"/>
            <w:contextualSpacing/>
          </w:pPr>
        </w:pPrChange>
      </w:pPr>
      <w:ins w:id="10623" w:author="Alina Frey" w:date="2017-11-16T15:48:00Z">
        <w:r w:rsidRPr="00CF2303">
          <w:t>Smoking</w:t>
        </w:r>
      </w:ins>
    </w:p>
    <w:p w14:paraId="1B29D829" w14:textId="77777777" w:rsidR="0026243D" w:rsidRPr="00CF2303" w:rsidRDefault="0026243D">
      <w:pPr>
        <w:pStyle w:val="ListParagraph"/>
        <w:numPr>
          <w:ilvl w:val="0"/>
          <w:numId w:val="113"/>
        </w:numPr>
        <w:rPr>
          <w:ins w:id="10624" w:author="Alina Frey" w:date="2017-11-16T15:48:00Z"/>
        </w:rPr>
        <w:pPrChange w:id="10625" w:author="Alina Frey" w:date="2017-11-16T15:51:00Z">
          <w:pPr>
            <w:pStyle w:val="Alina-NormalText"/>
            <w:numPr>
              <w:ilvl w:val="2"/>
              <w:numId w:val="112"/>
            </w:numPr>
            <w:spacing w:after="0" w:line="259" w:lineRule="auto"/>
            <w:ind w:left="2160" w:hanging="180"/>
            <w:contextualSpacing/>
          </w:pPr>
        </w:pPrChange>
      </w:pPr>
      <w:ins w:id="10626" w:author="Alina Frey" w:date="2017-11-16T15:48:00Z">
        <w:r w:rsidRPr="00CF2303">
          <w:t>Alcohol</w:t>
        </w:r>
      </w:ins>
    </w:p>
    <w:p w14:paraId="2F564A61" w14:textId="77777777" w:rsidR="0026243D" w:rsidRPr="00CF2303" w:rsidRDefault="0026243D">
      <w:pPr>
        <w:pStyle w:val="ListParagraph"/>
        <w:numPr>
          <w:ilvl w:val="0"/>
          <w:numId w:val="113"/>
        </w:numPr>
        <w:rPr>
          <w:ins w:id="10627" w:author="Alina Frey" w:date="2017-11-16T15:48:00Z"/>
        </w:rPr>
        <w:pPrChange w:id="10628" w:author="Alina Frey" w:date="2017-11-16T15:51:00Z">
          <w:pPr>
            <w:pStyle w:val="Alina-NormalText"/>
            <w:numPr>
              <w:ilvl w:val="2"/>
              <w:numId w:val="112"/>
            </w:numPr>
            <w:spacing w:after="0" w:line="259" w:lineRule="auto"/>
            <w:ind w:left="2160" w:hanging="180"/>
            <w:contextualSpacing/>
          </w:pPr>
        </w:pPrChange>
      </w:pPr>
      <w:ins w:id="10629" w:author="Alina Frey" w:date="2017-11-16T15:48:00Z">
        <w:r w:rsidRPr="00CF2303">
          <w:t>Depression</w:t>
        </w:r>
      </w:ins>
    </w:p>
    <w:p w14:paraId="1C702888" w14:textId="77777777" w:rsidR="0026243D" w:rsidRPr="00CF2303" w:rsidRDefault="0026243D">
      <w:pPr>
        <w:pStyle w:val="ListParagraph"/>
        <w:numPr>
          <w:ilvl w:val="0"/>
          <w:numId w:val="113"/>
        </w:numPr>
        <w:rPr>
          <w:ins w:id="10630" w:author="Alina Frey" w:date="2017-11-16T15:48:00Z"/>
        </w:rPr>
        <w:pPrChange w:id="10631" w:author="Alina Frey" w:date="2017-11-16T15:51:00Z">
          <w:pPr>
            <w:pStyle w:val="Alina-NormalText"/>
            <w:numPr>
              <w:ilvl w:val="2"/>
              <w:numId w:val="112"/>
            </w:numPr>
            <w:spacing w:after="0" w:line="259" w:lineRule="auto"/>
            <w:ind w:left="2160" w:hanging="180"/>
            <w:contextualSpacing/>
          </w:pPr>
        </w:pPrChange>
      </w:pPr>
      <w:ins w:id="10632" w:author="Alina Frey" w:date="2017-11-16T15:48:00Z">
        <w:r w:rsidRPr="00CF2303">
          <w:t>IPV</w:t>
        </w:r>
      </w:ins>
    </w:p>
    <w:p w14:paraId="6F6756CA" w14:textId="33A6F3A3" w:rsidR="00C64DB2" w:rsidRPr="00CF2303" w:rsidRDefault="0026243D">
      <w:pPr>
        <w:pStyle w:val="ListParagraph"/>
        <w:numPr>
          <w:ilvl w:val="0"/>
          <w:numId w:val="113"/>
        </w:numPr>
        <w:rPr>
          <w:ins w:id="10633" w:author="Alina Frey" w:date="2017-11-16T15:51:00Z"/>
          <w:rFonts w:eastAsia="Times New Roman" w:cs="Times New Roman"/>
        </w:rPr>
        <w:pPrChange w:id="10634" w:author="Alina Frey" w:date="2017-11-16T15:51:00Z">
          <w:pPr/>
        </w:pPrChange>
      </w:pPr>
      <w:ins w:id="10635" w:author="Alina Frey" w:date="2017-11-16T15:48:00Z">
        <w:r w:rsidRPr="00CF2303">
          <w:t>End</w:t>
        </w:r>
      </w:ins>
    </w:p>
    <w:p w14:paraId="6A798767" w14:textId="1E9D65E2" w:rsidR="00C64DB2" w:rsidRPr="00CF2303" w:rsidRDefault="00245970">
      <w:pPr>
        <w:pStyle w:val="Alina-NormalText"/>
        <w:keepNext/>
        <w:spacing w:after="0"/>
        <w:contextualSpacing/>
        <w:rPr>
          <w:ins w:id="10636" w:author="Alina Frey" w:date="2017-11-16T15:51:00Z"/>
        </w:rPr>
        <w:pPrChange w:id="10637" w:author="Alina Frey" w:date="2017-11-16T16:49:00Z">
          <w:pPr>
            <w:keepNext/>
            <w:spacing w:after="34"/>
            <w:ind w:right="-120"/>
          </w:pPr>
        </w:pPrChange>
      </w:pPr>
      <w:ins w:id="10638" w:author="Alina Frey" w:date="2017-11-16T16:01:00Z">
        <w:r w:rsidRPr="00795D08">
          <w:rPr>
            <w:noProof/>
          </w:rPr>
          <w:drawing>
            <wp:inline distT="0" distB="0" distL="0" distR="0" wp14:anchorId="175A4521" wp14:editId="5FADAFF1">
              <wp:extent cx="5943600" cy="280162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943600" cy="2801620"/>
                      </a:xfrm>
                      <a:prstGeom prst="rect">
                        <a:avLst/>
                      </a:prstGeom>
                    </pic:spPr>
                  </pic:pic>
                </a:graphicData>
              </a:graphic>
            </wp:inline>
          </w:drawing>
        </w:r>
      </w:ins>
    </w:p>
    <w:p w14:paraId="534C7CB8" w14:textId="3AE0EE9D" w:rsidR="00C64DB2" w:rsidRPr="007F739A" w:rsidRDefault="00C64DB2" w:rsidP="00C64DB2">
      <w:pPr>
        <w:pStyle w:val="Caption"/>
        <w:rPr>
          <w:ins w:id="10639" w:author="Alina Frey" w:date="2017-11-16T15:51:00Z"/>
        </w:rPr>
      </w:pPr>
      <w:bookmarkStart w:id="10640" w:name="_Toc498937506"/>
      <w:bookmarkStart w:id="10641" w:name="_Toc498942354"/>
      <w:bookmarkStart w:id="10642" w:name="_Toc498939021"/>
      <w:bookmarkStart w:id="10643" w:name="_Toc499024594"/>
      <w:ins w:id="10644" w:author="Alina Frey" w:date="2017-11-16T15:51:00Z">
        <w:r w:rsidRPr="007F739A">
          <w:t xml:space="preserve">Figure </w:t>
        </w:r>
        <w:r w:rsidRPr="00CF2303">
          <w:fldChar w:fldCharType="begin"/>
        </w:r>
        <w:r w:rsidRPr="007F739A">
          <w:instrText xml:space="preserve"> SEQ Figure \* ARABIC </w:instrText>
        </w:r>
        <w:r w:rsidRPr="00CF2303">
          <w:fldChar w:fldCharType="separate"/>
        </w:r>
      </w:ins>
      <w:ins w:id="10645" w:author="Alina Frey [2]" w:date="2017-11-21T10:58:00Z">
        <w:r w:rsidR="003B7B8C">
          <w:rPr>
            <w:noProof/>
          </w:rPr>
          <w:t>130</w:t>
        </w:r>
      </w:ins>
      <w:ins w:id="10646" w:author="Alina Frey" w:date="2017-11-16T15:51:00Z">
        <w:r w:rsidRPr="00CF2303">
          <w:fldChar w:fldCharType="end"/>
        </w:r>
        <w:r w:rsidRPr="007F739A">
          <w:t>: Phone Call #1 (Initial Contact)</w:t>
        </w:r>
        <w:bookmarkEnd w:id="10640"/>
        <w:bookmarkEnd w:id="10641"/>
        <w:bookmarkEnd w:id="10642"/>
        <w:bookmarkEnd w:id="10643"/>
      </w:ins>
    </w:p>
    <w:p w14:paraId="180785B3" w14:textId="77777777" w:rsidR="000B3825" w:rsidRPr="007F739A" w:rsidRDefault="0026243D">
      <w:pPr>
        <w:pStyle w:val="Heading4"/>
        <w:rPr>
          <w:ins w:id="10647" w:author="Alina Frey" w:date="2017-11-16T15:52:00Z"/>
          <w:color w:val="auto"/>
          <w:rPrChange w:id="10648" w:author="Alina Frey" w:date="2017-11-20T10:06:00Z">
            <w:rPr>
              <w:ins w:id="10649" w:author="Alina Frey" w:date="2017-11-16T15:52:00Z"/>
            </w:rPr>
          </w:rPrChange>
        </w:rPr>
        <w:pPrChange w:id="10650" w:author="Alina Frey" w:date="2017-11-16T15:52:00Z">
          <w:pPr/>
        </w:pPrChange>
      </w:pPr>
      <w:ins w:id="10651" w:author="Alina Frey" w:date="2017-11-16T15:48:00Z">
        <w:r w:rsidRPr="007F739A">
          <w:rPr>
            <w:color w:val="auto"/>
            <w:rPrChange w:id="10652" w:author="Alina Frey" w:date="2017-11-20T10:06:00Z">
              <w:rPr>
                <w:b/>
                <w:i/>
              </w:rPr>
            </w:rPrChange>
          </w:rPr>
          <w:t>Phone Call #2 (12 Weeks)</w:t>
        </w:r>
      </w:ins>
    </w:p>
    <w:p w14:paraId="3137FE57" w14:textId="634D4DA6" w:rsidR="0026243D" w:rsidRPr="007F739A" w:rsidRDefault="0097707C" w:rsidP="0026243D">
      <w:pPr>
        <w:rPr>
          <w:ins w:id="10653" w:author="Alina Frey" w:date="2017-11-16T15:49:00Z"/>
          <w:color w:val="auto"/>
          <w:rPrChange w:id="10654" w:author="Alina Frey" w:date="2017-11-20T10:06:00Z">
            <w:rPr>
              <w:ins w:id="10655" w:author="Alina Frey" w:date="2017-11-16T15:49:00Z"/>
            </w:rPr>
          </w:rPrChange>
        </w:rPr>
      </w:pPr>
      <w:ins w:id="10656" w:author="Alina Frey" w:date="2017-11-16T16:09:00Z">
        <w:r w:rsidRPr="007F739A">
          <w:rPr>
            <w:color w:val="auto"/>
            <w:rPrChange w:id="10657" w:author="Alina Frey" w:date="2017-11-20T10:06:00Z">
              <w:rPr>
                <w:color w:val="0070C0"/>
                <w:u w:val="single" w:color="0070C0"/>
              </w:rPr>
            </w:rPrChange>
          </w:rPr>
          <w:t>This type of Call Note includes the following tabs:</w:t>
        </w:r>
      </w:ins>
    </w:p>
    <w:p w14:paraId="32E73871" w14:textId="7F17056C" w:rsidR="0026243D" w:rsidRPr="00CF2303" w:rsidRDefault="0026243D">
      <w:pPr>
        <w:pStyle w:val="ListParagraph"/>
        <w:numPr>
          <w:ilvl w:val="0"/>
          <w:numId w:val="114"/>
        </w:numPr>
        <w:rPr>
          <w:ins w:id="10658" w:author="Alina Frey" w:date="2017-11-16T15:48:00Z"/>
        </w:rPr>
        <w:pPrChange w:id="10659" w:author="Alina Frey" w:date="2017-11-16T15:52:00Z">
          <w:pPr>
            <w:pStyle w:val="Alina-NormalText"/>
            <w:numPr>
              <w:ilvl w:val="2"/>
              <w:numId w:val="112"/>
            </w:numPr>
            <w:spacing w:after="0" w:line="259" w:lineRule="auto"/>
            <w:ind w:left="2160" w:hanging="180"/>
            <w:contextualSpacing/>
          </w:pPr>
        </w:pPrChange>
      </w:pPr>
      <w:ins w:id="10660" w:author="Alina Frey" w:date="2017-11-16T15:48:00Z">
        <w:r w:rsidRPr="00CF2303">
          <w:t>Intro</w:t>
        </w:r>
      </w:ins>
    </w:p>
    <w:p w14:paraId="6B6D052A" w14:textId="77777777" w:rsidR="0026243D" w:rsidRPr="00CF2303" w:rsidRDefault="0026243D">
      <w:pPr>
        <w:pStyle w:val="ListParagraph"/>
        <w:numPr>
          <w:ilvl w:val="0"/>
          <w:numId w:val="114"/>
        </w:numPr>
        <w:rPr>
          <w:ins w:id="10661" w:author="Alina Frey" w:date="2017-11-16T15:48:00Z"/>
        </w:rPr>
        <w:pPrChange w:id="10662" w:author="Alina Frey" w:date="2017-11-16T15:52:00Z">
          <w:pPr>
            <w:pStyle w:val="Alina-NormalText"/>
            <w:numPr>
              <w:ilvl w:val="2"/>
              <w:numId w:val="112"/>
            </w:numPr>
            <w:spacing w:after="0" w:line="259" w:lineRule="auto"/>
            <w:ind w:left="2160" w:hanging="180"/>
            <w:contextualSpacing/>
          </w:pPr>
        </w:pPrChange>
      </w:pPr>
      <w:ins w:id="10663" w:author="Alina Frey" w:date="2017-11-16T15:48:00Z">
        <w:r w:rsidRPr="00CF2303">
          <w:t>Coverage</w:t>
        </w:r>
      </w:ins>
    </w:p>
    <w:p w14:paraId="506C0C5A" w14:textId="77777777" w:rsidR="0026243D" w:rsidRPr="00CF2303" w:rsidRDefault="0026243D">
      <w:pPr>
        <w:pStyle w:val="ListParagraph"/>
        <w:numPr>
          <w:ilvl w:val="0"/>
          <w:numId w:val="114"/>
        </w:numPr>
        <w:rPr>
          <w:ins w:id="10664" w:author="Alina Frey" w:date="2017-11-16T15:48:00Z"/>
        </w:rPr>
        <w:pPrChange w:id="10665" w:author="Alina Frey" w:date="2017-11-16T15:52:00Z">
          <w:pPr>
            <w:pStyle w:val="Alina-NormalText"/>
            <w:numPr>
              <w:ilvl w:val="2"/>
              <w:numId w:val="112"/>
            </w:numPr>
            <w:spacing w:after="0" w:line="259" w:lineRule="auto"/>
            <w:ind w:left="2160" w:hanging="180"/>
            <w:contextualSpacing/>
          </w:pPr>
        </w:pPrChange>
      </w:pPr>
      <w:ins w:id="10666" w:author="Alina Frey" w:date="2017-11-16T15:48:00Z">
        <w:r w:rsidRPr="00CF2303">
          <w:t>Health</w:t>
        </w:r>
      </w:ins>
    </w:p>
    <w:p w14:paraId="5C22A858" w14:textId="77777777" w:rsidR="0026243D" w:rsidRPr="00CF2303" w:rsidRDefault="0026243D">
      <w:pPr>
        <w:pStyle w:val="ListParagraph"/>
        <w:numPr>
          <w:ilvl w:val="0"/>
          <w:numId w:val="114"/>
        </w:numPr>
        <w:rPr>
          <w:ins w:id="10667" w:author="Alina Frey" w:date="2017-11-16T15:48:00Z"/>
        </w:rPr>
        <w:pPrChange w:id="10668" w:author="Alina Frey" w:date="2017-11-16T15:52:00Z">
          <w:pPr>
            <w:pStyle w:val="Alina-NormalText"/>
            <w:numPr>
              <w:ilvl w:val="2"/>
              <w:numId w:val="112"/>
            </w:numPr>
            <w:spacing w:after="0" w:line="259" w:lineRule="auto"/>
            <w:ind w:left="2160" w:hanging="180"/>
            <w:contextualSpacing/>
          </w:pPr>
        </w:pPrChange>
      </w:pPr>
      <w:ins w:id="10669" w:author="Alina Frey" w:date="2017-11-16T15:48:00Z">
        <w:r w:rsidRPr="00CF2303">
          <w:t>Smoking</w:t>
        </w:r>
      </w:ins>
    </w:p>
    <w:p w14:paraId="0C64C0FA" w14:textId="77777777" w:rsidR="00161458" w:rsidRPr="007F739A" w:rsidRDefault="0026243D" w:rsidP="00161458">
      <w:pPr>
        <w:pStyle w:val="ListParagraph"/>
        <w:numPr>
          <w:ilvl w:val="0"/>
          <w:numId w:val="114"/>
        </w:numPr>
        <w:rPr>
          <w:ins w:id="10670" w:author="Alina Frey" w:date="2017-11-16T15:54:00Z"/>
        </w:rPr>
      </w:pPr>
      <w:ins w:id="10671" w:author="Alina Frey" w:date="2017-11-16T15:48:00Z">
        <w:r w:rsidRPr="007F739A">
          <w:t>End</w:t>
        </w:r>
      </w:ins>
    </w:p>
    <w:p w14:paraId="3A196DDD" w14:textId="375E01DA" w:rsidR="00FA6DA5" w:rsidRPr="00CF2303" w:rsidRDefault="00FA6DA5">
      <w:pPr>
        <w:pStyle w:val="Alina-NormalText"/>
        <w:keepNext/>
        <w:spacing w:after="0"/>
        <w:contextualSpacing/>
        <w:rPr>
          <w:ins w:id="10672" w:author="Alina Frey" w:date="2017-11-16T16:02:00Z"/>
        </w:rPr>
        <w:pPrChange w:id="10673" w:author="Alina Frey" w:date="2017-11-16T16:49:00Z">
          <w:pPr>
            <w:pStyle w:val="Caption"/>
          </w:pPr>
        </w:pPrChange>
      </w:pPr>
      <w:ins w:id="10674" w:author="Alina Frey" w:date="2017-11-16T16:02:00Z">
        <w:r w:rsidRPr="00795D08">
          <w:rPr>
            <w:noProof/>
          </w:rPr>
          <w:lastRenderedPageBreak/>
          <w:drawing>
            <wp:inline distT="0" distB="0" distL="0" distR="0" wp14:anchorId="2C79CCAE" wp14:editId="3657B2E2">
              <wp:extent cx="5943600" cy="280416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943600" cy="2804160"/>
                      </a:xfrm>
                      <a:prstGeom prst="rect">
                        <a:avLst/>
                      </a:prstGeom>
                    </pic:spPr>
                  </pic:pic>
                </a:graphicData>
              </a:graphic>
            </wp:inline>
          </w:drawing>
        </w:r>
      </w:ins>
    </w:p>
    <w:p w14:paraId="0D2E8E39" w14:textId="458F811D" w:rsidR="00161458" w:rsidRPr="007F739A" w:rsidRDefault="00161458">
      <w:pPr>
        <w:pStyle w:val="Caption"/>
        <w:rPr>
          <w:ins w:id="10675" w:author="Alina Frey" w:date="2017-11-16T15:54:00Z"/>
        </w:rPr>
        <w:pPrChange w:id="10676" w:author="Alina Frey" w:date="2017-11-16T15:55:00Z">
          <w:pPr>
            <w:pStyle w:val="Caption"/>
            <w:numPr>
              <w:numId w:val="114"/>
            </w:numPr>
            <w:ind w:left="720" w:hanging="360"/>
          </w:pPr>
        </w:pPrChange>
      </w:pPr>
      <w:bookmarkStart w:id="10677" w:name="_Toc498937507"/>
      <w:bookmarkStart w:id="10678" w:name="_Toc498942355"/>
      <w:bookmarkStart w:id="10679" w:name="_Toc498939022"/>
      <w:bookmarkStart w:id="10680" w:name="_Toc499024595"/>
      <w:ins w:id="10681" w:author="Alina Frey" w:date="2017-11-16T15:54:00Z">
        <w:r w:rsidRPr="007F739A">
          <w:t xml:space="preserve">Figure </w:t>
        </w:r>
        <w:r w:rsidRPr="00CF2303">
          <w:fldChar w:fldCharType="begin"/>
        </w:r>
        <w:r w:rsidRPr="007F739A">
          <w:instrText xml:space="preserve"> SEQ Figure \* ARABIC </w:instrText>
        </w:r>
        <w:r w:rsidRPr="00CF2303">
          <w:fldChar w:fldCharType="separate"/>
        </w:r>
      </w:ins>
      <w:ins w:id="10682" w:author="Alina Frey [2]" w:date="2017-11-21T10:58:00Z">
        <w:r w:rsidR="003B7B8C">
          <w:rPr>
            <w:noProof/>
          </w:rPr>
          <w:t>131</w:t>
        </w:r>
      </w:ins>
      <w:ins w:id="10683" w:author="Alina Frey" w:date="2017-11-16T15:54:00Z">
        <w:r w:rsidRPr="00CF2303">
          <w:fldChar w:fldCharType="end"/>
        </w:r>
        <w:r w:rsidRPr="007F739A">
          <w:t>: Phone Call #2 (12 Weeks)</w:t>
        </w:r>
        <w:bookmarkEnd w:id="10677"/>
        <w:bookmarkEnd w:id="10678"/>
        <w:bookmarkEnd w:id="10679"/>
        <w:bookmarkEnd w:id="10680"/>
      </w:ins>
    </w:p>
    <w:p w14:paraId="2A0A491A" w14:textId="77777777" w:rsidR="00DE1430" w:rsidRPr="007F739A" w:rsidRDefault="0026243D">
      <w:pPr>
        <w:pStyle w:val="Heading4"/>
        <w:rPr>
          <w:ins w:id="10684" w:author="Alina Frey" w:date="2017-11-16T15:52:00Z"/>
          <w:color w:val="auto"/>
          <w:rPrChange w:id="10685" w:author="Alina Frey" w:date="2017-11-20T10:06:00Z">
            <w:rPr>
              <w:ins w:id="10686" w:author="Alina Frey" w:date="2017-11-16T15:52:00Z"/>
            </w:rPr>
          </w:rPrChange>
        </w:rPr>
        <w:pPrChange w:id="10687" w:author="Alina Frey" w:date="2017-11-16T15:52:00Z">
          <w:pPr/>
        </w:pPrChange>
      </w:pPr>
      <w:ins w:id="10688" w:author="Alina Frey" w:date="2017-11-16T15:48:00Z">
        <w:r w:rsidRPr="007F739A">
          <w:rPr>
            <w:color w:val="auto"/>
            <w:rPrChange w:id="10689" w:author="Alina Frey" w:date="2017-11-20T10:06:00Z">
              <w:rPr>
                <w:b/>
                <w:i/>
              </w:rPr>
            </w:rPrChange>
          </w:rPr>
          <w:t>Phone Call #3 (20 Weeks)</w:t>
        </w:r>
      </w:ins>
    </w:p>
    <w:p w14:paraId="7CEF72A1" w14:textId="75D0FFA0" w:rsidR="0026243D" w:rsidRPr="007F739A" w:rsidRDefault="0097707C" w:rsidP="0026243D">
      <w:pPr>
        <w:rPr>
          <w:ins w:id="10690" w:author="Alina Frey" w:date="2017-11-16T15:50:00Z"/>
          <w:color w:val="auto"/>
          <w:rPrChange w:id="10691" w:author="Alina Frey" w:date="2017-11-20T10:06:00Z">
            <w:rPr>
              <w:ins w:id="10692" w:author="Alina Frey" w:date="2017-11-16T15:50:00Z"/>
            </w:rPr>
          </w:rPrChange>
        </w:rPr>
      </w:pPr>
      <w:ins w:id="10693" w:author="Alina Frey" w:date="2017-11-16T16:09:00Z">
        <w:r w:rsidRPr="007F739A">
          <w:rPr>
            <w:color w:val="auto"/>
            <w:rPrChange w:id="10694" w:author="Alina Frey" w:date="2017-11-20T10:06:00Z">
              <w:rPr>
                <w:color w:val="0070C0"/>
                <w:u w:val="single" w:color="0070C0"/>
              </w:rPr>
            </w:rPrChange>
          </w:rPr>
          <w:t>This type of Call Note includes the following tabs:</w:t>
        </w:r>
      </w:ins>
    </w:p>
    <w:p w14:paraId="36AAC55D" w14:textId="141B78A1" w:rsidR="0026243D" w:rsidRPr="00CF2303" w:rsidRDefault="0026243D">
      <w:pPr>
        <w:pStyle w:val="ListParagraph"/>
        <w:numPr>
          <w:ilvl w:val="0"/>
          <w:numId w:val="115"/>
        </w:numPr>
        <w:rPr>
          <w:ins w:id="10695" w:author="Alina Frey" w:date="2017-11-16T15:48:00Z"/>
        </w:rPr>
        <w:pPrChange w:id="10696" w:author="Alina Frey" w:date="2017-11-16T15:52:00Z">
          <w:pPr>
            <w:pStyle w:val="Alina-NormalText"/>
            <w:numPr>
              <w:ilvl w:val="2"/>
              <w:numId w:val="112"/>
            </w:numPr>
            <w:spacing w:after="0" w:line="259" w:lineRule="auto"/>
            <w:ind w:left="2160" w:hanging="180"/>
            <w:contextualSpacing/>
          </w:pPr>
        </w:pPrChange>
      </w:pPr>
      <w:ins w:id="10697" w:author="Alina Frey" w:date="2017-11-16T15:48:00Z">
        <w:r w:rsidRPr="00CF2303">
          <w:t>Intro</w:t>
        </w:r>
      </w:ins>
    </w:p>
    <w:p w14:paraId="50624E8F" w14:textId="77777777" w:rsidR="0026243D" w:rsidRPr="00CF2303" w:rsidRDefault="0026243D">
      <w:pPr>
        <w:pStyle w:val="ListParagraph"/>
        <w:numPr>
          <w:ilvl w:val="0"/>
          <w:numId w:val="115"/>
        </w:numPr>
        <w:rPr>
          <w:ins w:id="10698" w:author="Alina Frey" w:date="2017-11-16T15:48:00Z"/>
        </w:rPr>
        <w:pPrChange w:id="10699" w:author="Alina Frey" w:date="2017-11-16T15:52:00Z">
          <w:pPr>
            <w:pStyle w:val="Alina-NormalText"/>
            <w:numPr>
              <w:ilvl w:val="2"/>
              <w:numId w:val="112"/>
            </w:numPr>
            <w:spacing w:after="0" w:line="259" w:lineRule="auto"/>
            <w:ind w:left="2160" w:hanging="180"/>
            <w:contextualSpacing/>
          </w:pPr>
        </w:pPrChange>
      </w:pPr>
      <w:ins w:id="10700" w:author="Alina Frey" w:date="2017-11-16T15:48:00Z">
        <w:r w:rsidRPr="00CF2303">
          <w:t>Coverage</w:t>
        </w:r>
      </w:ins>
    </w:p>
    <w:p w14:paraId="666CB29E" w14:textId="77777777" w:rsidR="0026243D" w:rsidRPr="00CF2303" w:rsidRDefault="0026243D">
      <w:pPr>
        <w:pStyle w:val="ListParagraph"/>
        <w:numPr>
          <w:ilvl w:val="0"/>
          <w:numId w:val="115"/>
        </w:numPr>
        <w:rPr>
          <w:ins w:id="10701" w:author="Alina Frey" w:date="2017-11-16T15:48:00Z"/>
        </w:rPr>
        <w:pPrChange w:id="10702" w:author="Alina Frey" w:date="2017-11-16T15:52:00Z">
          <w:pPr>
            <w:pStyle w:val="Alina-NormalText"/>
            <w:numPr>
              <w:ilvl w:val="2"/>
              <w:numId w:val="112"/>
            </w:numPr>
            <w:spacing w:after="0" w:line="259" w:lineRule="auto"/>
            <w:ind w:left="2160" w:hanging="180"/>
            <w:contextualSpacing/>
          </w:pPr>
        </w:pPrChange>
      </w:pPr>
      <w:ins w:id="10703" w:author="Alina Frey" w:date="2017-11-16T15:48:00Z">
        <w:r w:rsidRPr="00CF2303">
          <w:t>Classes</w:t>
        </w:r>
      </w:ins>
    </w:p>
    <w:p w14:paraId="730D3C19" w14:textId="77777777" w:rsidR="0026243D" w:rsidRPr="00CF2303" w:rsidRDefault="0026243D">
      <w:pPr>
        <w:pStyle w:val="ListParagraph"/>
        <w:numPr>
          <w:ilvl w:val="0"/>
          <w:numId w:val="115"/>
        </w:numPr>
        <w:rPr>
          <w:ins w:id="10704" w:author="Alina Frey" w:date="2017-11-16T15:48:00Z"/>
        </w:rPr>
        <w:pPrChange w:id="10705" w:author="Alina Frey" w:date="2017-11-16T15:52:00Z">
          <w:pPr>
            <w:pStyle w:val="Alina-NormalText"/>
            <w:numPr>
              <w:ilvl w:val="2"/>
              <w:numId w:val="112"/>
            </w:numPr>
            <w:spacing w:after="0" w:line="259" w:lineRule="auto"/>
            <w:ind w:left="2160" w:hanging="180"/>
            <w:contextualSpacing/>
          </w:pPr>
        </w:pPrChange>
      </w:pPr>
      <w:ins w:id="10706" w:author="Alina Frey" w:date="2017-11-16T15:48:00Z">
        <w:r w:rsidRPr="00CF2303">
          <w:t>Health</w:t>
        </w:r>
      </w:ins>
    </w:p>
    <w:p w14:paraId="5DC79014" w14:textId="77777777" w:rsidR="0026243D" w:rsidRPr="00CF2303" w:rsidRDefault="0026243D">
      <w:pPr>
        <w:pStyle w:val="ListParagraph"/>
        <w:numPr>
          <w:ilvl w:val="0"/>
          <w:numId w:val="115"/>
        </w:numPr>
        <w:rPr>
          <w:ins w:id="10707" w:author="Alina Frey" w:date="2017-11-16T15:48:00Z"/>
        </w:rPr>
        <w:pPrChange w:id="10708" w:author="Alina Frey" w:date="2017-11-16T15:52:00Z">
          <w:pPr>
            <w:pStyle w:val="Alina-NormalText"/>
            <w:numPr>
              <w:ilvl w:val="2"/>
              <w:numId w:val="112"/>
            </w:numPr>
            <w:spacing w:after="0" w:line="259" w:lineRule="auto"/>
            <w:ind w:left="2160" w:hanging="180"/>
            <w:contextualSpacing/>
          </w:pPr>
        </w:pPrChange>
      </w:pPr>
      <w:ins w:id="10709" w:author="Alina Frey" w:date="2017-11-16T15:48:00Z">
        <w:r w:rsidRPr="00CF2303">
          <w:t>Smoking</w:t>
        </w:r>
      </w:ins>
    </w:p>
    <w:p w14:paraId="4BEF38FD" w14:textId="77777777" w:rsidR="0026243D" w:rsidRPr="00CF2303" w:rsidRDefault="0026243D">
      <w:pPr>
        <w:pStyle w:val="ListParagraph"/>
        <w:numPr>
          <w:ilvl w:val="0"/>
          <w:numId w:val="115"/>
        </w:numPr>
        <w:rPr>
          <w:ins w:id="10710" w:author="Alina Frey" w:date="2017-11-16T15:48:00Z"/>
        </w:rPr>
        <w:pPrChange w:id="10711" w:author="Alina Frey" w:date="2017-11-16T15:52:00Z">
          <w:pPr>
            <w:pStyle w:val="Alina-NormalText"/>
            <w:numPr>
              <w:ilvl w:val="2"/>
              <w:numId w:val="112"/>
            </w:numPr>
            <w:spacing w:after="0" w:line="259" w:lineRule="auto"/>
            <w:ind w:left="2160" w:hanging="180"/>
            <w:contextualSpacing/>
          </w:pPr>
        </w:pPrChange>
      </w:pPr>
      <w:ins w:id="10712" w:author="Alina Frey" w:date="2017-11-16T15:48:00Z">
        <w:r w:rsidRPr="00CF2303">
          <w:t>Depression</w:t>
        </w:r>
      </w:ins>
    </w:p>
    <w:p w14:paraId="336A2710" w14:textId="77777777" w:rsidR="0026243D" w:rsidRPr="00CF2303" w:rsidRDefault="0026243D">
      <w:pPr>
        <w:pStyle w:val="ListParagraph"/>
        <w:numPr>
          <w:ilvl w:val="0"/>
          <w:numId w:val="115"/>
        </w:numPr>
        <w:rPr>
          <w:ins w:id="10713" w:author="Alina Frey" w:date="2017-11-16T15:48:00Z"/>
        </w:rPr>
        <w:pPrChange w:id="10714" w:author="Alina Frey" w:date="2017-11-16T15:52:00Z">
          <w:pPr>
            <w:pStyle w:val="Alina-NormalText"/>
            <w:numPr>
              <w:ilvl w:val="2"/>
              <w:numId w:val="112"/>
            </w:numPr>
            <w:spacing w:after="0" w:line="259" w:lineRule="auto"/>
            <w:ind w:left="2160" w:hanging="180"/>
            <w:contextualSpacing/>
          </w:pPr>
        </w:pPrChange>
      </w:pPr>
      <w:ins w:id="10715" w:author="Alina Frey" w:date="2017-11-16T15:48:00Z">
        <w:r w:rsidRPr="00CF2303">
          <w:t>IPV</w:t>
        </w:r>
      </w:ins>
    </w:p>
    <w:p w14:paraId="6BB18A38" w14:textId="2B70642A" w:rsidR="00D663B6" w:rsidRPr="007F739A" w:rsidRDefault="0026243D" w:rsidP="00D663B6">
      <w:pPr>
        <w:pStyle w:val="ListParagraph"/>
        <w:numPr>
          <w:ilvl w:val="0"/>
          <w:numId w:val="115"/>
        </w:numPr>
        <w:rPr>
          <w:ins w:id="10716" w:author="Alina Frey" w:date="2017-11-16T15:56:00Z"/>
        </w:rPr>
      </w:pPr>
      <w:ins w:id="10717" w:author="Alina Frey" w:date="2017-11-16T15:48:00Z">
        <w:r w:rsidRPr="007F739A">
          <w:t>End</w:t>
        </w:r>
      </w:ins>
    </w:p>
    <w:p w14:paraId="11BF75BA" w14:textId="158B8ED4" w:rsidR="00D663B6" w:rsidRPr="007F739A" w:rsidRDefault="00D663B6" w:rsidP="00D663B6">
      <w:pPr>
        <w:rPr>
          <w:ins w:id="10718" w:author="Alina Frey" w:date="2017-11-16T15:56:00Z"/>
          <w:color w:val="auto"/>
          <w:rPrChange w:id="10719" w:author="Alina Frey" w:date="2017-11-20T10:06:00Z">
            <w:rPr>
              <w:ins w:id="10720" w:author="Alina Frey" w:date="2017-11-16T15:56:00Z"/>
            </w:rPr>
          </w:rPrChange>
        </w:rPr>
      </w:pPr>
    </w:p>
    <w:p w14:paraId="3CBE3143" w14:textId="71C05C7F" w:rsidR="00D663B6" w:rsidRPr="00CF2303" w:rsidRDefault="00A9725A">
      <w:pPr>
        <w:pStyle w:val="Alina-NormalText"/>
        <w:keepNext/>
        <w:spacing w:after="0"/>
        <w:contextualSpacing/>
        <w:rPr>
          <w:ins w:id="10721" w:author="Alina Frey" w:date="2017-11-16T15:55:00Z"/>
        </w:rPr>
        <w:pPrChange w:id="10722" w:author="Alina Frey" w:date="2017-11-16T16:49:00Z">
          <w:pPr>
            <w:pStyle w:val="ListParagraph"/>
            <w:keepNext/>
            <w:numPr>
              <w:numId w:val="115"/>
            </w:numPr>
            <w:spacing w:after="76"/>
            <w:ind w:right="-30" w:hanging="360"/>
          </w:pPr>
        </w:pPrChange>
      </w:pPr>
      <w:ins w:id="10723" w:author="Alina Frey" w:date="2017-11-16T16:03:00Z">
        <w:r w:rsidRPr="00795D08">
          <w:rPr>
            <w:noProof/>
          </w:rPr>
          <w:lastRenderedPageBreak/>
          <w:drawing>
            <wp:inline distT="0" distB="0" distL="0" distR="0" wp14:anchorId="7BA95A30" wp14:editId="0D74B93F">
              <wp:extent cx="5943600" cy="257810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943600" cy="2578100"/>
                      </a:xfrm>
                      <a:prstGeom prst="rect">
                        <a:avLst/>
                      </a:prstGeom>
                    </pic:spPr>
                  </pic:pic>
                </a:graphicData>
              </a:graphic>
            </wp:inline>
          </w:drawing>
        </w:r>
      </w:ins>
    </w:p>
    <w:p w14:paraId="6774A843" w14:textId="09C9A032" w:rsidR="00D663B6" w:rsidRPr="007F739A" w:rsidRDefault="00D663B6">
      <w:pPr>
        <w:pStyle w:val="Caption"/>
        <w:rPr>
          <w:ins w:id="10724" w:author="Alina Frey" w:date="2017-11-16T15:55:00Z"/>
        </w:rPr>
        <w:pPrChange w:id="10725" w:author="Alina Frey" w:date="2017-11-16T15:56:00Z">
          <w:pPr>
            <w:pStyle w:val="Caption"/>
            <w:numPr>
              <w:numId w:val="115"/>
            </w:numPr>
            <w:ind w:left="720" w:hanging="360"/>
          </w:pPr>
        </w:pPrChange>
      </w:pPr>
      <w:bookmarkStart w:id="10726" w:name="_Toc498937508"/>
      <w:bookmarkStart w:id="10727" w:name="_Toc498942356"/>
      <w:bookmarkStart w:id="10728" w:name="_Toc498939023"/>
      <w:bookmarkStart w:id="10729" w:name="_Toc499024596"/>
      <w:ins w:id="10730" w:author="Alina Frey" w:date="2017-11-16T15:55:00Z">
        <w:r w:rsidRPr="007F739A">
          <w:t xml:space="preserve">Figure </w:t>
        </w:r>
        <w:r w:rsidRPr="00CF2303">
          <w:fldChar w:fldCharType="begin"/>
        </w:r>
        <w:r w:rsidRPr="007F739A">
          <w:instrText xml:space="preserve"> SEQ Figure \* ARABIC </w:instrText>
        </w:r>
        <w:r w:rsidRPr="00CF2303">
          <w:fldChar w:fldCharType="separate"/>
        </w:r>
      </w:ins>
      <w:ins w:id="10731" w:author="Alina Frey [2]" w:date="2017-11-21T10:58:00Z">
        <w:r w:rsidR="003B7B8C">
          <w:rPr>
            <w:noProof/>
          </w:rPr>
          <w:t>132</w:t>
        </w:r>
      </w:ins>
      <w:ins w:id="10732" w:author="Alina Frey" w:date="2017-11-16T15:55:00Z">
        <w:r w:rsidRPr="00CF2303">
          <w:fldChar w:fldCharType="end"/>
        </w:r>
        <w:r w:rsidRPr="007F739A">
          <w:t>: Phone Call #3 (20 Weeks)</w:t>
        </w:r>
        <w:bookmarkEnd w:id="10726"/>
        <w:bookmarkEnd w:id="10727"/>
        <w:bookmarkEnd w:id="10728"/>
        <w:bookmarkEnd w:id="10729"/>
      </w:ins>
    </w:p>
    <w:p w14:paraId="33F2F18E" w14:textId="77777777" w:rsidR="00DE1430" w:rsidRPr="007F739A" w:rsidRDefault="0026243D">
      <w:pPr>
        <w:pStyle w:val="Heading4"/>
        <w:rPr>
          <w:ins w:id="10733" w:author="Alina Frey" w:date="2017-11-16T15:52:00Z"/>
          <w:color w:val="auto"/>
          <w:rPrChange w:id="10734" w:author="Alina Frey" w:date="2017-11-20T10:06:00Z">
            <w:rPr>
              <w:ins w:id="10735" w:author="Alina Frey" w:date="2017-11-16T15:52:00Z"/>
            </w:rPr>
          </w:rPrChange>
        </w:rPr>
        <w:pPrChange w:id="10736" w:author="Alina Frey" w:date="2017-11-16T15:52:00Z">
          <w:pPr/>
        </w:pPrChange>
      </w:pPr>
      <w:ins w:id="10737" w:author="Alina Frey" w:date="2017-11-16T15:48:00Z">
        <w:r w:rsidRPr="007F739A">
          <w:rPr>
            <w:color w:val="auto"/>
            <w:rPrChange w:id="10738" w:author="Alina Frey" w:date="2017-11-20T10:06:00Z">
              <w:rPr>
                <w:b/>
                <w:i/>
              </w:rPr>
            </w:rPrChange>
          </w:rPr>
          <w:t>Phone Call #4 (28 Weeks)</w:t>
        </w:r>
      </w:ins>
    </w:p>
    <w:p w14:paraId="0E3114F9" w14:textId="54E9CA52" w:rsidR="0026243D" w:rsidRPr="00CF2303" w:rsidRDefault="0097707C">
      <w:pPr>
        <w:rPr>
          <w:ins w:id="10739" w:author="Alina Frey" w:date="2017-11-16T15:48:00Z"/>
        </w:rPr>
        <w:pPrChange w:id="10740" w:author="Alina Frey" w:date="2017-11-16T15:49:00Z">
          <w:pPr>
            <w:pStyle w:val="Alina-NormalText"/>
            <w:numPr>
              <w:ilvl w:val="1"/>
              <w:numId w:val="112"/>
            </w:numPr>
            <w:spacing w:after="0" w:line="259" w:lineRule="auto"/>
            <w:ind w:left="1440" w:hanging="360"/>
            <w:contextualSpacing/>
          </w:pPr>
        </w:pPrChange>
      </w:pPr>
      <w:ins w:id="10741" w:author="Alina Frey" w:date="2017-11-16T16:09:00Z">
        <w:r w:rsidRPr="007F739A">
          <w:rPr>
            <w:color w:val="auto"/>
            <w:rPrChange w:id="10742" w:author="Alina Frey" w:date="2017-11-20T10:06:00Z">
              <w:rPr>
                <w:color w:val="0070C0"/>
                <w:u w:val="single" w:color="0070C0"/>
              </w:rPr>
            </w:rPrChange>
          </w:rPr>
          <w:t>This type of Call Note includes the following tabs:</w:t>
        </w:r>
      </w:ins>
    </w:p>
    <w:p w14:paraId="0BFE3F2B" w14:textId="77777777" w:rsidR="0026243D" w:rsidRPr="00CF2303" w:rsidRDefault="0026243D">
      <w:pPr>
        <w:pStyle w:val="ListParagraph"/>
        <w:numPr>
          <w:ilvl w:val="0"/>
          <w:numId w:val="116"/>
        </w:numPr>
        <w:rPr>
          <w:ins w:id="10743" w:author="Alina Frey" w:date="2017-11-16T15:48:00Z"/>
        </w:rPr>
        <w:pPrChange w:id="10744" w:author="Alina Frey" w:date="2017-11-16T15:53:00Z">
          <w:pPr>
            <w:pStyle w:val="Alina-NormalText"/>
            <w:numPr>
              <w:ilvl w:val="2"/>
              <w:numId w:val="112"/>
            </w:numPr>
            <w:spacing w:after="0" w:line="259" w:lineRule="auto"/>
            <w:ind w:left="2160" w:hanging="180"/>
            <w:contextualSpacing/>
          </w:pPr>
        </w:pPrChange>
      </w:pPr>
      <w:ins w:id="10745" w:author="Alina Frey" w:date="2017-11-16T15:48:00Z">
        <w:r w:rsidRPr="00CF2303">
          <w:t>Intro</w:t>
        </w:r>
      </w:ins>
    </w:p>
    <w:p w14:paraId="33CA1CA1" w14:textId="77777777" w:rsidR="0026243D" w:rsidRPr="00CF2303" w:rsidRDefault="0026243D">
      <w:pPr>
        <w:pStyle w:val="ListParagraph"/>
        <w:numPr>
          <w:ilvl w:val="0"/>
          <w:numId w:val="116"/>
        </w:numPr>
        <w:rPr>
          <w:ins w:id="10746" w:author="Alina Frey" w:date="2017-11-16T15:48:00Z"/>
        </w:rPr>
        <w:pPrChange w:id="10747" w:author="Alina Frey" w:date="2017-11-16T15:53:00Z">
          <w:pPr>
            <w:pStyle w:val="Alina-NormalText"/>
            <w:numPr>
              <w:ilvl w:val="2"/>
              <w:numId w:val="112"/>
            </w:numPr>
            <w:spacing w:after="0" w:line="259" w:lineRule="auto"/>
            <w:ind w:left="2160" w:hanging="180"/>
            <w:contextualSpacing/>
          </w:pPr>
        </w:pPrChange>
      </w:pPr>
      <w:ins w:id="10748" w:author="Alina Frey" w:date="2017-11-16T15:48:00Z">
        <w:r w:rsidRPr="00CF2303">
          <w:t>Coverage</w:t>
        </w:r>
      </w:ins>
    </w:p>
    <w:p w14:paraId="6BB91551" w14:textId="77777777" w:rsidR="0026243D" w:rsidRPr="00CF2303" w:rsidRDefault="0026243D">
      <w:pPr>
        <w:pStyle w:val="ListParagraph"/>
        <w:numPr>
          <w:ilvl w:val="0"/>
          <w:numId w:val="116"/>
        </w:numPr>
        <w:rPr>
          <w:ins w:id="10749" w:author="Alina Frey" w:date="2017-11-16T15:48:00Z"/>
        </w:rPr>
        <w:pPrChange w:id="10750" w:author="Alina Frey" w:date="2017-11-16T15:53:00Z">
          <w:pPr>
            <w:pStyle w:val="Alina-NormalText"/>
            <w:numPr>
              <w:ilvl w:val="2"/>
              <w:numId w:val="112"/>
            </w:numPr>
            <w:spacing w:after="0" w:line="259" w:lineRule="auto"/>
            <w:ind w:left="2160" w:hanging="180"/>
            <w:contextualSpacing/>
          </w:pPr>
        </w:pPrChange>
      </w:pPr>
      <w:ins w:id="10751" w:author="Alina Frey" w:date="2017-11-16T15:48:00Z">
        <w:r w:rsidRPr="00CF2303">
          <w:t>Classes</w:t>
        </w:r>
      </w:ins>
    </w:p>
    <w:p w14:paraId="3673B38C" w14:textId="77777777" w:rsidR="0026243D" w:rsidRPr="00CF2303" w:rsidRDefault="0026243D">
      <w:pPr>
        <w:pStyle w:val="ListParagraph"/>
        <w:numPr>
          <w:ilvl w:val="0"/>
          <w:numId w:val="116"/>
        </w:numPr>
        <w:rPr>
          <w:ins w:id="10752" w:author="Alina Frey" w:date="2017-11-16T15:48:00Z"/>
        </w:rPr>
        <w:pPrChange w:id="10753" w:author="Alina Frey" w:date="2017-11-16T15:53:00Z">
          <w:pPr>
            <w:pStyle w:val="Alina-NormalText"/>
            <w:numPr>
              <w:ilvl w:val="2"/>
              <w:numId w:val="112"/>
            </w:numPr>
            <w:spacing w:after="0" w:line="259" w:lineRule="auto"/>
            <w:ind w:left="2160" w:hanging="180"/>
            <w:contextualSpacing/>
          </w:pPr>
        </w:pPrChange>
      </w:pPr>
      <w:ins w:id="10754" w:author="Alina Frey" w:date="2017-11-16T15:48:00Z">
        <w:r w:rsidRPr="00CF2303">
          <w:t>Breastfeeding</w:t>
        </w:r>
      </w:ins>
    </w:p>
    <w:p w14:paraId="0FBBC3BA" w14:textId="77777777" w:rsidR="0026243D" w:rsidRPr="00CF2303" w:rsidRDefault="0026243D">
      <w:pPr>
        <w:pStyle w:val="ListParagraph"/>
        <w:numPr>
          <w:ilvl w:val="0"/>
          <w:numId w:val="116"/>
        </w:numPr>
        <w:rPr>
          <w:ins w:id="10755" w:author="Alina Frey" w:date="2017-11-16T15:48:00Z"/>
        </w:rPr>
        <w:pPrChange w:id="10756" w:author="Alina Frey" w:date="2017-11-16T15:53:00Z">
          <w:pPr>
            <w:pStyle w:val="Alina-NormalText"/>
            <w:numPr>
              <w:ilvl w:val="2"/>
              <w:numId w:val="112"/>
            </w:numPr>
            <w:spacing w:after="0" w:line="259" w:lineRule="auto"/>
            <w:ind w:left="2160" w:hanging="180"/>
            <w:contextualSpacing/>
          </w:pPr>
        </w:pPrChange>
      </w:pPr>
      <w:ins w:id="10757" w:author="Alina Frey" w:date="2017-11-16T15:48:00Z">
        <w:r w:rsidRPr="00CF2303">
          <w:t>WIC</w:t>
        </w:r>
      </w:ins>
    </w:p>
    <w:p w14:paraId="31505D16" w14:textId="77777777" w:rsidR="0026243D" w:rsidRPr="00CF2303" w:rsidRDefault="0026243D">
      <w:pPr>
        <w:pStyle w:val="ListParagraph"/>
        <w:numPr>
          <w:ilvl w:val="0"/>
          <w:numId w:val="116"/>
        </w:numPr>
        <w:rPr>
          <w:ins w:id="10758" w:author="Alina Frey" w:date="2017-11-16T15:48:00Z"/>
        </w:rPr>
        <w:pPrChange w:id="10759" w:author="Alina Frey" w:date="2017-11-16T15:53:00Z">
          <w:pPr>
            <w:pStyle w:val="Alina-NormalText"/>
            <w:numPr>
              <w:ilvl w:val="2"/>
              <w:numId w:val="112"/>
            </w:numPr>
            <w:spacing w:after="0" w:line="259" w:lineRule="auto"/>
            <w:ind w:left="2160" w:hanging="180"/>
            <w:contextualSpacing/>
          </w:pPr>
        </w:pPrChange>
      </w:pPr>
      <w:ins w:id="10760" w:author="Alina Frey" w:date="2017-11-16T15:48:00Z">
        <w:r w:rsidRPr="00CF2303">
          <w:t>Contraception</w:t>
        </w:r>
      </w:ins>
    </w:p>
    <w:p w14:paraId="730FD667" w14:textId="77777777" w:rsidR="0026243D" w:rsidRPr="00CF2303" w:rsidRDefault="0026243D">
      <w:pPr>
        <w:pStyle w:val="ListParagraph"/>
        <w:numPr>
          <w:ilvl w:val="0"/>
          <w:numId w:val="116"/>
        </w:numPr>
        <w:rPr>
          <w:ins w:id="10761" w:author="Alina Frey" w:date="2017-11-16T15:48:00Z"/>
        </w:rPr>
        <w:pPrChange w:id="10762" w:author="Alina Frey" w:date="2017-11-16T15:53:00Z">
          <w:pPr>
            <w:pStyle w:val="Alina-NormalText"/>
            <w:numPr>
              <w:ilvl w:val="2"/>
              <w:numId w:val="112"/>
            </w:numPr>
            <w:spacing w:after="0" w:line="259" w:lineRule="auto"/>
            <w:ind w:left="2160" w:hanging="180"/>
            <w:contextualSpacing/>
          </w:pPr>
        </w:pPrChange>
      </w:pPr>
      <w:ins w:id="10763" w:author="Alina Frey" w:date="2017-11-16T15:48:00Z">
        <w:r w:rsidRPr="00CF2303">
          <w:t>Health</w:t>
        </w:r>
      </w:ins>
    </w:p>
    <w:p w14:paraId="41A11D36" w14:textId="77777777" w:rsidR="0026243D" w:rsidRPr="00CF2303" w:rsidRDefault="0026243D">
      <w:pPr>
        <w:pStyle w:val="ListParagraph"/>
        <w:numPr>
          <w:ilvl w:val="0"/>
          <w:numId w:val="116"/>
        </w:numPr>
        <w:rPr>
          <w:ins w:id="10764" w:author="Alina Frey" w:date="2017-11-16T15:48:00Z"/>
        </w:rPr>
        <w:pPrChange w:id="10765" w:author="Alina Frey" w:date="2017-11-16T15:53:00Z">
          <w:pPr>
            <w:pStyle w:val="Alina-NormalText"/>
            <w:numPr>
              <w:ilvl w:val="2"/>
              <w:numId w:val="112"/>
            </w:numPr>
            <w:spacing w:after="0" w:line="259" w:lineRule="auto"/>
            <w:ind w:left="2160" w:hanging="180"/>
            <w:contextualSpacing/>
          </w:pPr>
        </w:pPrChange>
      </w:pPr>
      <w:ins w:id="10766" w:author="Alina Frey" w:date="2017-11-16T15:48:00Z">
        <w:r w:rsidRPr="00CF2303">
          <w:t>Depression</w:t>
        </w:r>
      </w:ins>
    </w:p>
    <w:p w14:paraId="5CEA7AC1" w14:textId="0A168277" w:rsidR="0026243D" w:rsidRPr="007F739A" w:rsidRDefault="0026243D" w:rsidP="00DE1430">
      <w:pPr>
        <w:pStyle w:val="ListParagraph"/>
        <w:numPr>
          <w:ilvl w:val="0"/>
          <w:numId w:val="116"/>
        </w:numPr>
        <w:rPr>
          <w:ins w:id="10767" w:author="Alina Frey" w:date="2017-11-16T15:55:00Z"/>
        </w:rPr>
      </w:pPr>
      <w:ins w:id="10768" w:author="Alina Frey" w:date="2017-11-16T15:48:00Z">
        <w:r w:rsidRPr="007F739A">
          <w:t>End</w:t>
        </w:r>
      </w:ins>
    </w:p>
    <w:p w14:paraId="1C97C9C1" w14:textId="3D07801F" w:rsidR="00D663B6" w:rsidRPr="007F739A" w:rsidRDefault="00D663B6" w:rsidP="00D663B6">
      <w:pPr>
        <w:rPr>
          <w:ins w:id="10769" w:author="Alina Frey" w:date="2017-11-16T15:57:00Z"/>
          <w:color w:val="auto"/>
          <w:rPrChange w:id="10770" w:author="Alina Frey" w:date="2017-11-20T10:06:00Z">
            <w:rPr>
              <w:ins w:id="10771" w:author="Alina Frey" w:date="2017-11-16T15:57:00Z"/>
            </w:rPr>
          </w:rPrChange>
        </w:rPr>
      </w:pPr>
    </w:p>
    <w:p w14:paraId="4DBB8E56" w14:textId="72927AB2" w:rsidR="00D608B3" w:rsidRPr="00CF2303" w:rsidRDefault="00492B1F">
      <w:pPr>
        <w:pStyle w:val="Alina-NormalText"/>
        <w:keepNext/>
        <w:spacing w:after="0"/>
        <w:contextualSpacing/>
        <w:rPr>
          <w:ins w:id="10772" w:author="Alina Frey" w:date="2017-11-16T15:57:00Z"/>
        </w:rPr>
        <w:pPrChange w:id="10773" w:author="Alina Frey" w:date="2017-11-16T16:50:00Z">
          <w:pPr>
            <w:keepNext/>
            <w:spacing w:after="67"/>
          </w:pPr>
        </w:pPrChange>
      </w:pPr>
      <w:ins w:id="10774" w:author="Alina Frey" w:date="2017-11-16T16:07:00Z">
        <w:r w:rsidRPr="00795D08">
          <w:rPr>
            <w:noProof/>
          </w:rPr>
          <w:lastRenderedPageBreak/>
          <w:drawing>
            <wp:inline distT="0" distB="0" distL="0" distR="0" wp14:anchorId="7879EBAE" wp14:editId="7CF6EF70">
              <wp:extent cx="5943600" cy="2588260"/>
              <wp:effectExtent l="0" t="0" r="0" b="254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943600" cy="2588260"/>
                      </a:xfrm>
                      <a:prstGeom prst="rect">
                        <a:avLst/>
                      </a:prstGeom>
                    </pic:spPr>
                  </pic:pic>
                </a:graphicData>
              </a:graphic>
            </wp:inline>
          </w:drawing>
        </w:r>
      </w:ins>
    </w:p>
    <w:p w14:paraId="2F506271" w14:textId="04F5FE16" w:rsidR="00D608B3" w:rsidRPr="007F739A" w:rsidRDefault="00D608B3" w:rsidP="00D608B3">
      <w:pPr>
        <w:pStyle w:val="Caption"/>
        <w:rPr>
          <w:ins w:id="10775" w:author="Alina Frey" w:date="2017-11-16T15:57:00Z"/>
        </w:rPr>
      </w:pPr>
      <w:bookmarkStart w:id="10776" w:name="_Toc498937509"/>
      <w:bookmarkStart w:id="10777" w:name="_Toc498942357"/>
      <w:bookmarkStart w:id="10778" w:name="_Toc498939024"/>
      <w:bookmarkStart w:id="10779" w:name="_Toc499024597"/>
      <w:ins w:id="10780" w:author="Alina Frey" w:date="2017-11-16T15:57:00Z">
        <w:r w:rsidRPr="007F739A">
          <w:t xml:space="preserve">Figure </w:t>
        </w:r>
        <w:r w:rsidRPr="00CF2303">
          <w:fldChar w:fldCharType="begin"/>
        </w:r>
        <w:r w:rsidRPr="007F739A">
          <w:instrText xml:space="preserve"> SEQ Figure \* ARABIC </w:instrText>
        </w:r>
        <w:r w:rsidRPr="00CF2303">
          <w:fldChar w:fldCharType="separate"/>
        </w:r>
      </w:ins>
      <w:ins w:id="10781" w:author="Alina Frey [2]" w:date="2017-11-21T10:58:00Z">
        <w:r w:rsidR="003B7B8C">
          <w:rPr>
            <w:noProof/>
          </w:rPr>
          <w:t>133</w:t>
        </w:r>
      </w:ins>
      <w:ins w:id="10782" w:author="Alina Frey" w:date="2017-11-16T15:57:00Z">
        <w:r w:rsidRPr="00CF2303">
          <w:fldChar w:fldCharType="end"/>
        </w:r>
        <w:r w:rsidRPr="007F739A">
          <w:t>: Phone Call #4 (28 Weeks)</w:t>
        </w:r>
        <w:bookmarkEnd w:id="10776"/>
        <w:bookmarkEnd w:id="10777"/>
        <w:bookmarkEnd w:id="10778"/>
        <w:bookmarkEnd w:id="10779"/>
      </w:ins>
    </w:p>
    <w:p w14:paraId="222BB0DB" w14:textId="77777777" w:rsidR="00D74DED" w:rsidRPr="007F739A" w:rsidRDefault="0026243D" w:rsidP="00D74DED">
      <w:pPr>
        <w:pStyle w:val="Heading4"/>
        <w:rPr>
          <w:ins w:id="10783" w:author="Alina Frey" w:date="2017-11-16T15:53:00Z"/>
          <w:color w:val="auto"/>
          <w:rPrChange w:id="10784" w:author="Alina Frey" w:date="2017-11-20T10:06:00Z">
            <w:rPr>
              <w:ins w:id="10785" w:author="Alina Frey" w:date="2017-11-16T15:53:00Z"/>
            </w:rPr>
          </w:rPrChange>
        </w:rPr>
      </w:pPr>
      <w:ins w:id="10786" w:author="Alina Frey" w:date="2017-11-16T15:48:00Z">
        <w:r w:rsidRPr="007F739A">
          <w:rPr>
            <w:color w:val="auto"/>
            <w:rPrChange w:id="10787" w:author="Alina Frey" w:date="2017-11-20T10:06:00Z">
              <w:rPr/>
            </w:rPrChange>
          </w:rPr>
          <w:t>Phone Call #5 (36 Weeks)</w:t>
        </w:r>
      </w:ins>
    </w:p>
    <w:p w14:paraId="45BBBB4D" w14:textId="7F70270E" w:rsidR="0026243D" w:rsidRPr="00CF2303" w:rsidRDefault="0097707C">
      <w:pPr>
        <w:rPr>
          <w:ins w:id="10788" w:author="Alina Frey" w:date="2017-11-16T15:48:00Z"/>
        </w:rPr>
        <w:pPrChange w:id="10789" w:author="Alina Frey" w:date="2017-11-16T15:53:00Z">
          <w:pPr>
            <w:pStyle w:val="Alina-NormalText"/>
            <w:numPr>
              <w:ilvl w:val="1"/>
              <w:numId w:val="112"/>
            </w:numPr>
            <w:spacing w:after="0" w:line="259" w:lineRule="auto"/>
            <w:ind w:left="1440" w:hanging="360"/>
            <w:contextualSpacing/>
          </w:pPr>
        </w:pPrChange>
      </w:pPr>
      <w:ins w:id="10790" w:author="Alina Frey" w:date="2017-11-16T16:09:00Z">
        <w:r w:rsidRPr="007F739A">
          <w:rPr>
            <w:color w:val="auto"/>
            <w:rPrChange w:id="10791" w:author="Alina Frey" w:date="2017-11-20T10:06:00Z">
              <w:rPr>
                <w:color w:val="0070C0"/>
                <w:u w:val="single" w:color="0070C0"/>
              </w:rPr>
            </w:rPrChange>
          </w:rPr>
          <w:t>This type of Call Note includes the following tabs:</w:t>
        </w:r>
      </w:ins>
    </w:p>
    <w:p w14:paraId="4E0D48B2" w14:textId="77777777" w:rsidR="0026243D" w:rsidRPr="00CF2303" w:rsidRDefault="0026243D">
      <w:pPr>
        <w:pStyle w:val="ListParagraph"/>
        <w:numPr>
          <w:ilvl w:val="0"/>
          <w:numId w:val="117"/>
        </w:numPr>
        <w:rPr>
          <w:ins w:id="10792" w:author="Alina Frey" w:date="2017-11-16T15:48:00Z"/>
        </w:rPr>
        <w:pPrChange w:id="10793" w:author="Alina Frey" w:date="2017-11-16T15:53:00Z">
          <w:pPr>
            <w:pStyle w:val="Alina-NormalText"/>
            <w:numPr>
              <w:ilvl w:val="2"/>
              <w:numId w:val="112"/>
            </w:numPr>
            <w:spacing w:after="0" w:line="259" w:lineRule="auto"/>
            <w:ind w:left="2160" w:hanging="180"/>
            <w:contextualSpacing/>
          </w:pPr>
        </w:pPrChange>
      </w:pPr>
      <w:ins w:id="10794" w:author="Alina Frey" w:date="2017-11-16T15:48:00Z">
        <w:r w:rsidRPr="00CF2303">
          <w:t>Intro</w:t>
        </w:r>
      </w:ins>
    </w:p>
    <w:p w14:paraId="6EAAB8B1" w14:textId="77777777" w:rsidR="0026243D" w:rsidRPr="00CF2303" w:rsidRDefault="0026243D">
      <w:pPr>
        <w:pStyle w:val="ListParagraph"/>
        <w:numPr>
          <w:ilvl w:val="0"/>
          <w:numId w:val="117"/>
        </w:numPr>
        <w:rPr>
          <w:ins w:id="10795" w:author="Alina Frey" w:date="2017-11-16T15:48:00Z"/>
        </w:rPr>
        <w:pPrChange w:id="10796" w:author="Alina Frey" w:date="2017-11-16T15:53:00Z">
          <w:pPr>
            <w:pStyle w:val="Alina-NormalText"/>
            <w:numPr>
              <w:ilvl w:val="2"/>
              <w:numId w:val="112"/>
            </w:numPr>
            <w:spacing w:after="0" w:line="259" w:lineRule="auto"/>
            <w:ind w:left="2160" w:hanging="180"/>
            <w:contextualSpacing/>
          </w:pPr>
        </w:pPrChange>
      </w:pPr>
      <w:ins w:id="10797" w:author="Alina Frey" w:date="2017-11-16T15:48:00Z">
        <w:r w:rsidRPr="00CF2303">
          <w:t>Coverage</w:t>
        </w:r>
      </w:ins>
    </w:p>
    <w:p w14:paraId="267C4AF3" w14:textId="77777777" w:rsidR="0026243D" w:rsidRPr="00CF2303" w:rsidRDefault="0026243D">
      <w:pPr>
        <w:pStyle w:val="ListParagraph"/>
        <w:numPr>
          <w:ilvl w:val="0"/>
          <w:numId w:val="117"/>
        </w:numPr>
        <w:rPr>
          <w:ins w:id="10798" w:author="Alina Frey" w:date="2017-11-16T15:48:00Z"/>
        </w:rPr>
        <w:pPrChange w:id="10799" w:author="Alina Frey" w:date="2017-11-16T15:53:00Z">
          <w:pPr>
            <w:pStyle w:val="Alina-NormalText"/>
            <w:numPr>
              <w:ilvl w:val="2"/>
              <w:numId w:val="112"/>
            </w:numPr>
            <w:spacing w:after="0" w:line="259" w:lineRule="auto"/>
            <w:ind w:left="2160" w:hanging="180"/>
            <w:contextualSpacing/>
          </w:pPr>
        </w:pPrChange>
      </w:pPr>
      <w:ins w:id="10800" w:author="Alina Frey" w:date="2017-11-16T15:48:00Z">
        <w:r w:rsidRPr="00CF2303">
          <w:t>Breastfeeding</w:t>
        </w:r>
      </w:ins>
    </w:p>
    <w:p w14:paraId="09540E71" w14:textId="77777777" w:rsidR="0026243D" w:rsidRPr="00CF2303" w:rsidRDefault="0026243D">
      <w:pPr>
        <w:pStyle w:val="ListParagraph"/>
        <w:numPr>
          <w:ilvl w:val="0"/>
          <w:numId w:val="117"/>
        </w:numPr>
        <w:rPr>
          <w:ins w:id="10801" w:author="Alina Frey" w:date="2017-11-16T15:48:00Z"/>
        </w:rPr>
        <w:pPrChange w:id="10802" w:author="Alina Frey" w:date="2017-11-16T15:53:00Z">
          <w:pPr>
            <w:pStyle w:val="Alina-NormalText"/>
            <w:numPr>
              <w:ilvl w:val="2"/>
              <w:numId w:val="112"/>
            </w:numPr>
            <w:spacing w:after="0" w:line="259" w:lineRule="auto"/>
            <w:ind w:left="2160" w:hanging="180"/>
            <w:contextualSpacing/>
          </w:pPr>
        </w:pPrChange>
      </w:pPr>
      <w:ins w:id="10803" w:author="Alina Frey" w:date="2017-11-16T15:48:00Z">
        <w:r w:rsidRPr="00CF2303">
          <w:t>Contraception</w:t>
        </w:r>
      </w:ins>
    </w:p>
    <w:p w14:paraId="78BAC76F" w14:textId="77777777" w:rsidR="0026243D" w:rsidRPr="00CF2303" w:rsidRDefault="0026243D">
      <w:pPr>
        <w:pStyle w:val="ListParagraph"/>
        <w:numPr>
          <w:ilvl w:val="0"/>
          <w:numId w:val="117"/>
        </w:numPr>
        <w:rPr>
          <w:ins w:id="10804" w:author="Alina Frey" w:date="2017-11-16T15:48:00Z"/>
        </w:rPr>
        <w:pPrChange w:id="10805" w:author="Alina Frey" w:date="2017-11-16T15:53:00Z">
          <w:pPr>
            <w:pStyle w:val="Alina-NormalText"/>
            <w:numPr>
              <w:ilvl w:val="2"/>
              <w:numId w:val="112"/>
            </w:numPr>
            <w:spacing w:after="0" w:line="259" w:lineRule="auto"/>
            <w:ind w:left="2160" w:hanging="180"/>
            <w:contextualSpacing/>
          </w:pPr>
        </w:pPrChange>
      </w:pPr>
      <w:ins w:id="10806" w:author="Alina Frey" w:date="2017-11-16T15:48:00Z">
        <w:r w:rsidRPr="00CF2303">
          <w:t>Health</w:t>
        </w:r>
      </w:ins>
    </w:p>
    <w:p w14:paraId="3081EAFB" w14:textId="77777777" w:rsidR="0026243D" w:rsidRPr="00CF2303" w:rsidRDefault="0026243D">
      <w:pPr>
        <w:pStyle w:val="ListParagraph"/>
        <w:numPr>
          <w:ilvl w:val="0"/>
          <w:numId w:val="117"/>
        </w:numPr>
        <w:rPr>
          <w:ins w:id="10807" w:author="Alina Frey" w:date="2017-11-16T15:48:00Z"/>
        </w:rPr>
        <w:pPrChange w:id="10808" w:author="Alina Frey" w:date="2017-11-16T15:53:00Z">
          <w:pPr>
            <w:pStyle w:val="Alina-NormalText"/>
            <w:numPr>
              <w:ilvl w:val="2"/>
              <w:numId w:val="112"/>
            </w:numPr>
            <w:spacing w:after="0" w:line="259" w:lineRule="auto"/>
            <w:ind w:left="2160" w:hanging="180"/>
            <w:contextualSpacing/>
          </w:pPr>
        </w:pPrChange>
      </w:pPr>
      <w:ins w:id="10809" w:author="Alina Frey" w:date="2017-11-16T15:48:00Z">
        <w:r w:rsidRPr="00CF2303">
          <w:t>Depression</w:t>
        </w:r>
      </w:ins>
    </w:p>
    <w:p w14:paraId="03206A31" w14:textId="77777777" w:rsidR="0026243D" w:rsidRPr="00CF2303" w:rsidRDefault="0026243D">
      <w:pPr>
        <w:pStyle w:val="ListParagraph"/>
        <w:numPr>
          <w:ilvl w:val="0"/>
          <w:numId w:val="117"/>
        </w:numPr>
        <w:rPr>
          <w:ins w:id="10810" w:author="Alina Frey" w:date="2017-11-16T15:48:00Z"/>
        </w:rPr>
        <w:pPrChange w:id="10811" w:author="Alina Frey" w:date="2017-11-16T15:53:00Z">
          <w:pPr>
            <w:pStyle w:val="Alina-NormalText"/>
            <w:numPr>
              <w:ilvl w:val="2"/>
              <w:numId w:val="112"/>
            </w:numPr>
            <w:spacing w:after="0" w:line="259" w:lineRule="auto"/>
            <w:ind w:left="2160" w:hanging="180"/>
            <w:contextualSpacing/>
          </w:pPr>
        </w:pPrChange>
      </w:pPr>
      <w:ins w:id="10812" w:author="Alina Frey" w:date="2017-11-16T15:48:00Z">
        <w:r w:rsidRPr="00CF2303">
          <w:t>IPV</w:t>
        </w:r>
      </w:ins>
    </w:p>
    <w:p w14:paraId="0D968676" w14:textId="55B5748F" w:rsidR="0026243D" w:rsidRPr="007F739A" w:rsidRDefault="0026243D" w:rsidP="00D74DED">
      <w:pPr>
        <w:pStyle w:val="ListParagraph"/>
        <w:numPr>
          <w:ilvl w:val="0"/>
          <w:numId w:val="117"/>
        </w:numPr>
        <w:rPr>
          <w:ins w:id="10813" w:author="Alina Frey" w:date="2017-11-16T15:55:00Z"/>
        </w:rPr>
      </w:pPr>
      <w:ins w:id="10814" w:author="Alina Frey" w:date="2017-11-16T15:48:00Z">
        <w:r w:rsidRPr="007F739A">
          <w:t>End</w:t>
        </w:r>
      </w:ins>
    </w:p>
    <w:p w14:paraId="342DEB34" w14:textId="1B9B0C41" w:rsidR="00D608B3" w:rsidRPr="00CF2303" w:rsidRDefault="00EB23CF">
      <w:pPr>
        <w:pStyle w:val="Alina-NormalText"/>
        <w:keepNext/>
        <w:spacing w:after="0"/>
        <w:contextualSpacing/>
        <w:rPr>
          <w:ins w:id="10815" w:author="Alina Frey" w:date="2017-11-16T15:57:00Z"/>
        </w:rPr>
        <w:pPrChange w:id="10816" w:author="Alina Frey" w:date="2017-11-16T16:50:00Z">
          <w:pPr>
            <w:keepNext/>
            <w:spacing w:after="80"/>
          </w:pPr>
        </w:pPrChange>
      </w:pPr>
      <w:ins w:id="10817" w:author="Alina Frey" w:date="2017-11-16T16:03:00Z">
        <w:r w:rsidRPr="00795D08">
          <w:rPr>
            <w:noProof/>
          </w:rPr>
          <w:drawing>
            <wp:inline distT="0" distB="0" distL="0" distR="0" wp14:anchorId="2631D0FD" wp14:editId="078CBEAB">
              <wp:extent cx="5943600" cy="259524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943600" cy="2595245"/>
                      </a:xfrm>
                      <a:prstGeom prst="rect">
                        <a:avLst/>
                      </a:prstGeom>
                    </pic:spPr>
                  </pic:pic>
                </a:graphicData>
              </a:graphic>
            </wp:inline>
          </w:drawing>
        </w:r>
      </w:ins>
    </w:p>
    <w:p w14:paraId="60A4F591" w14:textId="1845C27A" w:rsidR="00D608B3" w:rsidRPr="007F739A" w:rsidRDefault="00D608B3" w:rsidP="00D608B3">
      <w:pPr>
        <w:pStyle w:val="Caption"/>
        <w:rPr>
          <w:ins w:id="10818" w:author="Alina Frey" w:date="2017-11-16T15:57:00Z"/>
        </w:rPr>
      </w:pPr>
      <w:bookmarkStart w:id="10819" w:name="_Toc498937510"/>
      <w:bookmarkStart w:id="10820" w:name="_Toc498942358"/>
      <w:bookmarkStart w:id="10821" w:name="_Toc498939025"/>
      <w:bookmarkStart w:id="10822" w:name="_Toc499024598"/>
      <w:ins w:id="10823" w:author="Alina Frey" w:date="2017-11-16T15:57:00Z">
        <w:r w:rsidRPr="007F739A">
          <w:t xml:space="preserve">Figure </w:t>
        </w:r>
        <w:r w:rsidRPr="00CF2303">
          <w:fldChar w:fldCharType="begin"/>
        </w:r>
        <w:r w:rsidRPr="007F739A">
          <w:instrText xml:space="preserve"> SEQ Figure \* ARABIC </w:instrText>
        </w:r>
        <w:r w:rsidRPr="00CF2303">
          <w:fldChar w:fldCharType="separate"/>
        </w:r>
      </w:ins>
      <w:ins w:id="10824" w:author="Alina Frey [2]" w:date="2017-11-21T10:58:00Z">
        <w:r w:rsidR="003B7B8C">
          <w:rPr>
            <w:noProof/>
          </w:rPr>
          <w:t>134</w:t>
        </w:r>
      </w:ins>
      <w:ins w:id="10825" w:author="Alina Frey" w:date="2017-11-16T15:57:00Z">
        <w:r w:rsidRPr="00CF2303">
          <w:fldChar w:fldCharType="end"/>
        </w:r>
        <w:r w:rsidRPr="007F739A">
          <w:t>: Phone Call #5 (36 Weeks)</w:t>
        </w:r>
        <w:bookmarkEnd w:id="10819"/>
        <w:bookmarkEnd w:id="10820"/>
        <w:bookmarkEnd w:id="10821"/>
        <w:bookmarkEnd w:id="10822"/>
      </w:ins>
    </w:p>
    <w:p w14:paraId="65661524" w14:textId="77777777" w:rsidR="0026243D" w:rsidRPr="007F739A" w:rsidRDefault="0026243D">
      <w:pPr>
        <w:pStyle w:val="Heading4"/>
        <w:rPr>
          <w:ins w:id="10826" w:author="Alina Frey" w:date="2017-11-16T15:50:00Z"/>
          <w:color w:val="auto"/>
          <w:rPrChange w:id="10827" w:author="Alina Frey" w:date="2017-11-20T10:06:00Z">
            <w:rPr>
              <w:ins w:id="10828" w:author="Alina Frey" w:date="2017-11-16T15:50:00Z"/>
            </w:rPr>
          </w:rPrChange>
        </w:rPr>
        <w:pPrChange w:id="10829" w:author="Alina Frey" w:date="2017-11-16T15:53:00Z">
          <w:pPr/>
        </w:pPrChange>
      </w:pPr>
      <w:ins w:id="10830" w:author="Alina Frey" w:date="2017-11-16T15:48:00Z">
        <w:r w:rsidRPr="007F739A">
          <w:rPr>
            <w:color w:val="auto"/>
            <w:rPrChange w:id="10831" w:author="Alina Frey" w:date="2017-11-20T10:06:00Z">
              <w:rPr>
                <w:b/>
                <w:i/>
              </w:rPr>
            </w:rPrChange>
          </w:rPr>
          <w:lastRenderedPageBreak/>
          <w:t>Phone Call #6a (41 Weeks, Not Delivered)</w:t>
        </w:r>
      </w:ins>
    </w:p>
    <w:p w14:paraId="3F485793" w14:textId="7780E67D" w:rsidR="0026243D" w:rsidRPr="00CF2303" w:rsidRDefault="0097707C">
      <w:pPr>
        <w:rPr>
          <w:ins w:id="10832" w:author="Alina Frey" w:date="2017-11-16T15:48:00Z"/>
        </w:rPr>
        <w:pPrChange w:id="10833" w:author="Alina Frey" w:date="2017-11-16T15:49:00Z">
          <w:pPr>
            <w:pStyle w:val="Alina-NormalText"/>
            <w:numPr>
              <w:ilvl w:val="1"/>
              <w:numId w:val="112"/>
            </w:numPr>
            <w:spacing w:after="0" w:line="259" w:lineRule="auto"/>
            <w:ind w:left="1440" w:hanging="360"/>
            <w:contextualSpacing/>
          </w:pPr>
        </w:pPrChange>
      </w:pPr>
      <w:ins w:id="10834" w:author="Alina Frey" w:date="2017-11-16T16:09:00Z">
        <w:r w:rsidRPr="007F739A">
          <w:rPr>
            <w:color w:val="auto"/>
            <w:rPrChange w:id="10835" w:author="Alina Frey" w:date="2017-11-20T10:06:00Z">
              <w:rPr>
                <w:color w:val="0070C0"/>
                <w:u w:val="single" w:color="0070C0"/>
              </w:rPr>
            </w:rPrChange>
          </w:rPr>
          <w:t>This type of Call Note includes the following tabs:</w:t>
        </w:r>
      </w:ins>
    </w:p>
    <w:p w14:paraId="55546BD5" w14:textId="77777777" w:rsidR="0026243D" w:rsidRPr="00CF2303" w:rsidRDefault="0026243D">
      <w:pPr>
        <w:pStyle w:val="ListParagraph"/>
        <w:numPr>
          <w:ilvl w:val="0"/>
          <w:numId w:val="118"/>
        </w:numPr>
        <w:rPr>
          <w:ins w:id="10836" w:author="Alina Frey" w:date="2017-11-16T15:48:00Z"/>
        </w:rPr>
        <w:pPrChange w:id="10837" w:author="Alina Frey" w:date="2017-11-16T15:53:00Z">
          <w:pPr>
            <w:pStyle w:val="Alina-NormalText"/>
            <w:numPr>
              <w:ilvl w:val="2"/>
              <w:numId w:val="112"/>
            </w:numPr>
            <w:spacing w:after="0" w:line="259" w:lineRule="auto"/>
            <w:ind w:left="2160" w:hanging="180"/>
            <w:contextualSpacing/>
          </w:pPr>
        </w:pPrChange>
      </w:pPr>
      <w:ins w:id="10838" w:author="Alina Frey" w:date="2017-11-16T15:48:00Z">
        <w:r w:rsidRPr="00CF2303">
          <w:t>Intro</w:t>
        </w:r>
      </w:ins>
    </w:p>
    <w:p w14:paraId="22B9A485" w14:textId="77777777" w:rsidR="0026243D" w:rsidRPr="00CF2303" w:rsidRDefault="0026243D">
      <w:pPr>
        <w:pStyle w:val="ListParagraph"/>
        <w:numPr>
          <w:ilvl w:val="0"/>
          <w:numId w:val="118"/>
        </w:numPr>
        <w:rPr>
          <w:ins w:id="10839" w:author="Alina Frey" w:date="2017-11-16T15:48:00Z"/>
        </w:rPr>
        <w:pPrChange w:id="10840" w:author="Alina Frey" w:date="2017-11-16T15:53:00Z">
          <w:pPr>
            <w:pStyle w:val="Alina-NormalText"/>
            <w:numPr>
              <w:ilvl w:val="2"/>
              <w:numId w:val="112"/>
            </w:numPr>
            <w:spacing w:after="0" w:line="259" w:lineRule="auto"/>
            <w:ind w:left="2160" w:hanging="180"/>
            <w:contextualSpacing/>
          </w:pPr>
        </w:pPrChange>
      </w:pPr>
      <w:ins w:id="10841" w:author="Alina Frey" w:date="2017-11-16T15:48:00Z">
        <w:r w:rsidRPr="00CF2303">
          <w:t>Coverage</w:t>
        </w:r>
      </w:ins>
    </w:p>
    <w:p w14:paraId="46E94980" w14:textId="77777777" w:rsidR="0026243D" w:rsidRPr="00CF2303" w:rsidRDefault="0026243D">
      <w:pPr>
        <w:pStyle w:val="ListParagraph"/>
        <w:numPr>
          <w:ilvl w:val="0"/>
          <w:numId w:val="118"/>
        </w:numPr>
        <w:rPr>
          <w:ins w:id="10842" w:author="Alina Frey" w:date="2017-11-16T15:48:00Z"/>
        </w:rPr>
        <w:pPrChange w:id="10843" w:author="Alina Frey" w:date="2017-11-16T15:53:00Z">
          <w:pPr>
            <w:pStyle w:val="Alina-NormalText"/>
            <w:numPr>
              <w:ilvl w:val="2"/>
              <w:numId w:val="112"/>
            </w:numPr>
            <w:spacing w:after="0" w:line="259" w:lineRule="auto"/>
            <w:ind w:left="2160" w:hanging="180"/>
            <w:contextualSpacing/>
          </w:pPr>
        </w:pPrChange>
      </w:pPr>
      <w:ins w:id="10844" w:author="Alina Frey" w:date="2017-11-16T15:48:00Z">
        <w:r w:rsidRPr="00CF2303">
          <w:t>Health</w:t>
        </w:r>
      </w:ins>
    </w:p>
    <w:p w14:paraId="7EB57C67" w14:textId="77777777" w:rsidR="0026243D" w:rsidRPr="00CF2303" w:rsidRDefault="0026243D">
      <w:pPr>
        <w:pStyle w:val="ListParagraph"/>
        <w:numPr>
          <w:ilvl w:val="0"/>
          <w:numId w:val="118"/>
        </w:numPr>
        <w:rPr>
          <w:ins w:id="10845" w:author="Alina Frey" w:date="2017-11-16T15:48:00Z"/>
        </w:rPr>
        <w:pPrChange w:id="10846" w:author="Alina Frey" w:date="2017-11-16T15:53:00Z">
          <w:pPr>
            <w:pStyle w:val="Alina-NormalText"/>
            <w:numPr>
              <w:ilvl w:val="2"/>
              <w:numId w:val="112"/>
            </w:numPr>
            <w:spacing w:after="0" w:line="259" w:lineRule="auto"/>
            <w:ind w:left="2160" w:hanging="180"/>
            <w:contextualSpacing/>
          </w:pPr>
        </w:pPrChange>
      </w:pPr>
      <w:ins w:id="10847" w:author="Alina Frey" w:date="2017-11-16T15:48:00Z">
        <w:r w:rsidRPr="00CF2303">
          <w:t>Depression</w:t>
        </w:r>
      </w:ins>
    </w:p>
    <w:p w14:paraId="13727182" w14:textId="77777777" w:rsidR="0026243D" w:rsidRPr="00CF2303" w:rsidRDefault="0026243D">
      <w:pPr>
        <w:pStyle w:val="ListParagraph"/>
        <w:numPr>
          <w:ilvl w:val="0"/>
          <w:numId w:val="118"/>
        </w:numPr>
        <w:rPr>
          <w:ins w:id="10848" w:author="Alina Frey" w:date="2017-11-16T15:48:00Z"/>
        </w:rPr>
        <w:pPrChange w:id="10849" w:author="Alina Frey" w:date="2017-11-16T15:53:00Z">
          <w:pPr>
            <w:pStyle w:val="Alina-NormalText"/>
            <w:numPr>
              <w:ilvl w:val="2"/>
              <w:numId w:val="112"/>
            </w:numPr>
            <w:spacing w:after="0" w:line="259" w:lineRule="auto"/>
            <w:ind w:left="2160" w:hanging="180"/>
            <w:contextualSpacing/>
          </w:pPr>
        </w:pPrChange>
      </w:pPr>
      <w:ins w:id="10850" w:author="Alina Frey" w:date="2017-11-16T15:48:00Z">
        <w:r w:rsidRPr="00CF2303">
          <w:t>Breastfeeding</w:t>
        </w:r>
      </w:ins>
    </w:p>
    <w:p w14:paraId="287945E5" w14:textId="48A8CAFE" w:rsidR="0026243D" w:rsidRPr="007F739A" w:rsidRDefault="0026243D" w:rsidP="00CC25EE">
      <w:pPr>
        <w:pStyle w:val="ListParagraph"/>
        <w:numPr>
          <w:ilvl w:val="0"/>
          <w:numId w:val="118"/>
        </w:numPr>
        <w:rPr>
          <w:ins w:id="10851" w:author="Alina Frey" w:date="2017-11-16T15:55:00Z"/>
        </w:rPr>
      </w:pPr>
      <w:ins w:id="10852" w:author="Alina Frey" w:date="2017-11-16T15:48:00Z">
        <w:r w:rsidRPr="007F739A">
          <w:t>End</w:t>
        </w:r>
      </w:ins>
    </w:p>
    <w:p w14:paraId="6C59E4AF" w14:textId="3A5687B4" w:rsidR="00D608B3" w:rsidRPr="00CF2303" w:rsidRDefault="00B71636">
      <w:pPr>
        <w:pStyle w:val="Alina-NormalText"/>
        <w:keepNext/>
        <w:spacing w:after="0"/>
        <w:contextualSpacing/>
        <w:rPr>
          <w:ins w:id="10853" w:author="Alina Frey" w:date="2017-11-16T15:57:00Z"/>
        </w:rPr>
        <w:pPrChange w:id="10854" w:author="Alina Frey" w:date="2017-11-16T16:50:00Z">
          <w:pPr>
            <w:keepNext/>
            <w:spacing w:after="39"/>
          </w:pPr>
        </w:pPrChange>
      </w:pPr>
      <w:ins w:id="10855" w:author="Alina Frey" w:date="2017-11-16T16:04:00Z">
        <w:r w:rsidRPr="00795D08">
          <w:rPr>
            <w:noProof/>
          </w:rPr>
          <w:drawing>
            <wp:inline distT="0" distB="0" distL="0" distR="0" wp14:anchorId="24A0D265" wp14:editId="16AE8D91">
              <wp:extent cx="5943600" cy="2584450"/>
              <wp:effectExtent l="0" t="0" r="0" b="635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943600" cy="2584450"/>
                      </a:xfrm>
                      <a:prstGeom prst="rect">
                        <a:avLst/>
                      </a:prstGeom>
                    </pic:spPr>
                  </pic:pic>
                </a:graphicData>
              </a:graphic>
            </wp:inline>
          </w:drawing>
        </w:r>
      </w:ins>
    </w:p>
    <w:p w14:paraId="4FA6F653" w14:textId="31D85C31" w:rsidR="00D608B3" w:rsidRPr="007F739A" w:rsidRDefault="00D608B3" w:rsidP="00D608B3">
      <w:pPr>
        <w:pStyle w:val="Caption"/>
        <w:rPr>
          <w:ins w:id="10856" w:author="Alina Frey" w:date="2017-11-16T15:57:00Z"/>
        </w:rPr>
      </w:pPr>
      <w:bookmarkStart w:id="10857" w:name="_Toc498937511"/>
      <w:bookmarkStart w:id="10858" w:name="_Toc498942359"/>
      <w:bookmarkStart w:id="10859" w:name="_Toc498939026"/>
      <w:bookmarkStart w:id="10860" w:name="_Toc499024599"/>
      <w:ins w:id="10861" w:author="Alina Frey" w:date="2017-11-16T15:57:00Z">
        <w:r w:rsidRPr="007F739A">
          <w:t xml:space="preserve">Figure </w:t>
        </w:r>
        <w:r w:rsidRPr="00CF2303">
          <w:fldChar w:fldCharType="begin"/>
        </w:r>
        <w:r w:rsidRPr="007F739A">
          <w:instrText xml:space="preserve"> SEQ Figure \* ARABIC </w:instrText>
        </w:r>
        <w:r w:rsidRPr="00CF2303">
          <w:fldChar w:fldCharType="separate"/>
        </w:r>
      </w:ins>
      <w:ins w:id="10862" w:author="Alina Frey [2]" w:date="2017-11-21T10:58:00Z">
        <w:r w:rsidR="003B7B8C">
          <w:rPr>
            <w:noProof/>
          </w:rPr>
          <w:t>135</w:t>
        </w:r>
      </w:ins>
      <w:ins w:id="10863" w:author="Alina Frey" w:date="2017-11-16T15:57:00Z">
        <w:r w:rsidRPr="00CF2303">
          <w:fldChar w:fldCharType="end"/>
        </w:r>
        <w:r w:rsidRPr="007F739A">
          <w:t>: Phone Call #6a (41 Weeks, Not Delivered)</w:t>
        </w:r>
        <w:bookmarkEnd w:id="10857"/>
        <w:bookmarkEnd w:id="10858"/>
        <w:bookmarkEnd w:id="10859"/>
        <w:bookmarkEnd w:id="10860"/>
      </w:ins>
    </w:p>
    <w:p w14:paraId="19967C89" w14:textId="77777777" w:rsidR="0026243D" w:rsidRPr="007F739A" w:rsidRDefault="0026243D">
      <w:pPr>
        <w:pStyle w:val="Heading4"/>
        <w:rPr>
          <w:ins w:id="10864" w:author="Alina Frey" w:date="2017-11-16T15:50:00Z"/>
          <w:color w:val="auto"/>
          <w:rPrChange w:id="10865" w:author="Alina Frey" w:date="2017-11-20T10:06:00Z">
            <w:rPr>
              <w:ins w:id="10866" w:author="Alina Frey" w:date="2017-11-16T15:50:00Z"/>
            </w:rPr>
          </w:rPrChange>
        </w:rPr>
        <w:pPrChange w:id="10867" w:author="Alina Frey" w:date="2017-11-16T15:53:00Z">
          <w:pPr/>
        </w:pPrChange>
      </w:pPr>
      <w:ins w:id="10868" w:author="Alina Frey" w:date="2017-11-16T15:48:00Z">
        <w:r w:rsidRPr="007F739A">
          <w:rPr>
            <w:color w:val="auto"/>
            <w:rPrChange w:id="10869" w:author="Alina Frey" w:date="2017-11-20T10:06:00Z">
              <w:rPr>
                <w:b/>
                <w:i/>
              </w:rPr>
            </w:rPrChange>
          </w:rPr>
          <w:t>Phone Call #6b (41 Weeks, Delivered)</w:t>
        </w:r>
      </w:ins>
    </w:p>
    <w:p w14:paraId="3BFA769B" w14:textId="77777777" w:rsidR="0097707C" w:rsidRPr="00CF2303" w:rsidRDefault="0097707C">
      <w:pPr>
        <w:rPr>
          <w:ins w:id="10870" w:author="Alina Frey" w:date="2017-11-16T16:10:00Z"/>
        </w:rPr>
        <w:pPrChange w:id="10871" w:author="Alina Frey" w:date="2017-11-16T16:10:00Z">
          <w:pPr>
            <w:pStyle w:val="ListParagraph"/>
            <w:numPr>
              <w:numId w:val="119"/>
            </w:numPr>
            <w:ind w:hanging="360"/>
          </w:pPr>
        </w:pPrChange>
      </w:pPr>
      <w:ins w:id="10872" w:author="Alina Frey" w:date="2017-11-16T16:10:00Z">
        <w:r w:rsidRPr="007F739A">
          <w:rPr>
            <w:color w:val="auto"/>
            <w:rPrChange w:id="10873" w:author="Alina Frey" w:date="2017-11-20T10:06:00Z">
              <w:rPr/>
            </w:rPrChange>
          </w:rPr>
          <w:t>This type of Call Note includes the following tabs:</w:t>
        </w:r>
      </w:ins>
    </w:p>
    <w:p w14:paraId="3D16A1B1" w14:textId="77777777" w:rsidR="0026243D" w:rsidRPr="00CF2303" w:rsidRDefault="0026243D">
      <w:pPr>
        <w:pStyle w:val="ListParagraph"/>
        <w:numPr>
          <w:ilvl w:val="0"/>
          <w:numId w:val="119"/>
        </w:numPr>
        <w:rPr>
          <w:ins w:id="10874" w:author="Alina Frey" w:date="2017-11-16T15:48:00Z"/>
        </w:rPr>
        <w:pPrChange w:id="10875" w:author="Alina Frey" w:date="2017-11-16T15:53:00Z">
          <w:pPr>
            <w:pStyle w:val="Alina-NormalText"/>
            <w:numPr>
              <w:ilvl w:val="2"/>
              <w:numId w:val="112"/>
            </w:numPr>
            <w:spacing w:after="0" w:line="259" w:lineRule="auto"/>
            <w:ind w:left="2160" w:hanging="180"/>
            <w:contextualSpacing/>
          </w:pPr>
        </w:pPrChange>
      </w:pPr>
      <w:ins w:id="10876" w:author="Alina Frey" w:date="2017-11-16T15:48:00Z">
        <w:r w:rsidRPr="00CF2303">
          <w:t>Intro</w:t>
        </w:r>
      </w:ins>
    </w:p>
    <w:p w14:paraId="2845E2D6" w14:textId="77777777" w:rsidR="0026243D" w:rsidRPr="00CF2303" w:rsidRDefault="0026243D">
      <w:pPr>
        <w:pStyle w:val="ListParagraph"/>
        <w:numPr>
          <w:ilvl w:val="0"/>
          <w:numId w:val="119"/>
        </w:numPr>
        <w:rPr>
          <w:ins w:id="10877" w:author="Alina Frey" w:date="2017-11-16T15:48:00Z"/>
        </w:rPr>
        <w:pPrChange w:id="10878" w:author="Alina Frey" w:date="2017-11-16T15:53:00Z">
          <w:pPr>
            <w:pStyle w:val="Alina-NormalText"/>
            <w:numPr>
              <w:ilvl w:val="2"/>
              <w:numId w:val="112"/>
            </w:numPr>
            <w:spacing w:after="0" w:line="259" w:lineRule="auto"/>
            <w:ind w:left="2160" w:hanging="180"/>
            <w:contextualSpacing/>
          </w:pPr>
        </w:pPrChange>
      </w:pPr>
      <w:ins w:id="10879" w:author="Alina Frey" w:date="2017-11-16T15:48:00Z">
        <w:r w:rsidRPr="00CF2303">
          <w:t>Coverage</w:t>
        </w:r>
      </w:ins>
    </w:p>
    <w:p w14:paraId="1C1BF5EC" w14:textId="77777777" w:rsidR="0026243D" w:rsidRPr="00CF2303" w:rsidRDefault="0026243D">
      <w:pPr>
        <w:pStyle w:val="ListParagraph"/>
        <w:numPr>
          <w:ilvl w:val="0"/>
          <w:numId w:val="119"/>
        </w:numPr>
        <w:rPr>
          <w:ins w:id="10880" w:author="Alina Frey" w:date="2017-11-16T15:48:00Z"/>
        </w:rPr>
        <w:pPrChange w:id="10881" w:author="Alina Frey" w:date="2017-11-16T15:53:00Z">
          <w:pPr>
            <w:pStyle w:val="Alina-NormalText"/>
            <w:numPr>
              <w:ilvl w:val="2"/>
              <w:numId w:val="112"/>
            </w:numPr>
            <w:spacing w:after="0" w:line="259" w:lineRule="auto"/>
            <w:ind w:left="2160" w:hanging="180"/>
            <w:contextualSpacing/>
          </w:pPr>
        </w:pPrChange>
      </w:pPr>
      <w:ins w:id="10882" w:author="Alina Frey" w:date="2017-11-16T15:48:00Z">
        <w:r w:rsidRPr="00CF2303">
          <w:t>Health</w:t>
        </w:r>
      </w:ins>
    </w:p>
    <w:p w14:paraId="77B631D4" w14:textId="77777777" w:rsidR="0026243D" w:rsidRPr="00CF2303" w:rsidRDefault="0026243D">
      <w:pPr>
        <w:pStyle w:val="ListParagraph"/>
        <w:numPr>
          <w:ilvl w:val="0"/>
          <w:numId w:val="119"/>
        </w:numPr>
        <w:rPr>
          <w:ins w:id="10883" w:author="Alina Frey" w:date="2017-11-16T15:48:00Z"/>
        </w:rPr>
        <w:pPrChange w:id="10884" w:author="Alina Frey" w:date="2017-11-16T15:53:00Z">
          <w:pPr>
            <w:pStyle w:val="Alina-NormalText"/>
            <w:numPr>
              <w:ilvl w:val="2"/>
              <w:numId w:val="112"/>
            </w:numPr>
            <w:spacing w:after="0" w:line="259" w:lineRule="auto"/>
            <w:ind w:left="2160" w:hanging="180"/>
            <w:contextualSpacing/>
          </w:pPr>
        </w:pPrChange>
      </w:pPr>
      <w:ins w:id="10885" w:author="Alina Frey" w:date="2017-11-16T15:48:00Z">
        <w:r w:rsidRPr="00CF2303">
          <w:t>Depression</w:t>
        </w:r>
      </w:ins>
    </w:p>
    <w:p w14:paraId="23A27CB7" w14:textId="77777777" w:rsidR="0026243D" w:rsidRPr="00CF2303" w:rsidRDefault="0026243D">
      <w:pPr>
        <w:pStyle w:val="ListParagraph"/>
        <w:numPr>
          <w:ilvl w:val="0"/>
          <w:numId w:val="119"/>
        </w:numPr>
        <w:rPr>
          <w:ins w:id="10886" w:author="Alina Frey" w:date="2017-11-16T15:48:00Z"/>
        </w:rPr>
        <w:pPrChange w:id="10887" w:author="Alina Frey" w:date="2017-11-16T15:53:00Z">
          <w:pPr>
            <w:pStyle w:val="Alina-NormalText"/>
            <w:numPr>
              <w:ilvl w:val="2"/>
              <w:numId w:val="112"/>
            </w:numPr>
            <w:spacing w:after="0" w:line="259" w:lineRule="auto"/>
            <w:ind w:left="2160" w:hanging="180"/>
            <w:contextualSpacing/>
          </w:pPr>
        </w:pPrChange>
      </w:pPr>
      <w:ins w:id="10888" w:author="Alina Frey" w:date="2017-11-16T15:48:00Z">
        <w:r w:rsidRPr="00CF2303">
          <w:t>IPV</w:t>
        </w:r>
      </w:ins>
    </w:p>
    <w:p w14:paraId="2B974522" w14:textId="77777777" w:rsidR="0026243D" w:rsidRPr="00CF2303" w:rsidRDefault="0026243D">
      <w:pPr>
        <w:pStyle w:val="ListParagraph"/>
        <w:numPr>
          <w:ilvl w:val="0"/>
          <w:numId w:val="119"/>
        </w:numPr>
        <w:rPr>
          <w:ins w:id="10889" w:author="Alina Frey" w:date="2017-11-16T15:48:00Z"/>
        </w:rPr>
        <w:pPrChange w:id="10890" w:author="Alina Frey" w:date="2017-11-16T15:53:00Z">
          <w:pPr>
            <w:pStyle w:val="Alina-NormalText"/>
            <w:numPr>
              <w:ilvl w:val="2"/>
              <w:numId w:val="112"/>
            </w:numPr>
            <w:spacing w:after="0" w:line="259" w:lineRule="auto"/>
            <w:ind w:left="2160" w:hanging="180"/>
            <w:contextualSpacing/>
          </w:pPr>
        </w:pPrChange>
      </w:pPr>
      <w:ins w:id="10891" w:author="Alina Frey" w:date="2017-11-16T15:48:00Z">
        <w:r w:rsidRPr="00CF2303">
          <w:t>Breastfeeding</w:t>
        </w:r>
      </w:ins>
    </w:p>
    <w:p w14:paraId="6543FC38" w14:textId="77777777" w:rsidR="0026243D" w:rsidRPr="00CF2303" w:rsidRDefault="0026243D">
      <w:pPr>
        <w:pStyle w:val="ListParagraph"/>
        <w:numPr>
          <w:ilvl w:val="0"/>
          <w:numId w:val="119"/>
        </w:numPr>
        <w:rPr>
          <w:ins w:id="10892" w:author="Alina Frey" w:date="2017-11-16T15:48:00Z"/>
        </w:rPr>
        <w:pPrChange w:id="10893" w:author="Alina Frey" w:date="2017-11-16T15:53:00Z">
          <w:pPr>
            <w:pStyle w:val="Alina-NormalText"/>
            <w:numPr>
              <w:ilvl w:val="2"/>
              <w:numId w:val="112"/>
            </w:numPr>
            <w:spacing w:after="0" w:line="259" w:lineRule="auto"/>
            <w:ind w:left="2160" w:hanging="180"/>
            <w:contextualSpacing/>
          </w:pPr>
        </w:pPrChange>
      </w:pPr>
      <w:ins w:id="10894" w:author="Alina Frey" w:date="2017-11-16T15:48:00Z">
        <w:r w:rsidRPr="00CF2303">
          <w:t>Contraception</w:t>
        </w:r>
      </w:ins>
    </w:p>
    <w:p w14:paraId="7C2FEC7F" w14:textId="77777777" w:rsidR="0026243D" w:rsidRPr="00CF2303" w:rsidRDefault="0026243D">
      <w:pPr>
        <w:pStyle w:val="ListParagraph"/>
        <w:numPr>
          <w:ilvl w:val="0"/>
          <w:numId w:val="119"/>
        </w:numPr>
        <w:rPr>
          <w:ins w:id="10895" w:author="Alina Frey" w:date="2017-11-16T15:48:00Z"/>
        </w:rPr>
        <w:pPrChange w:id="10896" w:author="Alina Frey" w:date="2017-11-16T15:53:00Z">
          <w:pPr>
            <w:pStyle w:val="Alina-NormalText"/>
            <w:numPr>
              <w:ilvl w:val="2"/>
              <w:numId w:val="112"/>
            </w:numPr>
            <w:spacing w:after="0" w:line="259" w:lineRule="auto"/>
            <w:ind w:left="2160" w:hanging="180"/>
            <w:contextualSpacing/>
          </w:pPr>
        </w:pPrChange>
      </w:pPr>
      <w:ins w:id="10897" w:author="Alina Frey" w:date="2017-11-16T15:48:00Z">
        <w:r w:rsidRPr="00CF2303">
          <w:t>PP Visit</w:t>
        </w:r>
      </w:ins>
    </w:p>
    <w:p w14:paraId="5590C384" w14:textId="09F03A25" w:rsidR="0026243D" w:rsidRPr="007F739A" w:rsidRDefault="0026243D" w:rsidP="00CC25EE">
      <w:pPr>
        <w:pStyle w:val="ListParagraph"/>
        <w:numPr>
          <w:ilvl w:val="0"/>
          <w:numId w:val="119"/>
        </w:numPr>
        <w:rPr>
          <w:ins w:id="10898" w:author="Alina Frey" w:date="2017-11-16T15:55:00Z"/>
        </w:rPr>
      </w:pPr>
      <w:ins w:id="10899" w:author="Alina Frey" w:date="2017-11-16T15:48:00Z">
        <w:r w:rsidRPr="007F739A">
          <w:t>End</w:t>
        </w:r>
      </w:ins>
    </w:p>
    <w:p w14:paraId="5FF36080" w14:textId="52FFC160" w:rsidR="00D663B6" w:rsidRPr="007F739A" w:rsidRDefault="00D663B6" w:rsidP="00D663B6">
      <w:pPr>
        <w:rPr>
          <w:ins w:id="10900" w:author="Alina Frey" w:date="2017-11-16T15:58:00Z"/>
          <w:color w:val="auto"/>
          <w:rPrChange w:id="10901" w:author="Alina Frey" w:date="2017-11-20T10:06:00Z">
            <w:rPr>
              <w:ins w:id="10902" w:author="Alina Frey" w:date="2017-11-16T15:58:00Z"/>
            </w:rPr>
          </w:rPrChange>
        </w:rPr>
      </w:pPr>
    </w:p>
    <w:p w14:paraId="318D5F8A" w14:textId="6EC6C514" w:rsidR="002C01A1" w:rsidRPr="00CF2303" w:rsidRDefault="00064E38">
      <w:pPr>
        <w:pStyle w:val="Alina-NormalText"/>
        <w:keepNext/>
        <w:spacing w:after="0"/>
        <w:contextualSpacing/>
        <w:rPr>
          <w:ins w:id="10903" w:author="Alina Frey" w:date="2017-11-16T15:58:00Z"/>
        </w:rPr>
        <w:pPrChange w:id="10904" w:author="Alina Frey" w:date="2017-11-16T16:50:00Z">
          <w:pPr>
            <w:keepNext/>
            <w:spacing w:after="73"/>
          </w:pPr>
        </w:pPrChange>
      </w:pPr>
      <w:ins w:id="10905" w:author="Alina Frey" w:date="2017-11-16T16:04:00Z">
        <w:r w:rsidRPr="00795D08">
          <w:rPr>
            <w:noProof/>
          </w:rPr>
          <w:lastRenderedPageBreak/>
          <w:drawing>
            <wp:inline distT="0" distB="0" distL="0" distR="0" wp14:anchorId="5A839077" wp14:editId="0329D8E0">
              <wp:extent cx="5943600" cy="259397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943600" cy="2593975"/>
                      </a:xfrm>
                      <a:prstGeom prst="rect">
                        <a:avLst/>
                      </a:prstGeom>
                    </pic:spPr>
                  </pic:pic>
                </a:graphicData>
              </a:graphic>
            </wp:inline>
          </w:drawing>
        </w:r>
      </w:ins>
    </w:p>
    <w:p w14:paraId="17970189" w14:textId="309C2005" w:rsidR="002C01A1" w:rsidRPr="007F739A" w:rsidRDefault="002C01A1" w:rsidP="002C01A1">
      <w:pPr>
        <w:pStyle w:val="Caption"/>
        <w:rPr>
          <w:ins w:id="10906" w:author="Alina Frey" w:date="2017-11-16T15:58:00Z"/>
        </w:rPr>
      </w:pPr>
      <w:bookmarkStart w:id="10907" w:name="_Toc498937512"/>
      <w:bookmarkStart w:id="10908" w:name="_Toc498942360"/>
      <w:bookmarkStart w:id="10909" w:name="_Toc498939027"/>
      <w:bookmarkStart w:id="10910" w:name="_Toc499024600"/>
      <w:ins w:id="10911" w:author="Alina Frey" w:date="2017-11-16T15:58:00Z">
        <w:r w:rsidRPr="007F739A">
          <w:t xml:space="preserve">Figure </w:t>
        </w:r>
        <w:r w:rsidRPr="00CF2303">
          <w:fldChar w:fldCharType="begin"/>
        </w:r>
        <w:r w:rsidRPr="007F739A">
          <w:instrText xml:space="preserve"> SEQ Figure \* ARABIC </w:instrText>
        </w:r>
        <w:r w:rsidRPr="00CF2303">
          <w:fldChar w:fldCharType="separate"/>
        </w:r>
      </w:ins>
      <w:ins w:id="10912" w:author="Alina Frey [2]" w:date="2017-11-21T10:58:00Z">
        <w:r w:rsidR="003B7B8C">
          <w:rPr>
            <w:noProof/>
          </w:rPr>
          <w:t>136</w:t>
        </w:r>
      </w:ins>
      <w:ins w:id="10913" w:author="Alina Frey" w:date="2017-11-16T15:58:00Z">
        <w:r w:rsidRPr="00CF2303">
          <w:fldChar w:fldCharType="end"/>
        </w:r>
        <w:r w:rsidRPr="007F739A">
          <w:t>: Phone Call #6b (41 Weeks, Delivered)</w:t>
        </w:r>
        <w:bookmarkEnd w:id="10907"/>
        <w:bookmarkEnd w:id="10908"/>
        <w:bookmarkEnd w:id="10909"/>
        <w:bookmarkEnd w:id="10910"/>
      </w:ins>
    </w:p>
    <w:p w14:paraId="5A773A5B" w14:textId="77777777" w:rsidR="0026243D" w:rsidRPr="007F739A" w:rsidRDefault="0026243D">
      <w:pPr>
        <w:pStyle w:val="Heading4"/>
        <w:rPr>
          <w:ins w:id="10914" w:author="Alina Frey" w:date="2017-11-16T15:50:00Z"/>
          <w:color w:val="auto"/>
          <w:rPrChange w:id="10915" w:author="Alina Frey" w:date="2017-11-20T10:06:00Z">
            <w:rPr>
              <w:ins w:id="10916" w:author="Alina Frey" w:date="2017-11-16T15:50:00Z"/>
            </w:rPr>
          </w:rPrChange>
        </w:rPr>
        <w:pPrChange w:id="10917" w:author="Alina Frey" w:date="2017-11-16T15:53:00Z">
          <w:pPr/>
        </w:pPrChange>
      </w:pPr>
      <w:ins w:id="10918" w:author="Alina Frey" w:date="2017-11-16T15:48:00Z">
        <w:r w:rsidRPr="007F739A">
          <w:rPr>
            <w:color w:val="auto"/>
            <w:rPrChange w:id="10919" w:author="Alina Frey" w:date="2017-11-20T10:06:00Z">
              <w:rPr>
                <w:b/>
                <w:i/>
              </w:rPr>
            </w:rPrChange>
          </w:rPr>
          <w:t>Phone Call #7 (6 Weeks Postpartum)</w:t>
        </w:r>
      </w:ins>
    </w:p>
    <w:p w14:paraId="20000990" w14:textId="77777777" w:rsidR="0097707C" w:rsidRPr="007F739A" w:rsidRDefault="0097707C" w:rsidP="0097707C">
      <w:pPr>
        <w:rPr>
          <w:ins w:id="10920" w:author="Alina Frey" w:date="2017-11-16T16:10:00Z"/>
          <w:color w:val="auto"/>
          <w:rPrChange w:id="10921" w:author="Alina Frey" w:date="2017-11-20T10:06:00Z">
            <w:rPr>
              <w:ins w:id="10922" w:author="Alina Frey" w:date="2017-11-16T16:10:00Z"/>
            </w:rPr>
          </w:rPrChange>
        </w:rPr>
      </w:pPr>
      <w:ins w:id="10923" w:author="Alina Frey" w:date="2017-11-16T16:10:00Z">
        <w:r w:rsidRPr="007F739A">
          <w:rPr>
            <w:color w:val="auto"/>
            <w:rPrChange w:id="10924" w:author="Alina Frey" w:date="2017-11-20T10:06:00Z">
              <w:rPr/>
            </w:rPrChange>
          </w:rPr>
          <w:t>This type of Call Note includes the following tabs:</w:t>
        </w:r>
      </w:ins>
    </w:p>
    <w:p w14:paraId="5ED29711" w14:textId="77777777" w:rsidR="0026243D" w:rsidRPr="00CF2303" w:rsidRDefault="0026243D">
      <w:pPr>
        <w:pStyle w:val="ListParagraph"/>
        <w:numPr>
          <w:ilvl w:val="0"/>
          <w:numId w:val="120"/>
        </w:numPr>
        <w:rPr>
          <w:ins w:id="10925" w:author="Alina Frey" w:date="2017-11-16T15:48:00Z"/>
        </w:rPr>
        <w:pPrChange w:id="10926" w:author="Alina Frey" w:date="2017-11-16T15:53:00Z">
          <w:pPr>
            <w:pStyle w:val="Alina-NormalText"/>
            <w:numPr>
              <w:ilvl w:val="2"/>
              <w:numId w:val="112"/>
            </w:numPr>
            <w:spacing w:after="0" w:line="259" w:lineRule="auto"/>
            <w:ind w:left="2160" w:hanging="180"/>
            <w:contextualSpacing/>
          </w:pPr>
        </w:pPrChange>
      </w:pPr>
      <w:ins w:id="10927" w:author="Alina Frey" w:date="2017-11-16T15:48:00Z">
        <w:r w:rsidRPr="00CF2303">
          <w:t>Intro</w:t>
        </w:r>
      </w:ins>
    </w:p>
    <w:p w14:paraId="4FFA59AA" w14:textId="77777777" w:rsidR="0026243D" w:rsidRPr="00CF2303" w:rsidRDefault="0026243D">
      <w:pPr>
        <w:pStyle w:val="ListParagraph"/>
        <w:numPr>
          <w:ilvl w:val="0"/>
          <w:numId w:val="120"/>
        </w:numPr>
        <w:rPr>
          <w:ins w:id="10928" w:author="Alina Frey" w:date="2017-11-16T15:48:00Z"/>
        </w:rPr>
        <w:pPrChange w:id="10929" w:author="Alina Frey" w:date="2017-11-16T15:53:00Z">
          <w:pPr>
            <w:pStyle w:val="Alina-NormalText"/>
            <w:numPr>
              <w:ilvl w:val="2"/>
              <w:numId w:val="112"/>
            </w:numPr>
            <w:spacing w:after="0" w:line="259" w:lineRule="auto"/>
            <w:ind w:left="2160" w:hanging="180"/>
            <w:contextualSpacing/>
          </w:pPr>
        </w:pPrChange>
      </w:pPr>
      <w:ins w:id="10930" w:author="Alina Frey" w:date="2017-11-16T15:48:00Z">
        <w:r w:rsidRPr="00CF2303">
          <w:t>Coverage</w:t>
        </w:r>
      </w:ins>
    </w:p>
    <w:p w14:paraId="524EBD93" w14:textId="77777777" w:rsidR="0026243D" w:rsidRPr="00CF2303" w:rsidRDefault="0026243D">
      <w:pPr>
        <w:pStyle w:val="ListParagraph"/>
        <w:numPr>
          <w:ilvl w:val="0"/>
          <w:numId w:val="120"/>
        </w:numPr>
        <w:rPr>
          <w:ins w:id="10931" w:author="Alina Frey" w:date="2017-11-16T15:48:00Z"/>
        </w:rPr>
        <w:pPrChange w:id="10932" w:author="Alina Frey" w:date="2017-11-16T15:53:00Z">
          <w:pPr>
            <w:pStyle w:val="Alina-NormalText"/>
            <w:numPr>
              <w:ilvl w:val="2"/>
              <w:numId w:val="112"/>
            </w:numPr>
            <w:spacing w:after="0" w:line="259" w:lineRule="auto"/>
            <w:ind w:left="2160" w:hanging="180"/>
            <w:contextualSpacing/>
          </w:pPr>
        </w:pPrChange>
      </w:pPr>
      <w:ins w:id="10933" w:author="Alina Frey" w:date="2017-11-16T15:48:00Z">
        <w:r w:rsidRPr="00CF2303">
          <w:t>Health</w:t>
        </w:r>
      </w:ins>
    </w:p>
    <w:p w14:paraId="31CBA30B" w14:textId="77777777" w:rsidR="0026243D" w:rsidRPr="00CF2303" w:rsidRDefault="0026243D">
      <w:pPr>
        <w:pStyle w:val="ListParagraph"/>
        <w:numPr>
          <w:ilvl w:val="0"/>
          <w:numId w:val="120"/>
        </w:numPr>
        <w:rPr>
          <w:ins w:id="10934" w:author="Alina Frey" w:date="2017-11-16T15:48:00Z"/>
        </w:rPr>
        <w:pPrChange w:id="10935" w:author="Alina Frey" w:date="2017-11-16T15:53:00Z">
          <w:pPr>
            <w:pStyle w:val="Alina-NormalText"/>
            <w:numPr>
              <w:ilvl w:val="2"/>
              <w:numId w:val="112"/>
            </w:numPr>
            <w:spacing w:after="0" w:line="259" w:lineRule="auto"/>
            <w:ind w:left="2160" w:hanging="180"/>
            <w:contextualSpacing/>
          </w:pPr>
        </w:pPrChange>
      </w:pPr>
      <w:ins w:id="10936" w:author="Alina Frey" w:date="2017-11-16T15:48:00Z">
        <w:r w:rsidRPr="00CF2303">
          <w:t>Breastfeeding</w:t>
        </w:r>
      </w:ins>
    </w:p>
    <w:p w14:paraId="6C3AB363" w14:textId="77777777" w:rsidR="0026243D" w:rsidRPr="00CF2303" w:rsidRDefault="0026243D">
      <w:pPr>
        <w:pStyle w:val="ListParagraph"/>
        <w:numPr>
          <w:ilvl w:val="0"/>
          <w:numId w:val="120"/>
        </w:numPr>
        <w:rPr>
          <w:ins w:id="10937" w:author="Alina Frey" w:date="2017-11-16T15:48:00Z"/>
        </w:rPr>
        <w:pPrChange w:id="10938" w:author="Alina Frey" w:date="2017-11-16T15:53:00Z">
          <w:pPr>
            <w:pStyle w:val="Alina-NormalText"/>
            <w:numPr>
              <w:ilvl w:val="2"/>
              <w:numId w:val="112"/>
            </w:numPr>
            <w:spacing w:after="0" w:line="259" w:lineRule="auto"/>
            <w:ind w:left="2160" w:hanging="180"/>
            <w:contextualSpacing/>
          </w:pPr>
        </w:pPrChange>
      </w:pPr>
      <w:ins w:id="10939" w:author="Alina Frey" w:date="2017-11-16T15:48:00Z">
        <w:r w:rsidRPr="00CF2303">
          <w:t>Depression</w:t>
        </w:r>
      </w:ins>
    </w:p>
    <w:p w14:paraId="2300C75D" w14:textId="77777777" w:rsidR="0026243D" w:rsidRPr="00CF2303" w:rsidRDefault="0026243D">
      <w:pPr>
        <w:pStyle w:val="ListParagraph"/>
        <w:numPr>
          <w:ilvl w:val="0"/>
          <w:numId w:val="120"/>
        </w:numPr>
        <w:rPr>
          <w:ins w:id="10940" w:author="Alina Frey" w:date="2017-11-16T15:48:00Z"/>
        </w:rPr>
        <w:pPrChange w:id="10941" w:author="Alina Frey" w:date="2017-11-16T15:53:00Z">
          <w:pPr>
            <w:pStyle w:val="Alina-NormalText"/>
            <w:numPr>
              <w:ilvl w:val="2"/>
              <w:numId w:val="112"/>
            </w:numPr>
            <w:spacing w:after="0" w:line="259" w:lineRule="auto"/>
            <w:ind w:left="2160" w:hanging="180"/>
            <w:contextualSpacing/>
          </w:pPr>
        </w:pPrChange>
      </w:pPr>
      <w:ins w:id="10942" w:author="Alina Frey" w:date="2017-11-16T15:48:00Z">
        <w:r w:rsidRPr="00CF2303">
          <w:t>PP Visit</w:t>
        </w:r>
      </w:ins>
    </w:p>
    <w:p w14:paraId="6FED11ED" w14:textId="77777777" w:rsidR="0026243D" w:rsidRPr="00CF2303" w:rsidRDefault="0026243D">
      <w:pPr>
        <w:pStyle w:val="ListParagraph"/>
        <w:numPr>
          <w:ilvl w:val="0"/>
          <w:numId w:val="120"/>
        </w:numPr>
        <w:rPr>
          <w:ins w:id="10943" w:author="Alina Frey" w:date="2017-11-16T15:48:00Z"/>
        </w:rPr>
        <w:pPrChange w:id="10944" w:author="Alina Frey" w:date="2017-11-16T15:53:00Z">
          <w:pPr>
            <w:pStyle w:val="Alina-NormalText"/>
            <w:numPr>
              <w:ilvl w:val="2"/>
              <w:numId w:val="112"/>
            </w:numPr>
            <w:spacing w:after="0" w:line="259" w:lineRule="auto"/>
            <w:ind w:left="2160" w:hanging="180"/>
            <w:contextualSpacing/>
          </w:pPr>
        </w:pPrChange>
      </w:pPr>
      <w:ins w:id="10945" w:author="Alina Frey" w:date="2017-11-16T15:48:00Z">
        <w:r w:rsidRPr="00CF2303">
          <w:t>VA Primary</w:t>
        </w:r>
      </w:ins>
    </w:p>
    <w:p w14:paraId="74D59473" w14:textId="68997168" w:rsidR="0026243D" w:rsidRPr="007F739A" w:rsidRDefault="0026243D" w:rsidP="00CC25EE">
      <w:pPr>
        <w:pStyle w:val="ListParagraph"/>
        <w:numPr>
          <w:ilvl w:val="0"/>
          <w:numId w:val="120"/>
        </w:numPr>
        <w:rPr>
          <w:ins w:id="10946" w:author="Alina Frey" w:date="2017-11-16T15:55:00Z"/>
        </w:rPr>
      </w:pPr>
      <w:ins w:id="10947" w:author="Alina Frey" w:date="2017-11-16T15:48:00Z">
        <w:r w:rsidRPr="007F739A">
          <w:t>End</w:t>
        </w:r>
      </w:ins>
    </w:p>
    <w:p w14:paraId="61A081B7" w14:textId="586530E8" w:rsidR="00D663B6" w:rsidRPr="007F739A" w:rsidRDefault="00D663B6" w:rsidP="00D663B6">
      <w:pPr>
        <w:rPr>
          <w:ins w:id="10948" w:author="Alina Frey" w:date="2017-11-16T15:58:00Z"/>
          <w:color w:val="auto"/>
          <w:rPrChange w:id="10949" w:author="Alina Frey" w:date="2017-11-20T10:06:00Z">
            <w:rPr>
              <w:ins w:id="10950" w:author="Alina Frey" w:date="2017-11-16T15:58:00Z"/>
            </w:rPr>
          </w:rPrChange>
        </w:rPr>
      </w:pPr>
    </w:p>
    <w:p w14:paraId="51D3239B" w14:textId="5E35EFCA" w:rsidR="002C01A1" w:rsidRPr="00CF2303" w:rsidRDefault="00771496">
      <w:pPr>
        <w:pStyle w:val="Alina-NormalText"/>
        <w:keepNext/>
        <w:spacing w:after="0"/>
        <w:contextualSpacing/>
        <w:rPr>
          <w:ins w:id="10951" w:author="Alina Frey" w:date="2017-11-16T15:58:00Z"/>
        </w:rPr>
        <w:pPrChange w:id="10952" w:author="Alina Frey" w:date="2017-11-16T16:50:00Z">
          <w:pPr>
            <w:keepNext/>
            <w:spacing w:after="19"/>
          </w:pPr>
        </w:pPrChange>
      </w:pPr>
      <w:ins w:id="10953" w:author="Alina Frey" w:date="2017-11-16T16:05:00Z">
        <w:r w:rsidRPr="00795D08">
          <w:rPr>
            <w:noProof/>
          </w:rPr>
          <w:lastRenderedPageBreak/>
          <w:drawing>
            <wp:inline distT="0" distB="0" distL="0" distR="0" wp14:anchorId="563D0C4C" wp14:editId="4BD2A284">
              <wp:extent cx="5943600" cy="257302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943600" cy="2573020"/>
                      </a:xfrm>
                      <a:prstGeom prst="rect">
                        <a:avLst/>
                      </a:prstGeom>
                    </pic:spPr>
                  </pic:pic>
                </a:graphicData>
              </a:graphic>
            </wp:inline>
          </w:drawing>
        </w:r>
      </w:ins>
    </w:p>
    <w:p w14:paraId="2C09E1DA" w14:textId="311BDA61" w:rsidR="002C01A1" w:rsidRPr="007F739A" w:rsidRDefault="002C01A1" w:rsidP="002C01A1">
      <w:pPr>
        <w:pStyle w:val="Caption"/>
        <w:rPr>
          <w:ins w:id="10954" w:author="Alina Frey" w:date="2017-11-16T15:58:00Z"/>
        </w:rPr>
      </w:pPr>
      <w:bookmarkStart w:id="10955" w:name="_Toc498937513"/>
      <w:bookmarkStart w:id="10956" w:name="_Toc498942361"/>
      <w:bookmarkStart w:id="10957" w:name="_Toc498939028"/>
      <w:bookmarkStart w:id="10958" w:name="_Toc499024601"/>
      <w:ins w:id="10959" w:author="Alina Frey" w:date="2017-11-16T15:58:00Z">
        <w:r w:rsidRPr="007F739A">
          <w:t xml:space="preserve">Figure </w:t>
        </w:r>
        <w:r w:rsidRPr="00CF2303">
          <w:fldChar w:fldCharType="begin"/>
        </w:r>
        <w:r w:rsidRPr="007F739A">
          <w:instrText xml:space="preserve"> SEQ Figure \* ARABIC </w:instrText>
        </w:r>
        <w:r w:rsidRPr="00CF2303">
          <w:fldChar w:fldCharType="separate"/>
        </w:r>
      </w:ins>
      <w:ins w:id="10960" w:author="Alina Frey [2]" w:date="2017-11-21T10:58:00Z">
        <w:r w:rsidR="003B7B8C">
          <w:rPr>
            <w:noProof/>
          </w:rPr>
          <w:t>137</w:t>
        </w:r>
      </w:ins>
      <w:ins w:id="10961" w:author="Alina Frey" w:date="2017-11-16T15:58:00Z">
        <w:r w:rsidRPr="00CF2303">
          <w:fldChar w:fldCharType="end"/>
        </w:r>
        <w:r w:rsidRPr="007F739A">
          <w:t>: Phone Call #7 (6 Weeks Postpartum)</w:t>
        </w:r>
        <w:bookmarkEnd w:id="10955"/>
        <w:bookmarkEnd w:id="10956"/>
        <w:bookmarkEnd w:id="10957"/>
        <w:bookmarkEnd w:id="10958"/>
      </w:ins>
    </w:p>
    <w:p w14:paraId="6EAFB94A" w14:textId="32D3EEE6" w:rsidR="0026243D" w:rsidRPr="007F739A" w:rsidRDefault="0026243D">
      <w:pPr>
        <w:pStyle w:val="Heading4"/>
        <w:rPr>
          <w:ins w:id="10962" w:author="Alina Frey" w:date="2017-11-16T15:50:00Z"/>
          <w:color w:val="auto"/>
          <w:rPrChange w:id="10963" w:author="Alina Frey" w:date="2017-11-20T10:06:00Z">
            <w:rPr>
              <w:ins w:id="10964" w:author="Alina Frey" w:date="2017-11-16T15:50:00Z"/>
            </w:rPr>
          </w:rPrChange>
        </w:rPr>
        <w:pPrChange w:id="10965" w:author="Alina Frey" w:date="2017-11-16T15:54:00Z">
          <w:pPr/>
        </w:pPrChange>
      </w:pPr>
      <w:ins w:id="10966" w:author="Alina Frey" w:date="2017-11-16T15:48:00Z">
        <w:r w:rsidRPr="007F739A">
          <w:rPr>
            <w:color w:val="auto"/>
            <w:rPrChange w:id="10967" w:author="Alina Frey" w:date="2017-11-20T10:06:00Z">
              <w:rPr>
                <w:b/>
                <w:i/>
              </w:rPr>
            </w:rPrChange>
          </w:rPr>
          <w:t xml:space="preserve">Additional Call </w:t>
        </w:r>
      </w:ins>
      <w:ins w:id="10968" w:author="Alina Frey" w:date="2017-11-16T16:36:00Z">
        <w:r w:rsidR="00B54543" w:rsidRPr="007F739A">
          <w:rPr>
            <w:color w:val="auto"/>
            <w:rPrChange w:id="10969" w:author="Alina Frey" w:date="2017-11-20T10:06:00Z">
              <w:rPr>
                <w:b/>
                <w:i/>
              </w:rPr>
            </w:rPrChange>
          </w:rPr>
          <w:t>N</w:t>
        </w:r>
      </w:ins>
      <w:ins w:id="10970" w:author="Alina Frey" w:date="2017-11-16T15:48:00Z">
        <w:r w:rsidRPr="007F739A">
          <w:rPr>
            <w:color w:val="auto"/>
            <w:rPrChange w:id="10971" w:author="Alina Frey" w:date="2017-11-20T10:06:00Z">
              <w:rPr>
                <w:b/>
                <w:i/>
              </w:rPr>
            </w:rPrChange>
          </w:rPr>
          <w:t>ote</w:t>
        </w:r>
      </w:ins>
    </w:p>
    <w:p w14:paraId="0001C496" w14:textId="410DD87F" w:rsidR="000114B3" w:rsidRPr="007F739A" w:rsidRDefault="000114B3" w:rsidP="000114B3">
      <w:pPr>
        <w:rPr>
          <w:ins w:id="10972" w:author="Alina Frey" w:date="2017-11-16T16:10:00Z"/>
          <w:color w:val="auto"/>
          <w:rPrChange w:id="10973" w:author="Alina Frey" w:date="2017-11-20T10:06:00Z">
            <w:rPr>
              <w:ins w:id="10974" w:author="Alina Frey" w:date="2017-11-16T16:10:00Z"/>
            </w:rPr>
          </w:rPrChange>
        </w:rPr>
      </w:pPr>
      <w:ins w:id="10975" w:author="Alina Frey" w:date="2017-11-16T16:10:00Z">
        <w:r w:rsidRPr="007F739A">
          <w:rPr>
            <w:color w:val="auto"/>
            <w:rPrChange w:id="10976" w:author="Alina Frey" w:date="2017-11-20T10:06:00Z">
              <w:rPr/>
            </w:rPrChange>
          </w:rPr>
          <w:t>This type of Call Note includes the following tabs:</w:t>
        </w:r>
      </w:ins>
    </w:p>
    <w:p w14:paraId="361FEFB1" w14:textId="77777777" w:rsidR="0026243D" w:rsidRPr="00CF2303" w:rsidRDefault="0026243D">
      <w:pPr>
        <w:pStyle w:val="ListParagraph"/>
        <w:numPr>
          <w:ilvl w:val="0"/>
          <w:numId w:val="121"/>
        </w:numPr>
        <w:rPr>
          <w:ins w:id="10977" w:author="Alina Frey" w:date="2017-11-16T15:48:00Z"/>
        </w:rPr>
        <w:pPrChange w:id="10978" w:author="Alina Frey" w:date="2017-11-16T15:54:00Z">
          <w:pPr>
            <w:pStyle w:val="Alina-NormalText"/>
            <w:numPr>
              <w:ilvl w:val="2"/>
              <w:numId w:val="112"/>
            </w:numPr>
            <w:spacing w:after="0" w:line="259" w:lineRule="auto"/>
            <w:ind w:left="2160" w:hanging="180"/>
            <w:contextualSpacing/>
          </w:pPr>
        </w:pPrChange>
      </w:pPr>
      <w:ins w:id="10979" w:author="Alina Frey" w:date="2017-11-16T15:48:00Z">
        <w:r w:rsidRPr="00CF2303">
          <w:t>Subject</w:t>
        </w:r>
      </w:ins>
    </w:p>
    <w:p w14:paraId="023B2ECC" w14:textId="632B36A8" w:rsidR="0026243D" w:rsidRPr="007F739A" w:rsidRDefault="0026243D" w:rsidP="00CC25EE">
      <w:pPr>
        <w:pStyle w:val="ListParagraph"/>
        <w:numPr>
          <w:ilvl w:val="0"/>
          <w:numId w:val="121"/>
        </w:numPr>
        <w:rPr>
          <w:ins w:id="10980" w:author="Alina Frey" w:date="2017-11-16T16:06:00Z"/>
        </w:rPr>
      </w:pPr>
      <w:ins w:id="10981" w:author="Alina Frey" w:date="2017-11-16T15:48:00Z">
        <w:r w:rsidRPr="007F739A">
          <w:t>Dashboard Note Text</w:t>
        </w:r>
      </w:ins>
    </w:p>
    <w:p w14:paraId="78A43F85" w14:textId="77777777" w:rsidR="005E461B" w:rsidRPr="00CF2303" w:rsidRDefault="00EF36A7">
      <w:pPr>
        <w:pStyle w:val="Alina-NormalText"/>
        <w:keepNext/>
        <w:spacing w:after="0"/>
        <w:contextualSpacing/>
        <w:rPr>
          <w:ins w:id="10982" w:author="Alina Frey" w:date="2017-11-16T16:06:00Z"/>
        </w:rPr>
        <w:pPrChange w:id="10983" w:author="Alina Frey" w:date="2017-11-16T16:50:00Z">
          <w:pPr/>
        </w:pPrChange>
      </w:pPr>
      <w:ins w:id="10984" w:author="Alina Frey" w:date="2017-11-16T16:05:00Z">
        <w:r w:rsidRPr="00795D08">
          <w:rPr>
            <w:noProof/>
          </w:rPr>
          <w:drawing>
            <wp:inline distT="0" distB="0" distL="0" distR="0" wp14:anchorId="626C8EDC" wp14:editId="41B31CAB">
              <wp:extent cx="5930466" cy="3727450"/>
              <wp:effectExtent l="0" t="0" r="0" b="635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936843" cy="3731458"/>
                      </a:xfrm>
                      <a:prstGeom prst="rect">
                        <a:avLst/>
                      </a:prstGeom>
                    </pic:spPr>
                  </pic:pic>
                </a:graphicData>
              </a:graphic>
            </wp:inline>
          </w:drawing>
        </w:r>
      </w:ins>
    </w:p>
    <w:p w14:paraId="2AF94A7C" w14:textId="290A5FDA" w:rsidR="0026243D" w:rsidRPr="007F739A" w:rsidRDefault="005E461B">
      <w:pPr>
        <w:pStyle w:val="Caption"/>
        <w:rPr>
          <w:ins w:id="10985" w:author="Alina Frey" w:date="2017-11-16T16:38:00Z"/>
        </w:rPr>
      </w:pPr>
      <w:bookmarkStart w:id="10986" w:name="_Toc498937514"/>
      <w:bookmarkStart w:id="10987" w:name="_Toc498942362"/>
      <w:bookmarkStart w:id="10988" w:name="_Toc498939029"/>
      <w:bookmarkStart w:id="10989" w:name="_Toc499024602"/>
      <w:ins w:id="10990" w:author="Alina Frey" w:date="2017-11-16T16:06:00Z">
        <w:r w:rsidRPr="007F739A">
          <w:t xml:space="preserve">Figure </w:t>
        </w:r>
        <w:r w:rsidRPr="00CF2303">
          <w:fldChar w:fldCharType="begin"/>
        </w:r>
        <w:r w:rsidRPr="007F739A">
          <w:instrText xml:space="preserve"> SEQ Figure \* ARABIC </w:instrText>
        </w:r>
      </w:ins>
      <w:r w:rsidRPr="00CF2303">
        <w:fldChar w:fldCharType="separate"/>
      </w:r>
      <w:ins w:id="10991" w:author="Alina Frey [2]" w:date="2017-11-21T10:58:00Z">
        <w:r w:rsidR="003B7B8C">
          <w:rPr>
            <w:noProof/>
          </w:rPr>
          <w:t>138</w:t>
        </w:r>
      </w:ins>
      <w:ins w:id="10992" w:author="Alina Frey" w:date="2017-11-16T16:06:00Z">
        <w:r w:rsidRPr="00CF2303">
          <w:fldChar w:fldCharType="end"/>
        </w:r>
        <w:r w:rsidRPr="007F739A">
          <w:t>: Additional Call Note</w:t>
        </w:r>
      </w:ins>
      <w:bookmarkEnd w:id="10986"/>
      <w:bookmarkEnd w:id="10987"/>
      <w:bookmarkEnd w:id="10988"/>
      <w:bookmarkEnd w:id="10989"/>
    </w:p>
    <w:p w14:paraId="7DD35CD7" w14:textId="77777777" w:rsidR="00F46BB9" w:rsidRPr="007F739A" w:rsidRDefault="00F46BB9" w:rsidP="00F46BB9">
      <w:pPr>
        <w:spacing w:after="19" w:line="252" w:lineRule="auto"/>
        <w:ind w:left="-5" w:hanging="10"/>
        <w:rPr>
          <w:ins w:id="10993" w:author="Alina Frey" w:date="2017-11-16T16:38:00Z"/>
          <w:color w:val="auto"/>
          <w:rPrChange w:id="10994" w:author="Alina Frey" w:date="2017-11-20T10:06:00Z">
            <w:rPr>
              <w:ins w:id="10995" w:author="Alina Frey" w:date="2017-11-16T16:38:00Z"/>
            </w:rPr>
          </w:rPrChange>
        </w:rPr>
      </w:pPr>
      <w:ins w:id="10996" w:author="Alina Frey" w:date="2017-11-16T16:38:00Z">
        <w:r w:rsidRPr="007F739A">
          <w:rPr>
            <w:rFonts w:eastAsia="Times New Roman" w:cs="Times New Roman"/>
            <w:color w:val="auto"/>
            <w:rPrChange w:id="10997" w:author="Alina Frey" w:date="2017-11-20T10:06:00Z">
              <w:rPr>
                <w:rFonts w:eastAsia="Times New Roman" w:cs="Times New Roman"/>
              </w:rPr>
            </w:rPrChange>
          </w:rPr>
          <w:lastRenderedPageBreak/>
          <w:t xml:space="preserve">From the Contact History page, select </w:t>
        </w:r>
        <w:r w:rsidRPr="007F739A">
          <w:rPr>
            <w:rFonts w:eastAsia="Times New Roman" w:cs="Times New Roman"/>
            <w:b/>
            <w:color w:val="auto"/>
            <w:rPrChange w:id="10998" w:author="Alina Frey" w:date="2017-11-20T10:06:00Z">
              <w:rPr>
                <w:rFonts w:eastAsia="Times New Roman" w:cs="Times New Roman"/>
                <w:b/>
              </w:rPr>
            </w:rPrChange>
          </w:rPr>
          <w:t>Add Call Note</w:t>
        </w:r>
        <w:r w:rsidRPr="007F739A">
          <w:rPr>
            <w:rFonts w:eastAsia="Times New Roman" w:cs="Times New Roman"/>
            <w:color w:val="auto"/>
            <w:rPrChange w:id="10999" w:author="Alina Frey" w:date="2017-11-20T10:06:00Z">
              <w:rPr>
                <w:rFonts w:eastAsia="Times New Roman" w:cs="Times New Roman"/>
              </w:rPr>
            </w:rPrChange>
          </w:rPr>
          <w:t xml:space="preserve">. Enter the Subject and add any notes in the Dashboard Note Text section. Click </w:t>
        </w:r>
        <w:r w:rsidRPr="007F739A">
          <w:rPr>
            <w:rFonts w:eastAsia="Times New Roman" w:cs="Times New Roman"/>
            <w:b/>
            <w:color w:val="auto"/>
            <w:rPrChange w:id="11000" w:author="Alina Frey" w:date="2017-11-20T10:06:00Z">
              <w:rPr>
                <w:rFonts w:eastAsia="Times New Roman" w:cs="Times New Roman"/>
                <w:b/>
              </w:rPr>
            </w:rPrChange>
          </w:rPr>
          <w:t>Preview/Finish</w:t>
        </w:r>
        <w:r w:rsidRPr="007F739A">
          <w:rPr>
            <w:rFonts w:eastAsia="Times New Roman" w:cs="Times New Roman"/>
            <w:color w:val="auto"/>
            <w:rPrChange w:id="11001" w:author="Alina Frey" w:date="2017-11-20T10:06:00Z">
              <w:rPr>
                <w:rFonts w:eastAsia="Times New Roman" w:cs="Times New Roman"/>
              </w:rPr>
            </w:rPrChange>
          </w:rPr>
          <w:t xml:space="preserve"> to sign the note. At the Sign Note Signature Code page, enter an electronic signature. Click </w:t>
        </w:r>
        <w:r w:rsidRPr="007F739A">
          <w:rPr>
            <w:rFonts w:eastAsia="Times New Roman" w:cs="Times New Roman"/>
            <w:b/>
            <w:color w:val="auto"/>
            <w:rPrChange w:id="11002" w:author="Alina Frey" w:date="2017-11-20T10:06:00Z">
              <w:rPr>
                <w:rFonts w:eastAsia="Times New Roman" w:cs="Times New Roman"/>
                <w:b/>
              </w:rPr>
            </w:rPrChange>
          </w:rPr>
          <w:t>Cancel</w:t>
        </w:r>
        <w:r w:rsidRPr="007F739A">
          <w:rPr>
            <w:rFonts w:eastAsia="Times New Roman" w:cs="Times New Roman"/>
            <w:color w:val="auto"/>
            <w:rPrChange w:id="11003" w:author="Alina Frey" w:date="2017-11-20T10:06:00Z">
              <w:rPr>
                <w:rFonts w:eastAsia="Times New Roman" w:cs="Times New Roman"/>
              </w:rPr>
            </w:rPrChange>
          </w:rPr>
          <w:t xml:space="preserve"> to exit without saving the note and return to the previous page. </w:t>
        </w:r>
      </w:ins>
    </w:p>
    <w:p w14:paraId="2A49813C" w14:textId="77777777" w:rsidR="00C90438" w:rsidRPr="007F739A" w:rsidRDefault="00855478" w:rsidP="00C90438">
      <w:pPr>
        <w:pStyle w:val="Heading3"/>
        <w:rPr>
          <w:ins w:id="11004" w:author="Alina Frey" w:date="2017-11-16T16:12:00Z"/>
          <w:color w:val="auto"/>
          <w:rPrChange w:id="11005" w:author="Alina Frey" w:date="2017-11-20T10:06:00Z">
            <w:rPr>
              <w:ins w:id="11006" w:author="Alina Frey" w:date="2017-11-16T16:12:00Z"/>
            </w:rPr>
          </w:rPrChange>
        </w:rPr>
      </w:pPr>
      <w:bookmarkStart w:id="11007" w:name="_Toc498937658"/>
      <w:bookmarkStart w:id="11008" w:name="_Toc498942506"/>
      <w:bookmarkStart w:id="11009" w:name="_Toc498939173"/>
      <w:bookmarkStart w:id="11010" w:name="_Toc499024441"/>
      <w:ins w:id="11011" w:author="Alina Frey" w:date="2017-11-16T16:12:00Z">
        <w:r w:rsidRPr="007F739A">
          <w:rPr>
            <w:color w:val="auto"/>
            <w:rPrChange w:id="11012" w:author="Alina Frey" w:date="2017-11-20T10:06:00Z">
              <w:rPr/>
            </w:rPrChange>
          </w:rPr>
          <w:t>Call Note Tabs Details</w:t>
        </w:r>
        <w:bookmarkEnd w:id="11007"/>
        <w:bookmarkEnd w:id="11008"/>
        <w:bookmarkEnd w:id="11009"/>
        <w:bookmarkEnd w:id="11010"/>
      </w:ins>
    </w:p>
    <w:p w14:paraId="31876F17" w14:textId="1F26B063" w:rsidR="006C0619" w:rsidRPr="007F739A" w:rsidDel="00446450" w:rsidRDefault="005F159C">
      <w:pPr>
        <w:pStyle w:val="Heading3"/>
        <w:rPr>
          <w:del w:id="11013" w:author="Alina Frey" w:date="2017-11-16T15:42:00Z"/>
          <w:color w:val="auto"/>
          <w:rPrChange w:id="11014" w:author="Alina Frey" w:date="2017-11-20T10:06:00Z">
            <w:rPr>
              <w:del w:id="11015" w:author="Alina Frey" w:date="2017-11-16T15:42:00Z"/>
            </w:rPr>
          </w:rPrChange>
        </w:rPr>
        <w:pPrChange w:id="11016" w:author="Alina Frey" w:date="2017-11-16T16:12:00Z">
          <w:pPr>
            <w:spacing w:after="19" w:line="252" w:lineRule="auto"/>
            <w:ind w:left="-5" w:hanging="10"/>
          </w:pPr>
        </w:pPrChange>
      </w:pPr>
      <w:del w:id="11017" w:author="Alina Frey" w:date="2017-11-16T15:42:00Z">
        <w:r w:rsidRPr="007F739A" w:rsidDel="00446450">
          <w:rPr>
            <w:color w:val="auto"/>
            <w:rPrChange w:id="11018" w:author="Alina Frey" w:date="2017-11-20T10:06:00Z">
              <w:rPr/>
            </w:rPrChange>
          </w:rPr>
          <w:delText>To open a call to complete, click Call Now to open the call event. The page displays the Description, Last Contact, Next Contact Due, and patient contact information. The drop-down box allows the user to select what pregnancy (current or past) the call note is for. Depending upon the Phone Call description, a series of tabs will display. To navigate through the tabs, the user can click the Next or Previous command buttons, or just click the tab. Click Contact History to exit without saving and return to the previous page. See the following examples of available phone calls.</w:delText>
        </w:r>
      </w:del>
    </w:p>
    <w:p w14:paraId="31876F18" w14:textId="7EC22554" w:rsidR="006C0619" w:rsidRPr="007F739A" w:rsidDel="00C64DB2" w:rsidRDefault="005F159C">
      <w:pPr>
        <w:pStyle w:val="Heading3"/>
        <w:rPr>
          <w:del w:id="11019" w:author="Alina Frey" w:date="2017-11-16T15:51:00Z"/>
          <w:color w:val="auto"/>
          <w:rPrChange w:id="11020" w:author="Alina Frey" w:date="2017-11-20T10:06:00Z">
            <w:rPr>
              <w:del w:id="11021" w:author="Alina Frey" w:date="2017-11-16T15:51:00Z"/>
            </w:rPr>
          </w:rPrChange>
        </w:rPr>
        <w:pPrChange w:id="11022" w:author="Alina Frey" w:date="2017-11-16T16:12:00Z">
          <w:pPr>
            <w:spacing w:after="34"/>
            <w:ind w:right="-120"/>
          </w:pPr>
        </w:pPrChange>
      </w:pPr>
      <w:del w:id="11023" w:author="Alina Frey" w:date="2017-11-16T15:51:00Z">
        <w:r w:rsidRPr="007F739A" w:rsidDel="00C64DB2">
          <w:rPr>
            <w:b w:val="0"/>
            <w:noProof/>
            <w:color w:val="auto"/>
            <w:rPrChange w:id="11024" w:author="Alina Frey" w:date="2017-11-20T10:06:00Z">
              <w:rPr>
                <w:rFonts w:eastAsia="Times New Roman" w:cs="Times New Roman"/>
                <w:b/>
                <w:noProof/>
                <w:sz w:val="26"/>
              </w:rPr>
            </w:rPrChange>
          </w:rPr>
          <w:drawing>
            <wp:inline distT="0" distB="0" distL="0" distR="0" wp14:anchorId="31877102" wp14:editId="31877103">
              <wp:extent cx="6019800" cy="2476500"/>
              <wp:effectExtent l="0" t="0" r="0" b="0"/>
              <wp:docPr id="1403" name="Picture 1403"/>
              <wp:cNvGraphicFramePr/>
              <a:graphic xmlns:a="http://schemas.openxmlformats.org/drawingml/2006/main">
                <a:graphicData uri="http://schemas.openxmlformats.org/drawingml/2006/picture">
                  <pic:pic xmlns:pic="http://schemas.openxmlformats.org/drawingml/2006/picture">
                    <pic:nvPicPr>
                      <pic:cNvPr id="1403" name="Picture 1403"/>
                      <pic:cNvPicPr/>
                    </pic:nvPicPr>
                    <pic:blipFill>
                      <a:blip r:embed="rId235"/>
                      <a:stretch>
                        <a:fillRect/>
                      </a:stretch>
                    </pic:blipFill>
                    <pic:spPr>
                      <a:xfrm>
                        <a:off x="0" y="0"/>
                        <a:ext cx="6019800" cy="2476500"/>
                      </a:xfrm>
                      <a:prstGeom prst="rect">
                        <a:avLst/>
                      </a:prstGeom>
                    </pic:spPr>
                  </pic:pic>
                </a:graphicData>
              </a:graphic>
            </wp:inline>
          </w:drawing>
        </w:r>
      </w:del>
    </w:p>
    <w:p w14:paraId="31876F19" w14:textId="6F8658AB" w:rsidR="006C0619" w:rsidRPr="007F739A" w:rsidDel="00AD60A9" w:rsidRDefault="005F159C">
      <w:pPr>
        <w:pStyle w:val="Heading3"/>
        <w:rPr>
          <w:del w:id="11025" w:author="Alina Frey" w:date="2017-11-08T16:41:00Z"/>
          <w:color w:val="auto"/>
          <w:rPrChange w:id="11026" w:author="Alina Frey" w:date="2017-11-20T10:06:00Z">
            <w:rPr>
              <w:del w:id="11027" w:author="Alina Frey" w:date="2017-11-08T16:41:00Z"/>
            </w:rPr>
          </w:rPrChange>
        </w:rPr>
        <w:pPrChange w:id="11028" w:author="Alina Frey" w:date="2017-11-16T16:12:00Z">
          <w:pPr>
            <w:spacing w:after="29" w:line="265" w:lineRule="auto"/>
            <w:ind w:left="-5" w:hanging="10"/>
          </w:pPr>
        </w:pPrChange>
      </w:pPr>
      <w:del w:id="11029" w:author="Alina Frey" w:date="2017-11-08T16:41:00Z">
        <w:r w:rsidRPr="007F739A" w:rsidDel="00AD60A9">
          <w:rPr>
            <w:color w:val="auto"/>
            <w:sz w:val="20"/>
            <w:rPrChange w:id="11030" w:author="Alina Frey" w:date="2017-11-20T10:06:00Z">
              <w:rPr>
                <w:sz w:val="20"/>
              </w:rPr>
            </w:rPrChange>
          </w:rPr>
          <w:delText>Figure 75: Phone Call #1 (Initial Contact)</w:delText>
        </w:r>
      </w:del>
    </w:p>
    <w:p w14:paraId="31876F1A" w14:textId="413DC973" w:rsidR="006C0619" w:rsidRPr="007F739A" w:rsidDel="00161458" w:rsidRDefault="005F159C">
      <w:pPr>
        <w:pStyle w:val="Heading3"/>
        <w:rPr>
          <w:del w:id="11031" w:author="Alina Frey" w:date="2017-11-16T15:54:00Z"/>
          <w:color w:val="auto"/>
          <w:rPrChange w:id="11032" w:author="Alina Frey" w:date="2017-11-20T10:06:00Z">
            <w:rPr>
              <w:del w:id="11033" w:author="Alina Frey" w:date="2017-11-16T15:54:00Z"/>
            </w:rPr>
          </w:rPrChange>
        </w:rPr>
        <w:pPrChange w:id="11034" w:author="Alina Frey" w:date="2017-11-16T16:12:00Z">
          <w:pPr>
            <w:spacing w:after="101"/>
          </w:pPr>
        </w:pPrChange>
      </w:pPr>
      <w:del w:id="11035" w:author="Alina Frey" w:date="2017-11-16T15:54:00Z">
        <w:r w:rsidRPr="007F739A" w:rsidDel="00161458">
          <w:rPr>
            <w:b w:val="0"/>
            <w:noProof/>
            <w:color w:val="auto"/>
            <w:rPrChange w:id="11036" w:author="Alina Frey" w:date="2017-11-20T10:06:00Z">
              <w:rPr>
                <w:rFonts w:eastAsia="Times New Roman" w:cs="Times New Roman"/>
                <w:b/>
                <w:noProof/>
                <w:sz w:val="26"/>
              </w:rPr>
            </w:rPrChange>
          </w:rPr>
          <w:drawing>
            <wp:inline distT="0" distB="0" distL="0" distR="0" wp14:anchorId="31877104" wp14:editId="31877105">
              <wp:extent cx="5915407" cy="2714244"/>
              <wp:effectExtent l="0" t="0" r="0" b="0"/>
              <wp:docPr id="1406" name="Picture 1406"/>
              <wp:cNvGraphicFramePr/>
              <a:graphic xmlns:a="http://schemas.openxmlformats.org/drawingml/2006/main">
                <a:graphicData uri="http://schemas.openxmlformats.org/drawingml/2006/picture">
                  <pic:pic xmlns:pic="http://schemas.openxmlformats.org/drawingml/2006/picture">
                    <pic:nvPicPr>
                      <pic:cNvPr id="1406" name="Picture 1406"/>
                      <pic:cNvPicPr/>
                    </pic:nvPicPr>
                    <pic:blipFill>
                      <a:blip r:embed="rId236"/>
                      <a:stretch>
                        <a:fillRect/>
                      </a:stretch>
                    </pic:blipFill>
                    <pic:spPr>
                      <a:xfrm>
                        <a:off x="0" y="0"/>
                        <a:ext cx="5915407" cy="2714244"/>
                      </a:xfrm>
                      <a:prstGeom prst="rect">
                        <a:avLst/>
                      </a:prstGeom>
                    </pic:spPr>
                  </pic:pic>
                </a:graphicData>
              </a:graphic>
            </wp:inline>
          </w:drawing>
        </w:r>
      </w:del>
    </w:p>
    <w:p w14:paraId="31876F1B" w14:textId="7D28C84B" w:rsidR="006C0619" w:rsidRPr="007F739A" w:rsidDel="00C24E08" w:rsidRDefault="005F159C">
      <w:pPr>
        <w:pStyle w:val="Heading3"/>
        <w:rPr>
          <w:del w:id="11037" w:author="Alina Frey" w:date="2017-11-08T16:41:00Z"/>
          <w:color w:val="auto"/>
          <w:rPrChange w:id="11038" w:author="Alina Frey" w:date="2017-11-20T10:06:00Z">
            <w:rPr>
              <w:del w:id="11039" w:author="Alina Frey" w:date="2017-11-08T16:41:00Z"/>
            </w:rPr>
          </w:rPrChange>
        </w:rPr>
        <w:pPrChange w:id="11040" w:author="Alina Frey" w:date="2017-11-16T16:12:00Z">
          <w:pPr>
            <w:spacing w:after="29" w:line="265" w:lineRule="auto"/>
            <w:ind w:left="-5" w:hanging="10"/>
          </w:pPr>
        </w:pPrChange>
      </w:pPr>
      <w:del w:id="11041" w:author="Alina Frey" w:date="2017-11-08T16:41:00Z">
        <w:r w:rsidRPr="007F739A" w:rsidDel="00C24E08">
          <w:rPr>
            <w:color w:val="auto"/>
            <w:sz w:val="20"/>
            <w:rPrChange w:id="11042" w:author="Alina Frey" w:date="2017-11-20T10:06:00Z">
              <w:rPr>
                <w:sz w:val="20"/>
              </w:rPr>
            </w:rPrChange>
          </w:rPr>
          <w:delText>Figure 76: Phone Call #2 (12 Weeks)</w:delText>
        </w:r>
      </w:del>
    </w:p>
    <w:p w14:paraId="31876F1C" w14:textId="30F5BFE8" w:rsidR="006C0619" w:rsidRPr="007F739A" w:rsidDel="00D663B6" w:rsidRDefault="005F159C">
      <w:pPr>
        <w:pStyle w:val="Heading3"/>
        <w:rPr>
          <w:del w:id="11043" w:author="Alina Frey" w:date="2017-11-16T15:55:00Z"/>
          <w:color w:val="auto"/>
          <w:rPrChange w:id="11044" w:author="Alina Frey" w:date="2017-11-20T10:06:00Z">
            <w:rPr>
              <w:del w:id="11045" w:author="Alina Frey" w:date="2017-11-16T15:55:00Z"/>
            </w:rPr>
          </w:rPrChange>
        </w:rPr>
        <w:pPrChange w:id="11046" w:author="Alina Frey" w:date="2017-11-16T16:12:00Z">
          <w:pPr>
            <w:spacing w:after="76"/>
            <w:ind w:right="-30"/>
          </w:pPr>
        </w:pPrChange>
      </w:pPr>
      <w:del w:id="11047" w:author="Alina Frey" w:date="2017-11-16T15:55:00Z">
        <w:r w:rsidRPr="007F739A" w:rsidDel="00D663B6">
          <w:rPr>
            <w:b w:val="0"/>
            <w:noProof/>
            <w:color w:val="auto"/>
            <w:rPrChange w:id="11048" w:author="Alina Frey" w:date="2017-11-20T10:06:00Z">
              <w:rPr>
                <w:rFonts w:eastAsia="Times New Roman" w:cs="Times New Roman"/>
                <w:b/>
                <w:noProof/>
                <w:sz w:val="26"/>
              </w:rPr>
            </w:rPrChange>
          </w:rPr>
          <w:drawing>
            <wp:inline distT="0" distB="0" distL="0" distR="0" wp14:anchorId="31877106" wp14:editId="31877107">
              <wp:extent cx="5962650" cy="2495550"/>
              <wp:effectExtent l="0" t="0" r="0" b="0"/>
              <wp:docPr id="1418" name="Picture 1418"/>
              <wp:cNvGraphicFramePr/>
              <a:graphic xmlns:a="http://schemas.openxmlformats.org/drawingml/2006/main">
                <a:graphicData uri="http://schemas.openxmlformats.org/drawingml/2006/picture">
                  <pic:pic xmlns:pic="http://schemas.openxmlformats.org/drawingml/2006/picture">
                    <pic:nvPicPr>
                      <pic:cNvPr id="1418" name="Picture 1418"/>
                      <pic:cNvPicPr/>
                    </pic:nvPicPr>
                    <pic:blipFill>
                      <a:blip r:embed="rId237"/>
                      <a:stretch>
                        <a:fillRect/>
                      </a:stretch>
                    </pic:blipFill>
                    <pic:spPr>
                      <a:xfrm>
                        <a:off x="0" y="0"/>
                        <a:ext cx="5962650" cy="2495550"/>
                      </a:xfrm>
                      <a:prstGeom prst="rect">
                        <a:avLst/>
                      </a:prstGeom>
                    </pic:spPr>
                  </pic:pic>
                </a:graphicData>
              </a:graphic>
            </wp:inline>
          </w:drawing>
        </w:r>
      </w:del>
    </w:p>
    <w:p w14:paraId="31876F1D" w14:textId="3F7BD03A" w:rsidR="006C0619" w:rsidRPr="007F739A" w:rsidDel="00657E2F" w:rsidRDefault="005F159C">
      <w:pPr>
        <w:pStyle w:val="Heading3"/>
        <w:rPr>
          <w:del w:id="11049" w:author="Alina Frey" w:date="2017-11-08T16:42:00Z"/>
          <w:color w:val="auto"/>
          <w:rPrChange w:id="11050" w:author="Alina Frey" w:date="2017-11-20T10:06:00Z">
            <w:rPr>
              <w:del w:id="11051" w:author="Alina Frey" w:date="2017-11-08T16:42:00Z"/>
            </w:rPr>
          </w:rPrChange>
        </w:rPr>
        <w:pPrChange w:id="11052" w:author="Alina Frey" w:date="2017-11-16T16:12:00Z">
          <w:pPr>
            <w:spacing w:after="29" w:line="265" w:lineRule="auto"/>
            <w:ind w:left="-5" w:hanging="10"/>
          </w:pPr>
        </w:pPrChange>
      </w:pPr>
      <w:del w:id="11053" w:author="Alina Frey" w:date="2017-11-08T16:42:00Z">
        <w:r w:rsidRPr="007F739A" w:rsidDel="00657E2F">
          <w:rPr>
            <w:color w:val="auto"/>
            <w:sz w:val="20"/>
            <w:rPrChange w:id="11054" w:author="Alina Frey" w:date="2017-11-20T10:06:00Z">
              <w:rPr>
                <w:sz w:val="20"/>
              </w:rPr>
            </w:rPrChange>
          </w:rPr>
          <w:delText>Figure 77: Phone Call #3 (20 Weeks)</w:delText>
        </w:r>
      </w:del>
    </w:p>
    <w:p w14:paraId="31876F1E" w14:textId="14F31CF3" w:rsidR="006C0619" w:rsidRPr="007F739A" w:rsidDel="00D608B3" w:rsidRDefault="005F159C">
      <w:pPr>
        <w:pStyle w:val="Heading3"/>
        <w:rPr>
          <w:del w:id="11055" w:author="Alina Frey" w:date="2017-11-16T15:56:00Z"/>
          <w:color w:val="auto"/>
          <w:rPrChange w:id="11056" w:author="Alina Frey" w:date="2017-11-20T10:06:00Z">
            <w:rPr>
              <w:del w:id="11057" w:author="Alina Frey" w:date="2017-11-16T15:56:00Z"/>
            </w:rPr>
          </w:rPrChange>
        </w:rPr>
        <w:pPrChange w:id="11058" w:author="Alina Frey" w:date="2017-11-16T16:12:00Z">
          <w:pPr>
            <w:spacing w:after="67"/>
          </w:pPr>
        </w:pPrChange>
      </w:pPr>
      <w:del w:id="11059" w:author="Alina Frey" w:date="2017-11-16T15:56:00Z">
        <w:r w:rsidRPr="007F739A" w:rsidDel="00D608B3">
          <w:rPr>
            <w:b w:val="0"/>
            <w:noProof/>
            <w:color w:val="auto"/>
            <w:rPrChange w:id="11060" w:author="Alina Frey" w:date="2017-11-20T10:06:00Z">
              <w:rPr>
                <w:rFonts w:eastAsia="Times New Roman" w:cs="Times New Roman"/>
                <w:b/>
                <w:noProof/>
                <w:sz w:val="26"/>
              </w:rPr>
            </w:rPrChange>
          </w:rPr>
          <w:drawing>
            <wp:inline distT="0" distB="0" distL="0" distR="0" wp14:anchorId="31877108" wp14:editId="31877109">
              <wp:extent cx="5686807" cy="2371344"/>
              <wp:effectExtent l="0" t="0" r="0" b="0"/>
              <wp:docPr id="1421" name="Picture 1421"/>
              <wp:cNvGraphicFramePr/>
              <a:graphic xmlns:a="http://schemas.openxmlformats.org/drawingml/2006/main">
                <a:graphicData uri="http://schemas.openxmlformats.org/drawingml/2006/picture">
                  <pic:pic xmlns:pic="http://schemas.openxmlformats.org/drawingml/2006/picture">
                    <pic:nvPicPr>
                      <pic:cNvPr id="1421" name="Picture 1421"/>
                      <pic:cNvPicPr/>
                    </pic:nvPicPr>
                    <pic:blipFill>
                      <a:blip r:embed="rId238"/>
                      <a:stretch>
                        <a:fillRect/>
                      </a:stretch>
                    </pic:blipFill>
                    <pic:spPr>
                      <a:xfrm>
                        <a:off x="0" y="0"/>
                        <a:ext cx="5686807" cy="2371344"/>
                      </a:xfrm>
                      <a:prstGeom prst="rect">
                        <a:avLst/>
                      </a:prstGeom>
                    </pic:spPr>
                  </pic:pic>
                </a:graphicData>
              </a:graphic>
            </wp:inline>
          </w:drawing>
        </w:r>
      </w:del>
    </w:p>
    <w:p w14:paraId="31876F1F" w14:textId="484A967D" w:rsidR="006C0619" w:rsidRPr="007F739A" w:rsidDel="00D52255" w:rsidRDefault="005F159C">
      <w:pPr>
        <w:pStyle w:val="Heading3"/>
        <w:rPr>
          <w:del w:id="11061" w:author="Alina Frey" w:date="2017-11-08T16:42:00Z"/>
          <w:color w:val="auto"/>
          <w:rPrChange w:id="11062" w:author="Alina Frey" w:date="2017-11-20T10:06:00Z">
            <w:rPr>
              <w:del w:id="11063" w:author="Alina Frey" w:date="2017-11-08T16:42:00Z"/>
            </w:rPr>
          </w:rPrChange>
        </w:rPr>
        <w:pPrChange w:id="11064" w:author="Alina Frey" w:date="2017-11-16T16:12:00Z">
          <w:pPr>
            <w:spacing w:after="29" w:line="265" w:lineRule="auto"/>
            <w:ind w:left="-5" w:hanging="10"/>
          </w:pPr>
        </w:pPrChange>
      </w:pPr>
      <w:del w:id="11065" w:author="Alina Frey" w:date="2017-11-08T16:42:00Z">
        <w:r w:rsidRPr="007F739A" w:rsidDel="00D52255">
          <w:rPr>
            <w:color w:val="auto"/>
            <w:sz w:val="20"/>
            <w:rPrChange w:id="11066" w:author="Alina Frey" w:date="2017-11-20T10:06:00Z">
              <w:rPr>
                <w:sz w:val="20"/>
              </w:rPr>
            </w:rPrChange>
          </w:rPr>
          <w:delText>Figure 78: Phone Call #4 (28 Weeks)</w:delText>
        </w:r>
      </w:del>
    </w:p>
    <w:p w14:paraId="31876F20" w14:textId="49F0F9E0" w:rsidR="006C0619" w:rsidRPr="007F739A" w:rsidDel="00D608B3" w:rsidRDefault="005F159C">
      <w:pPr>
        <w:pStyle w:val="Heading3"/>
        <w:rPr>
          <w:del w:id="11067" w:author="Alina Frey" w:date="2017-11-16T15:57:00Z"/>
          <w:color w:val="auto"/>
          <w:rPrChange w:id="11068" w:author="Alina Frey" w:date="2017-11-20T10:06:00Z">
            <w:rPr>
              <w:del w:id="11069" w:author="Alina Frey" w:date="2017-11-16T15:57:00Z"/>
            </w:rPr>
          </w:rPrChange>
        </w:rPr>
        <w:pPrChange w:id="11070" w:author="Alina Frey" w:date="2017-11-16T16:12:00Z">
          <w:pPr>
            <w:spacing w:after="80"/>
          </w:pPr>
        </w:pPrChange>
      </w:pPr>
      <w:del w:id="11071" w:author="Alina Frey" w:date="2017-11-16T15:57:00Z">
        <w:r w:rsidRPr="007F739A" w:rsidDel="00D608B3">
          <w:rPr>
            <w:b w:val="0"/>
            <w:noProof/>
            <w:color w:val="auto"/>
            <w:rPrChange w:id="11072" w:author="Alina Frey" w:date="2017-11-20T10:06:00Z">
              <w:rPr>
                <w:rFonts w:eastAsia="Times New Roman" w:cs="Times New Roman"/>
                <w:b/>
                <w:noProof/>
                <w:sz w:val="26"/>
              </w:rPr>
            </w:rPrChange>
          </w:rPr>
          <w:drawing>
            <wp:inline distT="0" distB="0" distL="0" distR="0" wp14:anchorId="3187710A" wp14:editId="3187710B">
              <wp:extent cx="5581650" cy="2324100"/>
              <wp:effectExtent l="0" t="0" r="0" b="0"/>
              <wp:docPr id="1424" name="Picture 1424"/>
              <wp:cNvGraphicFramePr/>
              <a:graphic xmlns:a="http://schemas.openxmlformats.org/drawingml/2006/main">
                <a:graphicData uri="http://schemas.openxmlformats.org/drawingml/2006/picture">
                  <pic:pic xmlns:pic="http://schemas.openxmlformats.org/drawingml/2006/picture">
                    <pic:nvPicPr>
                      <pic:cNvPr id="1424" name="Picture 1424"/>
                      <pic:cNvPicPr/>
                    </pic:nvPicPr>
                    <pic:blipFill>
                      <a:blip r:embed="rId239"/>
                      <a:stretch>
                        <a:fillRect/>
                      </a:stretch>
                    </pic:blipFill>
                    <pic:spPr>
                      <a:xfrm>
                        <a:off x="0" y="0"/>
                        <a:ext cx="5581650" cy="2324100"/>
                      </a:xfrm>
                      <a:prstGeom prst="rect">
                        <a:avLst/>
                      </a:prstGeom>
                    </pic:spPr>
                  </pic:pic>
                </a:graphicData>
              </a:graphic>
            </wp:inline>
          </w:drawing>
        </w:r>
      </w:del>
    </w:p>
    <w:p w14:paraId="31876F21" w14:textId="51E69624" w:rsidR="006C0619" w:rsidRPr="007F739A" w:rsidDel="00E03716" w:rsidRDefault="005F159C">
      <w:pPr>
        <w:pStyle w:val="Heading3"/>
        <w:rPr>
          <w:del w:id="11073" w:author="Alina Frey" w:date="2017-11-08T16:42:00Z"/>
          <w:color w:val="auto"/>
          <w:rPrChange w:id="11074" w:author="Alina Frey" w:date="2017-11-20T10:06:00Z">
            <w:rPr>
              <w:del w:id="11075" w:author="Alina Frey" w:date="2017-11-08T16:42:00Z"/>
            </w:rPr>
          </w:rPrChange>
        </w:rPr>
        <w:pPrChange w:id="11076" w:author="Alina Frey" w:date="2017-11-16T16:12:00Z">
          <w:pPr>
            <w:spacing w:after="29" w:line="265" w:lineRule="auto"/>
            <w:ind w:left="-5" w:hanging="10"/>
          </w:pPr>
        </w:pPrChange>
      </w:pPr>
      <w:del w:id="11077" w:author="Alina Frey" w:date="2017-11-08T16:42:00Z">
        <w:r w:rsidRPr="007F739A" w:rsidDel="00E03716">
          <w:rPr>
            <w:color w:val="auto"/>
            <w:sz w:val="20"/>
            <w:rPrChange w:id="11078" w:author="Alina Frey" w:date="2017-11-20T10:06:00Z">
              <w:rPr>
                <w:sz w:val="20"/>
              </w:rPr>
            </w:rPrChange>
          </w:rPr>
          <w:delText>Figure 79: Phone Call #5 (36 Weeks)</w:delText>
        </w:r>
      </w:del>
    </w:p>
    <w:p w14:paraId="31876F22" w14:textId="0337B366" w:rsidR="006C0619" w:rsidRPr="007F739A" w:rsidDel="00D608B3" w:rsidRDefault="005F159C">
      <w:pPr>
        <w:pStyle w:val="Heading3"/>
        <w:rPr>
          <w:del w:id="11079" w:author="Alina Frey" w:date="2017-11-16T15:57:00Z"/>
          <w:color w:val="auto"/>
          <w:rPrChange w:id="11080" w:author="Alina Frey" w:date="2017-11-20T10:06:00Z">
            <w:rPr>
              <w:del w:id="11081" w:author="Alina Frey" w:date="2017-11-16T15:57:00Z"/>
            </w:rPr>
          </w:rPrChange>
        </w:rPr>
        <w:pPrChange w:id="11082" w:author="Alina Frey" w:date="2017-11-16T16:12:00Z">
          <w:pPr>
            <w:spacing w:after="39"/>
          </w:pPr>
        </w:pPrChange>
      </w:pPr>
      <w:del w:id="11083" w:author="Alina Frey" w:date="2017-11-16T15:57:00Z">
        <w:r w:rsidRPr="007F739A" w:rsidDel="00D608B3">
          <w:rPr>
            <w:b w:val="0"/>
            <w:noProof/>
            <w:color w:val="auto"/>
            <w:rPrChange w:id="11084" w:author="Alina Frey" w:date="2017-11-20T10:06:00Z">
              <w:rPr>
                <w:rFonts w:eastAsia="Times New Roman" w:cs="Times New Roman"/>
                <w:b/>
                <w:noProof/>
                <w:sz w:val="26"/>
              </w:rPr>
            </w:rPrChange>
          </w:rPr>
          <w:drawing>
            <wp:inline distT="0" distB="0" distL="0" distR="0" wp14:anchorId="3187710C" wp14:editId="3187710D">
              <wp:extent cx="5734050" cy="2391156"/>
              <wp:effectExtent l="0" t="0" r="0" b="0"/>
              <wp:docPr id="1433" name="Picture 1433"/>
              <wp:cNvGraphicFramePr/>
              <a:graphic xmlns:a="http://schemas.openxmlformats.org/drawingml/2006/main">
                <a:graphicData uri="http://schemas.openxmlformats.org/drawingml/2006/picture">
                  <pic:pic xmlns:pic="http://schemas.openxmlformats.org/drawingml/2006/picture">
                    <pic:nvPicPr>
                      <pic:cNvPr id="1433" name="Picture 1433"/>
                      <pic:cNvPicPr/>
                    </pic:nvPicPr>
                    <pic:blipFill>
                      <a:blip r:embed="rId240"/>
                      <a:stretch>
                        <a:fillRect/>
                      </a:stretch>
                    </pic:blipFill>
                    <pic:spPr>
                      <a:xfrm>
                        <a:off x="0" y="0"/>
                        <a:ext cx="5734050" cy="2391156"/>
                      </a:xfrm>
                      <a:prstGeom prst="rect">
                        <a:avLst/>
                      </a:prstGeom>
                    </pic:spPr>
                  </pic:pic>
                </a:graphicData>
              </a:graphic>
            </wp:inline>
          </w:drawing>
        </w:r>
      </w:del>
    </w:p>
    <w:p w14:paraId="31876F23" w14:textId="233A8B13" w:rsidR="006C0619" w:rsidRPr="007F739A" w:rsidDel="007465DE" w:rsidRDefault="005F159C">
      <w:pPr>
        <w:pStyle w:val="Heading3"/>
        <w:rPr>
          <w:del w:id="11085" w:author="Alina Frey" w:date="2017-11-08T16:42:00Z"/>
          <w:color w:val="auto"/>
          <w:rPrChange w:id="11086" w:author="Alina Frey" w:date="2017-11-20T10:06:00Z">
            <w:rPr>
              <w:del w:id="11087" w:author="Alina Frey" w:date="2017-11-08T16:42:00Z"/>
            </w:rPr>
          </w:rPrChange>
        </w:rPr>
        <w:pPrChange w:id="11088" w:author="Alina Frey" w:date="2017-11-16T16:12:00Z">
          <w:pPr>
            <w:spacing w:after="29" w:line="265" w:lineRule="auto"/>
            <w:ind w:left="-5" w:hanging="10"/>
          </w:pPr>
        </w:pPrChange>
      </w:pPr>
      <w:del w:id="11089" w:author="Alina Frey" w:date="2017-11-08T16:42:00Z">
        <w:r w:rsidRPr="007F739A" w:rsidDel="007465DE">
          <w:rPr>
            <w:color w:val="auto"/>
            <w:sz w:val="20"/>
            <w:rPrChange w:id="11090" w:author="Alina Frey" w:date="2017-11-20T10:06:00Z">
              <w:rPr>
                <w:sz w:val="20"/>
              </w:rPr>
            </w:rPrChange>
          </w:rPr>
          <w:delText>Figure 80: Phone Call #6a (41 Weeks, Not Delivered)</w:delText>
        </w:r>
      </w:del>
    </w:p>
    <w:p w14:paraId="1FC6C608" w14:textId="6CD9738A" w:rsidR="001F2BAE" w:rsidRPr="007F739A" w:rsidDel="00C90438" w:rsidRDefault="005F159C">
      <w:pPr>
        <w:pStyle w:val="Heading3"/>
        <w:rPr>
          <w:del w:id="11091" w:author="Alina Frey" w:date="2017-11-16T16:12:00Z"/>
          <w:color w:val="auto"/>
          <w:rPrChange w:id="11092" w:author="Alina Frey" w:date="2017-11-20T10:06:00Z">
            <w:rPr>
              <w:del w:id="11093" w:author="Alina Frey" w:date="2017-11-16T16:12:00Z"/>
            </w:rPr>
          </w:rPrChange>
        </w:rPr>
        <w:pPrChange w:id="11094" w:author="Alina Frey" w:date="2017-11-16T16:12:00Z">
          <w:pPr>
            <w:spacing w:after="73"/>
          </w:pPr>
        </w:pPrChange>
      </w:pPr>
      <w:del w:id="11095" w:author="Alina Frey" w:date="2017-11-16T15:57:00Z">
        <w:r w:rsidRPr="007F739A" w:rsidDel="002C01A1">
          <w:rPr>
            <w:b w:val="0"/>
            <w:noProof/>
            <w:color w:val="auto"/>
            <w:rPrChange w:id="11096" w:author="Alina Frey" w:date="2017-11-20T10:06:00Z">
              <w:rPr>
                <w:rFonts w:eastAsia="Times New Roman" w:cs="Times New Roman"/>
                <w:b/>
                <w:noProof/>
                <w:sz w:val="26"/>
              </w:rPr>
            </w:rPrChange>
          </w:rPr>
          <w:drawing>
            <wp:inline distT="0" distB="0" distL="0" distR="0" wp14:anchorId="3187710E" wp14:editId="3187710F">
              <wp:extent cx="5743957" cy="2391156"/>
              <wp:effectExtent l="0" t="0" r="0" b="0"/>
              <wp:docPr id="1436" name="Picture 1436"/>
              <wp:cNvGraphicFramePr/>
              <a:graphic xmlns:a="http://schemas.openxmlformats.org/drawingml/2006/main">
                <a:graphicData uri="http://schemas.openxmlformats.org/drawingml/2006/picture">
                  <pic:pic xmlns:pic="http://schemas.openxmlformats.org/drawingml/2006/picture">
                    <pic:nvPicPr>
                      <pic:cNvPr id="1436" name="Picture 1436"/>
                      <pic:cNvPicPr/>
                    </pic:nvPicPr>
                    <pic:blipFill>
                      <a:blip r:embed="rId241"/>
                      <a:stretch>
                        <a:fillRect/>
                      </a:stretch>
                    </pic:blipFill>
                    <pic:spPr>
                      <a:xfrm>
                        <a:off x="0" y="0"/>
                        <a:ext cx="5743957" cy="2391156"/>
                      </a:xfrm>
                      <a:prstGeom prst="rect">
                        <a:avLst/>
                      </a:prstGeom>
                    </pic:spPr>
                  </pic:pic>
                </a:graphicData>
              </a:graphic>
            </wp:inline>
          </w:drawing>
        </w:r>
      </w:del>
    </w:p>
    <w:p w14:paraId="5488A0C9" w14:textId="142D4F8E" w:rsidR="002C01A1" w:rsidRPr="007F739A" w:rsidRDefault="0073367B" w:rsidP="00125EBA">
      <w:pPr>
        <w:spacing w:after="265" w:line="252" w:lineRule="auto"/>
        <w:ind w:left="-5" w:hanging="10"/>
        <w:rPr>
          <w:ins w:id="11097" w:author="Alina Frey" w:date="2017-11-16T15:58:00Z"/>
          <w:rFonts w:eastAsia="Times New Roman" w:cs="Times New Roman"/>
          <w:b/>
          <w:color w:val="auto"/>
          <w:sz w:val="20"/>
          <w:rPrChange w:id="11098" w:author="Alina Frey" w:date="2017-11-20T10:06:00Z">
            <w:rPr>
              <w:ins w:id="11099" w:author="Alina Frey" w:date="2017-11-16T15:58:00Z"/>
              <w:rFonts w:eastAsia="Times New Roman" w:cs="Times New Roman"/>
              <w:b/>
              <w:sz w:val="20"/>
            </w:rPr>
          </w:rPrChange>
        </w:rPr>
      </w:pPr>
      <w:ins w:id="11100" w:author="Alina Frey" w:date="2017-11-16T15:59:00Z">
        <w:r w:rsidRPr="007F739A">
          <w:rPr>
            <w:rFonts w:cstheme="minorHAnsi"/>
            <w:color w:val="auto"/>
            <w:szCs w:val="24"/>
            <w:rPrChange w:id="11101" w:author="Alina Frey" w:date="2017-11-20T10:06:00Z">
              <w:rPr>
                <w:rFonts w:cstheme="minorHAnsi"/>
                <w:szCs w:val="24"/>
              </w:rPr>
            </w:rPrChange>
          </w:rPr>
          <w:t xml:space="preserve">Each of the tabs </w:t>
        </w:r>
      </w:ins>
      <w:ins w:id="11102" w:author="Alina Frey" w:date="2017-11-16T16:39:00Z">
        <w:r w:rsidR="00CC3910" w:rsidRPr="007F739A">
          <w:rPr>
            <w:rFonts w:cstheme="minorHAnsi"/>
            <w:color w:val="auto"/>
            <w:szCs w:val="24"/>
            <w:rPrChange w:id="11103" w:author="Alina Frey" w:date="2017-11-20T10:06:00Z">
              <w:rPr>
                <w:rFonts w:cstheme="minorHAnsi"/>
                <w:szCs w:val="24"/>
              </w:rPr>
            </w:rPrChange>
          </w:rPr>
          <w:t xml:space="preserve">that could be part of a Call Note </w:t>
        </w:r>
      </w:ins>
      <w:ins w:id="11104" w:author="Alina Frey" w:date="2017-11-16T15:59:00Z">
        <w:r w:rsidRPr="007F739A">
          <w:rPr>
            <w:rFonts w:cstheme="minorHAnsi"/>
            <w:color w:val="auto"/>
            <w:szCs w:val="24"/>
            <w:rPrChange w:id="11105" w:author="Alina Frey" w:date="2017-11-20T10:06:00Z">
              <w:rPr>
                <w:rFonts w:cstheme="minorHAnsi"/>
                <w:szCs w:val="24"/>
              </w:rPr>
            </w:rPrChange>
          </w:rPr>
          <w:t>will be presented below, and where different, it will be pointed out.</w:t>
        </w:r>
      </w:ins>
      <w:ins w:id="11106" w:author="Alina Frey" w:date="2017-11-16T16:16:00Z">
        <w:r w:rsidR="00ED6290" w:rsidRPr="007F739A">
          <w:rPr>
            <w:rFonts w:cstheme="minorHAnsi"/>
            <w:color w:val="auto"/>
            <w:szCs w:val="24"/>
            <w:rPrChange w:id="11107" w:author="Alina Frey" w:date="2017-11-20T10:06:00Z">
              <w:rPr>
                <w:rFonts w:cstheme="minorHAnsi"/>
                <w:szCs w:val="24"/>
              </w:rPr>
            </w:rPrChange>
          </w:rPr>
          <w:t xml:space="preserve"> For each of the tabs, </w:t>
        </w:r>
        <w:r w:rsidR="00ED6290" w:rsidRPr="007F739A">
          <w:rPr>
            <w:rFonts w:eastAsia="Times New Roman" w:cs="Times New Roman"/>
            <w:color w:val="auto"/>
            <w:rPrChange w:id="11108" w:author="Alina Frey" w:date="2017-11-20T10:06:00Z">
              <w:rPr>
                <w:rFonts w:eastAsia="Times New Roman" w:cs="Times New Roman"/>
              </w:rPr>
            </w:rPrChange>
          </w:rPr>
          <w:t>t</w:t>
        </w:r>
      </w:ins>
      <w:moveToRangeStart w:id="11109" w:author="Alina Frey" w:date="2017-11-16T16:16:00Z" w:name="move498612318"/>
      <w:moveTo w:id="11110" w:author="Alina Frey" w:date="2017-11-16T16:16:00Z">
        <w:del w:id="11111" w:author="Alina Frey" w:date="2017-11-16T16:16:00Z">
          <w:r w:rsidR="00ED6290" w:rsidRPr="007F739A" w:rsidDel="00ED6290">
            <w:rPr>
              <w:rFonts w:eastAsia="Times New Roman" w:cs="Times New Roman"/>
              <w:color w:val="auto"/>
              <w:rPrChange w:id="11112" w:author="Alina Frey" w:date="2017-11-20T10:06:00Z">
                <w:rPr>
                  <w:rFonts w:eastAsia="Times New Roman" w:cs="Times New Roman"/>
                </w:rPr>
              </w:rPrChange>
            </w:rPr>
            <w:delText>T</w:delText>
          </w:r>
        </w:del>
        <w:r w:rsidR="00ED6290" w:rsidRPr="007F739A">
          <w:rPr>
            <w:rFonts w:eastAsia="Times New Roman" w:cs="Times New Roman"/>
            <w:color w:val="auto"/>
            <w:rPrChange w:id="11113" w:author="Alina Frey" w:date="2017-11-20T10:06:00Z">
              <w:rPr>
                <w:rFonts w:eastAsia="Times New Roman" w:cs="Times New Roman"/>
              </w:rPr>
            </w:rPrChange>
          </w:rPr>
          <w:t xml:space="preserve">he user is instructed to perform the tasks and mark them as completed. Click the </w:t>
        </w:r>
        <w:r w:rsidR="00ED6290" w:rsidRPr="007F739A">
          <w:rPr>
            <w:rFonts w:eastAsia="Times New Roman" w:cs="Times New Roman"/>
            <w:b/>
            <w:color w:val="auto"/>
            <w:rPrChange w:id="11114" w:author="Alina Frey" w:date="2017-11-20T10:06:00Z">
              <w:rPr>
                <w:rFonts w:eastAsia="Times New Roman" w:cs="Times New Roman"/>
                <w:b/>
              </w:rPr>
            </w:rPrChange>
          </w:rPr>
          <w:t>Next</w:t>
        </w:r>
        <w:r w:rsidR="00ED6290" w:rsidRPr="007F739A">
          <w:rPr>
            <w:rFonts w:eastAsia="Times New Roman" w:cs="Times New Roman"/>
            <w:color w:val="auto"/>
            <w:rPrChange w:id="11115" w:author="Alina Frey" w:date="2017-11-20T10:06:00Z">
              <w:rPr>
                <w:rFonts w:eastAsia="Times New Roman" w:cs="Times New Roman"/>
              </w:rPr>
            </w:rPrChange>
          </w:rPr>
          <w:t xml:space="preserve"> button to proceed to the next tab in the call.</w:t>
        </w:r>
      </w:moveTo>
      <w:moveToRangeEnd w:id="11109"/>
    </w:p>
    <w:p w14:paraId="31876F25" w14:textId="1DFED6F1" w:rsidR="006C0619" w:rsidRPr="007F739A" w:rsidDel="00AA0530" w:rsidRDefault="005F159C">
      <w:pPr>
        <w:spacing w:after="109" w:line="265" w:lineRule="auto"/>
        <w:ind w:left="-5" w:hanging="10"/>
        <w:rPr>
          <w:del w:id="11116" w:author="Alina Frey" w:date="2017-11-08T16:43:00Z"/>
          <w:color w:val="auto"/>
          <w:rPrChange w:id="11117" w:author="Alina Frey" w:date="2017-11-20T10:06:00Z">
            <w:rPr>
              <w:del w:id="11118" w:author="Alina Frey" w:date="2017-11-08T16:43:00Z"/>
            </w:rPr>
          </w:rPrChange>
        </w:rPr>
      </w:pPr>
      <w:del w:id="11119" w:author="Alina Frey" w:date="2017-11-08T16:43:00Z">
        <w:r w:rsidRPr="007F739A" w:rsidDel="00AA0530">
          <w:rPr>
            <w:rFonts w:eastAsia="Times New Roman" w:cs="Times New Roman"/>
            <w:b/>
            <w:color w:val="auto"/>
            <w:sz w:val="20"/>
            <w:rPrChange w:id="11120" w:author="Alina Frey" w:date="2017-11-20T10:06:00Z">
              <w:rPr>
                <w:rFonts w:eastAsia="Times New Roman" w:cs="Times New Roman"/>
                <w:b/>
                <w:sz w:val="20"/>
              </w:rPr>
            </w:rPrChange>
          </w:rPr>
          <w:delText>Figure 81: Phone Call #6b (41 Weeks, Delivered)</w:delText>
        </w:r>
      </w:del>
    </w:p>
    <w:p w14:paraId="31876F26" w14:textId="1A25C283" w:rsidR="006C0619" w:rsidRPr="00CF2303" w:rsidDel="002C01A1" w:rsidRDefault="005F159C">
      <w:pPr>
        <w:pStyle w:val="Caption"/>
        <w:rPr>
          <w:del w:id="11121" w:author="Alina Frey" w:date="2017-11-16T15:58:00Z"/>
        </w:rPr>
        <w:pPrChange w:id="11122" w:author="Alina Frey" w:date="2017-11-10T14:16:00Z">
          <w:pPr>
            <w:spacing w:after="19"/>
          </w:pPr>
        </w:pPrChange>
      </w:pPr>
      <w:del w:id="11123" w:author="Alina Frey" w:date="2017-11-16T15:58:00Z">
        <w:r w:rsidRPr="00795D08" w:rsidDel="002C01A1">
          <w:rPr>
            <w:b w:val="0"/>
            <w:iCs w:val="0"/>
            <w:noProof/>
          </w:rPr>
          <w:drawing>
            <wp:inline distT="0" distB="0" distL="0" distR="0" wp14:anchorId="31877110" wp14:editId="31877111">
              <wp:extent cx="5928360" cy="2429256"/>
              <wp:effectExtent l="0" t="0" r="0" b="0"/>
              <wp:docPr id="33556" name="Picture 33556"/>
              <wp:cNvGraphicFramePr/>
              <a:graphic xmlns:a="http://schemas.openxmlformats.org/drawingml/2006/main">
                <a:graphicData uri="http://schemas.openxmlformats.org/drawingml/2006/picture">
                  <pic:pic xmlns:pic="http://schemas.openxmlformats.org/drawingml/2006/picture">
                    <pic:nvPicPr>
                      <pic:cNvPr id="33556" name="Picture 33556"/>
                      <pic:cNvPicPr/>
                    </pic:nvPicPr>
                    <pic:blipFill>
                      <a:blip r:embed="rId242"/>
                      <a:stretch>
                        <a:fillRect/>
                      </a:stretch>
                    </pic:blipFill>
                    <pic:spPr>
                      <a:xfrm>
                        <a:off x="0" y="0"/>
                        <a:ext cx="5928360" cy="2429256"/>
                      </a:xfrm>
                      <a:prstGeom prst="rect">
                        <a:avLst/>
                      </a:prstGeom>
                    </pic:spPr>
                  </pic:pic>
                </a:graphicData>
              </a:graphic>
            </wp:inline>
          </w:drawing>
        </w:r>
      </w:del>
    </w:p>
    <w:p w14:paraId="31876F27" w14:textId="06C233AA" w:rsidR="006C0619" w:rsidRPr="007F739A" w:rsidDel="001F2BAE" w:rsidRDefault="005F159C">
      <w:pPr>
        <w:spacing w:after="29" w:line="265" w:lineRule="auto"/>
        <w:ind w:left="-5" w:hanging="10"/>
        <w:rPr>
          <w:del w:id="11124" w:author="Alina Frey" w:date="2017-11-08T16:43:00Z"/>
          <w:color w:val="auto"/>
          <w:rPrChange w:id="11125" w:author="Alina Frey" w:date="2017-11-20T10:06:00Z">
            <w:rPr>
              <w:del w:id="11126" w:author="Alina Frey" w:date="2017-11-08T16:43:00Z"/>
            </w:rPr>
          </w:rPrChange>
        </w:rPr>
      </w:pPr>
      <w:del w:id="11127" w:author="Alina Frey" w:date="2017-11-08T16:43:00Z">
        <w:r w:rsidRPr="007F739A" w:rsidDel="001F2BAE">
          <w:rPr>
            <w:rFonts w:eastAsia="Times New Roman" w:cs="Times New Roman"/>
            <w:b/>
            <w:color w:val="auto"/>
            <w:sz w:val="20"/>
            <w:rPrChange w:id="11128" w:author="Alina Frey" w:date="2017-11-20T10:06:00Z">
              <w:rPr>
                <w:rFonts w:eastAsia="Times New Roman" w:cs="Times New Roman"/>
                <w:b/>
                <w:sz w:val="20"/>
              </w:rPr>
            </w:rPrChange>
          </w:rPr>
          <w:delText>Figure 82: Phone Call #7 (6 Weeks Postpartum)</w:delText>
        </w:r>
      </w:del>
    </w:p>
    <w:p w14:paraId="31876F28" w14:textId="353A8819" w:rsidR="006C0619" w:rsidRPr="007F739A" w:rsidDel="00ED6290" w:rsidRDefault="005F159C" w:rsidP="00125EBA">
      <w:pPr>
        <w:spacing w:after="265" w:line="252" w:lineRule="auto"/>
        <w:ind w:left="-5" w:hanging="10"/>
        <w:rPr>
          <w:del w:id="11129" w:author="Alina Frey" w:date="2017-11-16T16:16:00Z"/>
          <w:color w:val="auto"/>
          <w:rPrChange w:id="11130" w:author="Alina Frey" w:date="2017-11-20T10:06:00Z">
            <w:rPr>
              <w:del w:id="11131" w:author="Alina Frey" w:date="2017-11-16T16:16:00Z"/>
            </w:rPr>
          </w:rPrChange>
        </w:rPr>
      </w:pPr>
      <w:del w:id="11132" w:author="Alina Frey" w:date="2017-11-16T16:16:00Z">
        <w:r w:rsidRPr="007F739A" w:rsidDel="00ED6290">
          <w:rPr>
            <w:rFonts w:eastAsia="Times New Roman" w:cs="Times New Roman"/>
            <w:color w:val="auto"/>
            <w:rPrChange w:id="11133" w:author="Alina Frey" w:date="2017-11-20T10:06:00Z">
              <w:rPr>
                <w:rFonts w:eastAsia="Times New Roman" w:cs="Times New Roman"/>
              </w:rPr>
            </w:rPrChange>
          </w:rPr>
          <w:delText xml:space="preserve">The following information describes the available tabs and their attributes. </w:delText>
        </w:r>
      </w:del>
    </w:p>
    <w:p w14:paraId="31876F29" w14:textId="77777777" w:rsidR="006C0619" w:rsidRPr="007F739A" w:rsidRDefault="005F159C">
      <w:pPr>
        <w:pStyle w:val="Heading4"/>
        <w:rPr>
          <w:color w:val="auto"/>
          <w:rPrChange w:id="11134" w:author="Alina Frey" w:date="2017-11-20T10:06:00Z">
            <w:rPr/>
          </w:rPrChange>
        </w:rPr>
        <w:pPrChange w:id="11135" w:author="Alina Frey" w:date="2017-11-13T11:04:00Z">
          <w:pPr>
            <w:pStyle w:val="Heading5"/>
            <w:ind w:left="-5"/>
          </w:pPr>
        </w:pPrChange>
      </w:pPr>
      <w:r w:rsidRPr="007F739A">
        <w:rPr>
          <w:color w:val="auto"/>
          <w:rPrChange w:id="11136" w:author="Alina Frey" w:date="2017-11-20T10:06:00Z">
            <w:rPr>
              <w:b/>
              <w:i/>
            </w:rPr>
          </w:rPrChange>
        </w:rPr>
        <w:t>Intro</w:t>
      </w:r>
    </w:p>
    <w:p w14:paraId="31876F2A" w14:textId="5F9E6C9E" w:rsidR="006C0619" w:rsidRPr="007F739A" w:rsidDel="00F72D41" w:rsidRDefault="005F159C">
      <w:pPr>
        <w:keepNext/>
        <w:rPr>
          <w:del w:id="11137" w:author="Alina Frey" w:date="2017-11-16T16:17:00Z"/>
          <w:color w:val="auto"/>
          <w:rPrChange w:id="11138" w:author="Alina Frey" w:date="2017-11-20T10:06:00Z">
            <w:rPr>
              <w:del w:id="11139" w:author="Alina Frey" w:date="2017-11-16T16:17:00Z"/>
            </w:rPr>
          </w:rPrChange>
        </w:rPr>
        <w:pPrChange w:id="11140" w:author="Alina Frey" w:date="2017-11-21T08:53:00Z">
          <w:pPr>
            <w:spacing w:after="19" w:line="252" w:lineRule="auto"/>
            <w:ind w:left="-5" w:hanging="10"/>
          </w:pPr>
        </w:pPrChange>
      </w:pPr>
      <w:moveFromRangeStart w:id="11141" w:author="Alina Frey" w:date="2017-11-16T16:16:00Z" w:name="move498612318"/>
      <w:commentRangeStart w:id="11142"/>
      <w:moveFrom w:id="11143" w:author="Alina Frey" w:date="2017-11-16T16:16:00Z">
        <w:r w:rsidRPr="007F739A" w:rsidDel="00ED6290">
          <w:rPr>
            <w:rFonts w:eastAsia="Times New Roman" w:cs="Times New Roman"/>
            <w:color w:val="auto"/>
            <w:rPrChange w:id="11144" w:author="Alina Frey" w:date="2017-11-20T10:06:00Z">
              <w:rPr>
                <w:rFonts w:eastAsia="Times New Roman" w:cs="Times New Roman"/>
              </w:rPr>
            </w:rPrChange>
          </w:rPr>
          <w:t xml:space="preserve">The user is instructed to perform the tasks and mark them as completed. Click the </w:t>
        </w:r>
        <w:r w:rsidRPr="007F739A" w:rsidDel="00ED6290">
          <w:rPr>
            <w:rFonts w:eastAsia="Times New Roman" w:cs="Times New Roman"/>
            <w:b/>
            <w:color w:val="auto"/>
            <w:rPrChange w:id="11145" w:author="Alina Frey" w:date="2017-11-20T10:06:00Z">
              <w:rPr>
                <w:rFonts w:eastAsia="Times New Roman" w:cs="Times New Roman"/>
                <w:b/>
              </w:rPr>
            </w:rPrChange>
          </w:rPr>
          <w:t>Next</w:t>
        </w:r>
        <w:r w:rsidRPr="007F739A" w:rsidDel="00ED6290">
          <w:rPr>
            <w:rFonts w:eastAsia="Times New Roman" w:cs="Times New Roman"/>
            <w:color w:val="auto"/>
            <w:rPrChange w:id="11146" w:author="Alina Frey" w:date="2017-11-20T10:06:00Z">
              <w:rPr>
                <w:rFonts w:eastAsia="Times New Roman" w:cs="Times New Roman"/>
              </w:rPr>
            </w:rPrChange>
          </w:rPr>
          <w:t xml:space="preserve"> button to proceed to the next tab in the call.</w:t>
        </w:r>
      </w:moveFrom>
      <w:moveFromRangeEnd w:id="11141"/>
    </w:p>
    <w:p w14:paraId="29813D04" w14:textId="6CFFAA09" w:rsidR="00EB2C98" w:rsidRPr="00CF2303" w:rsidRDefault="005F159C">
      <w:pPr>
        <w:keepNext/>
        <w:rPr>
          <w:ins w:id="11147" w:author="Alina Frey" w:date="2017-11-16T16:15:00Z"/>
        </w:rPr>
        <w:pPrChange w:id="11148" w:author="Alina Frey" w:date="2017-11-21T08:53:00Z">
          <w:pPr>
            <w:pStyle w:val="Alina-NormalText"/>
            <w:numPr>
              <w:ilvl w:val="1"/>
              <w:numId w:val="122"/>
            </w:numPr>
            <w:spacing w:after="0" w:line="259" w:lineRule="auto"/>
            <w:ind w:left="1440" w:hanging="360"/>
            <w:contextualSpacing/>
          </w:pPr>
        </w:pPrChange>
      </w:pPr>
      <w:del w:id="11149" w:author="Alina Frey" w:date="2017-11-16T16:44:00Z">
        <w:r w:rsidRPr="007F739A" w:rsidDel="00150DDB">
          <w:rPr>
            <w:noProof/>
            <w:color w:val="auto"/>
            <w:rPrChange w:id="11150" w:author="Alina Frey" w:date="2017-11-20T10:06:00Z">
              <w:rPr>
                <w:noProof/>
              </w:rPr>
            </w:rPrChange>
          </w:rPr>
          <w:drawing>
            <wp:inline distT="0" distB="0" distL="0" distR="0" wp14:anchorId="31877112" wp14:editId="0020A152">
              <wp:extent cx="6057900" cy="1333500"/>
              <wp:effectExtent l="0" t="0" r="0" b="0"/>
              <wp:docPr id="1455" name="Picture 1455"/>
              <wp:cNvGraphicFramePr/>
              <a:graphic xmlns:a="http://schemas.openxmlformats.org/drawingml/2006/main">
                <a:graphicData uri="http://schemas.openxmlformats.org/drawingml/2006/picture">
                  <pic:pic xmlns:pic="http://schemas.openxmlformats.org/drawingml/2006/picture">
                    <pic:nvPicPr>
                      <pic:cNvPr id="1455" name="Picture 1455"/>
                      <pic:cNvPicPr/>
                    </pic:nvPicPr>
                    <pic:blipFill>
                      <a:blip r:embed="rId243"/>
                      <a:stretch>
                        <a:fillRect/>
                      </a:stretch>
                    </pic:blipFill>
                    <pic:spPr>
                      <a:xfrm>
                        <a:off x="0" y="0"/>
                        <a:ext cx="6057900" cy="1333500"/>
                      </a:xfrm>
                      <a:prstGeom prst="rect">
                        <a:avLst/>
                      </a:prstGeom>
                    </pic:spPr>
                  </pic:pic>
                </a:graphicData>
              </a:graphic>
            </wp:inline>
          </w:drawing>
        </w:r>
      </w:del>
      <w:ins w:id="11151" w:author="Alina Frey" w:date="2017-11-20T16:15:00Z">
        <w:r w:rsidR="00873C25">
          <w:rPr>
            <w:color w:val="auto"/>
          </w:rPr>
          <w:t>Used in</w:t>
        </w:r>
      </w:ins>
      <w:ins w:id="11152" w:author="Alina Frey" w:date="2017-11-16T16:15:00Z">
        <w:r w:rsidR="00EB2C98" w:rsidRPr="007F739A">
          <w:rPr>
            <w:color w:val="auto"/>
            <w:rPrChange w:id="11153" w:author="Alina Frey" w:date="2017-11-20T10:06:00Z">
              <w:rPr/>
            </w:rPrChange>
          </w:rPr>
          <w:t xml:space="preserve"> </w:t>
        </w:r>
      </w:ins>
      <w:ins w:id="11154" w:author="Alina Frey" w:date="2017-11-20T16:19:00Z">
        <w:r w:rsidR="00FB589B">
          <w:rPr>
            <w:color w:val="auto"/>
          </w:rPr>
          <w:t xml:space="preserve">Phone </w:t>
        </w:r>
      </w:ins>
      <w:ins w:id="11155" w:author="Alina Frey" w:date="2017-11-16T16:15:00Z">
        <w:r w:rsidR="00EB2C98" w:rsidRPr="007F739A">
          <w:rPr>
            <w:color w:val="auto"/>
            <w:rPrChange w:id="11156" w:author="Alina Frey" w:date="2017-11-20T10:06:00Z">
              <w:rPr/>
            </w:rPrChange>
          </w:rPr>
          <w:t>Call #1:</w:t>
        </w:r>
      </w:ins>
      <w:commentRangeEnd w:id="11142"/>
      <w:r w:rsidR="0099719C">
        <w:rPr>
          <w:rStyle w:val="CommentReference"/>
        </w:rPr>
        <w:commentReference w:id="11142"/>
      </w:r>
    </w:p>
    <w:p w14:paraId="5D6ACFDB" w14:textId="77777777" w:rsidR="0004045D" w:rsidRPr="00CF2303" w:rsidRDefault="006065A4">
      <w:pPr>
        <w:pStyle w:val="Alina-NormalText"/>
        <w:keepNext/>
        <w:spacing w:after="0"/>
        <w:contextualSpacing/>
        <w:rPr>
          <w:ins w:id="11157" w:author="Alina Frey" w:date="2017-11-16T16:48:00Z"/>
        </w:rPr>
        <w:pPrChange w:id="11158" w:author="Alina Frey" w:date="2017-11-16T16:50:00Z">
          <w:pPr/>
        </w:pPrChange>
      </w:pPr>
      <w:ins w:id="11159" w:author="Alina Frey" w:date="2017-11-16T16:45:00Z">
        <w:r w:rsidRPr="00795D08">
          <w:rPr>
            <w:noProof/>
          </w:rPr>
          <w:drawing>
            <wp:inline distT="0" distB="0" distL="0" distR="0" wp14:anchorId="4C4A5FDC" wp14:editId="7F4DC6D6">
              <wp:extent cx="5943600" cy="715645"/>
              <wp:effectExtent l="0" t="0" r="0" b="825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943600" cy="715645"/>
                      </a:xfrm>
                      <a:prstGeom prst="rect">
                        <a:avLst/>
                      </a:prstGeom>
                    </pic:spPr>
                  </pic:pic>
                </a:graphicData>
              </a:graphic>
            </wp:inline>
          </w:drawing>
        </w:r>
      </w:ins>
    </w:p>
    <w:p w14:paraId="5E0E8F41" w14:textId="5FC8C56D" w:rsidR="00EB2C98" w:rsidRPr="00CF2303" w:rsidRDefault="0004045D">
      <w:pPr>
        <w:pStyle w:val="Caption"/>
        <w:rPr>
          <w:ins w:id="11160" w:author="Alina Frey" w:date="2017-11-16T16:15:00Z"/>
        </w:rPr>
        <w:pPrChange w:id="11161" w:author="Alina Frey" w:date="2017-11-16T16:48:00Z">
          <w:pPr>
            <w:ind w:left="720"/>
          </w:pPr>
        </w:pPrChange>
      </w:pPr>
      <w:bookmarkStart w:id="11162" w:name="_Toc498937515"/>
      <w:bookmarkStart w:id="11163" w:name="_Toc498942363"/>
      <w:bookmarkStart w:id="11164" w:name="_Toc498939030"/>
      <w:bookmarkStart w:id="11165" w:name="_Toc499024603"/>
      <w:ins w:id="11166" w:author="Alina Frey" w:date="2017-11-16T16:48:00Z">
        <w:r w:rsidRPr="00CF2303">
          <w:t xml:space="preserve">Figure </w:t>
        </w:r>
        <w:r w:rsidRPr="00CF2303">
          <w:fldChar w:fldCharType="begin"/>
        </w:r>
        <w:r w:rsidRPr="00CF2303">
          <w:instrText xml:space="preserve"> SEQ Figure \* ARABIC </w:instrText>
        </w:r>
      </w:ins>
      <w:r w:rsidRPr="00CF2303">
        <w:fldChar w:fldCharType="separate"/>
      </w:r>
      <w:ins w:id="11167" w:author="Alina Frey [2]" w:date="2017-11-21T10:58:00Z">
        <w:r w:rsidR="003B7B8C">
          <w:rPr>
            <w:noProof/>
          </w:rPr>
          <w:t>139</w:t>
        </w:r>
      </w:ins>
      <w:ins w:id="11168" w:author="Alina Frey" w:date="2017-11-16T16:48:00Z">
        <w:r w:rsidRPr="00CF2303">
          <w:fldChar w:fldCharType="end"/>
        </w:r>
        <w:r w:rsidRPr="00CF2303">
          <w:t>: Intro Tab 1</w:t>
        </w:r>
      </w:ins>
      <w:bookmarkEnd w:id="11162"/>
      <w:bookmarkEnd w:id="11163"/>
      <w:bookmarkEnd w:id="11164"/>
      <w:bookmarkEnd w:id="11165"/>
    </w:p>
    <w:p w14:paraId="6F9A916B" w14:textId="4F7BA52C" w:rsidR="00EB2C98" w:rsidRPr="00CF2303" w:rsidRDefault="00873C25">
      <w:pPr>
        <w:keepNext/>
        <w:rPr>
          <w:ins w:id="11169" w:author="Alina Frey" w:date="2017-11-16T16:15:00Z"/>
        </w:rPr>
        <w:pPrChange w:id="11170" w:author="Alina Frey" w:date="2017-11-21T08:53:00Z">
          <w:pPr>
            <w:pStyle w:val="Alina-NormalText"/>
            <w:numPr>
              <w:ilvl w:val="1"/>
              <w:numId w:val="122"/>
            </w:numPr>
            <w:spacing w:after="0" w:line="259" w:lineRule="auto"/>
            <w:ind w:left="1440" w:hanging="360"/>
            <w:contextualSpacing/>
          </w:pPr>
        </w:pPrChange>
      </w:pPr>
      <w:ins w:id="11171" w:author="Alina Frey" w:date="2017-11-20T16:18:00Z">
        <w:r>
          <w:rPr>
            <w:color w:val="auto"/>
          </w:rPr>
          <w:t xml:space="preserve">Used in </w:t>
        </w:r>
      </w:ins>
      <w:ins w:id="11172" w:author="Alina Frey" w:date="2017-11-16T16:15:00Z">
        <w:r w:rsidR="00EB2C98" w:rsidRPr="007F739A">
          <w:rPr>
            <w:color w:val="auto"/>
            <w:rPrChange w:id="11173" w:author="Alina Frey" w:date="2017-11-20T10:06:00Z">
              <w:rPr/>
            </w:rPrChange>
          </w:rPr>
          <w:t>Phone Call #2:</w:t>
        </w:r>
      </w:ins>
    </w:p>
    <w:p w14:paraId="2EBAD8BC" w14:textId="77777777" w:rsidR="00F85959" w:rsidRPr="00CF2303" w:rsidRDefault="00196D38">
      <w:pPr>
        <w:pStyle w:val="Alina-NormalText"/>
        <w:keepNext/>
        <w:spacing w:after="0"/>
        <w:contextualSpacing/>
        <w:rPr>
          <w:ins w:id="11174" w:author="Alina Frey" w:date="2017-11-16T16:49:00Z"/>
        </w:rPr>
        <w:pPrChange w:id="11175" w:author="Alina Frey" w:date="2017-11-16T16:50:00Z">
          <w:pPr/>
        </w:pPrChange>
      </w:pPr>
      <w:ins w:id="11176" w:author="Alina Frey" w:date="2017-11-16T16:46:00Z">
        <w:r w:rsidRPr="00795D08">
          <w:rPr>
            <w:noProof/>
          </w:rPr>
          <w:drawing>
            <wp:inline distT="0" distB="0" distL="0" distR="0" wp14:anchorId="4AA61F1F" wp14:editId="33052DBE">
              <wp:extent cx="5943600" cy="73152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943600" cy="731520"/>
                      </a:xfrm>
                      <a:prstGeom prst="rect">
                        <a:avLst/>
                      </a:prstGeom>
                    </pic:spPr>
                  </pic:pic>
                </a:graphicData>
              </a:graphic>
            </wp:inline>
          </w:drawing>
        </w:r>
      </w:ins>
    </w:p>
    <w:p w14:paraId="17C9A9CA" w14:textId="53B62026" w:rsidR="00EB2C98" w:rsidRPr="00CF2303" w:rsidRDefault="00F85959">
      <w:pPr>
        <w:pStyle w:val="Caption"/>
        <w:rPr>
          <w:ins w:id="11177" w:author="Alina Frey" w:date="2017-11-16T16:15:00Z"/>
        </w:rPr>
        <w:pPrChange w:id="11178" w:author="Alina Frey" w:date="2017-11-16T16:49:00Z">
          <w:pPr>
            <w:ind w:left="720"/>
          </w:pPr>
        </w:pPrChange>
      </w:pPr>
      <w:bookmarkStart w:id="11179" w:name="_Toc498937516"/>
      <w:bookmarkStart w:id="11180" w:name="_Toc498942364"/>
      <w:bookmarkStart w:id="11181" w:name="_Toc498939031"/>
      <w:bookmarkStart w:id="11182" w:name="_Toc499024604"/>
      <w:ins w:id="11183" w:author="Alina Frey" w:date="2017-11-16T16:49:00Z">
        <w:r w:rsidRPr="00CF2303">
          <w:t xml:space="preserve">Figure </w:t>
        </w:r>
        <w:r w:rsidRPr="00CF2303">
          <w:fldChar w:fldCharType="begin"/>
        </w:r>
        <w:r w:rsidRPr="00CF2303">
          <w:instrText xml:space="preserve"> SEQ Figure \* ARABIC </w:instrText>
        </w:r>
      </w:ins>
      <w:r w:rsidRPr="00CF2303">
        <w:fldChar w:fldCharType="separate"/>
      </w:r>
      <w:ins w:id="11184" w:author="Alina Frey [2]" w:date="2017-11-21T10:58:00Z">
        <w:r w:rsidR="003B7B8C">
          <w:rPr>
            <w:noProof/>
          </w:rPr>
          <w:t>140</w:t>
        </w:r>
      </w:ins>
      <w:ins w:id="11185" w:author="Alina Frey" w:date="2017-11-16T16:49:00Z">
        <w:r w:rsidRPr="00CF2303">
          <w:fldChar w:fldCharType="end"/>
        </w:r>
        <w:r w:rsidRPr="00CF2303">
          <w:t>: Intro Tab 2</w:t>
        </w:r>
      </w:ins>
      <w:bookmarkEnd w:id="11179"/>
      <w:bookmarkEnd w:id="11180"/>
      <w:bookmarkEnd w:id="11181"/>
      <w:bookmarkEnd w:id="11182"/>
    </w:p>
    <w:p w14:paraId="2E835DDC" w14:textId="45C0C83F" w:rsidR="00EB2C98" w:rsidRPr="00CF2303" w:rsidRDefault="00873C25">
      <w:pPr>
        <w:keepNext/>
        <w:rPr>
          <w:ins w:id="11186" w:author="Alina Frey" w:date="2017-11-16T16:15:00Z"/>
        </w:rPr>
        <w:pPrChange w:id="11187" w:author="Alina Frey" w:date="2017-11-21T08:53:00Z">
          <w:pPr>
            <w:pStyle w:val="Alina-NormalText"/>
            <w:numPr>
              <w:ilvl w:val="1"/>
              <w:numId w:val="122"/>
            </w:numPr>
            <w:spacing w:after="0" w:line="259" w:lineRule="auto"/>
            <w:ind w:left="1440" w:hanging="360"/>
            <w:contextualSpacing/>
          </w:pPr>
        </w:pPrChange>
      </w:pPr>
      <w:ins w:id="11188" w:author="Alina Frey" w:date="2017-11-20T16:17:00Z">
        <w:r>
          <w:rPr>
            <w:color w:val="auto"/>
          </w:rPr>
          <w:t xml:space="preserve">Used in </w:t>
        </w:r>
      </w:ins>
      <w:ins w:id="11189" w:author="Alina Frey" w:date="2017-11-16T16:15:00Z">
        <w:r w:rsidR="00EB2C98" w:rsidRPr="007F739A">
          <w:rPr>
            <w:color w:val="auto"/>
            <w:rPrChange w:id="11190" w:author="Alina Frey" w:date="2017-11-20T10:06:00Z">
              <w:rPr/>
            </w:rPrChange>
          </w:rPr>
          <w:t>Phone Call #3</w:t>
        </w:r>
      </w:ins>
      <w:ins w:id="11191" w:author="Alina Frey" w:date="2017-11-21T10:38:00Z">
        <w:r w:rsidR="006B1325">
          <w:rPr>
            <w:color w:val="auto"/>
          </w:rPr>
          <w:t xml:space="preserve"> – </w:t>
        </w:r>
      </w:ins>
      <w:ins w:id="11192" w:author="Alina Frey" w:date="2017-11-16T16:15:00Z">
        <w:r w:rsidR="00EB2C98" w:rsidRPr="007F739A">
          <w:rPr>
            <w:color w:val="auto"/>
            <w:rPrChange w:id="11193" w:author="Alina Frey" w:date="2017-11-20T10:06:00Z">
              <w:rPr/>
            </w:rPrChange>
          </w:rPr>
          <w:t>Phone Call #7:</w:t>
        </w:r>
      </w:ins>
    </w:p>
    <w:p w14:paraId="00B49299" w14:textId="6885CC83" w:rsidR="00EB2C98" w:rsidRPr="007F739A" w:rsidRDefault="00011326">
      <w:pPr>
        <w:pStyle w:val="Alina-NormalText"/>
        <w:keepNext/>
        <w:spacing w:after="0"/>
        <w:contextualSpacing/>
        <w:rPr>
          <w:ins w:id="11194" w:author="Alina Frey" w:date="2017-11-16T16:15:00Z"/>
        </w:rPr>
        <w:pPrChange w:id="11195" w:author="Alina Frey" w:date="2017-11-16T16:50:00Z">
          <w:pPr>
            <w:pStyle w:val="Alina-NormalText"/>
            <w:spacing w:after="0"/>
            <w:ind w:left="720"/>
            <w:contextualSpacing/>
          </w:pPr>
        </w:pPrChange>
      </w:pPr>
      <w:ins w:id="11196" w:author="Alina Frey" w:date="2017-11-16T16:47:00Z">
        <w:r w:rsidRPr="00795D08">
          <w:rPr>
            <w:noProof/>
          </w:rPr>
          <w:drawing>
            <wp:inline distT="0" distB="0" distL="0" distR="0" wp14:anchorId="7003B65F" wp14:editId="19B20EF1">
              <wp:extent cx="5943600" cy="46291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943600" cy="462915"/>
                      </a:xfrm>
                      <a:prstGeom prst="rect">
                        <a:avLst/>
                      </a:prstGeom>
                    </pic:spPr>
                  </pic:pic>
                </a:graphicData>
              </a:graphic>
            </wp:inline>
          </w:drawing>
        </w:r>
      </w:ins>
    </w:p>
    <w:p w14:paraId="31876F2B" w14:textId="24A47661" w:rsidR="006C0619" w:rsidRPr="00CF2303" w:rsidDel="00243CA5" w:rsidRDefault="00243CA5">
      <w:pPr>
        <w:pStyle w:val="Caption"/>
        <w:rPr>
          <w:del w:id="11197" w:author="Alina Frey" w:date="2017-11-08T16:44:00Z"/>
        </w:rPr>
        <w:pPrChange w:id="11198" w:author="Alina Frey" w:date="2017-11-10T14:16:00Z">
          <w:pPr>
            <w:spacing w:after="105"/>
            <w:ind w:right="-180"/>
          </w:pPr>
        </w:pPrChange>
      </w:pPr>
      <w:bookmarkStart w:id="11199" w:name="_Toc498937517"/>
      <w:bookmarkStart w:id="11200" w:name="_Toc498942365"/>
      <w:bookmarkStart w:id="11201" w:name="_Toc498939032"/>
      <w:bookmarkStart w:id="11202" w:name="_Toc499024605"/>
      <w:ins w:id="11203" w:author="Alina Frey" w:date="2017-11-08T16:43:00Z">
        <w:r w:rsidRPr="00CF2303">
          <w:t xml:space="preserve">Figure </w:t>
        </w:r>
        <w:r w:rsidRPr="007F739A">
          <w:rPr>
            <w:b w:val="0"/>
            <w:iCs w:val="0"/>
            <w:rPrChange w:id="11204" w:author="Alina Frey" w:date="2017-11-20T10:06:00Z">
              <w:rPr>
                <w:b/>
                <w:iCs/>
                <w:color w:val="44546A" w:themeColor="text2"/>
                <w:sz w:val="18"/>
                <w:szCs w:val="18"/>
              </w:rPr>
            </w:rPrChange>
          </w:rPr>
          <w:fldChar w:fldCharType="begin"/>
        </w:r>
        <w:r w:rsidRPr="00CF2303">
          <w:instrText xml:space="preserve"> SEQ Figure \* ARABIC </w:instrText>
        </w:r>
      </w:ins>
      <w:r w:rsidRPr="007F739A">
        <w:rPr>
          <w:b w:val="0"/>
          <w:iCs w:val="0"/>
          <w:rPrChange w:id="11205" w:author="Alina Frey" w:date="2017-11-20T10:06:00Z">
            <w:rPr>
              <w:b/>
              <w:iCs/>
              <w:color w:val="44546A" w:themeColor="text2"/>
              <w:sz w:val="18"/>
              <w:szCs w:val="18"/>
            </w:rPr>
          </w:rPrChange>
        </w:rPr>
        <w:fldChar w:fldCharType="separate"/>
      </w:r>
      <w:ins w:id="11206" w:author="Alina Frey [2]" w:date="2017-11-21T10:58:00Z">
        <w:r w:rsidR="003B7B8C">
          <w:rPr>
            <w:noProof/>
          </w:rPr>
          <w:t>141</w:t>
        </w:r>
      </w:ins>
      <w:ins w:id="11207" w:author="Alina Frey" w:date="2017-11-08T16:43:00Z">
        <w:r w:rsidRPr="007F739A">
          <w:rPr>
            <w:b w:val="0"/>
            <w:iCs w:val="0"/>
            <w:rPrChange w:id="11208" w:author="Alina Frey" w:date="2017-11-20T10:06:00Z">
              <w:rPr>
                <w:b/>
                <w:iCs/>
                <w:color w:val="44546A" w:themeColor="text2"/>
                <w:sz w:val="18"/>
                <w:szCs w:val="18"/>
              </w:rPr>
            </w:rPrChange>
          </w:rPr>
          <w:fldChar w:fldCharType="end"/>
        </w:r>
        <w:r w:rsidRPr="00CF2303">
          <w:t>: Intro Tab</w:t>
        </w:r>
      </w:ins>
      <w:ins w:id="11209" w:author="Alina Frey" w:date="2017-11-16T16:47:00Z">
        <w:r w:rsidR="00011326" w:rsidRPr="00CF2303">
          <w:t xml:space="preserve"> </w:t>
        </w:r>
      </w:ins>
      <w:ins w:id="11210" w:author="Alina Frey" w:date="2017-11-16T16:49:00Z">
        <w:r w:rsidR="00F85959" w:rsidRPr="00CF2303">
          <w:t>3-7</w:t>
        </w:r>
      </w:ins>
      <w:bookmarkEnd w:id="11199"/>
      <w:bookmarkEnd w:id="11200"/>
      <w:bookmarkEnd w:id="11201"/>
      <w:bookmarkEnd w:id="11202"/>
    </w:p>
    <w:p w14:paraId="31876F2C" w14:textId="261A0C2A" w:rsidR="006C0619" w:rsidRPr="00CF2303" w:rsidRDefault="005F159C">
      <w:pPr>
        <w:pStyle w:val="Caption"/>
        <w:pPrChange w:id="11211" w:author="Alina Frey" w:date="2017-11-10T14:16:00Z">
          <w:pPr>
            <w:spacing w:after="29" w:line="265" w:lineRule="auto"/>
            <w:ind w:left="-5" w:hanging="10"/>
          </w:pPr>
        </w:pPrChange>
      </w:pPr>
      <w:del w:id="11212" w:author="Alina Frey" w:date="2017-11-08T16:43:00Z">
        <w:r w:rsidRPr="00CF2303" w:rsidDel="00243CA5">
          <w:delText>Figure 83: Intro Tab</w:delText>
        </w:r>
        <w:r w:rsidRPr="00CF2303" w:rsidDel="00243CA5">
          <w:br w:type="page"/>
        </w:r>
      </w:del>
    </w:p>
    <w:p w14:paraId="31876F2D" w14:textId="77777777" w:rsidR="006C0619" w:rsidRPr="007F739A" w:rsidRDefault="005F159C">
      <w:pPr>
        <w:pStyle w:val="Heading4"/>
        <w:rPr>
          <w:color w:val="auto"/>
          <w:rPrChange w:id="11213" w:author="Alina Frey" w:date="2017-11-20T10:06:00Z">
            <w:rPr/>
          </w:rPrChange>
        </w:rPr>
        <w:pPrChange w:id="11214" w:author="Alina Frey" w:date="2017-11-13T11:04:00Z">
          <w:pPr>
            <w:pStyle w:val="Heading5"/>
            <w:ind w:left="-5"/>
          </w:pPr>
        </w:pPrChange>
      </w:pPr>
      <w:r w:rsidRPr="007F739A">
        <w:rPr>
          <w:color w:val="auto"/>
          <w:rPrChange w:id="11215" w:author="Alina Frey" w:date="2017-11-20T10:06:00Z">
            <w:rPr>
              <w:b/>
              <w:i/>
            </w:rPr>
          </w:rPrChange>
        </w:rPr>
        <w:t>Coverage</w:t>
      </w:r>
    </w:p>
    <w:p w14:paraId="31876F2E" w14:textId="517D9460" w:rsidR="006C0619" w:rsidRPr="007F739A" w:rsidRDefault="005F159C" w:rsidP="00125EBA">
      <w:pPr>
        <w:spacing w:after="19" w:line="252" w:lineRule="auto"/>
        <w:ind w:left="-5" w:hanging="10"/>
        <w:rPr>
          <w:color w:val="auto"/>
          <w:rPrChange w:id="11216" w:author="Alina Frey" w:date="2017-11-20T10:06:00Z">
            <w:rPr/>
          </w:rPrChange>
        </w:rPr>
      </w:pPr>
      <w:r w:rsidRPr="007F739A">
        <w:rPr>
          <w:rFonts w:eastAsia="Times New Roman" w:cs="Times New Roman"/>
          <w:color w:val="auto"/>
          <w:rPrChange w:id="11217" w:author="Alina Frey" w:date="2017-11-20T10:06:00Z">
            <w:rPr>
              <w:rFonts w:eastAsia="Times New Roman" w:cs="Times New Roman"/>
            </w:rPr>
          </w:rPrChange>
        </w:rPr>
        <w:t>The Coverage tab instructs the user to confirm information with the patient regarding their VA maternity benefits.</w:t>
      </w:r>
      <w:del w:id="11218" w:author="Alina Frey" w:date="2017-11-16T16:53:00Z">
        <w:r w:rsidRPr="007F739A" w:rsidDel="001F7ADE">
          <w:rPr>
            <w:rFonts w:eastAsia="Times New Roman" w:cs="Times New Roman"/>
            <w:color w:val="auto"/>
            <w:rPrChange w:id="11219" w:author="Alina Frey" w:date="2017-11-20T10:06:00Z">
              <w:rPr>
                <w:rFonts w:eastAsia="Times New Roman" w:cs="Times New Roman"/>
              </w:rPr>
            </w:rPrChange>
          </w:rPr>
          <w:delText xml:space="preserve"> Click the </w:delText>
        </w:r>
        <w:r w:rsidRPr="007F739A" w:rsidDel="001F7ADE">
          <w:rPr>
            <w:rFonts w:eastAsia="Times New Roman" w:cs="Times New Roman"/>
            <w:b/>
            <w:color w:val="auto"/>
            <w:rPrChange w:id="11220" w:author="Alina Frey" w:date="2017-11-20T10:06:00Z">
              <w:rPr>
                <w:rFonts w:eastAsia="Times New Roman" w:cs="Times New Roman"/>
                <w:b/>
              </w:rPr>
            </w:rPrChange>
          </w:rPr>
          <w:delText>Next</w:delText>
        </w:r>
        <w:r w:rsidRPr="007F739A" w:rsidDel="001F7ADE">
          <w:rPr>
            <w:rFonts w:eastAsia="Times New Roman" w:cs="Times New Roman"/>
            <w:color w:val="auto"/>
            <w:rPrChange w:id="11221" w:author="Alina Frey" w:date="2017-11-20T10:06:00Z">
              <w:rPr>
                <w:rFonts w:eastAsia="Times New Roman" w:cs="Times New Roman"/>
              </w:rPr>
            </w:rPrChange>
          </w:rPr>
          <w:delText xml:space="preserve"> button to proceed to the next tab in the call.</w:delText>
        </w:r>
      </w:del>
    </w:p>
    <w:p w14:paraId="5DC60395" w14:textId="3B474D1E" w:rsidR="007B7B49" w:rsidRPr="00CF2303" w:rsidRDefault="005F159C">
      <w:pPr>
        <w:keepNext/>
        <w:rPr>
          <w:ins w:id="11222" w:author="Alina Frey" w:date="2017-11-16T16:17:00Z"/>
        </w:rPr>
        <w:pPrChange w:id="11223" w:author="Alina Frey" w:date="2017-11-21T08:52:00Z">
          <w:pPr>
            <w:pStyle w:val="Alina-NormalText"/>
            <w:numPr>
              <w:ilvl w:val="1"/>
              <w:numId w:val="122"/>
            </w:numPr>
            <w:spacing w:after="0" w:line="259" w:lineRule="auto"/>
            <w:ind w:left="1440" w:hanging="360"/>
            <w:contextualSpacing/>
          </w:pPr>
        </w:pPrChange>
      </w:pPr>
      <w:del w:id="11224" w:author="Alina Frey" w:date="2017-11-16T17:10:00Z">
        <w:r w:rsidRPr="007F739A" w:rsidDel="004B053C">
          <w:rPr>
            <w:noProof/>
            <w:color w:val="auto"/>
            <w:rPrChange w:id="11225" w:author="Alina Frey" w:date="2017-11-20T10:06:00Z">
              <w:rPr>
                <w:noProof/>
              </w:rPr>
            </w:rPrChange>
          </w:rPr>
          <w:lastRenderedPageBreak/>
          <w:drawing>
            <wp:inline distT="0" distB="0" distL="0" distR="0" wp14:anchorId="31877114" wp14:editId="0215A129">
              <wp:extent cx="4914900" cy="7115557"/>
              <wp:effectExtent l="0" t="0" r="0" b="0"/>
              <wp:docPr id="1467" name="Picture 1467"/>
              <wp:cNvGraphicFramePr/>
              <a:graphic xmlns:a="http://schemas.openxmlformats.org/drawingml/2006/main">
                <a:graphicData uri="http://schemas.openxmlformats.org/drawingml/2006/picture">
                  <pic:pic xmlns:pic="http://schemas.openxmlformats.org/drawingml/2006/picture">
                    <pic:nvPicPr>
                      <pic:cNvPr id="1467" name="Picture 1467"/>
                      <pic:cNvPicPr/>
                    </pic:nvPicPr>
                    <pic:blipFill>
                      <a:blip r:embed="rId247"/>
                      <a:stretch>
                        <a:fillRect/>
                      </a:stretch>
                    </pic:blipFill>
                    <pic:spPr>
                      <a:xfrm>
                        <a:off x="0" y="0"/>
                        <a:ext cx="4914900" cy="7115557"/>
                      </a:xfrm>
                      <a:prstGeom prst="rect">
                        <a:avLst/>
                      </a:prstGeom>
                    </pic:spPr>
                  </pic:pic>
                </a:graphicData>
              </a:graphic>
            </wp:inline>
          </w:drawing>
        </w:r>
      </w:del>
      <w:ins w:id="11226" w:author="Alina Frey" w:date="2017-11-20T16:17:00Z">
        <w:r w:rsidR="00873C25">
          <w:rPr>
            <w:color w:val="auto"/>
          </w:rPr>
          <w:t xml:space="preserve">Used in </w:t>
        </w:r>
      </w:ins>
      <w:ins w:id="11227" w:author="Alina Frey" w:date="2017-11-16T16:17:00Z">
        <w:r w:rsidR="007B7B49" w:rsidRPr="007F739A">
          <w:rPr>
            <w:color w:val="auto"/>
            <w:rPrChange w:id="11228" w:author="Alina Frey" w:date="2017-11-20T10:06:00Z">
              <w:rPr/>
            </w:rPrChange>
          </w:rPr>
          <w:t>Phone Call #1:</w:t>
        </w:r>
      </w:ins>
    </w:p>
    <w:p w14:paraId="7EF5250C" w14:textId="77777777" w:rsidR="0089006B" w:rsidRPr="00CF2303" w:rsidRDefault="00A278E6">
      <w:pPr>
        <w:pStyle w:val="Alina-NormalText"/>
        <w:keepNext/>
        <w:spacing w:after="0"/>
        <w:contextualSpacing/>
        <w:rPr>
          <w:ins w:id="11229" w:author="Alina Frey" w:date="2017-11-16T17:32:00Z"/>
        </w:rPr>
        <w:pPrChange w:id="11230" w:author="Alina Frey" w:date="2017-11-16T17:35:00Z">
          <w:pPr/>
        </w:pPrChange>
      </w:pPr>
      <w:ins w:id="11231" w:author="Alina Frey" w:date="2017-11-16T17:00:00Z">
        <w:r w:rsidRPr="00795D08">
          <w:rPr>
            <w:noProof/>
          </w:rPr>
          <w:drawing>
            <wp:inline distT="0" distB="0" distL="0" distR="0" wp14:anchorId="4E0C8E07" wp14:editId="12787654">
              <wp:extent cx="5943600" cy="432562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943600" cy="4325620"/>
                      </a:xfrm>
                      <a:prstGeom prst="rect">
                        <a:avLst/>
                      </a:prstGeom>
                    </pic:spPr>
                  </pic:pic>
                </a:graphicData>
              </a:graphic>
            </wp:inline>
          </w:drawing>
        </w:r>
      </w:ins>
    </w:p>
    <w:p w14:paraId="10845ADA" w14:textId="764A00E9" w:rsidR="007B7B49" w:rsidRPr="00CF2303" w:rsidRDefault="0089006B">
      <w:pPr>
        <w:pStyle w:val="Caption"/>
        <w:rPr>
          <w:ins w:id="11232" w:author="Alina Frey" w:date="2017-11-16T16:17:00Z"/>
        </w:rPr>
        <w:pPrChange w:id="11233" w:author="Alina Frey" w:date="2017-11-16T17:32:00Z">
          <w:pPr>
            <w:pStyle w:val="Alina-NormalText"/>
            <w:spacing w:after="0"/>
            <w:ind w:left="720"/>
            <w:contextualSpacing/>
          </w:pPr>
        </w:pPrChange>
      </w:pPr>
      <w:bookmarkStart w:id="11234" w:name="_Toc498937518"/>
      <w:bookmarkStart w:id="11235" w:name="_Toc498942366"/>
      <w:bookmarkStart w:id="11236" w:name="_Toc498939033"/>
      <w:bookmarkStart w:id="11237" w:name="_Toc499024606"/>
      <w:ins w:id="11238" w:author="Alina Frey" w:date="2017-11-16T17:32:00Z">
        <w:r w:rsidRPr="00CF2303">
          <w:t xml:space="preserve">Figure </w:t>
        </w:r>
        <w:r w:rsidRPr="00CF2303">
          <w:fldChar w:fldCharType="begin"/>
        </w:r>
        <w:r w:rsidRPr="00CF2303">
          <w:instrText xml:space="preserve"> SEQ Figure \* ARABIC </w:instrText>
        </w:r>
      </w:ins>
      <w:r w:rsidRPr="00CF2303">
        <w:fldChar w:fldCharType="separate"/>
      </w:r>
      <w:ins w:id="11239" w:author="Alina Frey [2]" w:date="2017-11-21T10:58:00Z">
        <w:r w:rsidR="003B7B8C">
          <w:rPr>
            <w:noProof/>
          </w:rPr>
          <w:t>142</w:t>
        </w:r>
      </w:ins>
      <w:ins w:id="11240" w:author="Alina Frey" w:date="2017-11-16T17:32:00Z">
        <w:r w:rsidRPr="00CF2303">
          <w:fldChar w:fldCharType="end"/>
        </w:r>
        <w:r w:rsidRPr="00CF2303">
          <w:t>: Coverage Tab 1</w:t>
        </w:r>
      </w:ins>
      <w:bookmarkEnd w:id="11234"/>
      <w:bookmarkEnd w:id="11235"/>
      <w:bookmarkEnd w:id="11236"/>
      <w:bookmarkEnd w:id="11237"/>
    </w:p>
    <w:p w14:paraId="14313B57" w14:textId="77777777" w:rsidR="00EB0074" w:rsidRPr="00CF2303" w:rsidRDefault="00100E10">
      <w:pPr>
        <w:pStyle w:val="Alina-NormalText"/>
        <w:keepNext/>
        <w:spacing w:after="0"/>
        <w:contextualSpacing/>
        <w:rPr>
          <w:ins w:id="11241" w:author="Alina Frey" w:date="2017-11-16T17:32:00Z"/>
        </w:rPr>
        <w:pPrChange w:id="11242" w:author="Alina Frey" w:date="2017-11-16T17:35:00Z">
          <w:pPr/>
        </w:pPrChange>
      </w:pPr>
      <w:ins w:id="11243" w:author="Alina Frey" w:date="2017-11-16T17:01:00Z">
        <w:r w:rsidRPr="00795D08">
          <w:rPr>
            <w:noProof/>
          </w:rPr>
          <w:lastRenderedPageBreak/>
          <w:drawing>
            <wp:inline distT="0" distB="0" distL="0" distR="0" wp14:anchorId="41E2D02E" wp14:editId="1E2FBE2E">
              <wp:extent cx="5943600" cy="4111625"/>
              <wp:effectExtent l="0" t="0" r="0" b="317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943600" cy="4111625"/>
                      </a:xfrm>
                      <a:prstGeom prst="rect">
                        <a:avLst/>
                      </a:prstGeom>
                    </pic:spPr>
                  </pic:pic>
                </a:graphicData>
              </a:graphic>
            </wp:inline>
          </w:drawing>
        </w:r>
      </w:ins>
    </w:p>
    <w:p w14:paraId="409E0A01" w14:textId="0325B141" w:rsidR="007B7B49" w:rsidRPr="00CF2303" w:rsidRDefault="00EB0074">
      <w:pPr>
        <w:pStyle w:val="Caption"/>
        <w:rPr>
          <w:ins w:id="11244" w:author="Alina Frey" w:date="2017-11-16T16:17:00Z"/>
        </w:rPr>
        <w:pPrChange w:id="11245" w:author="Alina Frey" w:date="2017-11-16T17:32:00Z">
          <w:pPr>
            <w:pStyle w:val="Alina-NormalText"/>
            <w:spacing w:after="0"/>
            <w:ind w:left="720"/>
            <w:contextualSpacing/>
          </w:pPr>
        </w:pPrChange>
      </w:pPr>
      <w:bookmarkStart w:id="11246" w:name="_Toc498937519"/>
      <w:bookmarkStart w:id="11247" w:name="_Toc498942367"/>
      <w:bookmarkStart w:id="11248" w:name="_Toc498939034"/>
      <w:bookmarkStart w:id="11249" w:name="_Toc499024607"/>
      <w:ins w:id="11250" w:author="Alina Frey" w:date="2017-11-16T17:32:00Z">
        <w:r w:rsidRPr="00CF2303">
          <w:t xml:space="preserve">Figure </w:t>
        </w:r>
        <w:r w:rsidRPr="00CF2303">
          <w:fldChar w:fldCharType="begin"/>
        </w:r>
        <w:r w:rsidRPr="00CF2303">
          <w:instrText xml:space="preserve"> SEQ Figure \* ARABIC </w:instrText>
        </w:r>
      </w:ins>
      <w:r w:rsidRPr="00CF2303">
        <w:fldChar w:fldCharType="separate"/>
      </w:r>
      <w:ins w:id="11251" w:author="Alina Frey [2]" w:date="2017-11-21T10:58:00Z">
        <w:r w:rsidR="003B7B8C">
          <w:rPr>
            <w:noProof/>
          </w:rPr>
          <w:t>143</w:t>
        </w:r>
      </w:ins>
      <w:ins w:id="11252" w:author="Alina Frey" w:date="2017-11-16T17:32:00Z">
        <w:r w:rsidRPr="00CF2303">
          <w:fldChar w:fldCharType="end"/>
        </w:r>
        <w:r w:rsidRPr="00CF2303">
          <w:t>: Coverage Tab 1 (continued)</w:t>
        </w:r>
      </w:ins>
      <w:bookmarkEnd w:id="11246"/>
      <w:bookmarkEnd w:id="11247"/>
      <w:bookmarkEnd w:id="11248"/>
      <w:bookmarkEnd w:id="11249"/>
    </w:p>
    <w:p w14:paraId="3A17CFA7" w14:textId="15E17356" w:rsidR="007B7B49" w:rsidRPr="00CF2303" w:rsidRDefault="00873C25">
      <w:pPr>
        <w:keepNext/>
        <w:rPr>
          <w:ins w:id="11253" w:author="Alina Frey" w:date="2017-11-16T16:17:00Z"/>
        </w:rPr>
        <w:pPrChange w:id="11254" w:author="Alina Frey" w:date="2017-11-21T08:53:00Z">
          <w:pPr>
            <w:pStyle w:val="Alina-NormalText"/>
            <w:numPr>
              <w:ilvl w:val="1"/>
              <w:numId w:val="122"/>
            </w:numPr>
            <w:spacing w:after="0" w:line="259" w:lineRule="auto"/>
            <w:ind w:left="1440" w:hanging="360"/>
            <w:contextualSpacing/>
          </w:pPr>
        </w:pPrChange>
      </w:pPr>
      <w:ins w:id="11255" w:author="Alina Frey" w:date="2017-11-20T16:17:00Z">
        <w:r>
          <w:rPr>
            <w:color w:val="auto"/>
          </w:rPr>
          <w:lastRenderedPageBreak/>
          <w:t xml:space="preserve">Used in </w:t>
        </w:r>
      </w:ins>
      <w:ins w:id="11256" w:author="Alina Frey" w:date="2017-11-16T16:17:00Z">
        <w:r w:rsidR="007B7B49" w:rsidRPr="007F739A">
          <w:rPr>
            <w:color w:val="auto"/>
            <w:rPrChange w:id="11257" w:author="Alina Frey" w:date="2017-11-20T10:06:00Z">
              <w:rPr/>
            </w:rPrChange>
          </w:rPr>
          <w:t>Phone Call #2:</w:t>
        </w:r>
      </w:ins>
    </w:p>
    <w:p w14:paraId="7435014B" w14:textId="77777777" w:rsidR="009C5D1A" w:rsidRPr="00CF2303" w:rsidRDefault="004839E2">
      <w:pPr>
        <w:pStyle w:val="Alina-NormalText"/>
        <w:keepNext/>
        <w:spacing w:after="0"/>
        <w:contextualSpacing/>
        <w:rPr>
          <w:ins w:id="11258" w:author="Alina Frey" w:date="2017-11-16T17:33:00Z"/>
        </w:rPr>
        <w:pPrChange w:id="11259" w:author="Alina Frey" w:date="2017-11-16T17:35:00Z">
          <w:pPr/>
        </w:pPrChange>
      </w:pPr>
      <w:ins w:id="11260" w:author="Alina Frey" w:date="2017-11-16T17:01:00Z">
        <w:r w:rsidRPr="00795D08">
          <w:rPr>
            <w:noProof/>
          </w:rPr>
          <w:drawing>
            <wp:inline distT="0" distB="0" distL="0" distR="0" wp14:anchorId="0DD5765D" wp14:editId="57B06209">
              <wp:extent cx="5943600" cy="506984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943600" cy="5069840"/>
                      </a:xfrm>
                      <a:prstGeom prst="rect">
                        <a:avLst/>
                      </a:prstGeom>
                    </pic:spPr>
                  </pic:pic>
                </a:graphicData>
              </a:graphic>
            </wp:inline>
          </w:drawing>
        </w:r>
      </w:ins>
    </w:p>
    <w:p w14:paraId="3E860CEA" w14:textId="61A3DB59" w:rsidR="007B7B49" w:rsidRPr="00CF2303" w:rsidRDefault="009C5D1A">
      <w:pPr>
        <w:pStyle w:val="Caption"/>
        <w:rPr>
          <w:ins w:id="11261" w:author="Alina Frey" w:date="2017-11-16T16:17:00Z"/>
        </w:rPr>
        <w:pPrChange w:id="11262" w:author="Alina Frey" w:date="2017-11-16T17:33:00Z">
          <w:pPr>
            <w:pStyle w:val="Alina-NormalText"/>
            <w:spacing w:after="0"/>
            <w:ind w:left="720"/>
            <w:contextualSpacing/>
          </w:pPr>
        </w:pPrChange>
      </w:pPr>
      <w:bookmarkStart w:id="11263" w:name="_Toc498937520"/>
      <w:bookmarkStart w:id="11264" w:name="_Toc498942368"/>
      <w:bookmarkStart w:id="11265" w:name="_Toc498939035"/>
      <w:bookmarkStart w:id="11266" w:name="_Toc499024608"/>
      <w:ins w:id="11267" w:author="Alina Frey" w:date="2017-11-16T17:33:00Z">
        <w:r w:rsidRPr="00CF2303">
          <w:t xml:space="preserve">Figure </w:t>
        </w:r>
        <w:r w:rsidRPr="00CF2303">
          <w:fldChar w:fldCharType="begin"/>
        </w:r>
        <w:r w:rsidRPr="00CF2303">
          <w:instrText xml:space="preserve"> SEQ Figure \* ARABIC </w:instrText>
        </w:r>
      </w:ins>
      <w:r w:rsidRPr="00CF2303">
        <w:fldChar w:fldCharType="separate"/>
      </w:r>
      <w:ins w:id="11268" w:author="Alina Frey [2]" w:date="2017-11-21T10:58:00Z">
        <w:r w:rsidR="003B7B8C">
          <w:rPr>
            <w:noProof/>
          </w:rPr>
          <w:t>144</w:t>
        </w:r>
      </w:ins>
      <w:ins w:id="11269" w:author="Alina Frey" w:date="2017-11-16T17:33:00Z">
        <w:r w:rsidRPr="00CF2303">
          <w:fldChar w:fldCharType="end"/>
        </w:r>
        <w:r w:rsidRPr="00CF2303">
          <w:t>: Coverage Tab 2</w:t>
        </w:r>
      </w:ins>
      <w:bookmarkEnd w:id="11263"/>
      <w:bookmarkEnd w:id="11264"/>
      <w:bookmarkEnd w:id="11265"/>
      <w:bookmarkEnd w:id="11266"/>
    </w:p>
    <w:p w14:paraId="194A7192" w14:textId="52B22492" w:rsidR="007B7B49" w:rsidRPr="00CF2303" w:rsidRDefault="00873C25">
      <w:pPr>
        <w:keepNext/>
        <w:rPr>
          <w:ins w:id="11270" w:author="Alina Frey" w:date="2017-11-16T16:17:00Z"/>
        </w:rPr>
        <w:pPrChange w:id="11271" w:author="Alina Frey" w:date="2017-11-21T08:53:00Z">
          <w:pPr>
            <w:pStyle w:val="Alina-NormalText"/>
            <w:numPr>
              <w:ilvl w:val="1"/>
              <w:numId w:val="122"/>
            </w:numPr>
            <w:spacing w:after="0" w:line="259" w:lineRule="auto"/>
            <w:ind w:left="1440" w:hanging="360"/>
            <w:contextualSpacing/>
          </w:pPr>
        </w:pPrChange>
      </w:pPr>
      <w:ins w:id="11272" w:author="Alina Frey" w:date="2017-11-20T16:18:00Z">
        <w:r>
          <w:rPr>
            <w:color w:val="auto"/>
          </w:rPr>
          <w:t xml:space="preserve">Used in </w:t>
        </w:r>
      </w:ins>
      <w:ins w:id="11273" w:author="Alina Frey" w:date="2017-11-16T16:17:00Z">
        <w:r w:rsidR="007B7B49" w:rsidRPr="007F739A">
          <w:rPr>
            <w:color w:val="auto"/>
            <w:rPrChange w:id="11274" w:author="Alina Frey" w:date="2017-11-20T10:06:00Z">
              <w:rPr/>
            </w:rPrChange>
          </w:rPr>
          <w:t>Phone Call #3:</w:t>
        </w:r>
      </w:ins>
    </w:p>
    <w:p w14:paraId="3F973560" w14:textId="77777777" w:rsidR="00EB0848" w:rsidRPr="00CF2303" w:rsidRDefault="00CD1859">
      <w:pPr>
        <w:pStyle w:val="Alina-NormalText"/>
        <w:keepNext/>
        <w:spacing w:after="0"/>
        <w:contextualSpacing/>
        <w:rPr>
          <w:ins w:id="11275" w:author="Alina Frey" w:date="2017-11-16T17:33:00Z"/>
        </w:rPr>
        <w:pPrChange w:id="11276" w:author="Alina Frey" w:date="2017-11-16T17:35:00Z">
          <w:pPr>
            <w:keepNext/>
          </w:pPr>
        </w:pPrChange>
      </w:pPr>
      <w:ins w:id="11277" w:author="Alina Frey" w:date="2017-11-16T17:11:00Z">
        <w:r w:rsidRPr="00795D08">
          <w:rPr>
            <w:noProof/>
          </w:rPr>
          <w:drawing>
            <wp:inline distT="0" distB="0" distL="0" distR="0" wp14:anchorId="2B2B7C6D" wp14:editId="4871F685">
              <wp:extent cx="5943600" cy="797560"/>
              <wp:effectExtent l="0" t="0" r="0" b="254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943600" cy="797560"/>
                      </a:xfrm>
                      <a:prstGeom prst="rect">
                        <a:avLst/>
                      </a:prstGeom>
                    </pic:spPr>
                  </pic:pic>
                </a:graphicData>
              </a:graphic>
            </wp:inline>
          </w:drawing>
        </w:r>
      </w:ins>
    </w:p>
    <w:p w14:paraId="792BDE26" w14:textId="41B752A3" w:rsidR="0070064C" w:rsidRPr="00CF2303" w:rsidRDefault="00EB0848">
      <w:pPr>
        <w:pStyle w:val="Caption"/>
        <w:rPr>
          <w:ins w:id="11278" w:author="Alina Frey" w:date="2017-11-16T17:33:00Z"/>
        </w:rPr>
        <w:pPrChange w:id="11279" w:author="Alina Frey" w:date="2017-11-16T17:33:00Z">
          <w:pPr/>
        </w:pPrChange>
      </w:pPr>
      <w:bookmarkStart w:id="11280" w:name="_Toc498937521"/>
      <w:bookmarkStart w:id="11281" w:name="_Toc498942369"/>
      <w:bookmarkStart w:id="11282" w:name="_Toc498939036"/>
      <w:bookmarkStart w:id="11283" w:name="_Toc499024609"/>
      <w:ins w:id="11284" w:author="Alina Frey" w:date="2017-11-16T17:33:00Z">
        <w:r w:rsidRPr="00CF2303">
          <w:t xml:space="preserve">Figure </w:t>
        </w:r>
        <w:r w:rsidRPr="00CF2303">
          <w:fldChar w:fldCharType="begin"/>
        </w:r>
        <w:r w:rsidRPr="00CF2303">
          <w:instrText xml:space="preserve"> SEQ Figure \* ARABIC </w:instrText>
        </w:r>
      </w:ins>
      <w:r w:rsidRPr="00CF2303">
        <w:fldChar w:fldCharType="separate"/>
      </w:r>
      <w:ins w:id="11285" w:author="Alina Frey [2]" w:date="2017-11-21T10:58:00Z">
        <w:r w:rsidR="003B7B8C">
          <w:rPr>
            <w:noProof/>
          </w:rPr>
          <w:t>145</w:t>
        </w:r>
      </w:ins>
      <w:ins w:id="11286" w:author="Alina Frey" w:date="2017-11-16T17:33:00Z">
        <w:r w:rsidRPr="00CF2303">
          <w:fldChar w:fldCharType="end"/>
        </w:r>
        <w:r w:rsidRPr="00CF2303">
          <w:t>: Coverage Tab 3</w:t>
        </w:r>
        <w:bookmarkEnd w:id="11280"/>
        <w:bookmarkEnd w:id="11281"/>
        <w:bookmarkEnd w:id="11282"/>
        <w:bookmarkEnd w:id="11283"/>
      </w:ins>
    </w:p>
    <w:p w14:paraId="17047C98" w14:textId="45EACECA" w:rsidR="007B7B49" w:rsidRPr="00CF2303" w:rsidRDefault="00873C25">
      <w:pPr>
        <w:keepNext/>
        <w:rPr>
          <w:ins w:id="11287" w:author="Alina Frey" w:date="2017-11-16T16:17:00Z"/>
        </w:rPr>
        <w:pPrChange w:id="11288" w:author="Alina Frey" w:date="2017-11-21T08:53:00Z">
          <w:pPr>
            <w:pStyle w:val="Alina-NormalText"/>
            <w:numPr>
              <w:ilvl w:val="1"/>
              <w:numId w:val="122"/>
            </w:numPr>
            <w:spacing w:after="0" w:line="259" w:lineRule="auto"/>
            <w:ind w:left="1440" w:hanging="360"/>
            <w:contextualSpacing/>
          </w:pPr>
        </w:pPrChange>
      </w:pPr>
      <w:ins w:id="11289" w:author="Alina Frey" w:date="2017-11-20T16:18:00Z">
        <w:r>
          <w:rPr>
            <w:color w:val="auto"/>
          </w:rPr>
          <w:t xml:space="preserve">Used in </w:t>
        </w:r>
      </w:ins>
      <w:ins w:id="11290" w:author="Alina Frey" w:date="2017-11-16T16:17:00Z">
        <w:r w:rsidR="007B7B49" w:rsidRPr="007F739A">
          <w:rPr>
            <w:color w:val="auto"/>
            <w:rPrChange w:id="11291" w:author="Alina Frey" w:date="2017-11-20T10:06:00Z">
              <w:rPr/>
            </w:rPrChange>
          </w:rPr>
          <w:t>Phone Call #4 – Phone Call #7:</w:t>
        </w:r>
      </w:ins>
    </w:p>
    <w:p w14:paraId="0CAA6595" w14:textId="77777777" w:rsidR="00E96FCB" w:rsidRPr="00CF2303" w:rsidRDefault="003974D9">
      <w:pPr>
        <w:pStyle w:val="Alina-NormalText"/>
        <w:keepNext/>
        <w:spacing w:after="0"/>
        <w:contextualSpacing/>
        <w:rPr>
          <w:ins w:id="11292" w:author="Alina Frey" w:date="2017-11-16T17:34:00Z"/>
        </w:rPr>
        <w:pPrChange w:id="11293" w:author="Alina Frey" w:date="2017-11-16T17:35:00Z">
          <w:pPr/>
        </w:pPrChange>
      </w:pPr>
      <w:ins w:id="11294" w:author="Alina Frey" w:date="2017-11-16T17:13:00Z">
        <w:r w:rsidRPr="00795D08">
          <w:rPr>
            <w:noProof/>
          </w:rPr>
          <w:drawing>
            <wp:inline distT="0" distB="0" distL="0" distR="0" wp14:anchorId="56F457C9" wp14:editId="47AC62E1">
              <wp:extent cx="5943600" cy="49530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943600" cy="495300"/>
                      </a:xfrm>
                      <a:prstGeom prst="rect">
                        <a:avLst/>
                      </a:prstGeom>
                    </pic:spPr>
                  </pic:pic>
                </a:graphicData>
              </a:graphic>
            </wp:inline>
          </w:drawing>
        </w:r>
      </w:ins>
    </w:p>
    <w:p w14:paraId="222C825A" w14:textId="77DEFE59" w:rsidR="007B7B49" w:rsidRPr="00CF2303" w:rsidRDefault="00E96FCB">
      <w:pPr>
        <w:pStyle w:val="Caption"/>
        <w:rPr>
          <w:ins w:id="11295" w:author="Alina Frey" w:date="2017-11-16T16:17:00Z"/>
        </w:rPr>
        <w:pPrChange w:id="11296" w:author="Alina Frey" w:date="2017-11-16T17:34:00Z">
          <w:pPr>
            <w:pStyle w:val="Alina-NormalText"/>
            <w:spacing w:after="0"/>
            <w:ind w:left="720"/>
            <w:contextualSpacing/>
          </w:pPr>
        </w:pPrChange>
      </w:pPr>
      <w:bookmarkStart w:id="11297" w:name="_Toc498937522"/>
      <w:bookmarkStart w:id="11298" w:name="_Toc498942370"/>
      <w:bookmarkStart w:id="11299" w:name="_Toc498939037"/>
      <w:bookmarkStart w:id="11300" w:name="_Toc499024610"/>
      <w:ins w:id="11301" w:author="Alina Frey" w:date="2017-11-16T17:34:00Z">
        <w:r w:rsidRPr="00CF2303">
          <w:t xml:space="preserve">Figure </w:t>
        </w:r>
        <w:r w:rsidRPr="00CF2303">
          <w:fldChar w:fldCharType="begin"/>
        </w:r>
        <w:r w:rsidRPr="00CF2303">
          <w:instrText xml:space="preserve"> SEQ Figure \* ARABIC </w:instrText>
        </w:r>
      </w:ins>
      <w:r w:rsidRPr="00CF2303">
        <w:fldChar w:fldCharType="separate"/>
      </w:r>
      <w:ins w:id="11302" w:author="Alina Frey [2]" w:date="2017-11-21T10:58:00Z">
        <w:r w:rsidR="003B7B8C">
          <w:rPr>
            <w:noProof/>
          </w:rPr>
          <w:t>146</w:t>
        </w:r>
      </w:ins>
      <w:ins w:id="11303" w:author="Alina Frey" w:date="2017-11-16T17:34:00Z">
        <w:r w:rsidRPr="00CF2303">
          <w:fldChar w:fldCharType="end"/>
        </w:r>
        <w:r w:rsidRPr="00CF2303">
          <w:t>: Coverage Tab 4-7</w:t>
        </w:r>
      </w:ins>
      <w:bookmarkEnd w:id="11297"/>
      <w:bookmarkEnd w:id="11298"/>
      <w:bookmarkEnd w:id="11299"/>
      <w:bookmarkEnd w:id="11300"/>
    </w:p>
    <w:p w14:paraId="153D7502" w14:textId="5248EF6C" w:rsidR="007B7B49" w:rsidRPr="007F739A" w:rsidDel="00834061" w:rsidRDefault="007B7B49">
      <w:pPr>
        <w:rPr>
          <w:del w:id="11304" w:author="Alina Frey" w:date="2017-11-16T17:34:00Z"/>
          <w:color w:val="auto"/>
          <w:rPrChange w:id="11305" w:author="Alina Frey" w:date="2017-11-20T10:06:00Z">
            <w:rPr>
              <w:del w:id="11306" w:author="Alina Frey" w:date="2017-11-16T17:34:00Z"/>
            </w:rPr>
          </w:rPrChange>
        </w:rPr>
        <w:pPrChange w:id="11307" w:author="Alina Frey" w:date="2017-11-16T16:17:00Z">
          <w:pPr>
            <w:spacing w:after="91"/>
          </w:pPr>
        </w:pPrChange>
      </w:pPr>
    </w:p>
    <w:p w14:paraId="31876F30" w14:textId="123AC31E" w:rsidR="006C0619" w:rsidRPr="007F739A" w:rsidDel="0093666B" w:rsidRDefault="005F159C">
      <w:pPr>
        <w:pStyle w:val="Heading4"/>
        <w:rPr>
          <w:del w:id="11308" w:author="Alina Frey" w:date="2017-11-08T16:44:00Z"/>
          <w:color w:val="auto"/>
          <w:rPrChange w:id="11309" w:author="Alina Frey" w:date="2017-11-20T10:06:00Z">
            <w:rPr>
              <w:del w:id="11310" w:author="Alina Frey" w:date="2017-11-08T16:44:00Z"/>
            </w:rPr>
          </w:rPrChange>
        </w:rPr>
        <w:pPrChange w:id="11311" w:author="Alina Frey" w:date="2017-11-16T17:16:00Z">
          <w:pPr>
            <w:spacing w:after="29" w:line="265" w:lineRule="auto"/>
            <w:ind w:left="-5" w:hanging="10"/>
          </w:pPr>
        </w:pPrChange>
      </w:pPr>
      <w:del w:id="11312" w:author="Alina Frey" w:date="2017-11-08T16:44:00Z">
        <w:r w:rsidRPr="007F739A" w:rsidDel="0093666B">
          <w:rPr>
            <w:color w:val="auto"/>
            <w:rPrChange w:id="11313" w:author="Alina Frey" w:date="2017-11-20T10:06:00Z">
              <w:rPr/>
            </w:rPrChange>
          </w:rPr>
          <w:delText>Figure 84: Coverage Tab</w:delText>
        </w:r>
      </w:del>
    </w:p>
    <w:p w14:paraId="31876F31" w14:textId="7463227D" w:rsidR="006C0619" w:rsidRPr="007F739A" w:rsidDel="00432676" w:rsidRDefault="005F159C">
      <w:pPr>
        <w:pStyle w:val="Heading4"/>
        <w:rPr>
          <w:del w:id="11314" w:author="Alina Frey" w:date="2017-11-16T17:14:00Z"/>
          <w:color w:val="auto"/>
          <w:rPrChange w:id="11315" w:author="Alina Frey" w:date="2017-11-20T10:06:00Z">
            <w:rPr>
              <w:del w:id="11316" w:author="Alina Frey" w:date="2017-11-16T17:14:00Z"/>
            </w:rPr>
          </w:rPrChange>
        </w:rPr>
        <w:pPrChange w:id="11317" w:author="Alina Frey" w:date="2017-11-16T17:16:00Z">
          <w:pPr>
            <w:pStyle w:val="Heading5"/>
            <w:ind w:left="-5"/>
          </w:pPr>
        </w:pPrChange>
      </w:pPr>
      <w:del w:id="11318" w:author="Alina Frey" w:date="2017-11-16T17:14:00Z">
        <w:r w:rsidRPr="007F739A" w:rsidDel="00432676">
          <w:rPr>
            <w:color w:val="auto"/>
            <w:rPrChange w:id="11319" w:author="Alina Frey" w:date="2017-11-20T10:06:00Z">
              <w:rPr/>
            </w:rPrChange>
          </w:rPr>
          <w:delText>Health</w:delText>
        </w:r>
      </w:del>
    </w:p>
    <w:p w14:paraId="31876F32" w14:textId="6396A796" w:rsidR="006C0619" w:rsidRPr="007F739A" w:rsidDel="00432676" w:rsidRDefault="005F159C">
      <w:pPr>
        <w:pStyle w:val="Heading4"/>
        <w:rPr>
          <w:del w:id="11320" w:author="Alina Frey" w:date="2017-11-16T17:14:00Z"/>
          <w:color w:val="auto"/>
          <w:rPrChange w:id="11321" w:author="Alina Frey" w:date="2017-11-20T10:06:00Z">
            <w:rPr>
              <w:del w:id="11322" w:author="Alina Frey" w:date="2017-11-16T17:14:00Z"/>
            </w:rPr>
          </w:rPrChange>
        </w:rPr>
        <w:pPrChange w:id="11323" w:author="Alina Frey" w:date="2017-11-16T17:16:00Z">
          <w:pPr>
            <w:spacing w:after="19" w:line="252" w:lineRule="auto"/>
            <w:ind w:left="-5" w:hanging="10"/>
          </w:pPr>
        </w:pPrChange>
      </w:pPr>
      <w:del w:id="11324" w:author="Alina Frey" w:date="2017-11-16T17:14:00Z">
        <w:r w:rsidRPr="007F739A" w:rsidDel="00432676">
          <w:rPr>
            <w:color w:val="auto"/>
            <w:rPrChange w:id="11325" w:author="Alina Frey" w:date="2017-11-20T10:06:00Z">
              <w:rPr/>
            </w:rPrChange>
          </w:rPr>
          <w:delText xml:space="preserve">The Health tab instructs the user to report any new health issues and new medications. </w:delText>
        </w:r>
      </w:del>
      <w:del w:id="11326" w:author="Alina Frey" w:date="2017-11-16T16:53:00Z">
        <w:r w:rsidRPr="007F739A" w:rsidDel="001F7ADE">
          <w:rPr>
            <w:color w:val="auto"/>
            <w:rPrChange w:id="11327" w:author="Alina Frey" w:date="2017-11-20T10:06:00Z">
              <w:rPr/>
            </w:rPrChange>
          </w:rPr>
          <w:delText>Click the Next button to proceed to the next tab in the call.</w:delText>
        </w:r>
      </w:del>
    </w:p>
    <w:p w14:paraId="467F9D6A" w14:textId="05EA7A29" w:rsidR="003E53E3" w:rsidRPr="007F739A" w:rsidDel="00432676" w:rsidRDefault="005F159C">
      <w:pPr>
        <w:pStyle w:val="Heading4"/>
        <w:rPr>
          <w:del w:id="11328" w:author="Alina Frey" w:date="2017-11-16T17:14:00Z"/>
          <w:color w:val="auto"/>
          <w:rPrChange w:id="11329" w:author="Alina Frey" w:date="2017-11-20T10:06:00Z">
            <w:rPr>
              <w:del w:id="11330" w:author="Alina Frey" w:date="2017-11-16T17:14:00Z"/>
            </w:rPr>
          </w:rPrChange>
        </w:rPr>
        <w:pPrChange w:id="11331" w:author="Alina Frey" w:date="2017-11-16T17:16:00Z">
          <w:pPr>
            <w:spacing w:after="38"/>
            <w:ind w:right="-930"/>
          </w:pPr>
        </w:pPrChange>
      </w:pPr>
      <w:del w:id="11332" w:author="Alina Frey" w:date="2017-11-16T17:14:00Z">
        <w:r w:rsidRPr="007F739A" w:rsidDel="00432676">
          <w:rPr>
            <w:b w:val="0"/>
            <w:i w:val="0"/>
            <w:noProof/>
            <w:color w:val="auto"/>
            <w:rPrChange w:id="11333" w:author="Alina Frey" w:date="2017-11-20T10:06:00Z">
              <w:rPr>
                <w:rFonts w:eastAsia="Times New Roman" w:cs="Times New Roman"/>
                <w:b/>
                <w:i/>
                <w:noProof/>
                <w:sz w:val="26"/>
              </w:rPr>
            </w:rPrChange>
          </w:rPr>
          <w:drawing>
            <wp:inline distT="0" distB="0" distL="0" distR="0" wp14:anchorId="31877116" wp14:editId="31877117">
              <wp:extent cx="6534150" cy="3314700"/>
              <wp:effectExtent l="0" t="0" r="0" b="0"/>
              <wp:docPr id="1488" name="Picture 1488"/>
              <wp:cNvGraphicFramePr/>
              <a:graphic xmlns:a="http://schemas.openxmlformats.org/drawingml/2006/main">
                <a:graphicData uri="http://schemas.openxmlformats.org/drawingml/2006/picture">
                  <pic:pic xmlns:pic="http://schemas.openxmlformats.org/drawingml/2006/picture">
                    <pic:nvPicPr>
                      <pic:cNvPr id="1488" name="Picture 1488"/>
                      <pic:cNvPicPr/>
                    </pic:nvPicPr>
                    <pic:blipFill>
                      <a:blip r:embed="rId253"/>
                      <a:stretch>
                        <a:fillRect/>
                      </a:stretch>
                    </pic:blipFill>
                    <pic:spPr>
                      <a:xfrm>
                        <a:off x="0" y="0"/>
                        <a:ext cx="6534150" cy="3314700"/>
                      </a:xfrm>
                      <a:prstGeom prst="rect">
                        <a:avLst/>
                      </a:prstGeom>
                    </pic:spPr>
                  </pic:pic>
                </a:graphicData>
              </a:graphic>
            </wp:inline>
          </w:drawing>
        </w:r>
      </w:del>
    </w:p>
    <w:p w14:paraId="09D36735" w14:textId="3A366D5F" w:rsidR="000F4641" w:rsidRPr="007F739A" w:rsidRDefault="000F4641">
      <w:pPr>
        <w:pStyle w:val="Heading4"/>
        <w:rPr>
          <w:ins w:id="11334" w:author="Alina Frey" w:date="2017-11-16T16:28:00Z"/>
          <w:color w:val="auto"/>
          <w:rPrChange w:id="11335" w:author="Alina Frey" w:date="2017-11-20T10:06:00Z">
            <w:rPr>
              <w:ins w:id="11336" w:author="Alina Frey" w:date="2017-11-16T16:28:00Z"/>
            </w:rPr>
          </w:rPrChange>
        </w:rPr>
      </w:pPr>
      <w:ins w:id="11337" w:author="Alina Frey" w:date="2017-11-16T16:20:00Z">
        <w:r w:rsidRPr="007F739A">
          <w:rPr>
            <w:color w:val="auto"/>
            <w:rPrChange w:id="11338" w:author="Alina Frey" w:date="2017-11-20T10:06:00Z">
              <w:rPr/>
            </w:rPrChange>
          </w:rPr>
          <w:t>Classes</w:t>
        </w:r>
      </w:ins>
    </w:p>
    <w:p w14:paraId="10DFF5E0" w14:textId="3A878760" w:rsidR="005E09B5" w:rsidRPr="007F739A" w:rsidRDefault="005E09B5" w:rsidP="005E09B5">
      <w:pPr>
        <w:spacing w:after="19" w:line="252" w:lineRule="auto"/>
        <w:ind w:left="-5" w:hanging="10"/>
        <w:rPr>
          <w:ins w:id="11339" w:author="Alina Frey" w:date="2017-11-16T16:28:00Z"/>
          <w:color w:val="auto"/>
          <w:rPrChange w:id="11340" w:author="Alina Frey" w:date="2017-11-20T10:06:00Z">
            <w:rPr>
              <w:ins w:id="11341" w:author="Alina Frey" w:date="2017-11-16T16:28:00Z"/>
            </w:rPr>
          </w:rPrChange>
        </w:rPr>
      </w:pPr>
      <w:ins w:id="11342" w:author="Alina Frey" w:date="2017-11-16T16:28:00Z">
        <w:r w:rsidRPr="007F739A">
          <w:rPr>
            <w:rFonts w:eastAsia="Times New Roman" w:cs="Times New Roman"/>
            <w:color w:val="auto"/>
            <w:rPrChange w:id="11343" w:author="Alina Frey" w:date="2017-11-20T10:06:00Z">
              <w:rPr>
                <w:rFonts w:eastAsia="Times New Roman" w:cs="Times New Roman"/>
              </w:rPr>
            </w:rPrChange>
          </w:rPr>
          <w:t>The user is instructed to discuss appropriate classes with the patient, assess their interest and record any notes.</w:t>
        </w:r>
      </w:ins>
    </w:p>
    <w:p w14:paraId="0E2B00AC" w14:textId="5E4AD6F1" w:rsidR="000F4641" w:rsidRPr="00CF2303" w:rsidRDefault="00873C25">
      <w:pPr>
        <w:keepNext/>
        <w:rPr>
          <w:ins w:id="11344" w:author="Alina Frey" w:date="2017-11-16T16:20:00Z"/>
        </w:rPr>
        <w:pPrChange w:id="11345" w:author="Alina Frey" w:date="2017-11-21T08:53:00Z">
          <w:pPr>
            <w:pStyle w:val="Alina-NormalText"/>
            <w:numPr>
              <w:ilvl w:val="1"/>
              <w:numId w:val="122"/>
            </w:numPr>
            <w:spacing w:after="0" w:line="259" w:lineRule="auto"/>
            <w:ind w:left="1440" w:hanging="360"/>
            <w:contextualSpacing/>
          </w:pPr>
        </w:pPrChange>
      </w:pPr>
      <w:ins w:id="11346" w:author="Alina Frey" w:date="2017-11-20T16:18:00Z">
        <w:r>
          <w:rPr>
            <w:color w:val="auto"/>
          </w:rPr>
          <w:t xml:space="preserve">Used in </w:t>
        </w:r>
      </w:ins>
      <w:ins w:id="11347" w:author="Alina Frey" w:date="2017-11-16T16:20:00Z">
        <w:r w:rsidR="000F4641" w:rsidRPr="007F739A">
          <w:rPr>
            <w:color w:val="auto"/>
            <w:rPrChange w:id="11348" w:author="Alina Frey" w:date="2017-11-20T10:06:00Z">
              <w:rPr/>
            </w:rPrChange>
          </w:rPr>
          <w:t>Phone Call #3, Phone Call #4:</w:t>
        </w:r>
      </w:ins>
    </w:p>
    <w:p w14:paraId="22C5849A" w14:textId="3554DCCB" w:rsidR="000F4641" w:rsidRPr="007F739A" w:rsidRDefault="0086397D">
      <w:pPr>
        <w:pStyle w:val="Alina-NormalText"/>
        <w:keepNext/>
        <w:spacing w:after="0"/>
        <w:contextualSpacing/>
        <w:rPr>
          <w:ins w:id="11349" w:author="Alina Frey" w:date="2017-11-16T16:20:00Z"/>
          <w:b/>
        </w:rPr>
        <w:pPrChange w:id="11350" w:author="Alina Frey" w:date="2017-11-16T17:36:00Z">
          <w:pPr>
            <w:pStyle w:val="Alina-NormalText"/>
            <w:spacing w:after="0"/>
            <w:ind w:left="720"/>
            <w:contextualSpacing/>
          </w:pPr>
        </w:pPrChange>
      </w:pPr>
      <w:ins w:id="11351" w:author="Alina Frey" w:date="2017-11-16T17:17:00Z">
        <w:r w:rsidRPr="00795D08">
          <w:rPr>
            <w:noProof/>
          </w:rPr>
          <w:drawing>
            <wp:inline distT="0" distB="0" distL="0" distR="0" wp14:anchorId="13A715B7" wp14:editId="5CCE2EE4">
              <wp:extent cx="5943600" cy="2220595"/>
              <wp:effectExtent l="0" t="0" r="0" b="825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943600" cy="2220595"/>
                      </a:xfrm>
                      <a:prstGeom prst="rect">
                        <a:avLst/>
                      </a:prstGeom>
                    </pic:spPr>
                  </pic:pic>
                </a:graphicData>
              </a:graphic>
            </wp:inline>
          </w:drawing>
        </w:r>
      </w:ins>
    </w:p>
    <w:p w14:paraId="2247F5B2" w14:textId="0DF25215" w:rsidR="000A084A" w:rsidRPr="007F739A" w:rsidRDefault="000A084A" w:rsidP="000A084A">
      <w:pPr>
        <w:pStyle w:val="Caption"/>
        <w:rPr>
          <w:ins w:id="11352" w:author="Alina Frey" w:date="2017-11-16T17:36:00Z"/>
        </w:rPr>
      </w:pPr>
      <w:bookmarkStart w:id="11353" w:name="_Toc498937523"/>
      <w:bookmarkStart w:id="11354" w:name="_Toc498942371"/>
      <w:bookmarkStart w:id="11355" w:name="_Toc498939038"/>
      <w:bookmarkStart w:id="11356" w:name="_Toc499024611"/>
      <w:ins w:id="11357" w:author="Alina Frey" w:date="2017-11-16T17:36:00Z">
        <w:r w:rsidRPr="007F739A">
          <w:t xml:space="preserve">Figure </w:t>
        </w:r>
        <w:r w:rsidRPr="00CF2303">
          <w:fldChar w:fldCharType="begin"/>
        </w:r>
        <w:r w:rsidRPr="007F739A">
          <w:instrText xml:space="preserve"> SEQ Figure \* ARABIC </w:instrText>
        </w:r>
        <w:r w:rsidRPr="00CF2303">
          <w:fldChar w:fldCharType="separate"/>
        </w:r>
      </w:ins>
      <w:ins w:id="11358" w:author="Alina Frey [2]" w:date="2017-11-21T10:58:00Z">
        <w:r w:rsidR="003B7B8C">
          <w:rPr>
            <w:noProof/>
          </w:rPr>
          <w:t>147</w:t>
        </w:r>
      </w:ins>
      <w:ins w:id="11359" w:author="Alina Frey" w:date="2017-11-16T17:36:00Z">
        <w:r w:rsidRPr="00CF2303">
          <w:fldChar w:fldCharType="end"/>
        </w:r>
        <w:r w:rsidRPr="007F739A">
          <w:t>: Classes Tab 3, 4</w:t>
        </w:r>
        <w:bookmarkEnd w:id="11353"/>
        <w:bookmarkEnd w:id="11354"/>
        <w:bookmarkEnd w:id="11355"/>
        <w:bookmarkEnd w:id="11356"/>
      </w:ins>
    </w:p>
    <w:p w14:paraId="6584A97F" w14:textId="4F660B84" w:rsidR="000F4641" w:rsidRPr="007F739A" w:rsidRDefault="000F4641" w:rsidP="000F4641">
      <w:pPr>
        <w:pStyle w:val="Heading4"/>
        <w:rPr>
          <w:ins w:id="11360" w:author="Alina Frey" w:date="2017-11-16T16:28:00Z"/>
          <w:color w:val="auto"/>
          <w:rPrChange w:id="11361" w:author="Alina Frey" w:date="2017-11-20T10:06:00Z">
            <w:rPr>
              <w:ins w:id="11362" w:author="Alina Frey" w:date="2017-11-16T16:28:00Z"/>
            </w:rPr>
          </w:rPrChange>
        </w:rPr>
      </w:pPr>
      <w:ins w:id="11363" w:author="Alina Frey" w:date="2017-11-16T16:20:00Z">
        <w:r w:rsidRPr="007F739A">
          <w:rPr>
            <w:color w:val="auto"/>
            <w:rPrChange w:id="11364" w:author="Alina Frey" w:date="2017-11-20T10:06:00Z">
              <w:rPr/>
            </w:rPrChange>
          </w:rPr>
          <w:t>Breastfeeding</w:t>
        </w:r>
      </w:ins>
    </w:p>
    <w:p w14:paraId="22F66F92" w14:textId="514E31BE" w:rsidR="005E09B5" w:rsidRPr="007F739A" w:rsidRDefault="005E09B5" w:rsidP="005E09B5">
      <w:pPr>
        <w:spacing w:after="19" w:line="252" w:lineRule="auto"/>
        <w:ind w:left="-5" w:hanging="10"/>
        <w:rPr>
          <w:ins w:id="11365" w:author="Alina Frey" w:date="2017-11-16T16:28:00Z"/>
          <w:color w:val="auto"/>
          <w:rPrChange w:id="11366" w:author="Alina Frey" w:date="2017-11-20T10:06:00Z">
            <w:rPr>
              <w:ins w:id="11367" w:author="Alina Frey" w:date="2017-11-16T16:28:00Z"/>
            </w:rPr>
          </w:rPrChange>
        </w:rPr>
      </w:pPr>
      <w:ins w:id="11368" w:author="Alina Frey" w:date="2017-11-16T16:28:00Z">
        <w:r w:rsidRPr="007F739A">
          <w:rPr>
            <w:rFonts w:eastAsia="Times New Roman" w:cs="Times New Roman"/>
            <w:color w:val="auto"/>
            <w:rPrChange w:id="11369" w:author="Alina Frey" w:date="2017-11-20T10:06:00Z">
              <w:rPr>
                <w:rFonts w:eastAsia="Times New Roman" w:cs="Times New Roman"/>
              </w:rPr>
            </w:rPrChange>
          </w:rPr>
          <w:t>The user is instructed to discuss and record the patient</w:t>
        </w:r>
      </w:ins>
      <w:ins w:id="11370" w:author="Alina Frey" w:date="2017-11-16T16:57:00Z">
        <w:r w:rsidR="00FE25D6" w:rsidRPr="007F739A">
          <w:rPr>
            <w:rFonts w:eastAsia="Times New Roman" w:cs="Times New Roman"/>
            <w:color w:val="auto"/>
            <w:rPrChange w:id="11371" w:author="Alina Frey" w:date="2017-11-20T10:06:00Z">
              <w:rPr>
                <w:rFonts w:eastAsia="Times New Roman" w:cs="Times New Roman"/>
              </w:rPr>
            </w:rPrChange>
          </w:rPr>
          <w:t>’</w:t>
        </w:r>
      </w:ins>
      <w:ins w:id="11372" w:author="Alina Frey" w:date="2017-11-16T16:28:00Z">
        <w:r w:rsidRPr="007F739A">
          <w:rPr>
            <w:rFonts w:eastAsia="Times New Roman" w:cs="Times New Roman"/>
            <w:color w:val="auto"/>
            <w:rPrChange w:id="11373" w:author="Alina Frey" w:date="2017-11-20T10:06:00Z">
              <w:rPr>
                <w:rFonts w:eastAsia="Times New Roman" w:cs="Times New Roman"/>
              </w:rPr>
            </w:rPrChange>
          </w:rPr>
          <w:t>s plans for infant feeding and inquire about the patients need for supplies.</w:t>
        </w:r>
      </w:ins>
    </w:p>
    <w:p w14:paraId="2D674A33" w14:textId="4E3499D9" w:rsidR="000F4641" w:rsidRPr="00CF2303" w:rsidRDefault="00873C25">
      <w:pPr>
        <w:keepNext/>
        <w:rPr>
          <w:ins w:id="11374" w:author="Alina Frey" w:date="2017-11-16T16:20:00Z"/>
        </w:rPr>
        <w:pPrChange w:id="11375" w:author="Alina Frey" w:date="2017-11-21T08:53:00Z">
          <w:pPr>
            <w:pStyle w:val="Alina-NormalText"/>
            <w:numPr>
              <w:ilvl w:val="1"/>
              <w:numId w:val="122"/>
            </w:numPr>
            <w:spacing w:after="0" w:line="259" w:lineRule="auto"/>
            <w:ind w:left="1440" w:hanging="360"/>
            <w:contextualSpacing/>
          </w:pPr>
        </w:pPrChange>
      </w:pPr>
      <w:ins w:id="11376" w:author="Alina Frey" w:date="2017-11-20T16:18:00Z">
        <w:r>
          <w:rPr>
            <w:color w:val="auto"/>
          </w:rPr>
          <w:lastRenderedPageBreak/>
          <w:t xml:space="preserve">Used in </w:t>
        </w:r>
      </w:ins>
      <w:ins w:id="11377" w:author="Alina Frey" w:date="2017-11-16T16:20:00Z">
        <w:r w:rsidR="000F4641" w:rsidRPr="007F739A">
          <w:rPr>
            <w:color w:val="auto"/>
            <w:rPrChange w:id="11378" w:author="Alina Frey" w:date="2017-11-20T10:06:00Z">
              <w:rPr/>
            </w:rPrChange>
          </w:rPr>
          <w:t>Phone Call #4:</w:t>
        </w:r>
      </w:ins>
    </w:p>
    <w:p w14:paraId="6E9650EE" w14:textId="78311458" w:rsidR="000F4641" w:rsidRPr="007F739A" w:rsidRDefault="001B6C14">
      <w:pPr>
        <w:pStyle w:val="Alina-NormalText"/>
        <w:keepNext/>
        <w:spacing w:after="0"/>
        <w:contextualSpacing/>
        <w:rPr>
          <w:ins w:id="11379" w:author="Alina Frey" w:date="2017-11-16T16:20:00Z"/>
        </w:rPr>
        <w:pPrChange w:id="11380" w:author="Alina Frey" w:date="2017-11-16T17:38:00Z">
          <w:pPr>
            <w:pStyle w:val="Alina-NormalText"/>
            <w:spacing w:after="0"/>
            <w:ind w:left="720"/>
            <w:contextualSpacing/>
          </w:pPr>
        </w:pPrChange>
      </w:pPr>
      <w:ins w:id="11381" w:author="Alina Frey" w:date="2017-11-16T17:18:00Z">
        <w:r w:rsidRPr="00795D08">
          <w:rPr>
            <w:noProof/>
          </w:rPr>
          <w:drawing>
            <wp:inline distT="0" distB="0" distL="0" distR="0" wp14:anchorId="0DE66065" wp14:editId="1B251169">
              <wp:extent cx="5943600" cy="4990465"/>
              <wp:effectExtent l="0" t="0" r="0" b="63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943600" cy="4990465"/>
                      </a:xfrm>
                      <a:prstGeom prst="rect">
                        <a:avLst/>
                      </a:prstGeom>
                    </pic:spPr>
                  </pic:pic>
                </a:graphicData>
              </a:graphic>
            </wp:inline>
          </w:drawing>
        </w:r>
      </w:ins>
    </w:p>
    <w:p w14:paraId="6A57AF88" w14:textId="7DE21468" w:rsidR="000A4316" w:rsidRPr="007F739A" w:rsidRDefault="000A4316" w:rsidP="000A4316">
      <w:pPr>
        <w:pStyle w:val="Caption"/>
        <w:rPr>
          <w:ins w:id="11382" w:author="Alina Frey" w:date="2017-11-16T17:37:00Z"/>
        </w:rPr>
      </w:pPr>
      <w:bookmarkStart w:id="11383" w:name="_Toc498937524"/>
      <w:bookmarkStart w:id="11384" w:name="_Toc498942372"/>
      <w:bookmarkStart w:id="11385" w:name="_Toc498939039"/>
      <w:bookmarkStart w:id="11386" w:name="_Toc499024612"/>
      <w:ins w:id="11387" w:author="Alina Frey" w:date="2017-11-16T17:37:00Z">
        <w:r w:rsidRPr="007F739A">
          <w:t xml:space="preserve">Figure </w:t>
        </w:r>
        <w:r w:rsidRPr="00CF2303">
          <w:fldChar w:fldCharType="begin"/>
        </w:r>
        <w:r w:rsidRPr="007F739A">
          <w:instrText xml:space="preserve"> SEQ Figure \* ARABIC </w:instrText>
        </w:r>
        <w:r w:rsidRPr="00CF2303">
          <w:fldChar w:fldCharType="separate"/>
        </w:r>
      </w:ins>
      <w:ins w:id="11388" w:author="Alina Frey [2]" w:date="2017-11-21T10:58:00Z">
        <w:r w:rsidR="003B7B8C">
          <w:rPr>
            <w:noProof/>
          </w:rPr>
          <w:t>148</w:t>
        </w:r>
      </w:ins>
      <w:ins w:id="11389" w:author="Alina Frey" w:date="2017-11-16T17:37:00Z">
        <w:r w:rsidRPr="00CF2303">
          <w:fldChar w:fldCharType="end"/>
        </w:r>
        <w:r w:rsidRPr="007F739A">
          <w:t>: Breastfeeding Tab 4</w:t>
        </w:r>
        <w:bookmarkEnd w:id="11383"/>
        <w:bookmarkEnd w:id="11384"/>
        <w:bookmarkEnd w:id="11385"/>
        <w:bookmarkEnd w:id="11386"/>
      </w:ins>
    </w:p>
    <w:p w14:paraId="2E846734" w14:textId="03AD39F7" w:rsidR="000F4641" w:rsidRPr="00CF2303" w:rsidRDefault="00873C25">
      <w:pPr>
        <w:keepNext/>
        <w:rPr>
          <w:ins w:id="11390" w:author="Alina Frey" w:date="2017-11-16T16:20:00Z"/>
        </w:rPr>
        <w:pPrChange w:id="11391" w:author="Alina Frey" w:date="2017-11-21T08:53:00Z">
          <w:pPr>
            <w:pStyle w:val="Alina-NormalText"/>
            <w:numPr>
              <w:ilvl w:val="1"/>
              <w:numId w:val="122"/>
            </w:numPr>
            <w:spacing w:after="0" w:line="259" w:lineRule="auto"/>
            <w:ind w:left="1440" w:hanging="360"/>
            <w:contextualSpacing/>
          </w:pPr>
        </w:pPrChange>
      </w:pPr>
      <w:ins w:id="11392" w:author="Alina Frey" w:date="2017-11-20T16:18:00Z">
        <w:r>
          <w:rPr>
            <w:color w:val="auto"/>
          </w:rPr>
          <w:lastRenderedPageBreak/>
          <w:t xml:space="preserve">Used in </w:t>
        </w:r>
      </w:ins>
      <w:ins w:id="11393" w:author="Alina Frey" w:date="2017-11-16T16:20:00Z">
        <w:r w:rsidR="000F4641" w:rsidRPr="007F739A">
          <w:rPr>
            <w:color w:val="auto"/>
            <w:rPrChange w:id="11394" w:author="Alina Frey" w:date="2017-11-20T10:06:00Z">
              <w:rPr/>
            </w:rPrChange>
          </w:rPr>
          <w:t>Phone Call #5:</w:t>
        </w:r>
      </w:ins>
    </w:p>
    <w:p w14:paraId="00C69C34" w14:textId="77777777" w:rsidR="00EA6959" w:rsidRPr="00CF2303" w:rsidRDefault="00E654B8">
      <w:pPr>
        <w:pStyle w:val="Alina-NormalText"/>
        <w:keepNext/>
        <w:spacing w:after="0"/>
        <w:contextualSpacing/>
        <w:rPr>
          <w:ins w:id="11395" w:author="Alina Frey" w:date="2017-11-16T17:37:00Z"/>
        </w:rPr>
        <w:pPrChange w:id="11396" w:author="Alina Frey" w:date="2017-11-16T17:38:00Z">
          <w:pPr/>
        </w:pPrChange>
      </w:pPr>
      <w:ins w:id="11397" w:author="Alina Frey" w:date="2017-11-16T17:18:00Z">
        <w:r w:rsidRPr="00795D08">
          <w:rPr>
            <w:noProof/>
          </w:rPr>
          <w:drawing>
            <wp:inline distT="0" distB="0" distL="0" distR="0" wp14:anchorId="23DBE141" wp14:editId="20291A20">
              <wp:extent cx="5943600" cy="3867785"/>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943600" cy="3867785"/>
                      </a:xfrm>
                      <a:prstGeom prst="rect">
                        <a:avLst/>
                      </a:prstGeom>
                    </pic:spPr>
                  </pic:pic>
                </a:graphicData>
              </a:graphic>
            </wp:inline>
          </w:drawing>
        </w:r>
      </w:ins>
    </w:p>
    <w:p w14:paraId="287803AB" w14:textId="2F057752" w:rsidR="000F4641" w:rsidRPr="00CF2303" w:rsidRDefault="00EA6959">
      <w:pPr>
        <w:pStyle w:val="Caption"/>
        <w:rPr>
          <w:ins w:id="11398" w:author="Alina Frey" w:date="2017-11-16T16:20:00Z"/>
        </w:rPr>
        <w:pPrChange w:id="11399" w:author="Alina Frey" w:date="2017-11-16T17:37:00Z">
          <w:pPr>
            <w:pStyle w:val="Alina-NormalText"/>
            <w:spacing w:after="0"/>
            <w:ind w:left="720"/>
            <w:contextualSpacing/>
          </w:pPr>
        </w:pPrChange>
      </w:pPr>
      <w:bookmarkStart w:id="11400" w:name="_Toc498937525"/>
      <w:bookmarkStart w:id="11401" w:name="_Toc498942373"/>
      <w:bookmarkStart w:id="11402" w:name="_Toc498939040"/>
      <w:bookmarkStart w:id="11403" w:name="_Toc499024613"/>
      <w:ins w:id="11404" w:author="Alina Frey" w:date="2017-11-16T17:37:00Z">
        <w:r w:rsidRPr="00CF2303">
          <w:t xml:space="preserve">Figure </w:t>
        </w:r>
        <w:r w:rsidRPr="00CF2303">
          <w:fldChar w:fldCharType="begin"/>
        </w:r>
        <w:r w:rsidRPr="00CF2303">
          <w:instrText xml:space="preserve"> SEQ Figure \* ARABIC </w:instrText>
        </w:r>
      </w:ins>
      <w:r w:rsidRPr="00CF2303">
        <w:fldChar w:fldCharType="separate"/>
      </w:r>
      <w:ins w:id="11405" w:author="Alina Frey [2]" w:date="2017-11-21T10:58:00Z">
        <w:r w:rsidR="003B7B8C">
          <w:rPr>
            <w:noProof/>
          </w:rPr>
          <w:t>149</w:t>
        </w:r>
      </w:ins>
      <w:ins w:id="11406" w:author="Alina Frey" w:date="2017-11-16T17:37:00Z">
        <w:r w:rsidRPr="00CF2303">
          <w:fldChar w:fldCharType="end"/>
        </w:r>
        <w:r w:rsidRPr="00CF2303">
          <w:t>: Breastfeeding Tab 5</w:t>
        </w:r>
      </w:ins>
      <w:bookmarkEnd w:id="11400"/>
      <w:bookmarkEnd w:id="11401"/>
      <w:bookmarkEnd w:id="11402"/>
      <w:bookmarkEnd w:id="11403"/>
    </w:p>
    <w:p w14:paraId="48F25D4D" w14:textId="306A2A99" w:rsidR="000F4641" w:rsidRPr="00CF2303" w:rsidRDefault="00873C25">
      <w:pPr>
        <w:keepNext/>
        <w:rPr>
          <w:ins w:id="11407" w:author="Alina Frey" w:date="2017-11-16T16:20:00Z"/>
        </w:rPr>
        <w:pPrChange w:id="11408" w:author="Alina Frey" w:date="2017-11-21T08:54:00Z">
          <w:pPr>
            <w:pStyle w:val="Alina-NormalText"/>
            <w:numPr>
              <w:ilvl w:val="1"/>
              <w:numId w:val="122"/>
            </w:numPr>
            <w:spacing w:after="0" w:line="259" w:lineRule="auto"/>
            <w:ind w:left="1440" w:hanging="360"/>
            <w:contextualSpacing/>
          </w:pPr>
        </w:pPrChange>
      </w:pPr>
      <w:ins w:id="11409" w:author="Alina Frey" w:date="2017-11-20T16:18:00Z">
        <w:r>
          <w:rPr>
            <w:color w:val="auto"/>
          </w:rPr>
          <w:t xml:space="preserve">Used in </w:t>
        </w:r>
      </w:ins>
      <w:ins w:id="11410" w:author="Alina Frey" w:date="2017-11-16T16:20:00Z">
        <w:r w:rsidR="000F4641" w:rsidRPr="007F739A">
          <w:rPr>
            <w:color w:val="auto"/>
            <w:rPrChange w:id="11411" w:author="Alina Frey" w:date="2017-11-20T10:06:00Z">
              <w:rPr/>
            </w:rPrChange>
          </w:rPr>
          <w:t>Phone Call #6a:</w:t>
        </w:r>
      </w:ins>
    </w:p>
    <w:p w14:paraId="1BD6C10C" w14:textId="77777777" w:rsidR="00B17A1B" w:rsidRPr="00CF2303" w:rsidRDefault="00224C27">
      <w:pPr>
        <w:pStyle w:val="Alina-NormalText"/>
        <w:keepNext/>
        <w:spacing w:after="0"/>
        <w:contextualSpacing/>
        <w:rPr>
          <w:ins w:id="11412" w:author="Alina Frey" w:date="2017-11-16T17:38:00Z"/>
        </w:rPr>
        <w:pPrChange w:id="11413" w:author="Alina Frey" w:date="2017-11-16T17:38:00Z">
          <w:pPr/>
        </w:pPrChange>
      </w:pPr>
      <w:ins w:id="11414" w:author="Alina Frey" w:date="2017-11-16T17:19:00Z">
        <w:r w:rsidRPr="00795D08">
          <w:rPr>
            <w:noProof/>
          </w:rPr>
          <w:drawing>
            <wp:inline distT="0" distB="0" distL="0" distR="0" wp14:anchorId="4F35AF38" wp14:editId="431F9C31">
              <wp:extent cx="5943600" cy="1503680"/>
              <wp:effectExtent l="0" t="0" r="0" b="127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943600" cy="1503680"/>
                      </a:xfrm>
                      <a:prstGeom prst="rect">
                        <a:avLst/>
                      </a:prstGeom>
                    </pic:spPr>
                  </pic:pic>
                </a:graphicData>
              </a:graphic>
            </wp:inline>
          </w:drawing>
        </w:r>
      </w:ins>
    </w:p>
    <w:p w14:paraId="14F2319C" w14:textId="2120CF88" w:rsidR="000F4641" w:rsidRPr="00CF2303" w:rsidRDefault="00B17A1B">
      <w:pPr>
        <w:pStyle w:val="Caption"/>
        <w:rPr>
          <w:ins w:id="11415" w:author="Alina Frey" w:date="2017-11-16T16:20:00Z"/>
        </w:rPr>
        <w:pPrChange w:id="11416" w:author="Alina Frey" w:date="2017-11-16T17:38:00Z">
          <w:pPr>
            <w:pStyle w:val="Alina-NormalText"/>
            <w:spacing w:after="0"/>
            <w:ind w:left="720"/>
            <w:contextualSpacing/>
          </w:pPr>
        </w:pPrChange>
      </w:pPr>
      <w:bookmarkStart w:id="11417" w:name="_Toc498937526"/>
      <w:bookmarkStart w:id="11418" w:name="_Toc498942374"/>
      <w:bookmarkStart w:id="11419" w:name="_Toc498939041"/>
      <w:bookmarkStart w:id="11420" w:name="_Toc499024614"/>
      <w:ins w:id="11421" w:author="Alina Frey" w:date="2017-11-16T17:38:00Z">
        <w:r w:rsidRPr="00CF2303">
          <w:t xml:space="preserve">Figure </w:t>
        </w:r>
        <w:r w:rsidRPr="00CF2303">
          <w:fldChar w:fldCharType="begin"/>
        </w:r>
        <w:r w:rsidRPr="00CF2303">
          <w:instrText xml:space="preserve"> SEQ Figure \* ARABIC </w:instrText>
        </w:r>
      </w:ins>
      <w:r w:rsidRPr="00CF2303">
        <w:fldChar w:fldCharType="separate"/>
      </w:r>
      <w:ins w:id="11422" w:author="Alina Frey [2]" w:date="2017-11-21T10:58:00Z">
        <w:r w:rsidR="003B7B8C">
          <w:rPr>
            <w:noProof/>
          </w:rPr>
          <w:t>150</w:t>
        </w:r>
      </w:ins>
      <w:ins w:id="11423" w:author="Alina Frey" w:date="2017-11-16T17:38:00Z">
        <w:r w:rsidRPr="00CF2303">
          <w:fldChar w:fldCharType="end"/>
        </w:r>
        <w:r w:rsidRPr="00CF2303">
          <w:t>: Breastfeeding Tab 6a</w:t>
        </w:r>
      </w:ins>
      <w:bookmarkEnd w:id="11417"/>
      <w:bookmarkEnd w:id="11418"/>
      <w:bookmarkEnd w:id="11419"/>
      <w:bookmarkEnd w:id="11420"/>
    </w:p>
    <w:p w14:paraId="23D9C531" w14:textId="07130985" w:rsidR="000F4641" w:rsidRPr="00CF2303" w:rsidRDefault="00873C25">
      <w:pPr>
        <w:keepNext/>
        <w:rPr>
          <w:ins w:id="11424" w:author="Alina Frey" w:date="2017-11-16T16:20:00Z"/>
        </w:rPr>
        <w:pPrChange w:id="11425" w:author="Alina Frey" w:date="2017-11-21T08:54:00Z">
          <w:pPr>
            <w:pStyle w:val="Alina-NormalText"/>
            <w:numPr>
              <w:ilvl w:val="1"/>
              <w:numId w:val="122"/>
            </w:numPr>
            <w:spacing w:after="0" w:line="259" w:lineRule="auto"/>
            <w:ind w:left="1440" w:hanging="360"/>
            <w:contextualSpacing/>
          </w:pPr>
        </w:pPrChange>
      </w:pPr>
      <w:ins w:id="11426" w:author="Alina Frey" w:date="2017-11-20T16:18:00Z">
        <w:r>
          <w:rPr>
            <w:color w:val="auto"/>
          </w:rPr>
          <w:lastRenderedPageBreak/>
          <w:t xml:space="preserve">Used in </w:t>
        </w:r>
      </w:ins>
      <w:ins w:id="11427" w:author="Alina Frey" w:date="2017-11-16T16:20:00Z">
        <w:r w:rsidR="000F4641" w:rsidRPr="007F739A">
          <w:rPr>
            <w:color w:val="auto"/>
            <w:rPrChange w:id="11428" w:author="Alina Frey" w:date="2017-11-20T10:06:00Z">
              <w:rPr/>
            </w:rPrChange>
          </w:rPr>
          <w:t>Phone Call #6b:</w:t>
        </w:r>
      </w:ins>
    </w:p>
    <w:p w14:paraId="6EABB2D2" w14:textId="77777777" w:rsidR="0032411C" w:rsidRPr="00CF2303" w:rsidRDefault="00EC2399">
      <w:pPr>
        <w:pStyle w:val="Alina-NormalText"/>
        <w:keepNext/>
        <w:spacing w:after="0"/>
        <w:contextualSpacing/>
        <w:rPr>
          <w:ins w:id="11429" w:author="Alina Frey" w:date="2017-11-16T17:38:00Z"/>
        </w:rPr>
        <w:pPrChange w:id="11430" w:author="Alina Frey" w:date="2017-11-16T17:38:00Z">
          <w:pPr/>
        </w:pPrChange>
      </w:pPr>
      <w:ins w:id="11431" w:author="Alina Frey" w:date="2017-11-16T17:20:00Z">
        <w:r w:rsidRPr="00795D08">
          <w:rPr>
            <w:noProof/>
          </w:rPr>
          <w:drawing>
            <wp:inline distT="0" distB="0" distL="0" distR="0" wp14:anchorId="64C54F6C" wp14:editId="1AF08E05">
              <wp:extent cx="5943600" cy="1993265"/>
              <wp:effectExtent l="0" t="0" r="0" b="698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943600" cy="1993265"/>
                      </a:xfrm>
                      <a:prstGeom prst="rect">
                        <a:avLst/>
                      </a:prstGeom>
                    </pic:spPr>
                  </pic:pic>
                </a:graphicData>
              </a:graphic>
            </wp:inline>
          </w:drawing>
        </w:r>
      </w:ins>
    </w:p>
    <w:p w14:paraId="54486C20" w14:textId="04A93EF1" w:rsidR="000F4641" w:rsidRPr="00CF2303" w:rsidRDefault="0032411C">
      <w:pPr>
        <w:pStyle w:val="Caption"/>
        <w:rPr>
          <w:ins w:id="11432" w:author="Alina Frey" w:date="2017-11-16T16:20:00Z"/>
        </w:rPr>
        <w:pPrChange w:id="11433" w:author="Alina Frey" w:date="2017-11-16T17:39:00Z">
          <w:pPr>
            <w:pStyle w:val="Alina-NormalText"/>
            <w:spacing w:after="0"/>
            <w:ind w:left="720"/>
            <w:contextualSpacing/>
          </w:pPr>
        </w:pPrChange>
      </w:pPr>
      <w:bookmarkStart w:id="11434" w:name="_Toc498937527"/>
      <w:bookmarkStart w:id="11435" w:name="_Toc498942375"/>
      <w:bookmarkStart w:id="11436" w:name="_Toc498939042"/>
      <w:bookmarkStart w:id="11437" w:name="_Toc499024615"/>
      <w:ins w:id="11438" w:author="Alina Frey" w:date="2017-11-16T17:38:00Z">
        <w:r w:rsidRPr="00CF2303">
          <w:t xml:space="preserve">Figure </w:t>
        </w:r>
        <w:r w:rsidRPr="00CF2303">
          <w:fldChar w:fldCharType="begin"/>
        </w:r>
        <w:r w:rsidRPr="00CF2303">
          <w:instrText xml:space="preserve"> SEQ Figure \* ARABIC </w:instrText>
        </w:r>
      </w:ins>
      <w:r w:rsidRPr="00CF2303">
        <w:fldChar w:fldCharType="separate"/>
      </w:r>
      <w:ins w:id="11439" w:author="Alina Frey [2]" w:date="2017-11-21T10:58:00Z">
        <w:r w:rsidR="003B7B8C">
          <w:rPr>
            <w:noProof/>
          </w:rPr>
          <w:t>151</w:t>
        </w:r>
      </w:ins>
      <w:ins w:id="11440" w:author="Alina Frey" w:date="2017-11-16T17:38:00Z">
        <w:r w:rsidRPr="00CF2303">
          <w:fldChar w:fldCharType="end"/>
        </w:r>
        <w:r w:rsidRPr="00CF2303">
          <w:t>: Breastfeeding Tab 6b</w:t>
        </w:r>
      </w:ins>
      <w:bookmarkEnd w:id="11434"/>
      <w:bookmarkEnd w:id="11435"/>
      <w:bookmarkEnd w:id="11436"/>
      <w:bookmarkEnd w:id="11437"/>
    </w:p>
    <w:p w14:paraId="7968EBA7" w14:textId="4D28C3D9" w:rsidR="000F4641" w:rsidRPr="00CF2303" w:rsidRDefault="00873C25">
      <w:pPr>
        <w:keepNext/>
        <w:rPr>
          <w:ins w:id="11441" w:author="Alina Frey" w:date="2017-11-16T16:20:00Z"/>
        </w:rPr>
        <w:pPrChange w:id="11442" w:author="Alina Frey" w:date="2017-11-21T08:54:00Z">
          <w:pPr>
            <w:pStyle w:val="Alina-NormalText"/>
            <w:numPr>
              <w:ilvl w:val="1"/>
              <w:numId w:val="122"/>
            </w:numPr>
            <w:spacing w:after="0" w:line="259" w:lineRule="auto"/>
            <w:ind w:left="1440" w:hanging="360"/>
            <w:contextualSpacing/>
          </w:pPr>
        </w:pPrChange>
      </w:pPr>
      <w:ins w:id="11443" w:author="Alina Frey" w:date="2017-11-20T16:18:00Z">
        <w:r>
          <w:rPr>
            <w:color w:val="auto"/>
          </w:rPr>
          <w:t xml:space="preserve">Used in </w:t>
        </w:r>
      </w:ins>
      <w:ins w:id="11444" w:author="Alina Frey" w:date="2017-11-16T16:20:00Z">
        <w:r w:rsidR="000F4641" w:rsidRPr="007F739A">
          <w:rPr>
            <w:color w:val="auto"/>
            <w:rPrChange w:id="11445" w:author="Alina Frey" w:date="2017-11-20T10:06:00Z">
              <w:rPr/>
            </w:rPrChange>
          </w:rPr>
          <w:t>Phone Call #7:</w:t>
        </w:r>
      </w:ins>
    </w:p>
    <w:p w14:paraId="43EDADC4" w14:textId="77777777" w:rsidR="00551DA1" w:rsidRPr="00CF2303" w:rsidRDefault="00BC7F0E">
      <w:pPr>
        <w:pStyle w:val="Alina-NormalText"/>
        <w:keepNext/>
        <w:spacing w:after="0"/>
        <w:contextualSpacing/>
        <w:rPr>
          <w:ins w:id="11446" w:author="Alina Frey" w:date="2017-11-16T17:38:00Z"/>
        </w:rPr>
        <w:pPrChange w:id="11447" w:author="Alina Frey" w:date="2017-11-16T17:39:00Z">
          <w:pPr/>
        </w:pPrChange>
      </w:pPr>
      <w:ins w:id="11448" w:author="Alina Frey" w:date="2017-11-16T17:20:00Z">
        <w:r w:rsidRPr="00795D08">
          <w:rPr>
            <w:noProof/>
          </w:rPr>
          <w:drawing>
            <wp:inline distT="0" distB="0" distL="0" distR="0" wp14:anchorId="149146DB" wp14:editId="4205EE8E">
              <wp:extent cx="5943600" cy="1746250"/>
              <wp:effectExtent l="0" t="0" r="0" b="635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943600" cy="1746250"/>
                      </a:xfrm>
                      <a:prstGeom prst="rect">
                        <a:avLst/>
                      </a:prstGeom>
                    </pic:spPr>
                  </pic:pic>
                </a:graphicData>
              </a:graphic>
            </wp:inline>
          </w:drawing>
        </w:r>
      </w:ins>
    </w:p>
    <w:p w14:paraId="0827405B" w14:textId="6AEFC203" w:rsidR="00B83256" w:rsidRPr="007F739A" w:rsidRDefault="00551DA1">
      <w:pPr>
        <w:pStyle w:val="Caption"/>
        <w:rPr>
          <w:ins w:id="11449" w:author="Alina Frey" w:date="2017-11-16T16:22:00Z"/>
          <w:b w:val="0"/>
          <w:rPrChange w:id="11450" w:author="Alina Frey" w:date="2017-11-20T10:06:00Z">
            <w:rPr>
              <w:ins w:id="11451" w:author="Alina Frey" w:date="2017-11-16T16:22:00Z"/>
              <w:rFonts w:cstheme="minorHAnsi"/>
              <w:b/>
              <w:szCs w:val="24"/>
            </w:rPr>
          </w:rPrChange>
        </w:rPr>
        <w:pPrChange w:id="11452" w:author="Alina Frey" w:date="2017-11-16T17:39:00Z">
          <w:pPr>
            <w:pStyle w:val="Alina-NormalText"/>
            <w:spacing w:after="0" w:line="259" w:lineRule="auto"/>
            <w:contextualSpacing/>
          </w:pPr>
        </w:pPrChange>
      </w:pPr>
      <w:bookmarkStart w:id="11453" w:name="_Toc498937528"/>
      <w:bookmarkStart w:id="11454" w:name="_Toc498942376"/>
      <w:bookmarkStart w:id="11455" w:name="_Toc498939043"/>
      <w:bookmarkStart w:id="11456" w:name="_Toc499024616"/>
      <w:ins w:id="11457" w:author="Alina Frey" w:date="2017-11-16T17:38:00Z">
        <w:r w:rsidRPr="00CF2303">
          <w:t xml:space="preserve">Figure </w:t>
        </w:r>
        <w:r w:rsidRPr="00CF2303">
          <w:fldChar w:fldCharType="begin"/>
        </w:r>
        <w:r w:rsidRPr="00CF2303">
          <w:instrText xml:space="preserve"> SEQ Figure \* ARABIC </w:instrText>
        </w:r>
      </w:ins>
      <w:r w:rsidRPr="00CF2303">
        <w:fldChar w:fldCharType="separate"/>
      </w:r>
      <w:ins w:id="11458" w:author="Alina Frey [2]" w:date="2017-11-21T10:58:00Z">
        <w:r w:rsidR="003B7B8C">
          <w:rPr>
            <w:noProof/>
          </w:rPr>
          <w:t>152</w:t>
        </w:r>
      </w:ins>
      <w:ins w:id="11459" w:author="Alina Frey" w:date="2017-11-16T17:38:00Z">
        <w:r w:rsidRPr="00CF2303">
          <w:fldChar w:fldCharType="end"/>
        </w:r>
        <w:r w:rsidRPr="00CF2303">
          <w:t>: Breastfeeding Tab 7</w:t>
        </w:r>
      </w:ins>
      <w:bookmarkEnd w:id="11453"/>
      <w:bookmarkEnd w:id="11454"/>
      <w:bookmarkEnd w:id="11455"/>
      <w:bookmarkEnd w:id="11456"/>
    </w:p>
    <w:p w14:paraId="44BDB840" w14:textId="77777777" w:rsidR="004715B3" w:rsidRPr="007F739A" w:rsidRDefault="004715B3" w:rsidP="004715B3">
      <w:pPr>
        <w:pStyle w:val="Heading4"/>
        <w:rPr>
          <w:ins w:id="11460" w:author="Alina Frey" w:date="2017-11-16T16:28:00Z"/>
          <w:color w:val="auto"/>
          <w:rPrChange w:id="11461" w:author="Alina Frey" w:date="2017-11-20T10:06:00Z">
            <w:rPr>
              <w:ins w:id="11462" w:author="Alina Frey" w:date="2017-11-16T16:28:00Z"/>
            </w:rPr>
          </w:rPrChange>
        </w:rPr>
      </w:pPr>
      <w:ins w:id="11463" w:author="Alina Frey" w:date="2017-11-16T16:28:00Z">
        <w:r w:rsidRPr="007F739A">
          <w:rPr>
            <w:color w:val="auto"/>
            <w:rPrChange w:id="11464" w:author="Alina Frey" w:date="2017-11-20T10:06:00Z">
              <w:rPr/>
            </w:rPrChange>
          </w:rPr>
          <w:t>WIC (Women, Infants and Children)</w:t>
        </w:r>
      </w:ins>
    </w:p>
    <w:p w14:paraId="3D523875" w14:textId="0EA43B01" w:rsidR="004715B3" w:rsidRPr="007F739A" w:rsidRDefault="004715B3" w:rsidP="004715B3">
      <w:pPr>
        <w:spacing w:after="19" w:line="252" w:lineRule="auto"/>
        <w:ind w:left="-5" w:hanging="10"/>
        <w:rPr>
          <w:ins w:id="11465" w:author="Alina Frey" w:date="2017-11-16T16:28:00Z"/>
          <w:color w:val="auto"/>
          <w:rPrChange w:id="11466" w:author="Alina Frey" w:date="2017-11-20T10:06:00Z">
            <w:rPr>
              <w:ins w:id="11467" w:author="Alina Frey" w:date="2017-11-16T16:28:00Z"/>
            </w:rPr>
          </w:rPrChange>
        </w:rPr>
      </w:pPr>
      <w:ins w:id="11468" w:author="Alina Frey" w:date="2017-11-16T16:28:00Z">
        <w:r w:rsidRPr="007F739A">
          <w:rPr>
            <w:rFonts w:eastAsia="Times New Roman" w:cs="Times New Roman"/>
            <w:color w:val="auto"/>
            <w:rPrChange w:id="11469" w:author="Alina Frey" w:date="2017-11-20T10:06:00Z">
              <w:rPr>
                <w:rFonts w:eastAsia="Times New Roman" w:cs="Times New Roman"/>
              </w:rPr>
            </w:rPrChange>
          </w:rPr>
          <w:t>The user is instructed to educate the patient on resources available through the WIC program.</w:t>
        </w:r>
      </w:ins>
    </w:p>
    <w:p w14:paraId="06ED9E1B" w14:textId="6899B185" w:rsidR="005159E8" w:rsidRPr="00CF2303" w:rsidRDefault="00873C25">
      <w:pPr>
        <w:keepNext/>
        <w:rPr>
          <w:ins w:id="11470" w:author="Alina Frey" w:date="2017-11-16T16:24:00Z"/>
        </w:rPr>
        <w:pPrChange w:id="11471" w:author="Alina Frey" w:date="2017-11-21T08:54:00Z">
          <w:pPr>
            <w:pStyle w:val="Alina-NormalText"/>
            <w:numPr>
              <w:ilvl w:val="1"/>
              <w:numId w:val="122"/>
            </w:numPr>
            <w:spacing w:after="0" w:line="259" w:lineRule="auto"/>
            <w:ind w:left="1440" w:hanging="360"/>
            <w:contextualSpacing/>
          </w:pPr>
        </w:pPrChange>
      </w:pPr>
      <w:ins w:id="11472" w:author="Alina Frey" w:date="2017-11-20T16:18:00Z">
        <w:r>
          <w:rPr>
            <w:color w:val="auto"/>
          </w:rPr>
          <w:t xml:space="preserve">Used in </w:t>
        </w:r>
      </w:ins>
      <w:ins w:id="11473" w:author="Alina Frey" w:date="2017-11-16T16:24:00Z">
        <w:r w:rsidR="005159E8" w:rsidRPr="007F739A">
          <w:rPr>
            <w:color w:val="auto"/>
            <w:rPrChange w:id="11474" w:author="Alina Frey" w:date="2017-11-20T10:06:00Z">
              <w:rPr/>
            </w:rPrChange>
          </w:rPr>
          <w:t>Phone Call #4:</w:t>
        </w:r>
      </w:ins>
    </w:p>
    <w:p w14:paraId="64D735B1" w14:textId="2D452588" w:rsidR="005159E8" w:rsidRPr="00CF2303" w:rsidRDefault="005E2877">
      <w:pPr>
        <w:pStyle w:val="Alina-NormalText"/>
        <w:keepNext/>
        <w:spacing w:after="0"/>
        <w:contextualSpacing/>
        <w:rPr>
          <w:ins w:id="11475" w:author="Alina Frey" w:date="2017-11-16T17:39:00Z"/>
          <w:rFonts w:cstheme="minorHAnsi"/>
          <w:b/>
          <w:szCs w:val="24"/>
        </w:rPr>
        <w:pPrChange w:id="11476" w:author="Alina Frey" w:date="2017-11-16T17:40:00Z">
          <w:pPr/>
        </w:pPrChange>
      </w:pPr>
      <w:ins w:id="11477" w:author="Alina Frey" w:date="2017-11-16T17:21:00Z">
        <w:r w:rsidRPr="00795D08">
          <w:rPr>
            <w:noProof/>
          </w:rPr>
          <w:drawing>
            <wp:inline distT="0" distB="0" distL="0" distR="0" wp14:anchorId="20C11364" wp14:editId="328C5B44">
              <wp:extent cx="5943600" cy="1217295"/>
              <wp:effectExtent l="0" t="0" r="0" b="190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943600" cy="1217295"/>
                      </a:xfrm>
                      <a:prstGeom prst="rect">
                        <a:avLst/>
                      </a:prstGeom>
                    </pic:spPr>
                  </pic:pic>
                </a:graphicData>
              </a:graphic>
            </wp:inline>
          </w:drawing>
        </w:r>
      </w:ins>
    </w:p>
    <w:p w14:paraId="7CECC45F" w14:textId="1BC68773" w:rsidR="003C0213" w:rsidRPr="007F739A" w:rsidRDefault="003C0213" w:rsidP="003C0213">
      <w:pPr>
        <w:pStyle w:val="Caption"/>
        <w:rPr>
          <w:ins w:id="11478" w:author="Alina Frey" w:date="2017-11-16T17:39:00Z"/>
        </w:rPr>
      </w:pPr>
      <w:bookmarkStart w:id="11479" w:name="_Toc498937529"/>
      <w:bookmarkStart w:id="11480" w:name="_Toc498942377"/>
      <w:bookmarkStart w:id="11481" w:name="_Toc498939044"/>
      <w:bookmarkStart w:id="11482" w:name="_Toc499024617"/>
      <w:ins w:id="11483" w:author="Alina Frey" w:date="2017-11-16T17:39:00Z">
        <w:r w:rsidRPr="007F739A">
          <w:t xml:space="preserve">Figure </w:t>
        </w:r>
        <w:r w:rsidRPr="00CF2303">
          <w:fldChar w:fldCharType="begin"/>
        </w:r>
        <w:r w:rsidRPr="007F739A">
          <w:instrText xml:space="preserve"> SEQ Figure \* ARABIC </w:instrText>
        </w:r>
        <w:r w:rsidRPr="00CF2303">
          <w:fldChar w:fldCharType="separate"/>
        </w:r>
      </w:ins>
      <w:ins w:id="11484" w:author="Alina Frey [2]" w:date="2017-11-21T10:58:00Z">
        <w:r w:rsidR="003B7B8C">
          <w:rPr>
            <w:noProof/>
          </w:rPr>
          <w:t>153</w:t>
        </w:r>
      </w:ins>
      <w:ins w:id="11485" w:author="Alina Frey" w:date="2017-11-16T17:39:00Z">
        <w:r w:rsidRPr="00CF2303">
          <w:fldChar w:fldCharType="end"/>
        </w:r>
        <w:r w:rsidRPr="007F739A">
          <w:t>: WIC Tab</w:t>
        </w:r>
      </w:ins>
      <w:ins w:id="11486" w:author="Alina Frey" w:date="2017-11-16T17:40:00Z">
        <w:r w:rsidRPr="007F739A">
          <w:t xml:space="preserve"> 4</w:t>
        </w:r>
      </w:ins>
      <w:bookmarkEnd w:id="11479"/>
      <w:bookmarkEnd w:id="11480"/>
      <w:bookmarkEnd w:id="11481"/>
      <w:bookmarkEnd w:id="11482"/>
    </w:p>
    <w:p w14:paraId="0D7ADA8E" w14:textId="77777777" w:rsidR="00462188" w:rsidRPr="007F739A" w:rsidRDefault="00462188" w:rsidP="00462188">
      <w:pPr>
        <w:pStyle w:val="Heading4"/>
        <w:rPr>
          <w:ins w:id="11487" w:author="Alina Frey" w:date="2017-11-16T16:29:00Z"/>
          <w:color w:val="auto"/>
          <w:rPrChange w:id="11488" w:author="Alina Frey" w:date="2017-11-20T10:06:00Z">
            <w:rPr>
              <w:ins w:id="11489" w:author="Alina Frey" w:date="2017-11-16T16:29:00Z"/>
            </w:rPr>
          </w:rPrChange>
        </w:rPr>
      </w:pPr>
      <w:ins w:id="11490" w:author="Alina Frey" w:date="2017-11-16T16:29:00Z">
        <w:r w:rsidRPr="007F739A">
          <w:rPr>
            <w:color w:val="auto"/>
            <w:rPrChange w:id="11491" w:author="Alina Frey" w:date="2017-11-20T10:06:00Z">
              <w:rPr/>
            </w:rPrChange>
          </w:rPr>
          <w:t>Contraception</w:t>
        </w:r>
      </w:ins>
    </w:p>
    <w:p w14:paraId="3D1F227F" w14:textId="3CB73E65" w:rsidR="00462188" w:rsidRPr="007F739A" w:rsidRDefault="00462188" w:rsidP="00462188">
      <w:pPr>
        <w:spacing w:after="19" w:line="252" w:lineRule="auto"/>
        <w:ind w:left="-5" w:hanging="10"/>
        <w:rPr>
          <w:ins w:id="11492" w:author="Alina Frey" w:date="2017-11-16T16:29:00Z"/>
          <w:color w:val="auto"/>
          <w:rPrChange w:id="11493" w:author="Alina Frey" w:date="2017-11-20T10:06:00Z">
            <w:rPr>
              <w:ins w:id="11494" w:author="Alina Frey" w:date="2017-11-16T16:29:00Z"/>
            </w:rPr>
          </w:rPrChange>
        </w:rPr>
      </w:pPr>
      <w:ins w:id="11495" w:author="Alina Frey" w:date="2017-11-16T16:29:00Z">
        <w:r w:rsidRPr="007F739A">
          <w:rPr>
            <w:rFonts w:eastAsia="Times New Roman" w:cs="Times New Roman"/>
            <w:color w:val="auto"/>
            <w:rPrChange w:id="11496" w:author="Alina Frey" w:date="2017-11-20T10:06:00Z">
              <w:rPr>
                <w:rFonts w:eastAsia="Times New Roman" w:cs="Times New Roman"/>
              </w:rPr>
            </w:rPrChange>
          </w:rPr>
          <w:t>The user is instructed to assess and record the patient</w:t>
        </w:r>
      </w:ins>
      <w:ins w:id="11497" w:author="Alina Frey" w:date="2017-11-16T16:57:00Z">
        <w:r w:rsidR="00FE25D6" w:rsidRPr="007F739A">
          <w:rPr>
            <w:rFonts w:eastAsia="Times New Roman" w:cs="Times New Roman"/>
            <w:color w:val="auto"/>
            <w:rPrChange w:id="11498" w:author="Alina Frey" w:date="2017-11-20T10:06:00Z">
              <w:rPr>
                <w:rFonts w:eastAsia="Times New Roman" w:cs="Times New Roman"/>
              </w:rPr>
            </w:rPrChange>
          </w:rPr>
          <w:t>’</w:t>
        </w:r>
      </w:ins>
      <w:ins w:id="11499" w:author="Alina Frey" w:date="2017-11-16T16:29:00Z">
        <w:r w:rsidRPr="007F739A">
          <w:rPr>
            <w:rFonts w:eastAsia="Times New Roman" w:cs="Times New Roman"/>
            <w:color w:val="auto"/>
            <w:rPrChange w:id="11500" w:author="Alina Frey" w:date="2017-11-20T10:06:00Z">
              <w:rPr>
                <w:rFonts w:eastAsia="Times New Roman" w:cs="Times New Roman"/>
              </w:rPr>
            </w:rPrChange>
          </w:rPr>
          <w:t>s contraceptive plans.</w:t>
        </w:r>
      </w:ins>
    </w:p>
    <w:p w14:paraId="64DC8BF8" w14:textId="74B9B403" w:rsidR="00B83256" w:rsidRPr="00CF2303" w:rsidRDefault="00873C25">
      <w:pPr>
        <w:keepNext/>
        <w:rPr>
          <w:ins w:id="11501" w:author="Alina Frey" w:date="2017-11-16T16:22:00Z"/>
        </w:rPr>
        <w:pPrChange w:id="11502" w:author="Alina Frey" w:date="2017-11-21T08:54:00Z">
          <w:pPr>
            <w:pStyle w:val="Alina-NormalText"/>
            <w:numPr>
              <w:ilvl w:val="1"/>
              <w:numId w:val="122"/>
            </w:numPr>
            <w:spacing w:after="0" w:line="259" w:lineRule="auto"/>
            <w:ind w:left="1440" w:hanging="360"/>
            <w:contextualSpacing/>
          </w:pPr>
        </w:pPrChange>
      </w:pPr>
      <w:ins w:id="11503" w:author="Alina Frey" w:date="2017-11-20T16:18:00Z">
        <w:r>
          <w:rPr>
            <w:color w:val="auto"/>
          </w:rPr>
          <w:lastRenderedPageBreak/>
          <w:t xml:space="preserve">Used in </w:t>
        </w:r>
      </w:ins>
      <w:ins w:id="11504" w:author="Alina Frey" w:date="2017-11-16T16:22:00Z">
        <w:r w:rsidR="00B83256" w:rsidRPr="007F739A">
          <w:rPr>
            <w:color w:val="auto"/>
            <w:rPrChange w:id="11505" w:author="Alina Frey" w:date="2017-11-20T10:06:00Z">
              <w:rPr/>
            </w:rPrChange>
          </w:rPr>
          <w:t>Phone Call #4:</w:t>
        </w:r>
      </w:ins>
    </w:p>
    <w:p w14:paraId="7BF289AC" w14:textId="47110E32" w:rsidR="00B83256" w:rsidRPr="007F739A" w:rsidRDefault="00134565">
      <w:pPr>
        <w:pStyle w:val="Alina-NormalText"/>
        <w:keepNext/>
        <w:spacing w:after="0"/>
        <w:contextualSpacing/>
        <w:rPr>
          <w:ins w:id="11506" w:author="Alina Frey" w:date="2017-11-16T16:22:00Z"/>
        </w:rPr>
        <w:pPrChange w:id="11507" w:author="Alina Frey" w:date="2017-11-16T17:41:00Z">
          <w:pPr>
            <w:pStyle w:val="Alina-NormalText"/>
            <w:spacing w:after="0"/>
            <w:ind w:left="720"/>
            <w:contextualSpacing/>
          </w:pPr>
        </w:pPrChange>
      </w:pPr>
      <w:ins w:id="11508" w:author="Alina Frey" w:date="2017-11-16T17:21:00Z">
        <w:r w:rsidRPr="00795D08">
          <w:rPr>
            <w:noProof/>
          </w:rPr>
          <w:drawing>
            <wp:inline distT="0" distB="0" distL="0" distR="0" wp14:anchorId="745A5ECA" wp14:editId="05C62681">
              <wp:extent cx="5943600" cy="1713230"/>
              <wp:effectExtent l="0" t="0" r="0" b="127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943600" cy="1713230"/>
                      </a:xfrm>
                      <a:prstGeom prst="rect">
                        <a:avLst/>
                      </a:prstGeom>
                    </pic:spPr>
                  </pic:pic>
                </a:graphicData>
              </a:graphic>
            </wp:inline>
          </w:drawing>
        </w:r>
      </w:ins>
    </w:p>
    <w:p w14:paraId="60415C5D" w14:textId="3D773484" w:rsidR="00CD4C41" w:rsidRPr="00CF2303" w:rsidRDefault="00CD4C41">
      <w:pPr>
        <w:pStyle w:val="Caption"/>
        <w:rPr>
          <w:ins w:id="11509" w:author="Alina Frey" w:date="2017-11-16T17:40:00Z"/>
        </w:rPr>
        <w:pPrChange w:id="11510" w:author="Alina Frey" w:date="2017-11-16T17:40:00Z">
          <w:pPr/>
        </w:pPrChange>
      </w:pPr>
      <w:bookmarkStart w:id="11511" w:name="_Toc498937530"/>
      <w:bookmarkStart w:id="11512" w:name="_Toc498942378"/>
      <w:bookmarkStart w:id="11513" w:name="_Toc498939045"/>
      <w:bookmarkStart w:id="11514" w:name="_Toc499024618"/>
      <w:ins w:id="11515" w:author="Alina Frey" w:date="2017-11-16T17:40:00Z">
        <w:r w:rsidRPr="00CF2303">
          <w:t xml:space="preserve">Figure </w:t>
        </w:r>
        <w:r w:rsidRPr="00CF2303">
          <w:fldChar w:fldCharType="begin"/>
        </w:r>
        <w:r w:rsidRPr="00CF2303">
          <w:instrText xml:space="preserve"> SEQ Figure \* ARABIC </w:instrText>
        </w:r>
        <w:r w:rsidRPr="00CF2303">
          <w:fldChar w:fldCharType="separate"/>
        </w:r>
      </w:ins>
      <w:ins w:id="11516" w:author="Alina Frey [2]" w:date="2017-11-21T10:58:00Z">
        <w:r w:rsidR="003B7B8C">
          <w:rPr>
            <w:noProof/>
          </w:rPr>
          <w:t>154</w:t>
        </w:r>
      </w:ins>
      <w:ins w:id="11517" w:author="Alina Frey" w:date="2017-11-16T17:40:00Z">
        <w:r w:rsidRPr="00CF2303">
          <w:fldChar w:fldCharType="end"/>
        </w:r>
        <w:r w:rsidRPr="00CF2303">
          <w:t>: Contraception Tab</w:t>
        </w:r>
        <w:r w:rsidR="00046DAC" w:rsidRPr="00CF2303">
          <w:t xml:space="preserve"> 4</w:t>
        </w:r>
        <w:bookmarkEnd w:id="11511"/>
        <w:bookmarkEnd w:id="11512"/>
        <w:bookmarkEnd w:id="11513"/>
        <w:bookmarkEnd w:id="11514"/>
      </w:ins>
    </w:p>
    <w:p w14:paraId="51FA07AF" w14:textId="480AC6BE" w:rsidR="00B83256" w:rsidRPr="00CF2303" w:rsidRDefault="00873C25">
      <w:pPr>
        <w:keepNext/>
        <w:rPr>
          <w:ins w:id="11518" w:author="Alina Frey" w:date="2017-11-16T16:22:00Z"/>
        </w:rPr>
        <w:pPrChange w:id="11519" w:author="Alina Frey" w:date="2017-11-21T08:54:00Z">
          <w:pPr>
            <w:pStyle w:val="Alina-NormalText"/>
            <w:numPr>
              <w:ilvl w:val="1"/>
              <w:numId w:val="122"/>
            </w:numPr>
            <w:spacing w:after="0" w:line="259" w:lineRule="auto"/>
            <w:ind w:left="1440" w:hanging="360"/>
            <w:contextualSpacing/>
          </w:pPr>
        </w:pPrChange>
      </w:pPr>
      <w:ins w:id="11520" w:author="Alina Frey" w:date="2017-11-20T16:18:00Z">
        <w:r>
          <w:rPr>
            <w:color w:val="auto"/>
          </w:rPr>
          <w:t xml:space="preserve">Used in </w:t>
        </w:r>
      </w:ins>
      <w:ins w:id="11521" w:author="Alina Frey" w:date="2017-11-16T16:22:00Z">
        <w:r w:rsidR="00B83256" w:rsidRPr="007F739A">
          <w:rPr>
            <w:color w:val="auto"/>
            <w:rPrChange w:id="11522" w:author="Alina Frey" w:date="2017-11-20T10:06:00Z">
              <w:rPr/>
            </w:rPrChange>
          </w:rPr>
          <w:t>Phone Call #5:</w:t>
        </w:r>
      </w:ins>
    </w:p>
    <w:p w14:paraId="0992EAF8" w14:textId="77777777" w:rsidR="00AF037E" w:rsidRPr="00CF2303" w:rsidRDefault="00A31C14">
      <w:pPr>
        <w:pStyle w:val="Alina-NormalText"/>
        <w:keepNext/>
        <w:spacing w:after="0"/>
        <w:contextualSpacing/>
        <w:rPr>
          <w:ins w:id="11523" w:author="Alina Frey" w:date="2017-11-16T17:41:00Z"/>
        </w:rPr>
        <w:pPrChange w:id="11524" w:author="Alina Frey" w:date="2017-11-16T17:41:00Z">
          <w:pPr/>
        </w:pPrChange>
      </w:pPr>
      <w:ins w:id="11525" w:author="Alina Frey" w:date="2017-11-16T17:22:00Z">
        <w:r w:rsidRPr="00795D08">
          <w:rPr>
            <w:noProof/>
          </w:rPr>
          <w:drawing>
            <wp:inline distT="0" distB="0" distL="0" distR="0" wp14:anchorId="603A444A" wp14:editId="57A00505">
              <wp:extent cx="5943600" cy="196469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943600" cy="1964690"/>
                      </a:xfrm>
                      <a:prstGeom prst="rect">
                        <a:avLst/>
                      </a:prstGeom>
                    </pic:spPr>
                  </pic:pic>
                </a:graphicData>
              </a:graphic>
            </wp:inline>
          </w:drawing>
        </w:r>
      </w:ins>
    </w:p>
    <w:p w14:paraId="0005B485" w14:textId="3C0B7D4A" w:rsidR="00B83256" w:rsidRPr="00CF2303" w:rsidRDefault="00AF037E">
      <w:pPr>
        <w:pStyle w:val="Caption"/>
        <w:rPr>
          <w:ins w:id="11526" w:author="Alina Frey" w:date="2017-11-16T16:22:00Z"/>
        </w:rPr>
        <w:pPrChange w:id="11527" w:author="Alina Frey" w:date="2017-11-16T17:41:00Z">
          <w:pPr>
            <w:pStyle w:val="Alina-NormalText"/>
            <w:spacing w:after="0"/>
            <w:ind w:left="720"/>
            <w:contextualSpacing/>
          </w:pPr>
        </w:pPrChange>
      </w:pPr>
      <w:bookmarkStart w:id="11528" w:name="_Toc498937531"/>
      <w:bookmarkStart w:id="11529" w:name="_Toc498942379"/>
      <w:bookmarkStart w:id="11530" w:name="_Toc498939046"/>
      <w:bookmarkStart w:id="11531" w:name="_Toc499024619"/>
      <w:ins w:id="11532" w:author="Alina Frey" w:date="2017-11-16T17:41:00Z">
        <w:r w:rsidRPr="00CF2303">
          <w:t xml:space="preserve">Figure </w:t>
        </w:r>
        <w:r w:rsidRPr="00CF2303">
          <w:fldChar w:fldCharType="begin"/>
        </w:r>
        <w:r w:rsidRPr="00CF2303">
          <w:instrText xml:space="preserve"> SEQ Figure \* ARABIC </w:instrText>
        </w:r>
      </w:ins>
      <w:r w:rsidRPr="00CF2303">
        <w:fldChar w:fldCharType="separate"/>
      </w:r>
      <w:ins w:id="11533" w:author="Alina Frey [2]" w:date="2017-11-21T10:58:00Z">
        <w:r w:rsidR="003B7B8C">
          <w:rPr>
            <w:noProof/>
          </w:rPr>
          <w:t>155</w:t>
        </w:r>
      </w:ins>
      <w:ins w:id="11534" w:author="Alina Frey" w:date="2017-11-16T17:41:00Z">
        <w:r w:rsidRPr="00CF2303">
          <w:fldChar w:fldCharType="end"/>
        </w:r>
        <w:r w:rsidRPr="00CF2303">
          <w:t>: Contraception Tab 5</w:t>
        </w:r>
      </w:ins>
      <w:bookmarkEnd w:id="11528"/>
      <w:bookmarkEnd w:id="11529"/>
      <w:bookmarkEnd w:id="11530"/>
      <w:bookmarkEnd w:id="11531"/>
    </w:p>
    <w:p w14:paraId="566C35D9" w14:textId="1476864F" w:rsidR="00B83256" w:rsidRPr="00CF2303" w:rsidRDefault="00873C25">
      <w:pPr>
        <w:keepNext/>
        <w:rPr>
          <w:ins w:id="11535" w:author="Alina Frey" w:date="2017-11-16T16:22:00Z"/>
        </w:rPr>
        <w:pPrChange w:id="11536" w:author="Alina Frey" w:date="2017-11-21T08:54:00Z">
          <w:pPr>
            <w:pStyle w:val="Alina-NormalText"/>
            <w:numPr>
              <w:ilvl w:val="1"/>
              <w:numId w:val="122"/>
            </w:numPr>
            <w:spacing w:after="0" w:line="259" w:lineRule="auto"/>
            <w:ind w:left="1440" w:hanging="360"/>
            <w:contextualSpacing/>
          </w:pPr>
        </w:pPrChange>
      </w:pPr>
      <w:ins w:id="11537" w:author="Alina Frey" w:date="2017-11-20T16:18:00Z">
        <w:r>
          <w:rPr>
            <w:color w:val="auto"/>
          </w:rPr>
          <w:t xml:space="preserve">Used in </w:t>
        </w:r>
      </w:ins>
      <w:ins w:id="11538" w:author="Alina Frey" w:date="2017-11-16T16:22:00Z">
        <w:r w:rsidR="00B83256" w:rsidRPr="007F739A">
          <w:rPr>
            <w:color w:val="auto"/>
            <w:rPrChange w:id="11539" w:author="Alina Frey" w:date="2017-11-20T10:06:00Z">
              <w:rPr/>
            </w:rPrChange>
          </w:rPr>
          <w:t>Phone Call #6b:</w:t>
        </w:r>
      </w:ins>
    </w:p>
    <w:p w14:paraId="15844EA0" w14:textId="77777777" w:rsidR="00BA4968" w:rsidRPr="00CF2303" w:rsidRDefault="00981E19">
      <w:pPr>
        <w:pStyle w:val="Alina-NormalText"/>
        <w:keepNext/>
        <w:spacing w:after="0"/>
        <w:contextualSpacing/>
        <w:rPr>
          <w:ins w:id="11540" w:author="Alina Frey" w:date="2017-11-16T17:41:00Z"/>
        </w:rPr>
        <w:pPrChange w:id="11541" w:author="Alina Frey" w:date="2017-11-16T17:41:00Z">
          <w:pPr/>
        </w:pPrChange>
      </w:pPr>
      <w:ins w:id="11542" w:author="Alina Frey" w:date="2017-11-16T17:22:00Z">
        <w:r w:rsidRPr="00795D08">
          <w:rPr>
            <w:noProof/>
          </w:rPr>
          <w:drawing>
            <wp:inline distT="0" distB="0" distL="0" distR="0" wp14:anchorId="1BC6DF00" wp14:editId="3556CBBD">
              <wp:extent cx="5943600" cy="194310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943600" cy="1943100"/>
                      </a:xfrm>
                      <a:prstGeom prst="rect">
                        <a:avLst/>
                      </a:prstGeom>
                    </pic:spPr>
                  </pic:pic>
                </a:graphicData>
              </a:graphic>
            </wp:inline>
          </w:drawing>
        </w:r>
      </w:ins>
    </w:p>
    <w:p w14:paraId="105A9D6D" w14:textId="79AA9389" w:rsidR="00B83256" w:rsidRPr="00CF2303" w:rsidRDefault="00BA4968">
      <w:pPr>
        <w:pStyle w:val="Caption"/>
        <w:rPr>
          <w:ins w:id="11543" w:author="Alina Frey" w:date="2017-11-16T16:22:00Z"/>
        </w:rPr>
        <w:pPrChange w:id="11544" w:author="Alina Frey" w:date="2017-11-16T17:41:00Z">
          <w:pPr>
            <w:pStyle w:val="Alina-NormalText"/>
            <w:spacing w:after="0"/>
            <w:ind w:left="720"/>
            <w:contextualSpacing/>
          </w:pPr>
        </w:pPrChange>
      </w:pPr>
      <w:bookmarkStart w:id="11545" w:name="_Toc498937532"/>
      <w:bookmarkStart w:id="11546" w:name="_Toc498942380"/>
      <w:bookmarkStart w:id="11547" w:name="_Toc498939047"/>
      <w:bookmarkStart w:id="11548" w:name="_Toc499024620"/>
      <w:ins w:id="11549" w:author="Alina Frey" w:date="2017-11-16T17:41:00Z">
        <w:r w:rsidRPr="00CF2303">
          <w:t xml:space="preserve">Figure </w:t>
        </w:r>
        <w:r w:rsidRPr="00CF2303">
          <w:fldChar w:fldCharType="begin"/>
        </w:r>
        <w:r w:rsidRPr="00CF2303">
          <w:instrText xml:space="preserve"> SEQ Figure \* ARABIC </w:instrText>
        </w:r>
      </w:ins>
      <w:r w:rsidRPr="00CF2303">
        <w:fldChar w:fldCharType="separate"/>
      </w:r>
      <w:ins w:id="11550" w:author="Alina Frey [2]" w:date="2017-11-21T10:58:00Z">
        <w:r w:rsidR="003B7B8C">
          <w:rPr>
            <w:noProof/>
          </w:rPr>
          <w:t>156</w:t>
        </w:r>
      </w:ins>
      <w:ins w:id="11551" w:author="Alina Frey" w:date="2017-11-16T17:41:00Z">
        <w:r w:rsidRPr="00CF2303">
          <w:fldChar w:fldCharType="end"/>
        </w:r>
        <w:r w:rsidRPr="00CF2303">
          <w:t>: Contraception Tab 6b</w:t>
        </w:r>
      </w:ins>
      <w:bookmarkEnd w:id="11545"/>
      <w:bookmarkEnd w:id="11546"/>
      <w:bookmarkEnd w:id="11547"/>
      <w:bookmarkEnd w:id="11548"/>
    </w:p>
    <w:p w14:paraId="25F17E34" w14:textId="35D72E01" w:rsidR="00B83256" w:rsidRPr="007F739A" w:rsidRDefault="00B83256" w:rsidP="00003DC3">
      <w:pPr>
        <w:pStyle w:val="Heading4"/>
        <w:rPr>
          <w:ins w:id="11552" w:author="Alina Frey" w:date="2017-11-16T17:14:00Z"/>
          <w:color w:val="auto"/>
          <w:rPrChange w:id="11553" w:author="Alina Frey" w:date="2017-11-20T10:06:00Z">
            <w:rPr>
              <w:ins w:id="11554" w:author="Alina Frey" w:date="2017-11-16T17:14:00Z"/>
            </w:rPr>
          </w:rPrChange>
        </w:rPr>
      </w:pPr>
      <w:ins w:id="11555" w:author="Alina Frey" w:date="2017-11-16T16:22:00Z">
        <w:r w:rsidRPr="007F739A">
          <w:rPr>
            <w:color w:val="auto"/>
            <w:rPrChange w:id="11556" w:author="Alina Frey" w:date="2017-11-20T10:06:00Z">
              <w:rPr/>
            </w:rPrChange>
          </w:rPr>
          <w:t>Health</w:t>
        </w:r>
      </w:ins>
    </w:p>
    <w:p w14:paraId="00106DBD" w14:textId="77777777" w:rsidR="00B16C30" w:rsidRPr="007F739A" w:rsidRDefault="00B16C30" w:rsidP="00B16C30">
      <w:pPr>
        <w:spacing w:after="19" w:line="252" w:lineRule="auto"/>
        <w:ind w:left="-5" w:hanging="10"/>
        <w:rPr>
          <w:ins w:id="11557" w:author="Alina Frey" w:date="2017-11-16T17:15:00Z"/>
          <w:color w:val="auto"/>
          <w:rPrChange w:id="11558" w:author="Alina Frey" w:date="2017-11-20T10:06:00Z">
            <w:rPr>
              <w:ins w:id="11559" w:author="Alina Frey" w:date="2017-11-16T17:15:00Z"/>
            </w:rPr>
          </w:rPrChange>
        </w:rPr>
      </w:pPr>
      <w:ins w:id="11560" w:author="Alina Frey" w:date="2017-11-16T17:15:00Z">
        <w:r w:rsidRPr="007F739A">
          <w:rPr>
            <w:rFonts w:eastAsia="Times New Roman" w:cs="Times New Roman"/>
            <w:color w:val="auto"/>
            <w:rPrChange w:id="11561" w:author="Alina Frey" w:date="2017-11-20T10:06:00Z">
              <w:rPr>
                <w:rFonts w:eastAsia="Times New Roman" w:cs="Times New Roman"/>
              </w:rPr>
            </w:rPrChange>
          </w:rPr>
          <w:t xml:space="preserve">The Health tab instructs the user to report any new health issues and new medications. </w:t>
        </w:r>
      </w:ins>
    </w:p>
    <w:p w14:paraId="3C8353F4" w14:textId="069E2A12" w:rsidR="00B83256" w:rsidRPr="00CF2303" w:rsidRDefault="00873C25">
      <w:pPr>
        <w:keepNext/>
        <w:rPr>
          <w:ins w:id="11562" w:author="Alina Frey" w:date="2017-11-16T16:22:00Z"/>
        </w:rPr>
        <w:pPrChange w:id="11563" w:author="Alina Frey" w:date="2017-11-21T08:54:00Z">
          <w:pPr>
            <w:pStyle w:val="Alina-NormalText"/>
            <w:numPr>
              <w:ilvl w:val="1"/>
              <w:numId w:val="122"/>
            </w:numPr>
            <w:spacing w:after="0" w:line="259" w:lineRule="auto"/>
            <w:ind w:left="1440" w:hanging="360"/>
            <w:contextualSpacing/>
          </w:pPr>
        </w:pPrChange>
      </w:pPr>
      <w:ins w:id="11564" w:author="Alina Frey" w:date="2017-11-20T16:18:00Z">
        <w:r>
          <w:rPr>
            <w:color w:val="auto"/>
          </w:rPr>
          <w:lastRenderedPageBreak/>
          <w:t xml:space="preserve">Used in </w:t>
        </w:r>
      </w:ins>
      <w:ins w:id="11565" w:author="Alina Frey" w:date="2017-11-16T16:22:00Z">
        <w:r w:rsidR="00B83256" w:rsidRPr="007F739A">
          <w:rPr>
            <w:color w:val="auto"/>
            <w:rPrChange w:id="11566" w:author="Alina Frey" w:date="2017-11-20T10:06:00Z">
              <w:rPr/>
            </w:rPrChange>
          </w:rPr>
          <w:t>Phone Call #1 – Phone Call #6a, Phone Call #7:</w:t>
        </w:r>
      </w:ins>
    </w:p>
    <w:p w14:paraId="2D1841CB" w14:textId="77777777" w:rsidR="00CE4143" w:rsidRPr="00CF2303" w:rsidRDefault="003C2BD3">
      <w:pPr>
        <w:pStyle w:val="Alina-NormalText"/>
        <w:keepNext/>
        <w:spacing w:after="0"/>
        <w:contextualSpacing/>
        <w:rPr>
          <w:ins w:id="11567" w:author="Alina Frey" w:date="2017-11-16T17:42:00Z"/>
        </w:rPr>
        <w:pPrChange w:id="11568" w:author="Alina Frey" w:date="2017-11-16T17:43:00Z">
          <w:pPr/>
        </w:pPrChange>
      </w:pPr>
      <w:ins w:id="11569" w:author="Alina Frey" w:date="2017-11-16T17:23:00Z">
        <w:r w:rsidRPr="00795D08">
          <w:rPr>
            <w:noProof/>
          </w:rPr>
          <w:drawing>
            <wp:inline distT="0" distB="0" distL="0" distR="0" wp14:anchorId="0B0A8FD5" wp14:editId="61CF02B3">
              <wp:extent cx="5943600" cy="457962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943600" cy="4579620"/>
                      </a:xfrm>
                      <a:prstGeom prst="rect">
                        <a:avLst/>
                      </a:prstGeom>
                    </pic:spPr>
                  </pic:pic>
                </a:graphicData>
              </a:graphic>
            </wp:inline>
          </w:drawing>
        </w:r>
      </w:ins>
    </w:p>
    <w:p w14:paraId="153880EC" w14:textId="26B30BC7" w:rsidR="00B83256" w:rsidRPr="00CF2303" w:rsidRDefault="00CE4143">
      <w:pPr>
        <w:pStyle w:val="Caption"/>
        <w:rPr>
          <w:ins w:id="11570" w:author="Alina Frey" w:date="2017-11-16T16:22:00Z"/>
        </w:rPr>
        <w:pPrChange w:id="11571" w:author="Alina Frey" w:date="2017-11-16T17:42:00Z">
          <w:pPr>
            <w:pStyle w:val="Alina-NormalText"/>
            <w:spacing w:after="0"/>
            <w:ind w:left="720"/>
            <w:contextualSpacing/>
          </w:pPr>
        </w:pPrChange>
      </w:pPr>
      <w:bookmarkStart w:id="11572" w:name="_Toc498937533"/>
      <w:bookmarkStart w:id="11573" w:name="_Toc498942381"/>
      <w:bookmarkStart w:id="11574" w:name="_Toc498939048"/>
      <w:bookmarkStart w:id="11575" w:name="_Toc499024621"/>
      <w:ins w:id="11576" w:author="Alina Frey" w:date="2017-11-16T17:42:00Z">
        <w:r w:rsidRPr="00CF2303">
          <w:t xml:space="preserve">Figure </w:t>
        </w:r>
        <w:r w:rsidRPr="00CF2303">
          <w:fldChar w:fldCharType="begin"/>
        </w:r>
        <w:r w:rsidRPr="00CF2303">
          <w:instrText xml:space="preserve"> SEQ Figure \* ARABIC </w:instrText>
        </w:r>
      </w:ins>
      <w:r w:rsidRPr="00CF2303">
        <w:fldChar w:fldCharType="separate"/>
      </w:r>
      <w:ins w:id="11577" w:author="Alina Frey [2]" w:date="2017-11-21T10:58:00Z">
        <w:r w:rsidR="003B7B8C">
          <w:rPr>
            <w:noProof/>
          </w:rPr>
          <w:t>157</w:t>
        </w:r>
      </w:ins>
      <w:ins w:id="11578" w:author="Alina Frey" w:date="2017-11-16T17:42:00Z">
        <w:r w:rsidRPr="00CF2303">
          <w:fldChar w:fldCharType="end"/>
        </w:r>
        <w:r w:rsidRPr="00CF2303">
          <w:t>: Health Tab</w:t>
        </w:r>
        <w:r w:rsidRPr="00795D08">
          <w:t xml:space="preserve"> 1-6a, 7</w:t>
        </w:r>
      </w:ins>
      <w:bookmarkEnd w:id="11572"/>
      <w:bookmarkEnd w:id="11573"/>
      <w:bookmarkEnd w:id="11574"/>
      <w:bookmarkEnd w:id="11575"/>
    </w:p>
    <w:p w14:paraId="01A22B9E" w14:textId="368EFBEA" w:rsidR="00B83256" w:rsidRPr="00CF2303" w:rsidRDefault="00873C25">
      <w:pPr>
        <w:keepNext/>
        <w:rPr>
          <w:ins w:id="11579" w:author="Alina Frey" w:date="2017-11-16T16:22:00Z"/>
        </w:rPr>
        <w:pPrChange w:id="11580" w:author="Alina Frey" w:date="2017-11-21T08:54:00Z">
          <w:pPr>
            <w:pStyle w:val="Alina-NormalText"/>
            <w:numPr>
              <w:ilvl w:val="1"/>
              <w:numId w:val="122"/>
            </w:numPr>
            <w:spacing w:after="0" w:line="259" w:lineRule="auto"/>
            <w:ind w:left="1440" w:hanging="360"/>
            <w:contextualSpacing/>
          </w:pPr>
        </w:pPrChange>
      </w:pPr>
      <w:ins w:id="11581" w:author="Alina Frey" w:date="2017-11-20T16:18:00Z">
        <w:r>
          <w:rPr>
            <w:color w:val="auto"/>
          </w:rPr>
          <w:lastRenderedPageBreak/>
          <w:t xml:space="preserve">Used in </w:t>
        </w:r>
      </w:ins>
      <w:ins w:id="11582" w:author="Alina Frey" w:date="2017-11-16T16:22:00Z">
        <w:r w:rsidR="00B83256" w:rsidRPr="007F739A">
          <w:rPr>
            <w:color w:val="auto"/>
            <w:rPrChange w:id="11583" w:author="Alina Frey" w:date="2017-11-20T10:06:00Z">
              <w:rPr/>
            </w:rPrChange>
          </w:rPr>
          <w:t>Phone Call #6b:</w:t>
        </w:r>
      </w:ins>
    </w:p>
    <w:p w14:paraId="1D8A55F8" w14:textId="77777777" w:rsidR="001B1222" w:rsidRPr="00CF2303" w:rsidRDefault="00944965">
      <w:pPr>
        <w:pStyle w:val="Alina-NormalText"/>
        <w:keepNext/>
        <w:spacing w:after="0"/>
        <w:contextualSpacing/>
        <w:rPr>
          <w:ins w:id="11584" w:author="Alina Frey" w:date="2017-11-16T17:43:00Z"/>
        </w:rPr>
        <w:pPrChange w:id="11585" w:author="Alina Frey" w:date="2017-11-16T17:43:00Z">
          <w:pPr/>
        </w:pPrChange>
      </w:pPr>
      <w:ins w:id="11586" w:author="Alina Frey" w:date="2017-11-16T17:24:00Z">
        <w:r w:rsidRPr="00795D08">
          <w:rPr>
            <w:noProof/>
          </w:rPr>
          <w:drawing>
            <wp:inline distT="0" distB="0" distL="0" distR="0" wp14:anchorId="3C49FDC0" wp14:editId="44EC60B9">
              <wp:extent cx="5943600" cy="6264275"/>
              <wp:effectExtent l="0" t="0" r="0" b="317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943600" cy="6264275"/>
                      </a:xfrm>
                      <a:prstGeom prst="rect">
                        <a:avLst/>
                      </a:prstGeom>
                    </pic:spPr>
                  </pic:pic>
                </a:graphicData>
              </a:graphic>
            </wp:inline>
          </w:drawing>
        </w:r>
      </w:ins>
    </w:p>
    <w:p w14:paraId="456FEE31" w14:textId="338AFC44" w:rsidR="00B83256" w:rsidRPr="00CF2303" w:rsidRDefault="001B1222">
      <w:pPr>
        <w:pStyle w:val="Caption"/>
        <w:rPr>
          <w:ins w:id="11587" w:author="Alina Frey" w:date="2017-11-16T16:22:00Z"/>
        </w:rPr>
        <w:pPrChange w:id="11588" w:author="Alina Frey" w:date="2017-11-16T17:43:00Z">
          <w:pPr>
            <w:pStyle w:val="Alina-NormalText"/>
            <w:spacing w:after="0"/>
            <w:ind w:left="720"/>
            <w:contextualSpacing/>
          </w:pPr>
        </w:pPrChange>
      </w:pPr>
      <w:bookmarkStart w:id="11589" w:name="_Toc498937534"/>
      <w:bookmarkStart w:id="11590" w:name="_Toc498942382"/>
      <w:bookmarkStart w:id="11591" w:name="_Toc498939049"/>
      <w:bookmarkStart w:id="11592" w:name="_Toc499024622"/>
      <w:ins w:id="11593" w:author="Alina Frey" w:date="2017-11-16T17:43:00Z">
        <w:r w:rsidRPr="00CF2303">
          <w:t xml:space="preserve">Figure </w:t>
        </w:r>
        <w:r w:rsidRPr="00CF2303">
          <w:fldChar w:fldCharType="begin"/>
        </w:r>
        <w:r w:rsidRPr="00CF2303">
          <w:instrText xml:space="preserve"> SEQ Figure \* ARABIC </w:instrText>
        </w:r>
      </w:ins>
      <w:r w:rsidRPr="00CF2303">
        <w:fldChar w:fldCharType="separate"/>
      </w:r>
      <w:ins w:id="11594" w:author="Alina Frey [2]" w:date="2017-11-21T10:58:00Z">
        <w:r w:rsidR="003B7B8C">
          <w:rPr>
            <w:noProof/>
          </w:rPr>
          <w:t>158</w:t>
        </w:r>
      </w:ins>
      <w:ins w:id="11595" w:author="Alina Frey" w:date="2017-11-16T17:43:00Z">
        <w:r w:rsidRPr="00CF2303">
          <w:fldChar w:fldCharType="end"/>
        </w:r>
        <w:r w:rsidRPr="00CF2303">
          <w:t>: Health Tab 6b</w:t>
        </w:r>
      </w:ins>
      <w:bookmarkEnd w:id="11589"/>
      <w:bookmarkEnd w:id="11590"/>
      <w:bookmarkEnd w:id="11591"/>
      <w:bookmarkEnd w:id="11592"/>
    </w:p>
    <w:p w14:paraId="29E34105" w14:textId="1183277B" w:rsidR="00B83256" w:rsidRPr="007F739A" w:rsidRDefault="00B83256" w:rsidP="00003DC3">
      <w:pPr>
        <w:pStyle w:val="Heading4"/>
        <w:rPr>
          <w:ins w:id="11596" w:author="Alina Frey" w:date="2017-11-16T16:26:00Z"/>
          <w:color w:val="auto"/>
          <w:rPrChange w:id="11597" w:author="Alina Frey" w:date="2017-11-20T10:06:00Z">
            <w:rPr>
              <w:ins w:id="11598" w:author="Alina Frey" w:date="2017-11-16T16:26:00Z"/>
            </w:rPr>
          </w:rPrChange>
        </w:rPr>
      </w:pPr>
      <w:ins w:id="11599" w:author="Alina Frey" w:date="2017-11-16T16:22:00Z">
        <w:r w:rsidRPr="007F739A">
          <w:rPr>
            <w:color w:val="auto"/>
            <w:rPrChange w:id="11600" w:author="Alina Frey" w:date="2017-11-20T10:06:00Z">
              <w:rPr/>
            </w:rPrChange>
          </w:rPr>
          <w:t>Smoking</w:t>
        </w:r>
      </w:ins>
    </w:p>
    <w:p w14:paraId="5DED890D" w14:textId="63DCF1D7" w:rsidR="005E09B5" w:rsidRPr="007F739A" w:rsidRDefault="005E09B5">
      <w:pPr>
        <w:spacing w:after="19" w:line="252" w:lineRule="auto"/>
        <w:ind w:left="-5" w:hanging="10"/>
        <w:rPr>
          <w:ins w:id="11601" w:author="Alina Frey" w:date="2017-11-16T16:22:00Z"/>
          <w:rPrChange w:id="11602" w:author="Alina Frey" w:date="2017-11-20T10:06:00Z">
            <w:rPr>
              <w:ins w:id="11603" w:author="Alina Frey" w:date="2017-11-16T16:22:00Z"/>
              <w:b/>
            </w:rPr>
          </w:rPrChange>
        </w:rPr>
        <w:pPrChange w:id="11604" w:author="Alina Frey" w:date="2017-11-16T17:43:00Z">
          <w:pPr>
            <w:pStyle w:val="Alina-NormalText"/>
            <w:numPr>
              <w:numId w:val="122"/>
            </w:numPr>
            <w:spacing w:after="0" w:line="259" w:lineRule="auto"/>
            <w:ind w:left="720" w:hanging="360"/>
            <w:contextualSpacing/>
          </w:pPr>
        </w:pPrChange>
      </w:pPr>
      <w:ins w:id="11605" w:author="Alina Frey" w:date="2017-11-16T16:26:00Z">
        <w:r w:rsidRPr="007F739A">
          <w:rPr>
            <w:rFonts w:eastAsia="Times New Roman" w:cs="Times New Roman"/>
            <w:color w:val="auto"/>
            <w:rPrChange w:id="11606" w:author="Alina Frey" w:date="2017-11-20T10:06:00Z">
              <w:rPr>
                <w:rFonts w:eastAsia="Times New Roman" w:cs="Times New Roman"/>
              </w:rPr>
            </w:rPrChange>
          </w:rPr>
          <w:t>The user is instructed to complete an assessment of the patients smoking status.</w:t>
        </w:r>
      </w:ins>
    </w:p>
    <w:p w14:paraId="0E42177D" w14:textId="38A65C88" w:rsidR="00B83256" w:rsidRPr="00CF2303" w:rsidRDefault="00873C25">
      <w:pPr>
        <w:keepNext/>
        <w:rPr>
          <w:ins w:id="11607" w:author="Alina Frey" w:date="2017-11-16T16:22:00Z"/>
        </w:rPr>
        <w:pPrChange w:id="11608" w:author="Alina Frey" w:date="2017-11-21T08:54:00Z">
          <w:pPr>
            <w:pStyle w:val="Alina-NormalText"/>
            <w:numPr>
              <w:ilvl w:val="1"/>
              <w:numId w:val="122"/>
            </w:numPr>
            <w:spacing w:after="0" w:line="259" w:lineRule="auto"/>
            <w:ind w:left="1440" w:hanging="360"/>
            <w:contextualSpacing/>
          </w:pPr>
        </w:pPrChange>
      </w:pPr>
      <w:ins w:id="11609" w:author="Alina Frey" w:date="2017-11-20T16:18:00Z">
        <w:r>
          <w:rPr>
            <w:color w:val="auto"/>
          </w:rPr>
          <w:lastRenderedPageBreak/>
          <w:t xml:space="preserve">Used in </w:t>
        </w:r>
      </w:ins>
      <w:ins w:id="11610" w:author="Alina Frey" w:date="2017-11-16T16:22:00Z">
        <w:r w:rsidR="00B83256" w:rsidRPr="007F739A">
          <w:rPr>
            <w:color w:val="auto"/>
            <w:rPrChange w:id="11611" w:author="Alina Frey" w:date="2017-11-20T10:06:00Z">
              <w:rPr/>
            </w:rPrChange>
          </w:rPr>
          <w:t>Phone Call #1:</w:t>
        </w:r>
      </w:ins>
    </w:p>
    <w:p w14:paraId="188BD281" w14:textId="7B578D58" w:rsidR="00B83256" w:rsidRPr="007F739A" w:rsidRDefault="00CE7FAE">
      <w:pPr>
        <w:pStyle w:val="Alina-NormalText"/>
        <w:keepNext/>
        <w:spacing w:after="0"/>
        <w:contextualSpacing/>
        <w:rPr>
          <w:ins w:id="11612" w:author="Alina Frey" w:date="2017-11-16T16:22:00Z"/>
        </w:rPr>
        <w:pPrChange w:id="11613" w:author="Alina Frey" w:date="2017-11-16T17:44:00Z">
          <w:pPr>
            <w:pStyle w:val="Alina-NormalText"/>
            <w:spacing w:after="0"/>
            <w:ind w:left="720"/>
            <w:contextualSpacing/>
          </w:pPr>
        </w:pPrChange>
      </w:pPr>
      <w:ins w:id="11614" w:author="Alina Frey" w:date="2017-11-16T17:24:00Z">
        <w:r w:rsidRPr="00795D08">
          <w:rPr>
            <w:noProof/>
          </w:rPr>
          <w:drawing>
            <wp:inline distT="0" distB="0" distL="0" distR="0" wp14:anchorId="68D65430" wp14:editId="1A91AC02">
              <wp:extent cx="5943600" cy="2967990"/>
              <wp:effectExtent l="0" t="0" r="0" b="381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943600" cy="2967990"/>
                      </a:xfrm>
                      <a:prstGeom prst="rect">
                        <a:avLst/>
                      </a:prstGeom>
                    </pic:spPr>
                  </pic:pic>
                </a:graphicData>
              </a:graphic>
            </wp:inline>
          </w:drawing>
        </w:r>
      </w:ins>
    </w:p>
    <w:p w14:paraId="47176C44" w14:textId="2F0764E6" w:rsidR="00B83256" w:rsidRPr="00CF2303" w:rsidRDefault="001B1222">
      <w:pPr>
        <w:pStyle w:val="Caption"/>
        <w:rPr>
          <w:ins w:id="11615" w:author="Alina Frey" w:date="2017-11-16T16:22:00Z"/>
        </w:rPr>
        <w:pPrChange w:id="11616" w:author="Alina Frey" w:date="2017-11-16T17:43:00Z">
          <w:pPr>
            <w:pStyle w:val="Alina-NormalText"/>
            <w:spacing w:after="0"/>
            <w:ind w:left="720"/>
            <w:contextualSpacing/>
          </w:pPr>
        </w:pPrChange>
      </w:pPr>
      <w:bookmarkStart w:id="11617" w:name="_Toc498937535"/>
      <w:bookmarkStart w:id="11618" w:name="_Toc498942383"/>
      <w:bookmarkStart w:id="11619" w:name="_Toc498939050"/>
      <w:bookmarkStart w:id="11620" w:name="_Toc499024623"/>
      <w:ins w:id="11621" w:author="Alina Frey" w:date="2017-11-16T17:43:00Z">
        <w:r w:rsidRPr="00CF2303">
          <w:t xml:space="preserve">Figure </w:t>
        </w:r>
        <w:r w:rsidRPr="00CF2303">
          <w:fldChar w:fldCharType="begin"/>
        </w:r>
        <w:r w:rsidRPr="00CF2303">
          <w:instrText xml:space="preserve"> SEQ Figure \* ARABIC </w:instrText>
        </w:r>
        <w:r w:rsidRPr="00CF2303">
          <w:fldChar w:fldCharType="separate"/>
        </w:r>
      </w:ins>
      <w:ins w:id="11622" w:author="Alina Frey [2]" w:date="2017-11-21T10:58:00Z">
        <w:r w:rsidR="003B7B8C">
          <w:rPr>
            <w:noProof/>
          </w:rPr>
          <w:t>159</w:t>
        </w:r>
      </w:ins>
      <w:ins w:id="11623" w:author="Alina Frey" w:date="2017-11-16T17:43:00Z">
        <w:r w:rsidRPr="00CF2303">
          <w:fldChar w:fldCharType="end"/>
        </w:r>
        <w:r w:rsidRPr="00CF2303">
          <w:t>: Smoking Tab 1</w:t>
        </w:r>
      </w:ins>
      <w:bookmarkEnd w:id="11617"/>
      <w:bookmarkEnd w:id="11618"/>
      <w:bookmarkEnd w:id="11619"/>
      <w:bookmarkEnd w:id="11620"/>
    </w:p>
    <w:p w14:paraId="68A13887" w14:textId="57832FD3" w:rsidR="00B83256" w:rsidRPr="00CF2303" w:rsidRDefault="00873C25">
      <w:pPr>
        <w:keepNext/>
        <w:rPr>
          <w:ins w:id="11624" w:author="Alina Frey" w:date="2017-11-16T16:22:00Z"/>
        </w:rPr>
        <w:pPrChange w:id="11625" w:author="Alina Frey" w:date="2017-11-21T08:54:00Z">
          <w:pPr>
            <w:pStyle w:val="Alina-NormalText"/>
            <w:numPr>
              <w:ilvl w:val="1"/>
              <w:numId w:val="122"/>
            </w:numPr>
            <w:spacing w:after="0" w:line="259" w:lineRule="auto"/>
            <w:ind w:left="1440" w:hanging="360"/>
            <w:contextualSpacing/>
          </w:pPr>
        </w:pPrChange>
      </w:pPr>
      <w:ins w:id="11626" w:author="Alina Frey" w:date="2017-11-20T16:18:00Z">
        <w:r>
          <w:rPr>
            <w:color w:val="auto"/>
          </w:rPr>
          <w:t xml:space="preserve">Used in </w:t>
        </w:r>
      </w:ins>
      <w:ins w:id="11627" w:author="Alina Frey" w:date="2017-11-16T16:22:00Z">
        <w:r w:rsidR="00B83256" w:rsidRPr="007F739A">
          <w:rPr>
            <w:color w:val="auto"/>
            <w:rPrChange w:id="11628" w:author="Alina Frey" w:date="2017-11-20T10:06:00Z">
              <w:rPr/>
            </w:rPrChange>
          </w:rPr>
          <w:t>Phone Call #2, Phone Call #3:</w:t>
        </w:r>
      </w:ins>
    </w:p>
    <w:p w14:paraId="6855B501" w14:textId="77777777" w:rsidR="00815DAD" w:rsidRPr="00CF2303" w:rsidRDefault="009859EA">
      <w:pPr>
        <w:pStyle w:val="Alina-NormalText"/>
        <w:keepNext/>
        <w:spacing w:after="0"/>
        <w:contextualSpacing/>
        <w:rPr>
          <w:ins w:id="11629" w:author="Alina Frey" w:date="2017-11-16T17:44:00Z"/>
        </w:rPr>
        <w:pPrChange w:id="11630" w:author="Alina Frey" w:date="2017-11-16T17:44:00Z">
          <w:pPr/>
        </w:pPrChange>
      </w:pPr>
      <w:ins w:id="11631" w:author="Alina Frey" w:date="2017-11-16T17:25:00Z">
        <w:r w:rsidRPr="00795D08">
          <w:rPr>
            <w:noProof/>
          </w:rPr>
          <w:drawing>
            <wp:inline distT="0" distB="0" distL="0" distR="0" wp14:anchorId="58C8E792" wp14:editId="38F2A7E9">
              <wp:extent cx="5943600" cy="3714750"/>
              <wp:effectExtent l="0" t="0" r="0" b="0"/>
              <wp:docPr id="27364" name="Picture 27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943600" cy="3714750"/>
                      </a:xfrm>
                      <a:prstGeom prst="rect">
                        <a:avLst/>
                      </a:prstGeom>
                    </pic:spPr>
                  </pic:pic>
                </a:graphicData>
              </a:graphic>
            </wp:inline>
          </w:drawing>
        </w:r>
      </w:ins>
    </w:p>
    <w:p w14:paraId="0C028C5B" w14:textId="2B0C57ED" w:rsidR="00B83256" w:rsidRPr="00CF2303" w:rsidRDefault="00815DAD">
      <w:pPr>
        <w:pStyle w:val="Caption"/>
        <w:rPr>
          <w:ins w:id="11632" w:author="Alina Frey" w:date="2017-11-16T16:22:00Z"/>
        </w:rPr>
        <w:pPrChange w:id="11633" w:author="Alina Frey" w:date="2017-11-16T17:44:00Z">
          <w:pPr>
            <w:pStyle w:val="Alina-NormalText"/>
            <w:spacing w:after="0"/>
            <w:ind w:left="720"/>
            <w:contextualSpacing/>
          </w:pPr>
        </w:pPrChange>
      </w:pPr>
      <w:bookmarkStart w:id="11634" w:name="_Toc498937536"/>
      <w:bookmarkStart w:id="11635" w:name="_Toc498942384"/>
      <w:bookmarkStart w:id="11636" w:name="_Toc498939051"/>
      <w:bookmarkStart w:id="11637" w:name="_Toc499024624"/>
      <w:ins w:id="11638" w:author="Alina Frey" w:date="2017-11-16T17:44:00Z">
        <w:r w:rsidRPr="00CF2303">
          <w:t xml:space="preserve">Figure </w:t>
        </w:r>
        <w:r w:rsidRPr="00CF2303">
          <w:fldChar w:fldCharType="begin"/>
        </w:r>
        <w:r w:rsidRPr="00CF2303">
          <w:instrText xml:space="preserve"> SEQ Figure \* ARABIC </w:instrText>
        </w:r>
      </w:ins>
      <w:r w:rsidRPr="00CF2303">
        <w:fldChar w:fldCharType="separate"/>
      </w:r>
      <w:ins w:id="11639" w:author="Alina Frey [2]" w:date="2017-11-21T10:58:00Z">
        <w:r w:rsidR="003B7B8C">
          <w:rPr>
            <w:noProof/>
          </w:rPr>
          <w:t>160</w:t>
        </w:r>
      </w:ins>
      <w:ins w:id="11640" w:author="Alina Frey" w:date="2017-11-16T17:44:00Z">
        <w:r w:rsidRPr="00CF2303">
          <w:fldChar w:fldCharType="end"/>
        </w:r>
        <w:r w:rsidRPr="00CF2303">
          <w:t>: Smoking Tab 2, 3</w:t>
        </w:r>
      </w:ins>
      <w:bookmarkEnd w:id="11634"/>
      <w:bookmarkEnd w:id="11635"/>
      <w:bookmarkEnd w:id="11636"/>
      <w:bookmarkEnd w:id="11637"/>
    </w:p>
    <w:p w14:paraId="20429E66" w14:textId="51821289" w:rsidR="00B83256" w:rsidRPr="007F739A" w:rsidRDefault="00B83256" w:rsidP="00003DC3">
      <w:pPr>
        <w:pStyle w:val="Heading4"/>
        <w:rPr>
          <w:ins w:id="11641" w:author="Alina Frey" w:date="2017-11-16T16:27:00Z"/>
          <w:color w:val="auto"/>
          <w:rPrChange w:id="11642" w:author="Alina Frey" w:date="2017-11-20T10:06:00Z">
            <w:rPr>
              <w:ins w:id="11643" w:author="Alina Frey" w:date="2017-11-16T16:27:00Z"/>
            </w:rPr>
          </w:rPrChange>
        </w:rPr>
      </w:pPr>
      <w:ins w:id="11644" w:author="Alina Frey" w:date="2017-11-16T16:22:00Z">
        <w:r w:rsidRPr="007F739A">
          <w:rPr>
            <w:color w:val="auto"/>
            <w:rPrChange w:id="11645" w:author="Alina Frey" w:date="2017-11-20T10:06:00Z">
              <w:rPr/>
            </w:rPrChange>
          </w:rPr>
          <w:lastRenderedPageBreak/>
          <w:t>Alcohol</w:t>
        </w:r>
      </w:ins>
    </w:p>
    <w:p w14:paraId="496FF102" w14:textId="1D257F02" w:rsidR="005E09B5" w:rsidRPr="007F739A" w:rsidRDefault="005E09B5" w:rsidP="005E09B5">
      <w:pPr>
        <w:spacing w:after="19" w:line="252" w:lineRule="auto"/>
        <w:ind w:left="-5" w:hanging="10"/>
        <w:rPr>
          <w:ins w:id="11646" w:author="Alina Frey" w:date="2017-11-16T16:27:00Z"/>
          <w:color w:val="auto"/>
          <w:rPrChange w:id="11647" w:author="Alina Frey" w:date="2017-11-20T10:06:00Z">
            <w:rPr>
              <w:ins w:id="11648" w:author="Alina Frey" w:date="2017-11-16T16:27:00Z"/>
            </w:rPr>
          </w:rPrChange>
        </w:rPr>
      </w:pPr>
      <w:ins w:id="11649" w:author="Alina Frey" w:date="2017-11-16T16:27:00Z">
        <w:r w:rsidRPr="007F739A">
          <w:rPr>
            <w:rFonts w:eastAsia="Times New Roman" w:cs="Times New Roman"/>
            <w:color w:val="auto"/>
            <w:rPrChange w:id="11650" w:author="Alina Frey" w:date="2017-11-20T10:06:00Z">
              <w:rPr>
                <w:rFonts w:eastAsia="Times New Roman" w:cs="Times New Roman"/>
              </w:rPr>
            </w:rPrChange>
          </w:rPr>
          <w:t>The user is instructed to record and educate the patient regarding alcohol consumption.</w:t>
        </w:r>
      </w:ins>
    </w:p>
    <w:p w14:paraId="36C3812D" w14:textId="0A12FB5C" w:rsidR="00B83256" w:rsidRPr="00CF2303" w:rsidRDefault="00873C25">
      <w:pPr>
        <w:keepNext/>
        <w:rPr>
          <w:ins w:id="11651" w:author="Alina Frey" w:date="2017-11-16T16:22:00Z"/>
        </w:rPr>
        <w:pPrChange w:id="11652" w:author="Alina Frey" w:date="2017-11-21T08:54:00Z">
          <w:pPr>
            <w:pStyle w:val="Alina-NormalText"/>
            <w:numPr>
              <w:ilvl w:val="1"/>
              <w:numId w:val="122"/>
            </w:numPr>
            <w:spacing w:after="0" w:line="259" w:lineRule="auto"/>
            <w:ind w:left="1440" w:hanging="360"/>
            <w:contextualSpacing/>
          </w:pPr>
        </w:pPrChange>
      </w:pPr>
      <w:ins w:id="11653" w:author="Alina Frey" w:date="2017-11-20T16:18:00Z">
        <w:r>
          <w:rPr>
            <w:color w:val="auto"/>
          </w:rPr>
          <w:t xml:space="preserve">Used in </w:t>
        </w:r>
      </w:ins>
      <w:ins w:id="11654" w:author="Alina Frey" w:date="2017-11-16T16:22:00Z">
        <w:r w:rsidR="00B83256" w:rsidRPr="007F739A">
          <w:rPr>
            <w:color w:val="auto"/>
            <w:rPrChange w:id="11655" w:author="Alina Frey" w:date="2017-11-20T10:06:00Z">
              <w:rPr/>
            </w:rPrChange>
          </w:rPr>
          <w:t>Phone Call #1:</w:t>
        </w:r>
      </w:ins>
    </w:p>
    <w:p w14:paraId="053F7830" w14:textId="3677A9F9" w:rsidR="00B83256" w:rsidRPr="007F739A" w:rsidRDefault="003A7C7F">
      <w:pPr>
        <w:pStyle w:val="Alina-NormalText"/>
        <w:keepNext/>
        <w:spacing w:after="0"/>
        <w:contextualSpacing/>
        <w:rPr>
          <w:ins w:id="11656" w:author="Alina Frey" w:date="2017-11-16T16:22:00Z"/>
        </w:rPr>
        <w:pPrChange w:id="11657" w:author="Alina Frey" w:date="2017-11-16T17:44:00Z">
          <w:pPr>
            <w:pStyle w:val="Alina-NormalText"/>
            <w:spacing w:after="0"/>
            <w:ind w:left="720"/>
            <w:contextualSpacing/>
          </w:pPr>
        </w:pPrChange>
      </w:pPr>
      <w:ins w:id="11658" w:author="Alina Frey" w:date="2017-11-16T17:26:00Z">
        <w:r w:rsidRPr="00795D08">
          <w:rPr>
            <w:noProof/>
          </w:rPr>
          <w:drawing>
            <wp:inline distT="0" distB="0" distL="0" distR="0" wp14:anchorId="27C08CD3" wp14:editId="62F51C91">
              <wp:extent cx="5943600" cy="1528445"/>
              <wp:effectExtent l="0" t="0" r="0" b="0"/>
              <wp:docPr id="27368" name="Picture 27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943600" cy="1528445"/>
                      </a:xfrm>
                      <a:prstGeom prst="rect">
                        <a:avLst/>
                      </a:prstGeom>
                    </pic:spPr>
                  </pic:pic>
                </a:graphicData>
              </a:graphic>
            </wp:inline>
          </w:drawing>
        </w:r>
      </w:ins>
    </w:p>
    <w:p w14:paraId="12E2500E" w14:textId="1F0564F8" w:rsidR="00815DAD" w:rsidRPr="007F739A" w:rsidRDefault="00815DAD" w:rsidP="00815DAD">
      <w:pPr>
        <w:pStyle w:val="Caption"/>
        <w:rPr>
          <w:ins w:id="11659" w:author="Alina Frey" w:date="2017-11-16T17:44:00Z"/>
        </w:rPr>
      </w:pPr>
      <w:bookmarkStart w:id="11660" w:name="_Toc498937537"/>
      <w:bookmarkStart w:id="11661" w:name="_Toc498942385"/>
      <w:bookmarkStart w:id="11662" w:name="_Toc498939052"/>
      <w:bookmarkStart w:id="11663" w:name="_Toc499024625"/>
      <w:ins w:id="11664" w:author="Alina Frey" w:date="2017-11-16T17:44:00Z">
        <w:r w:rsidRPr="007F739A">
          <w:t xml:space="preserve">Figure </w:t>
        </w:r>
        <w:r w:rsidRPr="00CF2303">
          <w:fldChar w:fldCharType="begin"/>
        </w:r>
        <w:r w:rsidRPr="007F739A">
          <w:instrText xml:space="preserve"> SEQ Figure \* ARABIC </w:instrText>
        </w:r>
        <w:r w:rsidRPr="00CF2303">
          <w:fldChar w:fldCharType="separate"/>
        </w:r>
      </w:ins>
      <w:ins w:id="11665" w:author="Alina Frey [2]" w:date="2017-11-21T10:58:00Z">
        <w:r w:rsidR="003B7B8C">
          <w:rPr>
            <w:noProof/>
          </w:rPr>
          <w:t>161</w:t>
        </w:r>
      </w:ins>
      <w:ins w:id="11666" w:author="Alina Frey" w:date="2017-11-16T17:44:00Z">
        <w:r w:rsidRPr="00CF2303">
          <w:fldChar w:fldCharType="end"/>
        </w:r>
        <w:r w:rsidRPr="007F739A">
          <w:t>: Alcohol Tab</w:t>
        </w:r>
        <w:bookmarkEnd w:id="11660"/>
        <w:bookmarkEnd w:id="11661"/>
        <w:bookmarkEnd w:id="11662"/>
        <w:bookmarkEnd w:id="11663"/>
      </w:ins>
    </w:p>
    <w:p w14:paraId="67FC8B30" w14:textId="7C23AD46" w:rsidR="00B83256" w:rsidRPr="007F739A" w:rsidRDefault="00B83256" w:rsidP="00003DC3">
      <w:pPr>
        <w:pStyle w:val="Heading4"/>
        <w:rPr>
          <w:ins w:id="11667" w:author="Alina Frey" w:date="2017-11-16T16:27:00Z"/>
          <w:color w:val="auto"/>
          <w:rPrChange w:id="11668" w:author="Alina Frey" w:date="2017-11-20T10:06:00Z">
            <w:rPr>
              <w:ins w:id="11669" w:author="Alina Frey" w:date="2017-11-16T16:27:00Z"/>
            </w:rPr>
          </w:rPrChange>
        </w:rPr>
      </w:pPr>
      <w:ins w:id="11670" w:author="Alina Frey" w:date="2017-11-16T16:22:00Z">
        <w:r w:rsidRPr="007F739A">
          <w:rPr>
            <w:color w:val="auto"/>
            <w:rPrChange w:id="11671" w:author="Alina Frey" w:date="2017-11-20T10:06:00Z">
              <w:rPr/>
            </w:rPrChange>
          </w:rPr>
          <w:t>Depression</w:t>
        </w:r>
      </w:ins>
    </w:p>
    <w:p w14:paraId="678F5B4A" w14:textId="15910BE5" w:rsidR="005E09B5" w:rsidRPr="007F739A" w:rsidRDefault="005E09B5" w:rsidP="005E09B5">
      <w:pPr>
        <w:spacing w:after="19" w:line="252" w:lineRule="auto"/>
        <w:ind w:left="-5" w:hanging="10"/>
        <w:rPr>
          <w:ins w:id="11672" w:author="Alina Frey" w:date="2017-11-16T16:27:00Z"/>
          <w:color w:val="auto"/>
          <w:rPrChange w:id="11673" w:author="Alina Frey" w:date="2017-11-20T10:06:00Z">
            <w:rPr>
              <w:ins w:id="11674" w:author="Alina Frey" w:date="2017-11-16T16:27:00Z"/>
            </w:rPr>
          </w:rPrChange>
        </w:rPr>
      </w:pPr>
      <w:ins w:id="11675" w:author="Alina Frey" w:date="2017-11-16T16:27:00Z">
        <w:r w:rsidRPr="007F739A">
          <w:rPr>
            <w:rFonts w:eastAsia="Times New Roman" w:cs="Times New Roman"/>
            <w:color w:val="auto"/>
            <w:rPrChange w:id="11676" w:author="Alina Frey" w:date="2017-11-20T10:06:00Z">
              <w:rPr>
                <w:rFonts w:eastAsia="Times New Roman" w:cs="Times New Roman"/>
              </w:rPr>
            </w:rPrChange>
          </w:rPr>
          <w:t>The user is instructed to assess and record the patient</w:t>
        </w:r>
      </w:ins>
      <w:ins w:id="11677" w:author="Alina Frey" w:date="2017-11-16T16:57:00Z">
        <w:r w:rsidR="00FE25D6" w:rsidRPr="007F739A">
          <w:rPr>
            <w:rFonts w:eastAsia="Times New Roman" w:cs="Times New Roman"/>
            <w:color w:val="auto"/>
            <w:rPrChange w:id="11678" w:author="Alina Frey" w:date="2017-11-20T10:06:00Z">
              <w:rPr>
                <w:rFonts w:eastAsia="Times New Roman" w:cs="Times New Roman"/>
              </w:rPr>
            </w:rPrChange>
          </w:rPr>
          <w:t>’</w:t>
        </w:r>
      </w:ins>
      <w:ins w:id="11679" w:author="Alina Frey" w:date="2017-11-16T16:27:00Z">
        <w:r w:rsidRPr="007F739A">
          <w:rPr>
            <w:rFonts w:eastAsia="Times New Roman" w:cs="Times New Roman"/>
            <w:color w:val="auto"/>
            <w:rPrChange w:id="11680" w:author="Alina Frey" w:date="2017-11-20T10:06:00Z">
              <w:rPr>
                <w:rFonts w:eastAsia="Times New Roman" w:cs="Times New Roman"/>
              </w:rPr>
            </w:rPrChange>
          </w:rPr>
          <w:t>s depression status.</w:t>
        </w:r>
      </w:ins>
      <w:ins w:id="11681" w:author="Alina Frey" w:date="2017-11-16T17:45:00Z">
        <w:r w:rsidR="00077826" w:rsidRPr="007F739A">
          <w:rPr>
            <w:rFonts w:eastAsia="Times New Roman" w:cs="Times New Roman"/>
            <w:color w:val="auto"/>
            <w:rPrChange w:id="11682" w:author="Alina Frey" w:date="2017-11-20T10:06:00Z">
              <w:rPr>
                <w:rFonts w:eastAsia="Times New Roman" w:cs="Times New Roman"/>
              </w:rPr>
            </w:rPrChange>
          </w:rPr>
          <w:t xml:space="preserve"> Every time one of the radio buttons is selected, the Total Score at the bottom</w:t>
        </w:r>
      </w:ins>
      <w:ins w:id="11683" w:author="Alina Frey" w:date="2017-11-16T17:46:00Z">
        <w:r w:rsidR="00077826" w:rsidRPr="007F739A">
          <w:rPr>
            <w:rFonts w:eastAsia="Times New Roman" w:cs="Times New Roman"/>
            <w:color w:val="auto"/>
            <w:rPrChange w:id="11684" w:author="Alina Frey" w:date="2017-11-20T10:06:00Z">
              <w:rPr>
                <w:rFonts w:eastAsia="Times New Roman" w:cs="Times New Roman"/>
              </w:rPr>
            </w:rPrChange>
          </w:rPr>
          <w:t xml:space="preserve"> of the screen is updated</w:t>
        </w:r>
        <w:r w:rsidR="009048EE" w:rsidRPr="007F739A">
          <w:rPr>
            <w:rFonts w:eastAsia="Times New Roman" w:cs="Times New Roman"/>
            <w:color w:val="auto"/>
            <w:rPrChange w:id="11685" w:author="Alina Frey" w:date="2017-11-20T10:06:00Z">
              <w:rPr>
                <w:rFonts w:eastAsia="Times New Roman" w:cs="Times New Roman"/>
              </w:rPr>
            </w:rPrChange>
          </w:rPr>
          <w:t>. If the score is greater than 3, then the user is advised to flag the patient</w:t>
        </w:r>
      </w:ins>
      <w:ins w:id="11686" w:author="Alina Frey" w:date="2017-11-16T17:47:00Z">
        <w:r w:rsidR="00015085" w:rsidRPr="007F739A">
          <w:rPr>
            <w:rFonts w:eastAsia="Times New Roman" w:cs="Times New Roman"/>
            <w:color w:val="auto"/>
            <w:rPrChange w:id="11687" w:author="Alina Frey" w:date="2017-11-20T10:06:00Z">
              <w:rPr>
                <w:rFonts w:eastAsia="Times New Roman" w:cs="Times New Roman"/>
              </w:rPr>
            </w:rPrChange>
          </w:rPr>
          <w:t xml:space="preserve"> for the suicide screen.</w:t>
        </w:r>
      </w:ins>
    </w:p>
    <w:p w14:paraId="5E748DB9" w14:textId="748E367F" w:rsidR="00B83256" w:rsidRPr="00CF2303" w:rsidRDefault="00873C25">
      <w:pPr>
        <w:keepNext/>
        <w:rPr>
          <w:ins w:id="11688" w:author="Alina Frey" w:date="2017-11-16T16:22:00Z"/>
        </w:rPr>
        <w:pPrChange w:id="11689" w:author="Alina Frey" w:date="2017-11-21T08:54:00Z">
          <w:pPr>
            <w:pStyle w:val="Alina-NormalText"/>
            <w:numPr>
              <w:ilvl w:val="1"/>
              <w:numId w:val="122"/>
            </w:numPr>
            <w:spacing w:after="0" w:line="259" w:lineRule="auto"/>
            <w:ind w:left="1440" w:hanging="360"/>
            <w:contextualSpacing/>
          </w:pPr>
        </w:pPrChange>
      </w:pPr>
      <w:ins w:id="11690" w:author="Alina Frey" w:date="2017-11-20T16:18:00Z">
        <w:r>
          <w:rPr>
            <w:color w:val="auto"/>
          </w:rPr>
          <w:t xml:space="preserve">Used in </w:t>
        </w:r>
      </w:ins>
      <w:ins w:id="11691" w:author="Alina Frey" w:date="2017-11-16T16:22:00Z">
        <w:r w:rsidR="00B83256" w:rsidRPr="007F739A">
          <w:rPr>
            <w:color w:val="auto"/>
            <w:rPrChange w:id="11692" w:author="Alina Frey" w:date="2017-11-20T10:06:00Z">
              <w:rPr/>
            </w:rPrChange>
          </w:rPr>
          <w:t>Phone Call #1, Phone Call #3 – Phone Call #7:</w:t>
        </w:r>
      </w:ins>
    </w:p>
    <w:p w14:paraId="386DD184" w14:textId="0776837C" w:rsidR="00B83256" w:rsidRPr="007F739A" w:rsidRDefault="00286AEA">
      <w:pPr>
        <w:pStyle w:val="Alina-NormalText"/>
        <w:keepNext/>
        <w:spacing w:after="0"/>
        <w:contextualSpacing/>
        <w:rPr>
          <w:ins w:id="11693" w:author="Alina Frey" w:date="2017-11-16T16:22:00Z"/>
        </w:rPr>
        <w:pPrChange w:id="11694" w:author="Alina Frey" w:date="2017-11-16T17:47:00Z">
          <w:pPr>
            <w:pStyle w:val="Alina-NormalText"/>
            <w:spacing w:after="0"/>
            <w:ind w:left="720"/>
            <w:contextualSpacing/>
          </w:pPr>
        </w:pPrChange>
      </w:pPr>
      <w:ins w:id="11695" w:author="Alina Frey" w:date="2017-11-16T17:27:00Z">
        <w:r w:rsidRPr="00795D08">
          <w:rPr>
            <w:noProof/>
          </w:rPr>
          <w:drawing>
            <wp:inline distT="0" distB="0" distL="0" distR="0" wp14:anchorId="689EDD59" wp14:editId="797F4F64">
              <wp:extent cx="5943600" cy="3086100"/>
              <wp:effectExtent l="0" t="0" r="0" b="0"/>
              <wp:docPr id="27370" name="Picture 27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943600" cy="3086100"/>
                      </a:xfrm>
                      <a:prstGeom prst="rect">
                        <a:avLst/>
                      </a:prstGeom>
                    </pic:spPr>
                  </pic:pic>
                </a:graphicData>
              </a:graphic>
            </wp:inline>
          </w:drawing>
        </w:r>
      </w:ins>
    </w:p>
    <w:p w14:paraId="680B9097" w14:textId="49BF1354" w:rsidR="00B83256" w:rsidRPr="00CF2303" w:rsidRDefault="00815DAD">
      <w:pPr>
        <w:pStyle w:val="Caption"/>
        <w:rPr>
          <w:ins w:id="11696" w:author="Alina Frey" w:date="2017-11-16T16:22:00Z"/>
          <w:rFonts w:cstheme="minorHAnsi"/>
          <w:szCs w:val="24"/>
        </w:rPr>
        <w:pPrChange w:id="11697" w:author="Alina Frey" w:date="2017-11-16T17:45:00Z">
          <w:pPr>
            <w:pStyle w:val="Alina-NormalText"/>
            <w:spacing w:after="0"/>
            <w:contextualSpacing/>
          </w:pPr>
        </w:pPrChange>
      </w:pPr>
      <w:bookmarkStart w:id="11698" w:name="_Toc498937538"/>
      <w:bookmarkStart w:id="11699" w:name="_Toc498942386"/>
      <w:bookmarkStart w:id="11700" w:name="_Toc498939053"/>
      <w:bookmarkStart w:id="11701" w:name="_Toc499024626"/>
      <w:ins w:id="11702" w:author="Alina Frey" w:date="2017-11-16T17:45:00Z">
        <w:r w:rsidRPr="00CF2303">
          <w:t xml:space="preserve">Figure </w:t>
        </w:r>
        <w:r w:rsidRPr="00CF2303">
          <w:fldChar w:fldCharType="begin"/>
        </w:r>
        <w:r w:rsidRPr="00CF2303">
          <w:instrText xml:space="preserve"> SEQ Figure \* ARABIC </w:instrText>
        </w:r>
        <w:r w:rsidRPr="00CF2303">
          <w:fldChar w:fldCharType="separate"/>
        </w:r>
      </w:ins>
      <w:ins w:id="11703" w:author="Alina Frey [2]" w:date="2017-11-21T10:58:00Z">
        <w:r w:rsidR="003B7B8C">
          <w:rPr>
            <w:noProof/>
          </w:rPr>
          <w:t>162</w:t>
        </w:r>
      </w:ins>
      <w:ins w:id="11704" w:author="Alina Frey" w:date="2017-11-16T17:45:00Z">
        <w:r w:rsidRPr="00CF2303">
          <w:fldChar w:fldCharType="end"/>
        </w:r>
        <w:r w:rsidRPr="00CF2303">
          <w:t>: Depression Tab 1, 3-7</w:t>
        </w:r>
      </w:ins>
      <w:bookmarkEnd w:id="11698"/>
      <w:bookmarkEnd w:id="11699"/>
      <w:bookmarkEnd w:id="11700"/>
      <w:bookmarkEnd w:id="11701"/>
    </w:p>
    <w:p w14:paraId="1EB6D051" w14:textId="6CD11079" w:rsidR="00B83256" w:rsidRPr="007F739A" w:rsidRDefault="00B83256" w:rsidP="00003DC3">
      <w:pPr>
        <w:pStyle w:val="Heading4"/>
        <w:rPr>
          <w:ins w:id="11705" w:author="Alina Frey" w:date="2017-11-16T16:27:00Z"/>
          <w:color w:val="auto"/>
          <w:rPrChange w:id="11706" w:author="Alina Frey" w:date="2017-11-20T10:06:00Z">
            <w:rPr>
              <w:ins w:id="11707" w:author="Alina Frey" w:date="2017-11-16T16:27:00Z"/>
            </w:rPr>
          </w:rPrChange>
        </w:rPr>
      </w:pPr>
      <w:ins w:id="11708" w:author="Alina Frey" w:date="2017-11-16T16:22:00Z">
        <w:r w:rsidRPr="007F739A">
          <w:rPr>
            <w:color w:val="auto"/>
            <w:rPrChange w:id="11709" w:author="Alina Frey" w:date="2017-11-20T10:06:00Z">
              <w:rPr/>
            </w:rPrChange>
          </w:rPr>
          <w:lastRenderedPageBreak/>
          <w:t>IPV (Interpersonal Violence):</w:t>
        </w:r>
      </w:ins>
    </w:p>
    <w:p w14:paraId="5B6AAF21" w14:textId="2FA44EBA" w:rsidR="005E09B5" w:rsidRPr="007F739A" w:rsidRDefault="005E09B5" w:rsidP="005E09B5">
      <w:pPr>
        <w:spacing w:after="19" w:line="252" w:lineRule="auto"/>
        <w:ind w:left="-5" w:hanging="10"/>
        <w:rPr>
          <w:ins w:id="11710" w:author="Alina Frey" w:date="2017-11-16T16:27:00Z"/>
          <w:color w:val="auto"/>
          <w:rPrChange w:id="11711" w:author="Alina Frey" w:date="2017-11-20T10:06:00Z">
            <w:rPr>
              <w:ins w:id="11712" w:author="Alina Frey" w:date="2017-11-16T16:27:00Z"/>
            </w:rPr>
          </w:rPrChange>
        </w:rPr>
      </w:pPr>
      <w:ins w:id="11713" w:author="Alina Frey" w:date="2017-11-16T16:27:00Z">
        <w:r w:rsidRPr="007F739A">
          <w:rPr>
            <w:rFonts w:eastAsia="Times New Roman" w:cs="Times New Roman"/>
            <w:color w:val="auto"/>
            <w:rPrChange w:id="11714" w:author="Alina Frey" w:date="2017-11-20T10:06:00Z">
              <w:rPr>
                <w:rFonts w:eastAsia="Times New Roman" w:cs="Times New Roman"/>
              </w:rPr>
            </w:rPrChange>
          </w:rPr>
          <w:t>The user is instructed to assess the patient</w:t>
        </w:r>
      </w:ins>
      <w:ins w:id="11715" w:author="Alina Frey" w:date="2017-11-16T16:57:00Z">
        <w:r w:rsidR="00FE25D6" w:rsidRPr="007F739A">
          <w:rPr>
            <w:rFonts w:eastAsia="Times New Roman" w:cs="Times New Roman"/>
            <w:color w:val="auto"/>
            <w:rPrChange w:id="11716" w:author="Alina Frey" w:date="2017-11-20T10:06:00Z">
              <w:rPr>
                <w:rFonts w:eastAsia="Times New Roman" w:cs="Times New Roman"/>
              </w:rPr>
            </w:rPrChange>
          </w:rPr>
          <w:t>’</w:t>
        </w:r>
      </w:ins>
      <w:ins w:id="11717" w:author="Alina Frey" w:date="2017-11-16T16:27:00Z">
        <w:r w:rsidRPr="007F739A">
          <w:rPr>
            <w:rFonts w:eastAsia="Times New Roman" w:cs="Times New Roman"/>
            <w:color w:val="auto"/>
            <w:rPrChange w:id="11718" w:author="Alina Frey" w:date="2017-11-20T10:06:00Z">
              <w:rPr>
                <w:rFonts w:eastAsia="Times New Roman" w:cs="Times New Roman"/>
              </w:rPr>
            </w:rPrChange>
          </w:rPr>
          <w:t xml:space="preserve">s interpersonal violence status, record any incidents and offer referral assistance. </w:t>
        </w:r>
      </w:ins>
    </w:p>
    <w:p w14:paraId="666276A2" w14:textId="6BC4868A" w:rsidR="00B83256" w:rsidRPr="00CF2303" w:rsidRDefault="00873C25">
      <w:pPr>
        <w:keepNext/>
        <w:rPr>
          <w:ins w:id="11719" w:author="Alina Frey" w:date="2017-11-16T16:22:00Z"/>
        </w:rPr>
        <w:pPrChange w:id="11720" w:author="Alina Frey" w:date="2017-11-21T08:54:00Z">
          <w:pPr>
            <w:pStyle w:val="Alina-NormalText"/>
            <w:numPr>
              <w:ilvl w:val="1"/>
              <w:numId w:val="122"/>
            </w:numPr>
            <w:spacing w:after="0" w:line="259" w:lineRule="auto"/>
            <w:ind w:left="1440" w:hanging="360"/>
            <w:contextualSpacing/>
          </w:pPr>
        </w:pPrChange>
      </w:pPr>
      <w:ins w:id="11721" w:author="Alina Frey" w:date="2017-11-20T16:18:00Z">
        <w:r>
          <w:rPr>
            <w:color w:val="auto"/>
          </w:rPr>
          <w:t xml:space="preserve">Used in </w:t>
        </w:r>
      </w:ins>
      <w:ins w:id="11722" w:author="Alina Frey" w:date="2017-11-16T16:22:00Z">
        <w:r w:rsidR="00B83256" w:rsidRPr="007F739A">
          <w:rPr>
            <w:color w:val="auto"/>
            <w:rPrChange w:id="11723" w:author="Alina Frey" w:date="2017-11-20T10:06:00Z">
              <w:rPr/>
            </w:rPrChange>
          </w:rPr>
          <w:t>Phone Call #1, Phone Call #3, Phone Call #5, Phone Call #6b:</w:t>
        </w:r>
      </w:ins>
    </w:p>
    <w:p w14:paraId="6A6E226E" w14:textId="6C28B408" w:rsidR="00B83256" w:rsidRPr="007F739A" w:rsidRDefault="00FE30B7">
      <w:pPr>
        <w:pStyle w:val="Alina-NormalText"/>
        <w:keepNext/>
        <w:spacing w:after="0"/>
        <w:contextualSpacing/>
        <w:rPr>
          <w:ins w:id="11724" w:author="Alina Frey" w:date="2017-11-16T16:22:00Z"/>
        </w:rPr>
        <w:pPrChange w:id="11725" w:author="Alina Frey" w:date="2017-11-16T17:48:00Z">
          <w:pPr>
            <w:pStyle w:val="Alina-NormalText"/>
            <w:spacing w:after="0"/>
            <w:ind w:left="720"/>
            <w:contextualSpacing/>
          </w:pPr>
        </w:pPrChange>
      </w:pPr>
      <w:ins w:id="11726" w:author="Alina Frey" w:date="2017-11-16T17:28:00Z">
        <w:r w:rsidRPr="00795D08">
          <w:rPr>
            <w:noProof/>
          </w:rPr>
          <w:drawing>
            <wp:inline distT="0" distB="0" distL="0" distR="0" wp14:anchorId="708F8CC4" wp14:editId="3BB991BB">
              <wp:extent cx="5943600" cy="3200400"/>
              <wp:effectExtent l="0" t="0" r="0" b="0"/>
              <wp:docPr id="27376" name="Picture 27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943600" cy="3200400"/>
                      </a:xfrm>
                      <a:prstGeom prst="rect">
                        <a:avLst/>
                      </a:prstGeom>
                    </pic:spPr>
                  </pic:pic>
                </a:graphicData>
              </a:graphic>
            </wp:inline>
          </w:drawing>
        </w:r>
      </w:ins>
    </w:p>
    <w:p w14:paraId="5CB07B51" w14:textId="0D4D18ED" w:rsidR="00BC019B" w:rsidRPr="007F739A" w:rsidRDefault="00BC019B" w:rsidP="00BC019B">
      <w:pPr>
        <w:pStyle w:val="Caption"/>
        <w:rPr>
          <w:ins w:id="11727" w:author="Alina Frey" w:date="2017-11-16T17:47:00Z"/>
        </w:rPr>
      </w:pPr>
      <w:bookmarkStart w:id="11728" w:name="_Toc498937539"/>
      <w:bookmarkStart w:id="11729" w:name="_Toc498942387"/>
      <w:bookmarkStart w:id="11730" w:name="_Toc498939054"/>
      <w:bookmarkStart w:id="11731" w:name="_Toc499024627"/>
      <w:ins w:id="11732" w:author="Alina Frey" w:date="2017-11-16T17:47:00Z">
        <w:r w:rsidRPr="007F739A">
          <w:t xml:space="preserve">Figure </w:t>
        </w:r>
        <w:r w:rsidRPr="00CF2303">
          <w:fldChar w:fldCharType="begin"/>
        </w:r>
        <w:r w:rsidRPr="007F739A">
          <w:instrText xml:space="preserve"> SEQ Figure \* ARABIC </w:instrText>
        </w:r>
        <w:r w:rsidRPr="00CF2303">
          <w:fldChar w:fldCharType="separate"/>
        </w:r>
      </w:ins>
      <w:ins w:id="11733" w:author="Alina Frey [2]" w:date="2017-11-21T10:58:00Z">
        <w:r w:rsidR="003B7B8C">
          <w:rPr>
            <w:noProof/>
          </w:rPr>
          <w:t>163</w:t>
        </w:r>
      </w:ins>
      <w:ins w:id="11734" w:author="Alina Frey" w:date="2017-11-16T17:47:00Z">
        <w:r w:rsidRPr="00CF2303">
          <w:fldChar w:fldCharType="end"/>
        </w:r>
        <w:r w:rsidRPr="007F739A">
          <w:t>: IPV Tab 1</w:t>
        </w:r>
      </w:ins>
      <w:ins w:id="11735" w:author="Alina Frey" w:date="2017-11-16T17:48:00Z">
        <w:r w:rsidRPr="007F739A">
          <w:t>, 3, 5, 6b</w:t>
        </w:r>
      </w:ins>
      <w:bookmarkEnd w:id="11728"/>
      <w:bookmarkEnd w:id="11729"/>
      <w:bookmarkEnd w:id="11730"/>
      <w:bookmarkEnd w:id="11731"/>
    </w:p>
    <w:p w14:paraId="1BE58004" w14:textId="77777777" w:rsidR="00462188" w:rsidRPr="007F739A" w:rsidRDefault="00462188" w:rsidP="00462188">
      <w:pPr>
        <w:pStyle w:val="Heading4"/>
        <w:rPr>
          <w:ins w:id="11736" w:author="Alina Frey" w:date="2017-11-16T16:29:00Z"/>
          <w:color w:val="auto"/>
          <w:rPrChange w:id="11737" w:author="Alina Frey" w:date="2017-11-20T10:06:00Z">
            <w:rPr>
              <w:ins w:id="11738" w:author="Alina Frey" w:date="2017-11-16T16:29:00Z"/>
            </w:rPr>
          </w:rPrChange>
        </w:rPr>
      </w:pPr>
      <w:ins w:id="11739" w:author="Alina Frey" w:date="2017-11-16T16:29:00Z">
        <w:r w:rsidRPr="007F739A">
          <w:rPr>
            <w:color w:val="auto"/>
            <w:rPrChange w:id="11740" w:author="Alina Frey" w:date="2017-11-20T10:06:00Z">
              <w:rPr/>
            </w:rPrChange>
          </w:rPr>
          <w:t>PP Visit (Postpartum Visit)</w:t>
        </w:r>
      </w:ins>
    </w:p>
    <w:p w14:paraId="4E6CCF07" w14:textId="528B5B3D" w:rsidR="00462188" w:rsidRPr="007F739A" w:rsidRDefault="00462188" w:rsidP="00462188">
      <w:pPr>
        <w:spacing w:after="19" w:line="252" w:lineRule="auto"/>
        <w:ind w:left="-5" w:hanging="10"/>
        <w:rPr>
          <w:ins w:id="11741" w:author="Alina Frey" w:date="2017-11-16T16:29:00Z"/>
          <w:color w:val="auto"/>
          <w:rPrChange w:id="11742" w:author="Alina Frey" w:date="2017-11-20T10:06:00Z">
            <w:rPr>
              <w:ins w:id="11743" w:author="Alina Frey" w:date="2017-11-16T16:29:00Z"/>
            </w:rPr>
          </w:rPrChange>
        </w:rPr>
      </w:pPr>
      <w:ins w:id="11744" w:author="Alina Frey" w:date="2017-11-16T16:29:00Z">
        <w:r w:rsidRPr="007F739A">
          <w:rPr>
            <w:rFonts w:eastAsia="Times New Roman" w:cs="Times New Roman"/>
            <w:color w:val="auto"/>
            <w:rPrChange w:id="11745" w:author="Alina Frey" w:date="2017-11-20T10:06:00Z">
              <w:rPr>
                <w:rFonts w:eastAsia="Times New Roman" w:cs="Times New Roman"/>
              </w:rPr>
            </w:rPrChange>
          </w:rPr>
          <w:t>The user is instructed to assess the patient</w:t>
        </w:r>
      </w:ins>
      <w:ins w:id="11746" w:author="Alina Frey" w:date="2017-11-16T16:57:00Z">
        <w:r w:rsidR="00FE25D6" w:rsidRPr="007F739A">
          <w:rPr>
            <w:rFonts w:eastAsia="Times New Roman" w:cs="Times New Roman"/>
            <w:color w:val="auto"/>
            <w:rPrChange w:id="11747" w:author="Alina Frey" w:date="2017-11-20T10:06:00Z">
              <w:rPr>
                <w:rFonts w:eastAsia="Times New Roman" w:cs="Times New Roman"/>
              </w:rPr>
            </w:rPrChange>
          </w:rPr>
          <w:t>’</w:t>
        </w:r>
      </w:ins>
      <w:ins w:id="11748" w:author="Alina Frey" w:date="2017-11-16T16:29:00Z">
        <w:r w:rsidRPr="007F739A">
          <w:rPr>
            <w:rFonts w:eastAsia="Times New Roman" w:cs="Times New Roman"/>
            <w:color w:val="auto"/>
            <w:rPrChange w:id="11749" w:author="Alina Frey" w:date="2017-11-20T10:06:00Z">
              <w:rPr>
                <w:rFonts w:eastAsia="Times New Roman" w:cs="Times New Roman"/>
              </w:rPr>
            </w:rPrChange>
          </w:rPr>
          <w:t>s postpartum appointment status, review importance and purpose, and record any notes.</w:t>
        </w:r>
      </w:ins>
    </w:p>
    <w:p w14:paraId="3661EDC7" w14:textId="29783936" w:rsidR="00B83256" w:rsidRPr="00CF2303" w:rsidRDefault="00873C25">
      <w:pPr>
        <w:keepNext/>
        <w:rPr>
          <w:ins w:id="11750" w:author="Alina Frey" w:date="2017-11-16T16:22:00Z"/>
        </w:rPr>
        <w:pPrChange w:id="11751" w:author="Alina Frey" w:date="2017-11-21T08:54:00Z">
          <w:pPr>
            <w:pStyle w:val="Alina-NormalText"/>
            <w:numPr>
              <w:ilvl w:val="1"/>
              <w:numId w:val="122"/>
            </w:numPr>
            <w:spacing w:after="0" w:line="259" w:lineRule="auto"/>
            <w:ind w:left="1440" w:hanging="360"/>
            <w:contextualSpacing/>
          </w:pPr>
        </w:pPrChange>
      </w:pPr>
      <w:ins w:id="11752" w:author="Alina Frey" w:date="2017-11-20T16:18:00Z">
        <w:r>
          <w:rPr>
            <w:color w:val="auto"/>
          </w:rPr>
          <w:lastRenderedPageBreak/>
          <w:t xml:space="preserve">Used in </w:t>
        </w:r>
      </w:ins>
      <w:ins w:id="11753" w:author="Alina Frey" w:date="2017-11-16T16:22:00Z">
        <w:r w:rsidR="00B83256" w:rsidRPr="007F739A">
          <w:rPr>
            <w:color w:val="auto"/>
            <w:rPrChange w:id="11754" w:author="Alina Frey" w:date="2017-11-20T10:06:00Z">
              <w:rPr/>
            </w:rPrChange>
          </w:rPr>
          <w:t>Phone Call #6b, Phone Call #7:</w:t>
        </w:r>
      </w:ins>
    </w:p>
    <w:p w14:paraId="65EBBF36" w14:textId="27B58758" w:rsidR="00B83256" w:rsidRPr="007F739A" w:rsidRDefault="00450B82">
      <w:pPr>
        <w:pStyle w:val="Alina-NormalText"/>
        <w:keepNext/>
        <w:spacing w:after="0"/>
        <w:contextualSpacing/>
        <w:rPr>
          <w:ins w:id="11755" w:author="Alina Frey" w:date="2017-11-16T16:22:00Z"/>
          <w:b/>
        </w:rPr>
        <w:pPrChange w:id="11756" w:author="Alina Frey" w:date="2017-11-16T17:48:00Z">
          <w:pPr>
            <w:pStyle w:val="Alina-NormalText"/>
            <w:spacing w:after="0"/>
            <w:ind w:left="720"/>
            <w:contextualSpacing/>
          </w:pPr>
        </w:pPrChange>
      </w:pPr>
      <w:ins w:id="11757" w:author="Alina Frey" w:date="2017-11-16T17:28:00Z">
        <w:r w:rsidRPr="00795D08">
          <w:rPr>
            <w:noProof/>
          </w:rPr>
          <w:drawing>
            <wp:inline distT="0" distB="0" distL="0" distR="0" wp14:anchorId="7A15FC01" wp14:editId="746A8798">
              <wp:extent cx="5943600" cy="2230755"/>
              <wp:effectExtent l="0" t="0" r="0" b="0"/>
              <wp:docPr id="27377" name="Picture 27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943600" cy="2230755"/>
                      </a:xfrm>
                      <a:prstGeom prst="rect">
                        <a:avLst/>
                      </a:prstGeom>
                    </pic:spPr>
                  </pic:pic>
                </a:graphicData>
              </a:graphic>
            </wp:inline>
          </w:drawing>
        </w:r>
      </w:ins>
    </w:p>
    <w:p w14:paraId="4C0AF300" w14:textId="2EEE534A" w:rsidR="00652213" w:rsidRPr="00CF2303" w:rsidRDefault="00652213">
      <w:pPr>
        <w:pStyle w:val="Caption"/>
        <w:rPr>
          <w:ins w:id="11758" w:author="Alina Frey" w:date="2017-11-16T17:48:00Z"/>
        </w:rPr>
        <w:pPrChange w:id="11759" w:author="Alina Frey" w:date="2017-11-16T17:48:00Z">
          <w:pPr/>
        </w:pPrChange>
      </w:pPr>
      <w:bookmarkStart w:id="11760" w:name="_Toc498937540"/>
      <w:bookmarkStart w:id="11761" w:name="_Toc498942388"/>
      <w:bookmarkStart w:id="11762" w:name="_Toc498939055"/>
      <w:bookmarkStart w:id="11763" w:name="_Toc499024628"/>
      <w:ins w:id="11764" w:author="Alina Frey" w:date="2017-11-16T17:48:00Z">
        <w:r w:rsidRPr="00CF2303">
          <w:t xml:space="preserve">Figure </w:t>
        </w:r>
        <w:r w:rsidRPr="00CF2303">
          <w:fldChar w:fldCharType="begin"/>
        </w:r>
        <w:r w:rsidRPr="00CF2303">
          <w:instrText xml:space="preserve"> SEQ Figure \* ARABIC </w:instrText>
        </w:r>
        <w:r w:rsidRPr="00CF2303">
          <w:fldChar w:fldCharType="separate"/>
        </w:r>
      </w:ins>
      <w:ins w:id="11765" w:author="Alina Frey [2]" w:date="2017-11-21T10:58:00Z">
        <w:r w:rsidR="003B7B8C">
          <w:rPr>
            <w:noProof/>
          </w:rPr>
          <w:t>164</w:t>
        </w:r>
      </w:ins>
      <w:ins w:id="11766" w:author="Alina Frey" w:date="2017-11-16T17:48:00Z">
        <w:r w:rsidRPr="00CF2303">
          <w:fldChar w:fldCharType="end"/>
        </w:r>
        <w:r w:rsidRPr="00CF2303">
          <w:t>: PP Visit Tab</w:t>
        </w:r>
        <w:r w:rsidR="00C42784" w:rsidRPr="00CF2303">
          <w:t xml:space="preserve"> 6b, 7</w:t>
        </w:r>
        <w:bookmarkEnd w:id="11760"/>
        <w:bookmarkEnd w:id="11761"/>
        <w:bookmarkEnd w:id="11762"/>
        <w:bookmarkEnd w:id="11763"/>
      </w:ins>
    </w:p>
    <w:p w14:paraId="231FC135" w14:textId="77777777" w:rsidR="00B83256" w:rsidRPr="00CF2303" w:rsidRDefault="00B83256">
      <w:pPr>
        <w:pStyle w:val="Heading4"/>
        <w:rPr>
          <w:ins w:id="11767" w:author="Alina Frey" w:date="2017-11-16T16:22:00Z"/>
        </w:rPr>
        <w:pPrChange w:id="11768" w:author="Alina Frey" w:date="2017-11-16T16:26:00Z">
          <w:pPr>
            <w:pStyle w:val="Alina-NormalText"/>
            <w:numPr>
              <w:numId w:val="122"/>
            </w:numPr>
            <w:spacing w:after="0" w:line="259" w:lineRule="auto"/>
            <w:ind w:left="720" w:hanging="360"/>
            <w:contextualSpacing/>
          </w:pPr>
        </w:pPrChange>
      </w:pPr>
      <w:ins w:id="11769" w:author="Alina Frey" w:date="2017-11-16T16:22:00Z">
        <w:r w:rsidRPr="007F739A">
          <w:rPr>
            <w:color w:val="auto"/>
            <w:rPrChange w:id="11770" w:author="Alina Frey" w:date="2017-11-20T10:06:00Z">
              <w:rPr>
                <w:b/>
                <w:i/>
              </w:rPr>
            </w:rPrChange>
          </w:rPr>
          <w:t>VA Primary</w:t>
        </w:r>
      </w:ins>
    </w:p>
    <w:p w14:paraId="1443E540" w14:textId="558AE19E" w:rsidR="00B83256" w:rsidRPr="00CF2303" w:rsidRDefault="00873C25">
      <w:pPr>
        <w:keepNext/>
        <w:rPr>
          <w:ins w:id="11771" w:author="Alina Frey" w:date="2017-11-16T16:22:00Z"/>
        </w:rPr>
        <w:pPrChange w:id="11772" w:author="Alina Frey" w:date="2017-11-21T08:54:00Z">
          <w:pPr>
            <w:pStyle w:val="Alina-NormalText"/>
            <w:numPr>
              <w:ilvl w:val="1"/>
              <w:numId w:val="122"/>
            </w:numPr>
            <w:spacing w:after="0" w:line="259" w:lineRule="auto"/>
            <w:ind w:left="1440" w:hanging="360"/>
            <w:contextualSpacing/>
          </w:pPr>
        </w:pPrChange>
      </w:pPr>
      <w:ins w:id="11773" w:author="Alina Frey" w:date="2017-11-20T16:18:00Z">
        <w:r>
          <w:rPr>
            <w:color w:val="auto"/>
          </w:rPr>
          <w:t xml:space="preserve">Used in </w:t>
        </w:r>
      </w:ins>
      <w:ins w:id="11774" w:author="Alina Frey" w:date="2017-11-16T16:22:00Z">
        <w:r w:rsidR="00B83256" w:rsidRPr="007F739A">
          <w:rPr>
            <w:color w:val="auto"/>
            <w:rPrChange w:id="11775" w:author="Alina Frey" w:date="2017-11-20T10:06:00Z">
              <w:rPr/>
            </w:rPrChange>
          </w:rPr>
          <w:t>Phone Call #7:</w:t>
        </w:r>
      </w:ins>
    </w:p>
    <w:p w14:paraId="67AC9960" w14:textId="77777777" w:rsidR="00FE7D8D" w:rsidRPr="00CF2303" w:rsidRDefault="00450058">
      <w:pPr>
        <w:pStyle w:val="Alina-NormalText"/>
        <w:keepNext/>
        <w:spacing w:after="0"/>
        <w:contextualSpacing/>
        <w:rPr>
          <w:ins w:id="11776" w:author="Alina Frey" w:date="2017-11-16T17:52:00Z"/>
        </w:rPr>
        <w:pPrChange w:id="11777" w:author="Alina Frey" w:date="2017-11-16T17:52:00Z">
          <w:pPr/>
        </w:pPrChange>
      </w:pPr>
      <w:ins w:id="11778" w:author="Alina Frey" w:date="2017-11-16T17:30:00Z">
        <w:r w:rsidRPr="00795D08">
          <w:rPr>
            <w:noProof/>
          </w:rPr>
          <w:drawing>
            <wp:inline distT="0" distB="0" distL="0" distR="0" wp14:anchorId="35026A33" wp14:editId="393501CA">
              <wp:extent cx="5943600" cy="2451735"/>
              <wp:effectExtent l="0" t="0" r="0" b="5715"/>
              <wp:docPr id="27378" name="Picture 27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943600" cy="2451735"/>
                      </a:xfrm>
                      <a:prstGeom prst="rect">
                        <a:avLst/>
                      </a:prstGeom>
                    </pic:spPr>
                  </pic:pic>
                </a:graphicData>
              </a:graphic>
            </wp:inline>
          </w:drawing>
        </w:r>
      </w:ins>
    </w:p>
    <w:p w14:paraId="0BBE774F" w14:textId="057FE359" w:rsidR="00B83256" w:rsidRPr="00CF2303" w:rsidRDefault="00FE7D8D">
      <w:pPr>
        <w:pStyle w:val="Caption"/>
        <w:rPr>
          <w:ins w:id="11779" w:author="Alina Frey" w:date="2017-11-16T16:22:00Z"/>
        </w:rPr>
        <w:pPrChange w:id="11780" w:author="Alina Frey" w:date="2017-11-16T17:52:00Z">
          <w:pPr>
            <w:pStyle w:val="Alina-NormalText"/>
            <w:spacing w:after="0"/>
            <w:ind w:left="720"/>
            <w:contextualSpacing/>
          </w:pPr>
        </w:pPrChange>
      </w:pPr>
      <w:bookmarkStart w:id="11781" w:name="_Toc498937541"/>
      <w:bookmarkStart w:id="11782" w:name="_Toc498942389"/>
      <w:bookmarkStart w:id="11783" w:name="_Toc498939056"/>
      <w:bookmarkStart w:id="11784" w:name="_Toc499024629"/>
      <w:ins w:id="11785" w:author="Alina Frey" w:date="2017-11-16T17:52:00Z">
        <w:r w:rsidRPr="00CF2303">
          <w:t xml:space="preserve">Figure </w:t>
        </w:r>
        <w:r w:rsidRPr="00CF2303">
          <w:fldChar w:fldCharType="begin"/>
        </w:r>
        <w:r w:rsidRPr="00CF2303">
          <w:instrText xml:space="preserve"> SEQ Figure \* ARABIC </w:instrText>
        </w:r>
      </w:ins>
      <w:r w:rsidRPr="00CF2303">
        <w:fldChar w:fldCharType="separate"/>
      </w:r>
      <w:ins w:id="11786" w:author="Alina Frey [2]" w:date="2017-11-21T10:58:00Z">
        <w:r w:rsidR="003B7B8C">
          <w:rPr>
            <w:noProof/>
          </w:rPr>
          <w:t>165</w:t>
        </w:r>
      </w:ins>
      <w:ins w:id="11787" w:author="Alina Frey" w:date="2017-11-16T17:52:00Z">
        <w:r w:rsidRPr="00CF2303">
          <w:fldChar w:fldCharType="end"/>
        </w:r>
        <w:r w:rsidRPr="00CF2303">
          <w:t>: VA Primary Tab 7</w:t>
        </w:r>
      </w:ins>
      <w:bookmarkEnd w:id="11781"/>
      <w:bookmarkEnd w:id="11782"/>
      <w:bookmarkEnd w:id="11783"/>
      <w:bookmarkEnd w:id="11784"/>
    </w:p>
    <w:p w14:paraId="37479C5D" w14:textId="71C8E613" w:rsidR="00B83256" w:rsidRPr="007F739A" w:rsidRDefault="00B83256" w:rsidP="005E09B5">
      <w:pPr>
        <w:pStyle w:val="Heading4"/>
        <w:rPr>
          <w:ins w:id="11788" w:author="Alina Frey" w:date="2017-11-16T16:30:00Z"/>
          <w:color w:val="auto"/>
          <w:rPrChange w:id="11789" w:author="Alina Frey" w:date="2017-11-20T10:06:00Z">
            <w:rPr>
              <w:ins w:id="11790" w:author="Alina Frey" w:date="2017-11-16T16:30:00Z"/>
            </w:rPr>
          </w:rPrChange>
        </w:rPr>
      </w:pPr>
      <w:ins w:id="11791" w:author="Alina Frey" w:date="2017-11-16T16:22:00Z">
        <w:r w:rsidRPr="007F739A">
          <w:rPr>
            <w:color w:val="auto"/>
            <w:rPrChange w:id="11792" w:author="Alina Frey" w:date="2017-11-20T10:06:00Z">
              <w:rPr/>
            </w:rPrChange>
          </w:rPr>
          <w:t>End</w:t>
        </w:r>
      </w:ins>
    </w:p>
    <w:p w14:paraId="4613A38E" w14:textId="04CB1CEF" w:rsidR="00462188" w:rsidRPr="007F739A" w:rsidDel="00462188" w:rsidRDefault="00462188" w:rsidP="00462188">
      <w:pPr>
        <w:pStyle w:val="Heading4"/>
        <w:rPr>
          <w:del w:id="11793" w:author="Alina Frey" w:date="2017-11-16T16:30:00Z"/>
          <w:moveTo w:id="11794" w:author="Alina Frey" w:date="2017-11-16T16:30:00Z"/>
          <w:color w:val="auto"/>
          <w:rPrChange w:id="11795" w:author="Alina Frey" w:date="2017-11-20T10:06:00Z">
            <w:rPr>
              <w:del w:id="11796" w:author="Alina Frey" w:date="2017-11-16T16:30:00Z"/>
              <w:moveTo w:id="11797" w:author="Alina Frey" w:date="2017-11-16T16:30:00Z"/>
            </w:rPr>
          </w:rPrChange>
        </w:rPr>
      </w:pPr>
      <w:moveToRangeStart w:id="11798" w:author="Alina Frey" w:date="2017-11-16T16:30:00Z" w:name="move498613136"/>
      <w:moveTo w:id="11799" w:author="Alina Frey" w:date="2017-11-16T16:30:00Z">
        <w:del w:id="11800" w:author="Alina Frey" w:date="2017-11-16T16:30:00Z">
          <w:r w:rsidRPr="007F739A" w:rsidDel="00462188">
            <w:rPr>
              <w:b w:val="0"/>
              <w:i w:val="0"/>
              <w:color w:val="auto"/>
              <w:rPrChange w:id="11801" w:author="Alina Frey" w:date="2017-11-20T10:06:00Z">
                <w:rPr>
                  <w:b w:val="0"/>
                  <w:i w:val="0"/>
                </w:rPr>
              </w:rPrChange>
            </w:rPr>
            <w:delText>End</w:delText>
          </w:r>
        </w:del>
      </w:moveTo>
    </w:p>
    <w:p w14:paraId="7A764D7B" w14:textId="37E81533" w:rsidR="00462188" w:rsidRPr="007F739A" w:rsidRDefault="00462188" w:rsidP="00462188">
      <w:pPr>
        <w:spacing w:after="19" w:line="252" w:lineRule="auto"/>
        <w:ind w:left="-5" w:hanging="10"/>
        <w:rPr>
          <w:moveTo w:id="11802" w:author="Alina Frey" w:date="2017-11-16T16:30:00Z"/>
          <w:color w:val="auto"/>
          <w:rPrChange w:id="11803" w:author="Alina Frey" w:date="2017-11-20T10:06:00Z">
            <w:rPr>
              <w:moveTo w:id="11804" w:author="Alina Frey" w:date="2017-11-16T16:30:00Z"/>
            </w:rPr>
          </w:rPrChange>
        </w:rPr>
      </w:pPr>
      <w:moveTo w:id="11805" w:author="Alina Frey" w:date="2017-11-16T16:30:00Z">
        <w:r w:rsidRPr="007F739A">
          <w:rPr>
            <w:rFonts w:eastAsia="Times New Roman" w:cs="Times New Roman"/>
            <w:color w:val="auto"/>
            <w:rPrChange w:id="11806" w:author="Alina Frey" w:date="2017-11-20T10:06:00Z">
              <w:rPr>
                <w:rFonts w:eastAsia="Times New Roman" w:cs="Times New Roman"/>
              </w:rPr>
            </w:rPrChange>
          </w:rPr>
          <w:t xml:space="preserve">The last tab for each possible phone call is the End tab, which instructs the user to offer to answer questions the patient has, record notes, summarize the call and confirm next call. The user is further instructed to encourage patient to contact the MCC or OB at the </w:t>
        </w:r>
        <w:del w:id="11807" w:author="Alina Frey" w:date="2017-11-16T16:58:00Z">
          <w:r w:rsidRPr="007F739A" w:rsidDel="00FE25D6">
            <w:rPr>
              <w:rFonts w:eastAsia="Times New Roman" w:cs="Times New Roman"/>
              <w:color w:val="auto"/>
              <w:rPrChange w:id="11808" w:author="Alina Frey" w:date="2017-11-20T10:06:00Z">
                <w:rPr>
                  <w:rFonts w:eastAsia="Times New Roman" w:cs="Times New Roman"/>
                </w:rPr>
              </w:rPrChange>
            </w:rPr>
            <w:delText>VA, and</w:delText>
          </w:r>
        </w:del>
        <w:ins w:id="11809" w:author="Alina Frey" w:date="2017-11-16T16:58:00Z">
          <w:r w:rsidR="00FE25D6" w:rsidRPr="007F739A">
            <w:rPr>
              <w:rFonts w:eastAsia="Times New Roman" w:cs="Times New Roman"/>
              <w:color w:val="auto"/>
              <w:rPrChange w:id="11810" w:author="Alina Frey" w:date="2017-11-20T10:06:00Z">
                <w:rPr>
                  <w:rFonts w:eastAsia="Times New Roman" w:cs="Times New Roman"/>
                </w:rPr>
              </w:rPrChange>
            </w:rPr>
            <w:t>VA</w:t>
          </w:r>
        </w:ins>
      </w:moveTo>
      <w:ins w:id="11811" w:author="Alina Frey" w:date="2017-11-16T16:58:00Z">
        <w:del w:id="11812" w:author="Josh Stephens" w:date="2017-11-20T11:45:00Z">
          <w:r w:rsidR="00FE25D6" w:rsidRPr="007F739A">
            <w:rPr>
              <w:rFonts w:eastAsia="Times New Roman" w:cs="Times New Roman"/>
              <w:color w:val="auto"/>
              <w:rPrChange w:id="11813" w:author="Alina Frey" w:date="2017-11-20T10:06:00Z">
                <w:rPr>
                  <w:rFonts w:eastAsia="Times New Roman" w:cs="Times New Roman"/>
                </w:rPr>
              </w:rPrChange>
            </w:rPr>
            <w:delText>,</w:delText>
          </w:r>
        </w:del>
      </w:ins>
      <w:moveTo w:id="11814" w:author="Alina Frey" w:date="2017-11-16T16:30:00Z">
        <w:ins w:id="11815" w:author="Alina Frey" w:date="2017-11-16T16:58:00Z">
          <w:r w:rsidR="00FE25D6" w:rsidRPr="007F739A">
            <w:rPr>
              <w:rFonts w:eastAsia="Times New Roman" w:cs="Times New Roman"/>
              <w:color w:val="auto"/>
              <w:rPrChange w:id="11816" w:author="Alina Frey" w:date="2017-11-20T10:06:00Z">
                <w:rPr>
                  <w:rFonts w:eastAsia="Times New Roman" w:cs="Times New Roman"/>
                </w:rPr>
              </w:rPrChange>
            </w:rPr>
            <w:t xml:space="preserve"> and</w:t>
          </w:r>
        </w:ins>
        <w:r w:rsidRPr="007F739A">
          <w:rPr>
            <w:rFonts w:eastAsia="Times New Roman" w:cs="Times New Roman"/>
            <w:color w:val="auto"/>
            <w:rPrChange w:id="11817" w:author="Alina Frey" w:date="2017-11-20T10:06:00Z">
              <w:rPr>
                <w:rFonts w:eastAsia="Times New Roman" w:cs="Times New Roman"/>
              </w:rPr>
            </w:rPrChange>
          </w:rPr>
          <w:t xml:space="preserve"> reiterate what the patient should do in an emergency. </w:t>
        </w:r>
      </w:moveTo>
    </w:p>
    <w:moveToRangeEnd w:id="11798"/>
    <w:p w14:paraId="51467A45" w14:textId="546BFFB1" w:rsidR="00B83256" w:rsidRPr="00CF2303" w:rsidRDefault="00873C25">
      <w:pPr>
        <w:keepNext/>
        <w:rPr>
          <w:ins w:id="11818" w:author="Alina Frey" w:date="2017-11-16T16:22:00Z"/>
        </w:rPr>
        <w:pPrChange w:id="11819" w:author="Alina Frey" w:date="2017-11-21T08:54:00Z">
          <w:pPr>
            <w:pStyle w:val="Alina-NormalText"/>
            <w:numPr>
              <w:ilvl w:val="1"/>
              <w:numId w:val="122"/>
            </w:numPr>
            <w:spacing w:after="0" w:line="259" w:lineRule="auto"/>
            <w:ind w:left="1440" w:hanging="360"/>
            <w:contextualSpacing/>
          </w:pPr>
        </w:pPrChange>
      </w:pPr>
      <w:ins w:id="11820" w:author="Alina Frey" w:date="2017-11-20T16:18:00Z">
        <w:r>
          <w:rPr>
            <w:color w:val="auto"/>
          </w:rPr>
          <w:lastRenderedPageBreak/>
          <w:t xml:space="preserve">Used in </w:t>
        </w:r>
      </w:ins>
      <w:ins w:id="11821" w:author="Alina Frey" w:date="2017-11-16T16:22:00Z">
        <w:r w:rsidR="00B83256" w:rsidRPr="007F739A">
          <w:rPr>
            <w:color w:val="auto"/>
            <w:rPrChange w:id="11822" w:author="Alina Frey" w:date="2017-11-20T10:06:00Z">
              <w:rPr/>
            </w:rPrChange>
          </w:rPr>
          <w:t>Phone Call #1 – Phone Call #7:</w:t>
        </w:r>
      </w:ins>
    </w:p>
    <w:p w14:paraId="17CD84C8" w14:textId="0C1758F8" w:rsidR="00B83256" w:rsidRPr="00CF2303" w:rsidRDefault="009B48BC">
      <w:pPr>
        <w:pStyle w:val="Alina-NormalText"/>
        <w:keepNext/>
        <w:spacing w:after="0"/>
        <w:contextualSpacing/>
        <w:rPr>
          <w:ins w:id="11823" w:author="Alina Frey" w:date="2017-11-16T17:52:00Z"/>
        </w:rPr>
        <w:pPrChange w:id="11824" w:author="Alina Frey" w:date="2017-11-16T17:53:00Z">
          <w:pPr/>
        </w:pPrChange>
      </w:pPr>
      <w:ins w:id="11825" w:author="Alina Frey" w:date="2017-11-16T17:31:00Z">
        <w:r w:rsidRPr="00795D08">
          <w:rPr>
            <w:noProof/>
          </w:rPr>
          <w:drawing>
            <wp:inline distT="0" distB="0" distL="0" distR="0" wp14:anchorId="06AB0FA7" wp14:editId="27321D9F">
              <wp:extent cx="5943600" cy="4488815"/>
              <wp:effectExtent l="0" t="0" r="0" b="6985"/>
              <wp:docPr id="27379" name="Picture 27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943600" cy="4488815"/>
                      </a:xfrm>
                      <a:prstGeom prst="rect">
                        <a:avLst/>
                      </a:prstGeom>
                    </pic:spPr>
                  </pic:pic>
                </a:graphicData>
              </a:graphic>
            </wp:inline>
          </w:drawing>
        </w:r>
      </w:ins>
    </w:p>
    <w:p w14:paraId="3054BFED" w14:textId="68AE4DD9" w:rsidR="00445732" w:rsidRPr="007F739A" w:rsidRDefault="00445732">
      <w:pPr>
        <w:pStyle w:val="Caption"/>
        <w:rPr>
          <w:ins w:id="11826" w:author="Alina Frey" w:date="2017-11-16T17:52:00Z"/>
        </w:rPr>
      </w:pPr>
      <w:bookmarkStart w:id="11827" w:name="_Toc498937542"/>
      <w:bookmarkStart w:id="11828" w:name="_Toc498942390"/>
      <w:bookmarkStart w:id="11829" w:name="_Toc498939057"/>
      <w:bookmarkStart w:id="11830" w:name="_Toc499024630"/>
      <w:ins w:id="11831" w:author="Alina Frey" w:date="2017-11-16T17:52:00Z">
        <w:r w:rsidRPr="007F739A">
          <w:t xml:space="preserve">Figure </w:t>
        </w:r>
        <w:r w:rsidRPr="00CF2303">
          <w:fldChar w:fldCharType="begin"/>
        </w:r>
        <w:r w:rsidRPr="007F739A">
          <w:instrText xml:space="preserve"> SEQ Figure \* ARABIC </w:instrText>
        </w:r>
        <w:r w:rsidRPr="00CF2303">
          <w:fldChar w:fldCharType="separate"/>
        </w:r>
      </w:ins>
      <w:ins w:id="11832" w:author="Alina Frey [2]" w:date="2017-11-21T10:58:00Z">
        <w:r w:rsidR="003B7B8C">
          <w:rPr>
            <w:noProof/>
          </w:rPr>
          <w:t>166</w:t>
        </w:r>
      </w:ins>
      <w:ins w:id="11833" w:author="Alina Frey" w:date="2017-11-16T17:52:00Z">
        <w:r w:rsidRPr="00CF2303">
          <w:fldChar w:fldCharType="end"/>
        </w:r>
        <w:r w:rsidRPr="007F739A">
          <w:t>: End Tab</w:t>
        </w:r>
        <w:bookmarkEnd w:id="11827"/>
        <w:bookmarkEnd w:id="11828"/>
        <w:bookmarkEnd w:id="11829"/>
        <w:bookmarkEnd w:id="11830"/>
      </w:ins>
    </w:p>
    <w:p w14:paraId="31876F34" w14:textId="75521076" w:rsidR="006C0619" w:rsidRPr="007F739A" w:rsidDel="00B42E8A" w:rsidRDefault="005F159C">
      <w:pPr>
        <w:spacing w:after="172" w:line="265" w:lineRule="auto"/>
        <w:ind w:left="-5" w:hanging="10"/>
        <w:rPr>
          <w:del w:id="11834" w:author="Alina Frey" w:date="2017-11-08T16:44:00Z"/>
          <w:color w:val="auto"/>
          <w:rPrChange w:id="11835" w:author="Alina Frey" w:date="2017-11-20T10:06:00Z">
            <w:rPr>
              <w:del w:id="11836" w:author="Alina Frey" w:date="2017-11-08T16:44:00Z"/>
            </w:rPr>
          </w:rPrChange>
        </w:rPr>
      </w:pPr>
      <w:del w:id="11837" w:author="Alina Frey" w:date="2017-11-08T16:44:00Z">
        <w:r w:rsidRPr="007F739A" w:rsidDel="00B42E8A">
          <w:rPr>
            <w:rFonts w:eastAsia="Times New Roman" w:cs="Times New Roman"/>
            <w:b/>
            <w:color w:val="auto"/>
            <w:sz w:val="20"/>
            <w:rPrChange w:id="11838" w:author="Alina Frey" w:date="2017-11-20T10:06:00Z">
              <w:rPr>
                <w:rFonts w:eastAsia="Times New Roman" w:cs="Times New Roman"/>
                <w:b/>
                <w:sz w:val="20"/>
              </w:rPr>
            </w:rPrChange>
          </w:rPr>
          <w:delText>Figure 85: Health Tab</w:delText>
        </w:r>
      </w:del>
    </w:p>
    <w:p w14:paraId="31876F35" w14:textId="64DE691A" w:rsidR="006C0619" w:rsidRPr="007F739A" w:rsidDel="005E09B5" w:rsidRDefault="005F159C">
      <w:pPr>
        <w:pStyle w:val="Heading4"/>
        <w:rPr>
          <w:del w:id="11839" w:author="Alina Frey" w:date="2017-11-16T16:27:00Z"/>
          <w:color w:val="auto"/>
          <w:rPrChange w:id="11840" w:author="Alina Frey" w:date="2017-11-20T10:06:00Z">
            <w:rPr>
              <w:del w:id="11841" w:author="Alina Frey" w:date="2017-11-16T16:27:00Z"/>
            </w:rPr>
          </w:rPrChange>
        </w:rPr>
        <w:pPrChange w:id="11842" w:author="Alina Frey" w:date="2017-11-13T11:04:00Z">
          <w:pPr>
            <w:pStyle w:val="Heading5"/>
            <w:ind w:left="-5"/>
          </w:pPr>
        </w:pPrChange>
      </w:pPr>
      <w:del w:id="11843" w:author="Alina Frey" w:date="2017-11-16T16:27:00Z">
        <w:r w:rsidRPr="007F739A" w:rsidDel="005E09B5">
          <w:rPr>
            <w:color w:val="auto"/>
            <w:rPrChange w:id="11844" w:author="Alina Frey" w:date="2017-11-20T10:06:00Z">
              <w:rPr/>
            </w:rPrChange>
          </w:rPr>
          <w:delText>Smoking</w:delText>
        </w:r>
      </w:del>
    </w:p>
    <w:p w14:paraId="31876F36" w14:textId="1F77C78F" w:rsidR="006C0619" w:rsidRPr="007F739A" w:rsidDel="005E09B5" w:rsidRDefault="005F159C" w:rsidP="00125EBA">
      <w:pPr>
        <w:spacing w:after="19" w:line="252" w:lineRule="auto"/>
        <w:ind w:left="-5" w:hanging="10"/>
        <w:rPr>
          <w:del w:id="11845" w:author="Alina Frey" w:date="2017-11-16T16:26:00Z"/>
          <w:color w:val="auto"/>
          <w:rPrChange w:id="11846" w:author="Alina Frey" w:date="2017-11-20T10:06:00Z">
            <w:rPr>
              <w:del w:id="11847" w:author="Alina Frey" w:date="2017-11-16T16:26:00Z"/>
            </w:rPr>
          </w:rPrChange>
        </w:rPr>
      </w:pPr>
      <w:del w:id="11848" w:author="Alina Frey" w:date="2017-11-16T16:26:00Z">
        <w:r w:rsidRPr="007F739A" w:rsidDel="005E09B5">
          <w:rPr>
            <w:rFonts w:eastAsia="Times New Roman" w:cs="Times New Roman"/>
            <w:color w:val="auto"/>
            <w:rPrChange w:id="11849" w:author="Alina Frey" w:date="2017-11-20T10:06:00Z">
              <w:rPr>
                <w:rFonts w:eastAsia="Times New Roman" w:cs="Times New Roman"/>
              </w:rPr>
            </w:rPrChange>
          </w:rPr>
          <w:delText xml:space="preserve">The user is instructed to complete an assessment of the patients smoking status. Click the </w:delText>
        </w:r>
        <w:r w:rsidRPr="007F739A" w:rsidDel="005E09B5">
          <w:rPr>
            <w:rFonts w:eastAsia="Times New Roman" w:cs="Times New Roman"/>
            <w:b/>
            <w:color w:val="auto"/>
            <w:rPrChange w:id="11850" w:author="Alina Frey" w:date="2017-11-20T10:06:00Z">
              <w:rPr>
                <w:rFonts w:eastAsia="Times New Roman" w:cs="Times New Roman"/>
                <w:b/>
              </w:rPr>
            </w:rPrChange>
          </w:rPr>
          <w:delText>Next</w:delText>
        </w:r>
        <w:r w:rsidRPr="007F739A" w:rsidDel="005E09B5">
          <w:rPr>
            <w:rFonts w:eastAsia="Times New Roman" w:cs="Times New Roman"/>
            <w:color w:val="auto"/>
            <w:rPrChange w:id="11851" w:author="Alina Frey" w:date="2017-11-20T10:06:00Z">
              <w:rPr>
                <w:rFonts w:eastAsia="Times New Roman" w:cs="Times New Roman"/>
              </w:rPr>
            </w:rPrChange>
          </w:rPr>
          <w:delText xml:space="preserve"> button to proceed to the next tab in the call.</w:delText>
        </w:r>
      </w:del>
    </w:p>
    <w:p w14:paraId="31876F37" w14:textId="21A01AEE" w:rsidR="006C0619" w:rsidRPr="00CF2303" w:rsidDel="005E09B5" w:rsidRDefault="005F159C">
      <w:pPr>
        <w:pStyle w:val="Caption"/>
        <w:rPr>
          <w:del w:id="11852" w:author="Alina Frey" w:date="2017-11-16T16:26:00Z"/>
        </w:rPr>
        <w:pPrChange w:id="11853" w:author="Alina Frey" w:date="2017-11-10T14:16:00Z">
          <w:pPr>
            <w:spacing w:after="40"/>
          </w:pPr>
        </w:pPrChange>
      </w:pPr>
      <w:del w:id="11854" w:author="Alina Frey" w:date="2017-11-16T16:26:00Z">
        <w:r w:rsidRPr="00795D08" w:rsidDel="005E09B5">
          <w:rPr>
            <w:b w:val="0"/>
            <w:iCs w:val="0"/>
            <w:noProof/>
          </w:rPr>
          <w:drawing>
            <wp:inline distT="0" distB="0" distL="0" distR="0" wp14:anchorId="31877118" wp14:editId="31877119">
              <wp:extent cx="5820157" cy="3390900"/>
              <wp:effectExtent l="0" t="0" r="0" b="0"/>
              <wp:docPr id="1491" name="Picture 1491"/>
              <wp:cNvGraphicFramePr/>
              <a:graphic xmlns:a="http://schemas.openxmlformats.org/drawingml/2006/main">
                <a:graphicData uri="http://schemas.openxmlformats.org/drawingml/2006/picture">
                  <pic:pic xmlns:pic="http://schemas.openxmlformats.org/drawingml/2006/picture">
                    <pic:nvPicPr>
                      <pic:cNvPr id="1491" name="Picture 1491"/>
                      <pic:cNvPicPr/>
                    </pic:nvPicPr>
                    <pic:blipFill>
                      <a:blip r:embed="rId274"/>
                      <a:stretch>
                        <a:fillRect/>
                      </a:stretch>
                    </pic:blipFill>
                    <pic:spPr>
                      <a:xfrm>
                        <a:off x="0" y="0"/>
                        <a:ext cx="5820157" cy="3390900"/>
                      </a:xfrm>
                      <a:prstGeom prst="rect">
                        <a:avLst/>
                      </a:prstGeom>
                    </pic:spPr>
                  </pic:pic>
                </a:graphicData>
              </a:graphic>
            </wp:inline>
          </w:drawing>
        </w:r>
      </w:del>
    </w:p>
    <w:p w14:paraId="31876F38" w14:textId="012D3414" w:rsidR="006C0619" w:rsidRPr="007F739A" w:rsidDel="000479E4" w:rsidRDefault="005F159C">
      <w:pPr>
        <w:spacing w:after="29" w:line="265" w:lineRule="auto"/>
        <w:ind w:left="-5" w:hanging="10"/>
        <w:rPr>
          <w:del w:id="11855" w:author="Alina Frey" w:date="2017-11-08T16:45:00Z"/>
          <w:color w:val="auto"/>
          <w:rPrChange w:id="11856" w:author="Alina Frey" w:date="2017-11-20T10:06:00Z">
            <w:rPr>
              <w:del w:id="11857" w:author="Alina Frey" w:date="2017-11-08T16:45:00Z"/>
            </w:rPr>
          </w:rPrChange>
        </w:rPr>
      </w:pPr>
      <w:del w:id="11858" w:author="Alina Frey" w:date="2017-11-08T16:45:00Z">
        <w:r w:rsidRPr="007F739A" w:rsidDel="000479E4">
          <w:rPr>
            <w:rFonts w:eastAsia="Times New Roman" w:cs="Times New Roman"/>
            <w:b/>
            <w:color w:val="auto"/>
            <w:sz w:val="20"/>
            <w:rPrChange w:id="11859" w:author="Alina Frey" w:date="2017-11-20T10:06:00Z">
              <w:rPr>
                <w:rFonts w:eastAsia="Times New Roman" w:cs="Times New Roman"/>
                <w:b/>
                <w:sz w:val="20"/>
              </w:rPr>
            </w:rPrChange>
          </w:rPr>
          <w:delText>Figure 86: Smoking Tab</w:delText>
        </w:r>
      </w:del>
    </w:p>
    <w:p w14:paraId="31876F39" w14:textId="286B1EF6" w:rsidR="006C0619" w:rsidRPr="007F739A" w:rsidDel="005E09B5" w:rsidRDefault="005F159C">
      <w:pPr>
        <w:pStyle w:val="Heading4"/>
        <w:rPr>
          <w:del w:id="11860" w:author="Alina Frey" w:date="2017-11-16T16:27:00Z"/>
          <w:color w:val="auto"/>
          <w:rPrChange w:id="11861" w:author="Alina Frey" w:date="2017-11-20T10:06:00Z">
            <w:rPr>
              <w:del w:id="11862" w:author="Alina Frey" w:date="2017-11-16T16:27:00Z"/>
            </w:rPr>
          </w:rPrChange>
        </w:rPr>
        <w:pPrChange w:id="11863" w:author="Alina Frey" w:date="2017-11-13T11:04:00Z">
          <w:pPr>
            <w:pStyle w:val="Heading5"/>
            <w:ind w:left="-5"/>
          </w:pPr>
        </w:pPrChange>
      </w:pPr>
      <w:del w:id="11864" w:author="Alina Frey" w:date="2017-11-16T16:27:00Z">
        <w:r w:rsidRPr="007F739A" w:rsidDel="005E09B5">
          <w:rPr>
            <w:color w:val="auto"/>
            <w:rPrChange w:id="11865" w:author="Alina Frey" w:date="2017-11-20T10:06:00Z">
              <w:rPr/>
            </w:rPrChange>
          </w:rPr>
          <w:delText>Alcohol</w:delText>
        </w:r>
      </w:del>
    </w:p>
    <w:p w14:paraId="31876F3A" w14:textId="5CC90984" w:rsidR="006C0619" w:rsidRPr="007F739A" w:rsidDel="005E09B5" w:rsidRDefault="005F159C" w:rsidP="00125EBA">
      <w:pPr>
        <w:spacing w:after="19" w:line="252" w:lineRule="auto"/>
        <w:ind w:left="-5" w:hanging="10"/>
        <w:rPr>
          <w:del w:id="11866" w:author="Alina Frey" w:date="2017-11-16T16:27:00Z"/>
          <w:color w:val="auto"/>
          <w:rPrChange w:id="11867" w:author="Alina Frey" w:date="2017-11-20T10:06:00Z">
            <w:rPr>
              <w:del w:id="11868" w:author="Alina Frey" w:date="2017-11-16T16:27:00Z"/>
            </w:rPr>
          </w:rPrChange>
        </w:rPr>
      </w:pPr>
      <w:del w:id="11869" w:author="Alina Frey" w:date="2017-11-16T16:27:00Z">
        <w:r w:rsidRPr="007F739A" w:rsidDel="005E09B5">
          <w:rPr>
            <w:rFonts w:eastAsia="Times New Roman" w:cs="Times New Roman"/>
            <w:color w:val="auto"/>
            <w:rPrChange w:id="11870" w:author="Alina Frey" w:date="2017-11-20T10:06:00Z">
              <w:rPr>
                <w:rFonts w:eastAsia="Times New Roman" w:cs="Times New Roman"/>
              </w:rPr>
            </w:rPrChange>
          </w:rPr>
          <w:delText xml:space="preserve">The user is instructed to record and educate the patient regarding alcohol consumption. Click the </w:delText>
        </w:r>
        <w:r w:rsidRPr="007F739A" w:rsidDel="005E09B5">
          <w:rPr>
            <w:rFonts w:eastAsia="Times New Roman" w:cs="Times New Roman"/>
            <w:b/>
            <w:color w:val="auto"/>
            <w:rPrChange w:id="11871" w:author="Alina Frey" w:date="2017-11-20T10:06:00Z">
              <w:rPr>
                <w:rFonts w:eastAsia="Times New Roman" w:cs="Times New Roman"/>
                <w:b/>
              </w:rPr>
            </w:rPrChange>
          </w:rPr>
          <w:delText>Next</w:delText>
        </w:r>
        <w:r w:rsidRPr="007F739A" w:rsidDel="005E09B5">
          <w:rPr>
            <w:rFonts w:eastAsia="Times New Roman" w:cs="Times New Roman"/>
            <w:color w:val="auto"/>
            <w:rPrChange w:id="11872" w:author="Alina Frey" w:date="2017-11-20T10:06:00Z">
              <w:rPr>
                <w:rFonts w:eastAsia="Times New Roman" w:cs="Times New Roman"/>
              </w:rPr>
            </w:rPrChange>
          </w:rPr>
          <w:delText xml:space="preserve"> button to proceed to the next tab in the call.</w:delText>
        </w:r>
      </w:del>
    </w:p>
    <w:p w14:paraId="31876F3B" w14:textId="29E08FFE" w:rsidR="006C0619" w:rsidRPr="00CF2303" w:rsidDel="005E09B5" w:rsidRDefault="005F159C">
      <w:pPr>
        <w:pStyle w:val="Caption"/>
        <w:rPr>
          <w:del w:id="11873" w:author="Alina Frey" w:date="2017-11-16T16:27:00Z"/>
        </w:rPr>
        <w:pPrChange w:id="11874" w:author="Alina Frey" w:date="2017-11-10T14:16:00Z">
          <w:pPr>
            <w:spacing w:after="53"/>
            <w:ind w:right="-1006"/>
          </w:pPr>
        </w:pPrChange>
      </w:pPr>
      <w:del w:id="11875" w:author="Alina Frey" w:date="2017-11-16T16:27:00Z">
        <w:r w:rsidRPr="00795D08" w:rsidDel="005E09B5">
          <w:rPr>
            <w:b w:val="0"/>
            <w:iCs w:val="0"/>
            <w:noProof/>
          </w:rPr>
          <w:drawing>
            <wp:inline distT="0" distB="0" distL="0" distR="0" wp14:anchorId="3187711A" wp14:editId="3187711B">
              <wp:extent cx="6582157" cy="1905000"/>
              <wp:effectExtent l="0" t="0" r="0" b="0"/>
              <wp:docPr id="1509" name="Picture 1509"/>
              <wp:cNvGraphicFramePr/>
              <a:graphic xmlns:a="http://schemas.openxmlformats.org/drawingml/2006/main">
                <a:graphicData uri="http://schemas.openxmlformats.org/drawingml/2006/picture">
                  <pic:pic xmlns:pic="http://schemas.openxmlformats.org/drawingml/2006/picture">
                    <pic:nvPicPr>
                      <pic:cNvPr id="1509" name="Picture 1509"/>
                      <pic:cNvPicPr/>
                    </pic:nvPicPr>
                    <pic:blipFill>
                      <a:blip r:embed="rId275"/>
                      <a:stretch>
                        <a:fillRect/>
                      </a:stretch>
                    </pic:blipFill>
                    <pic:spPr>
                      <a:xfrm>
                        <a:off x="0" y="0"/>
                        <a:ext cx="6582157" cy="1905000"/>
                      </a:xfrm>
                      <a:prstGeom prst="rect">
                        <a:avLst/>
                      </a:prstGeom>
                    </pic:spPr>
                  </pic:pic>
                </a:graphicData>
              </a:graphic>
            </wp:inline>
          </w:drawing>
        </w:r>
      </w:del>
    </w:p>
    <w:p w14:paraId="31876F3C" w14:textId="5944C586" w:rsidR="006C0619" w:rsidRPr="007F739A" w:rsidDel="00BD4E13" w:rsidRDefault="005F159C">
      <w:pPr>
        <w:spacing w:after="173" w:line="265" w:lineRule="auto"/>
        <w:ind w:left="-5" w:hanging="10"/>
        <w:rPr>
          <w:del w:id="11876" w:author="Alina Frey" w:date="2017-11-08T16:45:00Z"/>
          <w:color w:val="auto"/>
          <w:rPrChange w:id="11877" w:author="Alina Frey" w:date="2017-11-20T10:06:00Z">
            <w:rPr>
              <w:del w:id="11878" w:author="Alina Frey" w:date="2017-11-08T16:45:00Z"/>
            </w:rPr>
          </w:rPrChange>
        </w:rPr>
      </w:pPr>
      <w:del w:id="11879" w:author="Alina Frey" w:date="2017-11-08T16:45:00Z">
        <w:r w:rsidRPr="007F739A" w:rsidDel="00BD4E13">
          <w:rPr>
            <w:rFonts w:eastAsia="Times New Roman" w:cs="Times New Roman"/>
            <w:b/>
            <w:color w:val="auto"/>
            <w:sz w:val="20"/>
            <w:rPrChange w:id="11880" w:author="Alina Frey" w:date="2017-11-20T10:06:00Z">
              <w:rPr>
                <w:rFonts w:eastAsia="Times New Roman" w:cs="Times New Roman"/>
                <w:b/>
                <w:sz w:val="20"/>
              </w:rPr>
            </w:rPrChange>
          </w:rPr>
          <w:delText>Figure 87: Alcohol Tab</w:delText>
        </w:r>
      </w:del>
    </w:p>
    <w:p w14:paraId="31876F3D" w14:textId="66A714E8" w:rsidR="006C0619" w:rsidRPr="007F739A" w:rsidDel="005E09B5" w:rsidRDefault="005F159C">
      <w:pPr>
        <w:pStyle w:val="Heading4"/>
        <w:rPr>
          <w:del w:id="11881" w:author="Alina Frey" w:date="2017-11-16T16:27:00Z"/>
          <w:color w:val="auto"/>
          <w:rPrChange w:id="11882" w:author="Alina Frey" w:date="2017-11-20T10:06:00Z">
            <w:rPr>
              <w:del w:id="11883" w:author="Alina Frey" w:date="2017-11-16T16:27:00Z"/>
            </w:rPr>
          </w:rPrChange>
        </w:rPr>
        <w:pPrChange w:id="11884" w:author="Alina Frey" w:date="2017-11-13T11:04:00Z">
          <w:pPr>
            <w:pStyle w:val="Heading5"/>
            <w:ind w:left="-5"/>
          </w:pPr>
        </w:pPrChange>
      </w:pPr>
      <w:del w:id="11885" w:author="Alina Frey" w:date="2017-11-16T16:27:00Z">
        <w:r w:rsidRPr="007F739A" w:rsidDel="005E09B5">
          <w:rPr>
            <w:color w:val="auto"/>
            <w:rPrChange w:id="11886" w:author="Alina Frey" w:date="2017-11-20T10:06:00Z">
              <w:rPr/>
            </w:rPrChange>
          </w:rPr>
          <w:delText>Depression</w:delText>
        </w:r>
      </w:del>
    </w:p>
    <w:p w14:paraId="31876F3E" w14:textId="4A6B7A36" w:rsidR="006C0619" w:rsidRPr="007F739A" w:rsidDel="005E09B5" w:rsidRDefault="005F159C" w:rsidP="00125EBA">
      <w:pPr>
        <w:spacing w:after="19" w:line="252" w:lineRule="auto"/>
        <w:ind w:left="-5" w:hanging="10"/>
        <w:rPr>
          <w:del w:id="11887" w:author="Alina Frey" w:date="2017-11-16T16:27:00Z"/>
          <w:color w:val="auto"/>
          <w:rPrChange w:id="11888" w:author="Alina Frey" w:date="2017-11-20T10:06:00Z">
            <w:rPr>
              <w:del w:id="11889" w:author="Alina Frey" w:date="2017-11-16T16:27:00Z"/>
            </w:rPr>
          </w:rPrChange>
        </w:rPr>
      </w:pPr>
      <w:del w:id="11890" w:author="Alina Frey" w:date="2017-11-16T16:27:00Z">
        <w:r w:rsidRPr="007F739A" w:rsidDel="005E09B5">
          <w:rPr>
            <w:rFonts w:eastAsia="Times New Roman" w:cs="Times New Roman"/>
            <w:color w:val="auto"/>
            <w:rPrChange w:id="11891" w:author="Alina Frey" w:date="2017-11-20T10:06:00Z">
              <w:rPr>
                <w:rFonts w:eastAsia="Times New Roman" w:cs="Times New Roman"/>
              </w:rPr>
            </w:rPrChange>
          </w:rPr>
          <w:delText xml:space="preserve">The user is instructed to assess and record the patient's depression status. Click the </w:delText>
        </w:r>
        <w:r w:rsidRPr="007F739A" w:rsidDel="005E09B5">
          <w:rPr>
            <w:rFonts w:eastAsia="Times New Roman" w:cs="Times New Roman"/>
            <w:b/>
            <w:color w:val="auto"/>
            <w:rPrChange w:id="11892" w:author="Alina Frey" w:date="2017-11-20T10:06:00Z">
              <w:rPr>
                <w:rFonts w:eastAsia="Times New Roman" w:cs="Times New Roman"/>
                <w:b/>
              </w:rPr>
            </w:rPrChange>
          </w:rPr>
          <w:delText>Next</w:delText>
        </w:r>
        <w:r w:rsidRPr="007F739A" w:rsidDel="005E09B5">
          <w:rPr>
            <w:rFonts w:eastAsia="Times New Roman" w:cs="Times New Roman"/>
            <w:color w:val="auto"/>
            <w:rPrChange w:id="11893" w:author="Alina Frey" w:date="2017-11-20T10:06:00Z">
              <w:rPr>
                <w:rFonts w:eastAsia="Times New Roman" w:cs="Times New Roman"/>
              </w:rPr>
            </w:rPrChange>
          </w:rPr>
          <w:delText xml:space="preserve"> button to proceed to the next tab in the call.</w:delText>
        </w:r>
      </w:del>
    </w:p>
    <w:p w14:paraId="31876F3F" w14:textId="37200470" w:rsidR="006C0619" w:rsidRPr="00CF2303" w:rsidDel="005E09B5" w:rsidRDefault="005F159C">
      <w:pPr>
        <w:pStyle w:val="Caption"/>
        <w:rPr>
          <w:del w:id="11894" w:author="Alina Frey" w:date="2017-11-16T16:27:00Z"/>
        </w:rPr>
        <w:pPrChange w:id="11895" w:author="Alina Frey" w:date="2017-11-10T14:16:00Z">
          <w:pPr>
            <w:spacing w:after="105"/>
            <w:ind w:right="-1186"/>
          </w:pPr>
        </w:pPrChange>
      </w:pPr>
      <w:del w:id="11896" w:author="Alina Frey" w:date="2017-11-16T16:27:00Z">
        <w:r w:rsidRPr="00795D08" w:rsidDel="005E09B5">
          <w:rPr>
            <w:b w:val="0"/>
            <w:iCs w:val="0"/>
            <w:noProof/>
          </w:rPr>
          <w:drawing>
            <wp:inline distT="0" distB="0" distL="0" distR="0" wp14:anchorId="3187711C" wp14:editId="3187711D">
              <wp:extent cx="6696457" cy="3181350"/>
              <wp:effectExtent l="0" t="0" r="0" b="0"/>
              <wp:docPr id="1512" name="Picture 1512"/>
              <wp:cNvGraphicFramePr/>
              <a:graphic xmlns:a="http://schemas.openxmlformats.org/drawingml/2006/main">
                <a:graphicData uri="http://schemas.openxmlformats.org/drawingml/2006/picture">
                  <pic:pic xmlns:pic="http://schemas.openxmlformats.org/drawingml/2006/picture">
                    <pic:nvPicPr>
                      <pic:cNvPr id="1512" name="Picture 1512"/>
                      <pic:cNvPicPr/>
                    </pic:nvPicPr>
                    <pic:blipFill>
                      <a:blip r:embed="rId276"/>
                      <a:stretch>
                        <a:fillRect/>
                      </a:stretch>
                    </pic:blipFill>
                    <pic:spPr>
                      <a:xfrm>
                        <a:off x="0" y="0"/>
                        <a:ext cx="6696457" cy="3181350"/>
                      </a:xfrm>
                      <a:prstGeom prst="rect">
                        <a:avLst/>
                      </a:prstGeom>
                    </pic:spPr>
                  </pic:pic>
                </a:graphicData>
              </a:graphic>
            </wp:inline>
          </w:drawing>
        </w:r>
      </w:del>
    </w:p>
    <w:p w14:paraId="31876F40" w14:textId="604929E4" w:rsidR="006C0619" w:rsidRPr="007F739A" w:rsidDel="006A2EA1" w:rsidRDefault="005F159C">
      <w:pPr>
        <w:spacing w:after="29" w:line="265" w:lineRule="auto"/>
        <w:ind w:left="-5" w:hanging="10"/>
        <w:rPr>
          <w:del w:id="11897" w:author="Alina Frey" w:date="2017-11-08T16:45:00Z"/>
          <w:color w:val="auto"/>
          <w:rPrChange w:id="11898" w:author="Alina Frey" w:date="2017-11-20T10:06:00Z">
            <w:rPr>
              <w:del w:id="11899" w:author="Alina Frey" w:date="2017-11-08T16:45:00Z"/>
            </w:rPr>
          </w:rPrChange>
        </w:rPr>
      </w:pPr>
      <w:del w:id="11900" w:author="Alina Frey" w:date="2017-11-08T16:45:00Z">
        <w:r w:rsidRPr="007F739A" w:rsidDel="006A2EA1">
          <w:rPr>
            <w:rFonts w:eastAsia="Times New Roman" w:cs="Times New Roman"/>
            <w:b/>
            <w:color w:val="auto"/>
            <w:sz w:val="20"/>
            <w:rPrChange w:id="11901" w:author="Alina Frey" w:date="2017-11-20T10:06:00Z">
              <w:rPr>
                <w:rFonts w:eastAsia="Times New Roman" w:cs="Times New Roman"/>
                <w:b/>
                <w:sz w:val="20"/>
              </w:rPr>
            </w:rPrChange>
          </w:rPr>
          <w:delText>Figure 88: Depression Tab</w:delText>
        </w:r>
      </w:del>
    </w:p>
    <w:p w14:paraId="31876F41" w14:textId="109552C9" w:rsidR="006C0619" w:rsidRPr="007F739A" w:rsidDel="005E09B5" w:rsidRDefault="005F159C">
      <w:pPr>
        <w:pStyle w:val="Heading4"/>
        <w:rPr>
          <w:del w:id="11902" w:author="Alina Frey" w:date="2017-11-16T16:27:00Z"/>
          <w:color w:val="auto"/>
          <w:rPrChange w:id="11903" w:author="Alina Frey" w:date="2017-11-20T10:06:00Z">
            <w:rPr>
              <w:del w:id="11904" w:author="Alina Frey" w:date="2017-11-16T16:27:00Z"/>
            </w:rPr>
          </w:rPrChange>
        </w:rPr>
        <w:pPrChange w:id="11905" w:author="Alina Frey" w:date="2017-11-13T11:04:00Z">
          <w:pPr>
            <w:pStyle w:val="Heading5"/>
            <w:ind w:left="-5"/>
          </w:pPr>
        </w:pPrChange>
      </w:pPr>
      <w:del w:id="11906" w:author="Alina Frey" w:date="2017-11-16T16:27:00Z">
        <w:r w:rsidRPr="007F739A" w:rsidDel="005E09B5">
          <w:rPr>
            <w:color w:val="auto"/>
            <w:rPrChange w:id="11907" w:author="Alina Frey" w:date="2017-11-20T10:06:00Z">
              <w:rPr/>
            </w:rPrChange>
          </w:rPr>
          <w:delText>IPV (Interpersonal Violence)</w:delText>
        </w:r>
      </w:del>
    </w:p>
    <w:p w14:paraId="31876F42" w14:textId="6278C853" w:rsidR="006C0619" w:rsidRPr="007F739A" w:rsidDel="005E09B5" w:rsidRDefault="005F159C" w:rsidP="00125EBA">
      <w:pPr>
        <w:spacing w:after="19" w:line="252" w:lineRule="auto"/>
        <w:ind w:left="-5" w:hanging="10"/>
        <w:rPr>
          <w:del w:id="11908" w:author="Alina Frey" w:date="2017-11-16T16:27:00Z"/>
          <w:color w:val="auto"/>
          <w:rPrChange w:id="11909" w:author="Alina Frey" w:date="2017-11-20T10:06:00Z">
            <w:rPr>
              <w:del w:id="11910" w:author="Alina Frey" w:date="2017-11-16T16:27:00Z"/>
            </w:rPr>
          </w:rPrChange>
        </w:rPr>
      </w:pPr>
      <w:del w:id="11911" w:author="Alina Frey" w:date="2017-11-16T16:27:00Z">
        <w:r w:rsidRPr="007F739A" w:rsidDel="005E09B5">
          <w:rPr>
            <w:rFonts w:eastAsia="Times New Roman" w:cs="Times New Roman"/>
            <w:color w:val="auto"/>
            <w:rPrChange w:id="11912" w:author="Alina Frey" w:date="2017-11-20T10:06:00Z">
              <w:rPr>
                <w:rFonts w:eastAsia="Times New Roman" w:cs="Times New Roman"/>
              </w:rPr>
            </w:rPrChange>
          </w:rPr>
          <w:delText xml:space="preserve">The user is instructed to assess the patient's interpersonal violence status, record any incidents and offer referral assistance. </w:delText>
        </w:r>
      </w:del>
    </w:p>
    <w:p w14:paraId="31876F43" w14:textId="4D604BF9" w:rsidR="006C0619" w:rsidRPr="00CF2303" w:rsidDel="005E09B5" w:rsidRDefault="005F159C">
      <w:pPr>
        <w:pStyle w:val="Caption"/>
        <w:rPr>
          <w:del w:id="11913" w:author="Alina Frey" w:date="2017-11-16T16:27:00Z"/>
        </w:rPr>
        <w:pPrChange w:id="11914" w:author="Alina Frey" w:date="2017-11-10T14:16:00Z">
          <w:pPr>
            <w:spacing w:after="58"/>
            <w:ind w:right="-480"/>
          </w:pPr>
        </w:pPrChange>
      </w:pPr>
      <w:del w:id="11915" w:author="Alina Frey" w:date="2017-11-16T16:27:00Z">
        <w:r w:rsidRPr="00795D08" w:rsidDel="005E09B5">
          <w:rPr>
            <w:b w:val="0"/>
            <w:iCs w:val="0"/>
            <w:noProof/>
          </w:rPr>
          <w:drawing>
            <wp:inline distT="0" distB="0" distL="0" distR="0" wp14:anchorId="3187711E" wp14:editId="3187711F">
              <wp:extent cx="6248400" cy="3057144"/>
              <wp:effectExtent l="0" t="0" r="0" b="0"/>
              <wp:docPr id="1533" name="Picture 1533"/>
              <wp:cNvGraphicFramePr/>
              <a:graphic xmlns:a="http://schemas.openxmlformats.org/drawingml/2006/main">
                <a:graphicData uri="http://schemas.openxmlformats.org/drawingml/2006/picture">
                  <pic:pic xmlns:pic="http://schemas.openxmlformats.org/drawingml/2006/picture">
                    <pic:nvPicPr>
                      <pic:cNvPr id="1533" name="Picture 1533"/>
                      <pic:cNvPicPr/>
                    </pic:nvPicPr>
                    <pic:blipFill>
                      <a:blip r:embed="rId277"/>
                      <a:stretch>
                        <a:fillRect/>
                      </a:stretch>
                    </pic:blipFill>
                    <pic:spPr>
                      <a:xfrm>
                        <a:off x="0" y="0"/>
                        <a:ext cx="6248400" cy="3057144"/>
                      </a:xfrm>
                      <a:prstGeom prst="rect">
                        <a:avLst/>
                      </a:prstGeom>
                    </pic:spPr>
                  </pic:pic>
                </a:graphicData>
              </a:graphic>
            </wp:inline>
          </w:drawing>
        </w:r>
      </w:del>
    </w:p>
    <w:p w14:paraId="31876F44" w14:textId="61F10B14" w:rsidR="006C0619" w:rsidRPr="007F739A" w:rsidDel="00652FBE" w:rsidRDefault="005F159C">
      <w:pPr>
        <w:spacing w:after="432" w:line="265" w:lineRule="auto"/>
        <w:ind w:left="-5" w:hanging="10"/>
        <w:rPr>
          <w:del w:id="11916" w:author="Alina Frey" w:date="2017-11-08T16:45:00Z"/>
          <w:color w:val="auto"/>
          <w:rPrChange w:id="11917" w:author="Alina Frey" w:date="2017-11-20T10:06:00Z">
            <w:rPr>
              <w:del w:id="11918" w:author="Alina Frey" w:date="2017-11-08T16:45:00Z"/>
            </w:rPr>
          </w:rPrChange>
        </w:rPr>
      </w:pPr>
      <w:del w:id="11919" w:author="Alina Frey" w:date="2017-11-08T16:45:00Z">
        <w:r w:rsidRPr="007F739A" w:rsidDel="00652FBE">
          <w:rPr>
            <w:rFonts w:eastAsia="Times New Roman" w:cs="Times New Roman"/>
            <w:b/>
            <w:color w:val="auto"/>
            <w:sz w:val="20"/>
            <w:rPrChange w:id="11920" w:author="Alina Frey" w:date="2017-11-20T10:06:00Z">
              <w:rPr>
                <w:rFonts w:eastAsia="Times New Roman" w:cs="Times New Roman"/>
                <w:b/>
                <w:sz w:val="20"/>
              </w:rPr>
            </w:rPrChange>
          </w:rPr>
          <w:delText>Figure 89: IPV Tab</w:delText>
        </w:r>
      </w:del>
    </w:p>
    <w:p w14:paraId="31876F45" w14:textId="6F02F73E" w:rsidR="006C0619" w:rsidRPr="007F739A" w:rsidDel="005E09B5" w:rsidRDefault="005F159C">
      <w:pPr>
        <w:pStyle w:val="Heading4"/>
        <w:rPr>
          <w:del w:id="11921" w:author="Alina Frey" w:date="2017-11-16T16:28:00Z"/>
          <w:color w:val="auto"/>
          <w:rPrChange w:id="11922" w:author="Alina Frey" w:date="2017-11-20T10:06:00Z">
            <w:rPr>
              <w:del w:id="11923" w:author="Alina Frey" w:date="2017-11-16T16:28:00Z"/>
            </w:rPr>
          </w:rPrChange>
        </w:rPr>
        <w:pPrChange w:id="11924" w:author="Alina Frey" w:date="2017-11-13T11:04:00Z">
          <w:pPr>
            <w:pStyle w:val="Heading5"/>
            <w:ind w:left="-5"/>
          </w:pPr>
        </w:pPrChange>
      </w:pPr>
      <w:del w:id="11925" w:author="Alina Frey" w:date="2017-11-16T16:28:00Z">
        <w:r w:rsidRPr="007F739A" w:rsidDel="005E09B5">
          <w:rPr>
            <w:color w:val="auto"/>
            <w:rPrChange w:id="11926" w:author="Alina Frey" w:date="2017-11-20T10:06:00Z">
              <w:rPr/>
            </w:rPrChange>
          </w:rPr>
          <w:delText>Classes</w:delText>
        </w:r>
      </w:del>
    </w:p>
    <w:p w14:paraId="31876F46" w14:textId="70B56B5D" w:rsidR="006C0619" w:rsidRPr="007F739A" w:rsidDel="005E09B5" w:rsidRDefault="005F159C" w:rsidP="00125EBA">
      <w:pPr>
        <w:spacing w:after="19" w:line="252" w:lineRule="auto"/>
        <w:ind w:left="-5" w:hanging="10"/>
        <w:rPr>
          <w:del w:id="11927" w:author="Alina Frey" w:date="2017-11-16T16:28:00Z"/>
          <w:color w:val="auto"/>
          <w:rPrChange w:id="11928" w:author="Alina Frey" w:date="2017-11-20T10:06:00Z">
            <w:rPr>
              <w:del w:id="11929" w:author="Alina Frey" w:date="2017-11-16T16:28:00Z"/>
            </w:rPr>
          </w:rPrChange>
        </w:rPr>
      </w:pPr>
      <w:del w:id="11930" w:author="Alina Frey" w:date="2017-11-16T16:28:00Z">
        <w:r w:rsidRPr="007F739A" w:rsidDel="005E09B5">
          <w:rPr>
            <w:rFonts w:eastAsia="Times New Roman" w:cs="Times New Roman"/>
            <w:color w:val="auto"/>
            <w:rPrChange w:id="11931" w:author="Alina Frey" w:date="2017-11-20T10:06:00Z">
              <w:rPr>
                <w:rFonts w:eastAsia="Times New Roman" w:cs="Times New Roman"/>
              </w:rPr>
            </w:rPrChange>
          </w:rPr>
          <w:delText xml:space="preserve">The user is instructed to discuss appropriate classes with the patient, assess their interest and record any notes. Click the </w:delText>
        </w:r>
        <w:r w:rsidRPr="007F739A" w:rsidDel="005E09B5">
          <w:rPr>
            <w:rFonts w:eastAsia="Times New Roman" w:cs="Times New Roman"/>
            <w:b/>
            <w:color w:val="auto"/>
            <w:rPrChange w:id="11932" w:author="Alina Frey" w:date="2017-11-20T10:06:00Z">
              <w:rPr>
                <w:rFonts w:eastAsia="Times New Roman" w:cs="Times New Roman"/>
                <w:b/>
              </w:rPr>
            </w:rPrChange>
          </w:rPr>
          <w:delText xml:space="preserve">Next </w:delText>
        </w:r>
        <w:r w:rsidRPr="007F739A" w:rsidDel="005E09B5">
          <w:rPr>
            <w:rFonts w:eastAsia="Times New Roman" w:cs="Times New Roman"/>
            <w:color w:val="auto"/>
            <w:rPrChange w:id="11933" w:author="Alina Frey" w:date="2017-11-20T10:06:00Z">
              <w:rPr>
                <w:rFonts w:eastAsia="Times New Roman" w:cs="Times New Roman"/>
              </w:rPr>
            </w:rPrChange>
          </w:rPr>
          <w:delText>button</w:delText>
        </w:r>
        <w:r w:rsidRPr="007F739A" w:rsidDel="005E09B5">
          <w:rPr>
            <w:rFonts w:eastAsia="Times New Roman" w:cs="Times New Roman"/>
            <w:b/>
            <w:color w:val="auto"/>
            <w:rPrChange w:id="11934" w:author="Alina Frey" w:date="2017-11-20T10:06:00Z">
              <w:rPr>
                <w:rFonts w:eastAsia="Times New Roman" w:cs="Times New Roman"/>
                <w:b/>
              </w:rPr>
            </w:rPrChange>
          </w:rPr>
          <w:delText xml:space="preserve"> </w:delText>
        </w:r>
        <w:r w:rsidRPr="007F739A" w:rsidDel="005E09B5">
          <w:rPr>
            <w:rFonts w:eastAsia="Times New Roman" w:cs="Times New Roman"/>
            <w:color w:val="auto"/>
            <w:rPrChange w:id="11935" w:author="Alina Frey" w:date="2017-11-20T10:06:00Z">
              <w:rPr>
                <w:rFonts w:eastAsia="Times New Roman" w:cs="Times New Roman"/>
              </w:rPr>
            </w:rPrChange>
          </w:rPr>
          <w:delText>to proceed to the next tab in the call.</w:delText>
        </w:r>
      </w:del>
    </w:p>
    <w:p w14:paraId="31876F47" w14:textId="0908ED56" w:rsidR="006C0619" w:rsidRPr="00CF2303" w:rsidDel="005E09B5" w:rsidRDefault="005F159C">
      <w:pPr>
        <w:pStyle w:val="Caption"/>
        <w:rPr>
          <w:del w:id="11936" w:author="Alina Frey" w:date="2017-11-16T16:28:00Z"/>
        </w:rPr>
        <w:pPrChange w:id="11937" w:author="Alina Frey" w:date="2017-11-10T14:16:00Z">
          <w:pPr>
            <w:spacing w:after="33"/>
            <w:ind w:right="-1050"/>
          </w:pPr>
        </w:pPrChange>
      </w:pPr>
      <w:del w:id="11938" w:author="Alina Frey" w:date="2017-11-16T16:28:00Z">
        <w:r w:rsidRPr="00795D08" w:rsidDel="005E09B5">
          <w:rPr>
            <w:b w:val="0"/>
            <w:iCs w:val="0"/>
            <w:noProof/>
          </w:rPr>
          <w:drawing>
            <wp:inline distT="0" distB="0" distL="0" distR="0" wp14:anchorId="31877120" wp14:editId="31877121">
              <wp:extent cx="6610350" cy="2353056"/>
              <wp:effectExtent l="0" t="0" r="0" b="0"/>
              <wp:docPr id="1536" name="Picture 1536"/>
              <wp:cNvGraphicFramePr/>
              <a:graphic xmlns:a="http://schemas.openxmlformats.org/drawingml/2006/main">
                <a:graphicData uri="http://schemas.openxmlformats.org/drawingml/2006/picture">
                  <pic:pic xmlns:pic="http://schemas.openxmlformats.org/drawingml/2006/picture">
                    <pic:nvPicPr>
                      <pic:cNvPr id="1536" name="Picture 1536"/>
                      <pic:cNvPicPr/>
                    </pic:nvPicPr>
                    <pic:blipFill>
                      <a:blip r:embed="rId278"/>
                      <a:stretch>
                        <a:fillRect/>
                      </a:stretch>
                    </pic:blipFill>
                    <pic:spPr>
                      <a:xfrm>
                        <a:off x="0" y="0"/>
                        <a:ext cx="6610350" cy="2353056"/>
                      </a:xfrm>
                      <a:prstGeom prst="rect">
                        <a:avLst/>
                      </a:prstGeom>
                    </pic:spPr>
                  </pic:pic>
                </a:graphicData>
              </a:graphic>
            </wp:inline>
          </w:drawing>
        </w:r>
      </w:del>
    </w:p>
    <w:p w14:paraId="31876F48" w14:textId="7B709004" w:rsidR="006C0619" w:rsidRPr="007F739A" w:rsidDel="00C31384" w:rsidRDefault="005F159C">
      <w:pPr>
        <w:spacing w:after="29" w:line="265" w:lineRule="auto"/>
        <w:ind w:left="-5" w:hanging="10"/>
        <w:rPr>
          <w:del w:id="11939" w:author="Alina Frey" w:date="2017-11-08T16:46:00Z"/>
          <w:color w:val="auto"/>
          <w:rPrChange w:id="11940" w:author="Alina Frey" w:date="2017-11-20T10:06:00Z">
            <w:rPr>
              <w:del w:id="11941" w:author="Alina Frey" w:date="2017-11-08T16:46:00Z"/>
            </w:rPr>
          </w:rPrChange>
        </w:rPr>
      </w:pPr>
      <w:del w:id="11942" w:author="Alina Frey" w:date="2017-11-08T16:46:00Z">
        <w:r w:rsidRPr="007F739A" w:rsidDel="00C31384">
          <w:rPr>
            <w:rFonts w:eastAsia="Times New Roman" w:cs="Times New Roman"/>
            <w:b/>
            <w:color w:val="auto"/>
            <w:sz w:val="20"/>
            <w:rPrChange w:id="11943" w:author="Alina Frey" w:date="2017-11-20T10:06:00Z">
              <w:rPr>
                <w:rFonts w:eastAsia="Times New Roman" w:cs="Times New Roman"/>
                <w:b/>
                <w:sz w:val="20"/>
              </w:rPr>
            </w:rPrChange>
          </w:rPr>
          <w:delText>Figure 90: Classes Tab</w:delText>
        </w:r>
      </w:del>
    </w:p>
    <w:p w14:paraId="31876F49" w14:textId="2CC26D7B" w:rsidR="006C0619" w:rsidRPr="007F739A" w:rsidDel="005E09B5" w:rsidRDefault="005F159C">
      <w:pPr>
        <w:pStyle w:val="Heading4"/>
        <w:rPr>
          <w:del w:id="11944" w:author="Alina Frey" w:date="2017-11-16T16:28:00Z"/>
          <w:color w:val="auto"/>
          <w:rPrChange w:id="11945" w:author="Alina Frey" w:date="2017-11-20T10:06:00Z">
            <w:rPr>
              <w:del w:id="11946" w:author="Alina Frey" w:date="2017-11-16T16:28:00Z"/>
            </w:rPr>
          </w:rPrChange>
        </w:rPr>
        <w:pPrChange w:id="11947" w:author="Alina Frey" w:date="2017-11-13T11:04:00Z">
          <w:pPr>
            <w:pStyle w:val="Heading5"/>
            <w:ind w:left="-5"/>
          </w:pPr>
        </w:pPrChange>
      </w:pPr>
      <w:del w:id="11948" w:author="Alina Frey" w:date="2017-11-16T16:28:00Z">
        <w:r w:rsidRPr="007F739A" w:rsidDel="005E09B5">
          <w:rPr>
            <w:color w:val="auto"/>
            <w:rPrChange w:id="11949" w:author="Alina Frey" w:date="2017-11-20T10:06:00Z">
              <w:rPr/>
            </w:rPrChange>
          </w:rPr>
          <w:delText>Breast Feeding</w:delText>
        </w:r>
      </w:del>
    </w:p>
    <w:p w14:paraId="31876F4A" w14:textId="612633FD" w:rsidR="006C0619" w:rsidRPr="007F739A" w:rsidDel="005E09B5" w:rsidRDefault="005F159C" w:rsidP="00125EBA">
      <w:pPr>
        <w:spacing w:after="19" w:line="252" w:lineRule="auto"/>
        <w:ind w:left="-5" w:hanging="10"/>
        <w:rPr>
          <w:del w:id="11950" w:author="Alina Frey" w:date="2017-11-16T16:28:00Z"/>
          <w:color w:val="auto"/>
          <w:rPrChange w:id="11951" w:author="Alina Frey" w:date="2017-11-20T10:06:00Z">
            <w:rPr>
              <w:del w:id="11952" w:author="Alina Frey" w:date="2017-11-16T16:28:00Z"/>
            </w:rPr>
          </w:rPrChange>
        </w:rPr>
      </w:pPr>
      <w:del w:id="11953" w:author="Alina Frey" w:date="2017-11-16T16:28:00Z">
        <w:r w:rsidRPr="007F739A" w:rsidDel="005E09B5">
          <w:rPr>
            <w:rFonts w:eastAsia="Times New Roman" w:cs="Times New Roman"/>
            <w:color w:val="auto"/>
            <w:rPrChange w:id="11954" w:author="Alina Frey" w:date="2017-11-20T10:06:00Z">
              <w:rPr>
                <w:rFonts w:eastAsia="Times New Roman" w:cs="Times New Roman"/>
              </w:rPr>
            </w:rPrChange>
          </w:rPr>
          <w:delText>The user is instructed to discuss and record the patient's plans for infant feeding and inquire about the patients need for supplies.</w:delText>
        </w:r>
      </w:del>
    </w:p>
    <w:p w14:paraId="31876F4B" w14:textId="582B1C06" w:rsidR="006C0619" w:rsidRPr="00CF2303" w:rsidDel="005E09B5" w:rsidRDefault="005F159C">
      <w:pPr>
        <w:pStyle w:val="Caption"/>
        <w:rPr>
          <w:del w:id="11955" w:author="Alina Frey" w:date="2017-11-16T16:28:00Z"/>
        </w:rPr>
        <w:pPrChange w:id="11956" w:author="Alina Frey" w:date="2017-11-10T14:16:00Z">
          <w:pPr>
            <w:spacing w:after="51"/>
            <w:ind w:right="-646"/>
          </w:pPr>
        </w:pPrChange>
      </w:pPr>
      <w:del w:id="11957" w:author="Alina Frey" w:date="2017-11-16T16:28:00Z">
        <w:r w:rsidRPr="00795D08" w:rsidDel="005E09B5">
          <w:rPr>
            <w:b w:val="0"/>
            <w:iCs w:val="0"/>
            <w:noProof/>
          </w:rPr>
          <w:drawing>
            <wp:inline distT="0" distB="0" distL="0" distR="0" wp14:anchorId="31877122" wp14:editId="31877123">
              <wp:extent cx="6353557" cy="4315206"/>
              <wp:effectExtent l="0" t="0" r="0" b="0"/>
              <wp:docPr id="1551" name="Picture 1551"/>
              <wp:cNvGraphicFramePr/>
              <a:graphic xmlns:a="http://schemas.openxmlformats.org/drawingml/2006/main">
                <a:graphicData uri="http://schemas.openxmlformats.org/drawingml/2006/picture">
                  <pic:pic xmlns:pic="http://schemas.openxmlformats.org/drawingml/2006/picture">
                    <pic:nvPicPr>
                      <pic:cNvPr id="1551" name="Picture 1551"/>
                      <pic:cNvPicPr/>
                    </pic:nvPicPr>
                    <pic:blipFill>
                      <a:blip r:embed="rId279"/>
                      <a:stretch>
                        <a:fillRect/>
                      </a:stretch>
                    </pic:blipFill>
                    <pic:spPr>
                      <a:xfrm>
                        <a:off x="0" y="0"/>
                        <a:ext cx="6353557" cy="4315206"/>
                      </a:xfrm>
                      <a:prstGeom prst="rect">
                        <a:avLst/>
                      </a:prstGeom>
                    </pic:spPr>
                  </pic:pic>
                </a:graphicData>
              </a:graphic>
            </wp:inline>
          </w:drawing>
        </w:r>
      </w:del>
    </w:p>
    <w:p w14:paraId="31876F4C" w14:textId="3F2D13F2" w:rsidR="006C0619" w:rsidRPr="007F739A" w:rsidDel="00FF53E2" w:rsidRDefault="005F159C">
      <w:pPr>
        <w:spacing w:after="433" w:line="265" w:lineRule="auto"/>
        <w:ind w:left="-5" w:hanging="10"/>
        <w:rPr>
          <w:del w:id="11958" w:author="Alina Frey" w:date="2017-11-08T16:46:00Z"/>
          <w:color w:val="auto"/>
          <w:rPrChange w:id="11959" w:author="Alina Frey" w:date="2017-11-20T10:06:00Z">
            <w:rPr>
              <w:del w:id="11960" w:author="Alina Frey" w:date="2017-11-08T16:46:00Z"/>
            </w:rPr>
          </w:rPrChange>
        </w:rPr>
      </w:pPr>
      <w:del w:id="11961" w:author="Alina Frey" w:date="2017-11-08T16:46:00Z">
        <w:r w:rsidRPr="007F739A" w:rsidDel="00FF53E2">
          <w:rPr>
            <w:rFonts w:eastAsia="Times New Roman" w:cs="Times New Roman"/>
            <w:b/>
            <w:color w:val="auto"/>
            <w:sz w:val="20"/>
            <w:rPrChange w:id="11962" w:author="Alina Frey" w:date="2017-11-20T10:06:00Z">
              <w:rPr>
                <w:rFonts w:eastAsia="Times New Roman" w:cs="Times New Roman"/>
                <w:b/>
                <w:sz w:val="20"/>
              </w:rPr>
            </w:rPrChange>
          </w:rPr>
          <w:delText>Figure 91: Breastfeeding Tab</w:delText>
        </w:r>
      </w:del>
    </w:p>
    <w:p w14:paraId="31876F4D" w14:textId="72494254" w:rsidR="006C0619" w:rsidRPr="007F739A" w:rsidDel="004715B3" w:rsidRDefault="005F159C">
      <w:pPr>
        <w:pStyle w:val="Heading4"/>
        <w:rPr>
          <w:del w:id="11963" w:author="Alina Frey" w:date="2017-11-16T16:28:00Z"/>
          <w:color w:val="auto"/>
          <w:rPrChange w:id="11964" w:author="Alina Frey" w:date="2017-11-20T10:06:00Z">
            <w:rPr>
              <w:del w:id="11965" w:author="Alina Frey" w:date="2017-11-16T16:28:00Z"/>
            </w:rPr>
          </w:rPrChange>
        </w:rPr>
        <w:pPrChange w:id="11966" w:author="Alina Frey" w:date="2017-11-13T11:04:00Z">
          <w:pPr>
            <w:pStyle w:val="Heading5"/>
            <w:ind w:left="-5"/>
          </w:pPr>
        </w:pPrChange>
      </w:pPr>
      <w:del w:id="11967" w:author="Alina Frey" w:date="2017-11-16T16:28:00Z">
        <w:r w:rsidRPr="007F739A" w:rsidDel="004715B3">
          <w:rPr>
            <w:color w:val="auto"/>
            <w:rPrChange w:id="11968" w:author="Alina Frey" w:date="2017-11-20T10:06:00Z">
              <w:rPr/>
            </w:rPrChange>
          </w:rPr>
          <w:delText>WIC (Women, Infants and Children)</w:delText>
        </w:r>
      </w:del>
    </w:p>
    <w:p w14:paraId="31876F4E" w14:textId="7A77C818" w:rsidR="006C0619" w:rsidRPr="007F739A" w:rsidDel="004715B3" w:rsidRDefault="005F159C" w:rsidP="00125EBA">
      <w:pPr>
        <w:spacing w:after="19" w:line="252" w:lineRule="auto"/>
        <w:ind w:left="-5" w:hanging="10"/>
        <w:rPr>
          <w:del w:id="11969" w:author="Alina Frey" w:date="2017-11-16T16:28:00Z"/>
          <w:color w:val="auto"/>
          <w:rPrChange w:id="11970" w:author="Alina Frey" w:date="2017-11-20T10:06:00Z">
            <w:rPr>
              <w:del w:id="11971" w:author="Alina Frey" w:date="2017-11-16T16:28:00Z"/>
            </w:rPr>
          </w:rPrChange>
        </w:rPr>
      </w:pPr>
      <w:del w:id="11972" w:author="Alina Frey" w:date="2017-11-16T16:28:00Z">
        <w:r w:rsidRPr="007F739A" w:rsidDel="004715B3">
          <w:rPr>
            <w:rFonts w:eastAsia="Times New Roman" w:cs="Times New Roman"/>
            <w:color w:val="auto"/>
            <w:rPrChange w:id="11973" w:author="Alina Frey" w:date="2017-11-20T10:06:00Z">
              <w:rPr>
                <w:rFonts w:eastAsia="Times New Roman" w:cs="Times New Roman"/>
              </w:rPr>
            </w:rPrChange>
          </w:rPr>
          <w:delText xml:space="preserve">The user is instructed to educate the patient on resources available through the WIC program. Click the </w:delText>
        </w:r>
        <w:r w:rsidRPr="007F739A" w:rsidDel="004715B3">
          <w:rPr>
            <w:rFonts w:eastAsia="Times New Roman" w:cs="Times New Roman"/>
            <w:b/>
            <w:color w:val="auto"/>
            <w:rPrChange w:id="11974" w:author="Alina Frey" w:date="2017-11-20T10:06:00Z">
              <w:rPr>
                <w:rFonts w:eastAsia="Times New Roman" w:cs="Times New Roman"/>
                <w:b/>
              </w:rPr>
            </w:rPrChange>
          </w:rPr>
          <w:delText>Next</w:delText>
        </w:r>
        <w:r w:rsidRPr="007F739A" w:rsidDel="004715B3">
          <w:rPr>
            <w:rFonts w:eastAsia="Times New Roman" w:cs="Times New Roman"/>
            <w:color w:val="auto"/>
            <w:rPrChange w:id="11975" w:author="Alina Frey" w:date="2017-11-20T10:06:00Z">
              <w:rPr>
                <w:rFonts w:eastAsia="Times New Roman" w:cs="Times New Roman"/>
              </w:rPr>
            </w:rPrChange>
          </w:rPr>
          <w:delText xml:space="preserve"> button to proceed to the next tab in the call.</w:delText>
        </w:r>
      </w:del>
    </w:p>
    <w:p w14:paraId="31876F4F" w14:textId="48B6F060" w:rsidR="006C0619" w:rsidRPr="00CF2303" w:rsidDel="004715B3" w:rsidRDefault="005F159C">
      <w:pPr>
        <w:pStyle w:val="Caption"/>
        <w:rPr>
          <w:del w:id="11976" w:author="Alina Frey" w:date="2017-11-16T16:28:00Z"/>
        </w:rPr>
        <w:pPrChange w:id="11977" w:author="Alina Frey" w:date="2017-11-10T14:16:00Z">
          <w:pPr>
            <w:spacing w:after="86"/>
            <w:ind w:right="-1096"/>
          </w:pPr>
        </w:pPrChange>
      </w:pPr>
      <w:del w:id="11978" w:author="Alina Frey" w:date="2017-11-16T16:28:00Z">
        <w:r w:rsidRPr="00795D08" w:rsidDel="004715B3">
          <w:rPr>
            <w:b w:val="0"/>
            <w:iCs w:val="0"/>
            <w:noProof/>
          </w:rPr>
          <w:drawing>
            <wp:inline distT="0" distB="0" distL="0" distR="0" wp14:anchorId="31877124" wp14:editId="31877125">
              <wp:extent cx="6639307" cy="1638300"/>
              <wp:effectExtent l="0" t="0" r="0" b="0"/>
              <wp:docPr id="1554" name="Picture 1554"/>
              <wp:cNvGraphicFramePr/>
              <a:graphic xmlns:a="http://schemas.openxmlformats.org/drawingml/2006/main">
                <a:graphicData uri="http://schemas.openxmlformats.org/drawingml/2006/picture">
                  <pic:pic xmlns:pic="http://schemas.openxmlformats.org/drawingml/2006/picture">
                    <pic:nvPicPr>
                      <pic:cNvPr id="1554" name="Picture 1554"/>
                      <pic:cNvPicPr/>
                    </pic:nvPicPr>
                    <pic:blipFill>
                      <a:blip r:embed="rId280"/>
                      <a:stretch>
                        <a:fillRect/>
                      </a:stretch>
                    </pic:blipFill>
                    <pic:spPr>
                      <a:xfrm>
                        <a:off x="0" y="0"/>
                        <a:ext cx="6639307" cy="1638300"/>
                      </a:xfrm>
                      <a:prstGeom prst="rect">
                        <a:avLst/>
                      </a:prstGeom>
                    </pic:spPr>
                  </pic:pic>
                </a:graphicData>
              </a:graphic>
            </wp:inline>
          </w:drawing>
        </w:r>
      </w:del>
    </w:p>
    <w:p w14:paraId="31876F50" w14:textId="4CF77E7E" w:rsidR="006C0619" w:rsidRPr="007F739A" w:rsidDel="00B67BA8" w:rsidRDefault="005F159C">
      <w:pPr>
        <w:spacing w:after="29" w:line="265" w:lineRule="auto"/>
        <w:ind w:left="-5" w:hanging="10"/>
        <w:rPr>
          <w:del w:id="11979" w:author="Alina Frey" w:date="2017-11-08T16:46:00Z"/>
          <w:color w:val="auto"/>
          <w:rPrChange w:id="11980" w:author="Alina Frey" w:date="2017-11-20T10:06:00Z">
            <w:rPr>
              <w:del w:id="11981" w:author="Alina Frey" w:date="2017-11-08T16:46:00Z"/>
            </w:rPr>
          </w:rPrChange>
        </w:rPr>
      </w:pPr>
      <w:del w:id="11982" w:author="Alina Frey" w:date="2017-11-08T16:46:00Z">
        <w:r w:rsidRPr="007F739A" w:rsidDel="00B67BA8">
          <w:rPr>
            <w:rFonts w:eastAsia="Times New Roman" w:cs="Times New Roman"/>
            <w:b/>
            <w:color w:val="auto"/>
            <w:sz w:val="20"/>
            <w:rPrChange w:id="11983" w:author="Alina Frey" w:date="2017-11-20T10:06:00Z">
              <w:rPr>
                <w:rFonts w:eastAsia="Times New Roman" w:cs="Times New Roman"/>
                <w:b/>
                <w:sz w:val="20"/>
              </w:rPr>
            </w:rPrChange>
          </w:rPr>
          <w:delText>Figure 92: WIC Tab</w:delText>
        </w:r>
      </w:del>
    </w:p>
    <w:p w14:paraId="31876F51" w14:textId="627AC47D" w:rsidR="006C0619" w:rsidRPr="007F739A" w:rsidDel="004715B3" w:rsidRDefault="005F159C">
      <w:pPr>
        <w:pStyle w:val="Heading4"/>
        <w:rPr>
          <w:del w:id="11984" w:author="Alina Frey" w:date="2017-11-16T16:29:00Z"/>
          <w:color w:val="auto"/>
          <w:rPrChange w:id="11985" w:author="Alina Frey" w:date="2017-11-20T10:06:00Z">
            <w:rPr>
              <w:del w:id="11986" w:author="Alina Frey" w:date="2017-11-16T16:29:00Z"/>
            </w:rPr>
          </w:rPrChange>
        </w:rPr>
        <w:pPrChange w:id="11987" w:author="Alina Frey" w:date="2017-11-13T11:04:00Z">
          <w:pPr>
            <w:pStyle w:val="Heading5"/>
            <w:ind w:left="-5"/>
          </w:pPr>
        </w:pPrChange>
      </w:pPr>
      <w:del w:id="11988" w:author="Alina Frey" w:date="2017-11-16T16:29:00Z">
        <w:r w:rsidRPr="007F739A" w:rsidDel="004715B3">
          <w:rPr>
            <w:color w:val="auto"/>
            <w:rPrChange w:id="11989" w:author="Alina Frey" w:date="2017-11-20T10:06:00Z">
              <w:rPr/>
            </w:rPrChange>
          </w:rPr>
          <w:delText>Contraception</w:delText>
        </w:r>
      </w:del>
    </w:p>
    <w:p w14:paraId="31876F52" w14:textId="0B5414CE" w:rsidR="006C0619" w:rsidRPr="007F739A" w:rsidDel="004715B3" w:rsidRDefault="005F159C" w:rsidP="00125EBA">
      <w:pPr>
        <w:spacing w:after="19" w:line="252" w:lineRule="auto"/>
        <w:ind w:left="-5" w:hanging="10"/>
        <w:rPr>
          <w:del w:id="11990" w:author="Alina Frey" w:date="2017-11-16T16:29:00Z"/>
          <w:color w:val="auto"/>
          <w:rPrChange w:id="11991" w:author="Alina Frey" w:date="2017-11-20T10:06:00Z">
            <w:rPr>
              <w:del w:id="11992" w:author="Alina Frey" w:date="2017-11-16T16:29:00Z"/>
            </w:rPr>
          </w:rPrChange>
        </w:rPr>
      </w:pPr>
      <w:del w:id="11993" w:author="Alina Frey" w:date="2017-11-16T16:29:00Z">
        <w:r w:rsidRPr="007F739A" w:rsidDel="004715B3">
          <w:rPr>
            <w:rFonts w:eastAsia="Times New Roman" w:cs="Times New Roman"/>
            <w:color w:val="auto"/>
            <w:rPrChange w:id="11994" w:author="Alina Frey" w:date="2017-11-20T10:06:00Z">
              <w:rPr>
                <w:rFonts w:eastAsia="Times New Roman" w:cs="Times New Roman"/>
              </w:rPr>
            </w:rPrChange>
          </w:rPr>
          <w:delText xml:space="preserve">The user is instructed to assess and record the patient's contraceptive plans. Click </w:delText>
        </w:r>
        <w:r w:rsidRPr="007F739A" w:rsidDel="004715B3">
          <w:rPr>
            <w:rFonts w:eastAsia="Times New Roman" w:cs="Times New Roman"/>
            <w:b/>
            <w:color w:val="auto"/>
            <w:rPrChange w:id="11995" w:author="Alina Frey" w:date="2017-11-20T10:06:00Z">
              <w:rPr>
                <w:rFonts w:eastAsia="Times New Roman" w:cs="Times New Roman"/>
                <w:b/>
              </w:rPr>
            </w:rPrChange>
          </w:rPr>
          <w:delText>Next</w:delText>
        </w:r>
        <w:r w:rsidRPr="007F739A" w:rsidDel="004715B3">
          <w:rPr>
            <w:rFonts w:eastAsia="Times New Roman" w:cs="Times New Roman"/>
            <w:color w:val="auto"/>
            <w:rPrChange w:id="11996" w:author="Alina Frey" w:date="2017-11-20T10:06:00Z">
              <w:rPr>
                <w:rFonts w:eastAsia="Times New Roman" w:cs="Times New Roman"/>
              </w:rPr>
            </w:rPrChange>
          </w:rPr>
          <w:delText xml:space="preserve"> to proceed to the next tab in the call.</w:delText>
        </w:r>
      </w:del>
    </w:p>
    <w:p w14:paraId="31876F53" w14:textId="5E0CEC70" w:rsidR="006C0619" w:rsidRPr="00CF2303" w:rsidDel="0078020F" w:rsidRDefault="005F159C">
      <w:pPr>
        <w:pStyle w:val="Caption"/>
        <w:rPr>
          <w:del w:id="11997" w:author="Alina Frey" w:date="2017-11-16T16:34:00Z"/>
        </w:rPr>
        <w:pPrChange w:id="11998" w:author="Alina Frey" w:date="2017-11-10T14:16:00Z">
          <w:pPr>
            <w:spacing w:after="49"/>
            <w:ind w:right="-1110"/>
          </w:pPr>
        </w:pPrChange>
      </w:pPr>
      <w:del w:id="11999" w:author="Alina Frey" w:date="2017-11-16T16:29:00Z">
        <w:r w:rsidRPr="00795D08" w:rsidDel="004715B3">
          <w:rPr>
            <w:b w:val="0"/>
            <w:iCs w:val="0"/>
            <w:noProof/>
          </w:rPr>
          <w:drawing>
            <wp:inline distT="0" distB="0" distL="0" distR="0" wp14:anchorId="31877126" wp14:editId="31877127">
              <wp:extent cx="6648450" cy="1990344"/>
              <wp:effectExtent l="0" t="0" r="0" b="0"/>
              <wp:docPr id="1575" name="Picture 1575"/>
              <wp:cNvGraphicFramePr/>
              <a:graphic xmlns:a="http://schemas.openxmlformats.org/drawingml/2006/main">
                <a:graphicData uri="http://schemas.openxmlformats.org/drawingml/2006/picture">
                  <pic:pic xmlns:pic="http://schemas.openxmlformats.org/drawingml/2006/picture">
                    <pic:nvPicPr>
                      <pic:cNvPr id="1575" name="Picture 1575"/>
                      <pic:cNvPicPr/>
                    </pic:nvPicPr>
                    <pic:blipFill>
                      <a:blip r:embed="rId281"/>
                      <a:stretch>
                        <a:fillRect/>
                      </a:stretch>
                    </pic:blipFill>
                    <pic:spPr>
                      <a:xfrm>
                        <a:off x="0" y="0"/>
                        <a:ext cx="6648450" cy="1990344"/>
                      </a:xfrm>
                      <a:prstGeom prst="rect">
                        <a:avLst/>
                      </a:prstGeom>
                    </pic:spPr>
                  </pic:pic>
                </a:graphicData>
              </a:graphic>
            </wp:inline>
          </w:drawing>
        </w:r>
      </w:del>
    </w:p>
    <w:p w14:paraId="31876F54" w14:textId="4A5A01A8" w:rsidR="006C0619" w:rsidRPr="007F739A" w:rsidDel="00CE5D48" w:rsidRDefault="005F159C">
      <w:pPr>
        <w:spacing w:after="432" w:line="265" w:lineRule="auto"/>
        <w:ind w:left="-5" w:hanging="10"/>
        <w:rPr>
          <w:del w:id="12000" w:author="Alina Frey" w:date="2017-11-08T16:46:00Z"/>
          <w:color w:val="auto"/>
          <w:rPrChange w:id="12001" w:author="Alina Frey" w:date="2017-11-20T10:06:00Z">
            <w:rPr>
              <w:del w:id="12002" w:author="Alina Frey" w:date="2017-11-08T16:46:00Z"/>
            </w:rPr>
          </w:rPrChange>
        </w:rPr>
      </w:pPr>
      <w:del w:id="12003" w:author="Alina Frey" w:date="2017-11-08T16:46:00Z">
        <w:r w:rsidRPr="007F739A" w:rsidDel="00CE5D48">
          <w:rPr>
            <w:rFonts w:eastAsia="Times New Roman" w:cs="Times New Roman"/>
            <w:b/>
            <w:color w:val="auto"/>
            <w:sz w:val="20"/>
            <w:rPrChange w:id="12004" w:author="Alina Frey" w:date="2017-11-20T10:06:00Z">
              <w:rPr>
                <w:rFonts w:eastAsia="Times New Roman" w:cs="Times New Roman"/>
                <w:b/>
                <w:sz w:val="20"/>
              </w:rPr>
            </w:rPrChange>
          </w:rPr>
          <w:delText>Figure 93: Contraception Tab</w:delText>
        </w:r>
      </w:del>
    </w:p>
    <w:p w14:paraId="31876F55" w14:textId="18651DF2" w:rsidR="006C0619" w:rsidRPr="007F739A" w:rsidDel="00462188" w:rsidRDefault="005F159C">
      <w:pPr>
        <w:pStyle w:val="Heading4"/>
        <w:rPr>
          <w:del w:id="12005" w:author="Alina Frey" w:date="2017-11-16T16:29:00Z"/>
          <w:color w:val="auto"/>
          <w:rPrChange w:id="12006" w:author="Alina Frey" w:date="2017-11-20T10:06:00Z">
            <w:rPr>
              <w:del w:id="12007" w:author="Alina Frey" w:date="2017-11-16T16:29:00Z"/>
            </w:rPr>
          </w:rPrChange>
        </w:rPr>
        <w:pPrChange w:id="12008" w:author="Alina Frey" w:date="2017-11-13T11:04:00Z">
          <w:pPr>
            <w:pStyle w:val="Heading5"/>
            <w:ind w:left="-5"/>
          </w:pPr>
        </w:pPrChange>
      </w:pPr>
      <w:del w:id="12009" w:author="Alina Frey" w:date="2017-11-16T16:29:00Z">
        <w:r w:rsidRPr="007F739A" w:rsidDel="00462188">
          <w:rPr>
            <w:color w:val="auto"/>
            <w:rPrChange w:id="12010" w:author="Alina Frey" w:date="2017-11-20T10:06:00Z">
              <w:rPr/>
            </w:rPrChange>
          </w:rPr>
          <w:delText>PP Visit (Postpartum Visit)</w:delText>
        </w:r>
      </w:del>
    </w:p>
    <w:p w14:paraId="31876F56" w14:textId="62E05C7B" w:rsidR="006C0619" w:rsidRPr="007F739A" w:rsidDel="00462188" w:rsidRDefault="005F159C" w:rsidP="00125EBA">
      <w:pPr>
        <w:spacing w:after="19" w:line="252" w:lineRule="auto"/>
        <w:ind w:left="-5" w:hanging="10"/>
        <w:rPr>
          <w:del w:id="12011" w:author="Alina Frey" w:date="2017-11-16T16:29:00Z"/>
          <w:color w:val="auto"/>
          <w:rPrChange w:id="12012" w:author="Alina Frey" w:date="2017-11-20T10:06:00Z">
            <w:rPr>
              <w:del w:id="12013" w:author="Alina Frey" w:date="2017-11-16T16:29:00Z"/>
            </w:rPr>
          </w:rPrChange>
        </w:rPr>
      </w:pPr>
      <w:del w:id="12014" w:author="Alina Frey" w:date="2017-11-16T16:29:00Z">
        <w:r w:rsidRPr="007F739A" w:rsidDel="00462188">
          <w:rPr>
            <w:rFonts w:eastAsia="Times New Roman" w:cs="Times New Roman"/>
            <w:color w:val="auto"/>
            <w:rPrChange w:id="12015" w:author="Alina Frey" w:date="2017-11-20T10:06:00Z">
              <w:rPr>
                <w:rFonts w:eastAsia="Times New Roman" w:cs="Times New Roman"/>
              </w:rPr>
            </w:rPrChange>
          </w:rPr>
          <w:delText xml:space="preserve">The user is instructed to assess the patient's postpartum appointment status, review importance and purpose, and record any notes. Click </w:delText>
        </w:r>
        <w:r w:rsidRPr="007F739A" w:rsidDel="00462188">
          <w:rPr>
            <w:rFonts w:eastAsia="Times New Roman" w:cs="Times New Roman"/>
            <w:b/>
            <w:color w:val="auto"/>
            <w:rPrChange w:id="12016" w:author="Alina Frey" w:date="2017-11-20T10:06:00Z">
              <w:rPr>
                <w:rFonts w:eastAsia="Times New Roman" w:cs="Times New Roman"/>
                <w:b/>
              </w:rPr>
            </w:rPrChange>
          </w:rPr>
          <w:delText>Next</w:delText>
        </w:r>
        <w:r w:rsidRPr="007F739A" w:rsidDel="00462188">
          <w:rPr>
            <w:rFonts w:eastAsia="Times New Roman" w:cs="Times New Roman"/>
            <w:color w:val="auto"/>
            <w:rPrChange w:id="12017" w:author="Alina Frey" w:date="2017-11-20T10:06:00Z">
              <w:rPr>
                <w:rFonts w:eastAsia="Times New Roman" w:cs="Times New Roman"/>
              </w:rPr>
            </w:rPrChange>
          </w:rPr>
          <w:delText xml:space="preserve"> to proceed to the next tab in the call.</w:delText>
        </w:r>
      </w:del>
    </w:p>
    <w:p w14:paraId="31876F57" w14:textId="30D77CE0" w:rsidR="006C0619" w:rsidRPr="00CF2303" w:rsidDel="0078020F" w:rsidRDefault="005F159C">
      <w:pPr>
        <w:pStyle w:val="Caption"/>
        <w:rPr>
          <w:del w:id="12018" w:author="Alina Frey" w:date="2017-11-16T16:34:00Z"/>
        </w:rPr>
        <w:pPrChange w:id="12019" w:author="Alina Frey" w:date="2017-11-10T14:16:00Z">
          <w:pPr>
            <w:spacing w:after="40"/>
            <w:ind w:right="-1006"/>
          </w:pPr>
        </w:pPrChange>
      </w:pPr>
      <w:del w:id="12020" w:author="Alina Frey" w:date="2017-11-16T16:29:00Z">
        <w:r w:rsidRPr="00795D08" w:rsidDel="00462188">
          <w:rPr>
            <w:b w:val="0"/>
            <w:iCs w:val="0"/>
            <w:noProof/>
          </w:rPr>
          <w:drawing>
            <wp:inline distT="0" distB="0" distL="0" distR="0" wp14:anchorId="31877128" wp14:editId="31877129">
              <wp:extent cx="6582157" cy="2381250"/>
              <wp:effectExtent l="0" t="0" r="0" b="0"/>
              <wp:docPr id="1578" name="Picture 1578"/>
              <wp:cNvGraphicFramePr/>
              <a:graphic xmlns:a="http://schemas.openxmlformats.org/drawingml/2006/main">
                <a:graphicData uri="http://schemas.openxmlformats.org/drawingml/2006/picture">
                  <pic:pic xmlns:pic="http://schemas.openxmlformats.org/drawingml/2006/picture">
                    <pic:nvPicPr>
                      <pic:cNvPr id="1578" name="Picture 1578"/>
                      <pic:cNvPicPr/>
                    </pic:nvPicPr>
                    <pic:blipFill>
                      <a:blip r:embed="rId282"/>
                      <a:stretch>
                        <a:fillRect/>
                      </a:stretch>
                    </pic:blipFill>
                    <pic:spPr>
                      <a:xfrm>
                        <a:off x="0" y="0"/>
                        <a:ext cx="6582157" cy="2381250"/>
                      </a:xfrm>
                      <a:prstGeom prst="rect">
                        <a:avLst/>
                      </a:prstGeom>
                    </pic:spPr>
                  </pic:pic>
                </a:graphicData>
              </a:graphic>
            </wp:inline>
          </w:drawing>
        </w:r>
      </w:del>
    </w:p>
    <w:p w14:paraId="31876F58" w14:textId="5F59B242" w:rsidR="006C0619" w:rsidRPr="007F739A" w:rsidDel="00210D1D" w:rsidRDefault="005F159C">
      <w:pPr>
        <w:spacing w:after="29" w:line="265" w:lineRule="auto"/>
        <w:ind w:left="-5" w:hanging="10"/>
        <w:rPr>
          <w:del w:id="12021" w:author="Alina Frey" w:date="2017-11-08T16:46:00Z"/>
          <w:color w:val="auto"/>
          <w:rPrChange w:id="12022" w:author="Alina Frey" w:date="2017-11-20T10:06:00Z">
            <w:rPr>
              <w:del w:id="12023" w:author="Alina Frey" w:date="2017-11-08T16:46:00Z"/>
            </w:rPr>
          </w:rPrChange>
        </w:rPr>
      </w:pPr>
      <w:del w:id="12024" w:author="Alina Frey" w:date="2017-11-08T16:46:00Z">
        <w:r w:rsidRPr="007F739A" w:rsidDel="00210D1D">
          <w:rPr>
            <w:rFonts w:eastAsia="Times New Roman" w:cs="Times New Roman"/>
            <w:b/>
            <w:color w:val="auto"/>
            <w:sz w:val="20"/>
            <w:rPrChange w:id="12025" w:author="Alina Frey" w:date="2017-11-20T10:06:00Z">
              <w:rPr>
                <w:rFonts w:eastAsia="Times New Roman" w:cs="Times New Roman"/>
                <w:b/>
                <w:sz w:val="20"/>
              </w:rPr>
            </w:rPrChange>
          </w:rPr>
          <w:delText>Figure 94: PP Visit Tab</w:delText>
        </w:r>
      </w:del>
    </w:p>
    <w:p w14:paraId="31876F59" w14:textId="4ED5F597" w:rsidR="006C0619" w:rsidRPr="007F739A" w:rsidDel="0078020F" w:rsidRDefault="005F159C">
      <w:pPr>
        <w:pStyle w:val="Heading4"/>
        <w:rPr>
          <w:del w:id="12026" w:author="Alina Frey" w:date="2017-11-16T16:34:00Z"/>
          <w:moveFrom w:id="12027" w:author="Alina Frey" w:date="2017-11-16T16:30:00Z"/>
          <w:color w:val="auto"/>
          <w:rPrChange w:id="12028" w:author="Alina Frey" w:date="2017-11-20T10:06:00Z">
            <w:rPr>
              <w:del w:id="12029" w:author="Alina Frey" w:date="2017-11-16T16:34:00Z"/>
              <w:moveFrom w:id="12030" w:author="Alina Frey" w:date="2017-11-16T16:30:00Z"/>
            </w:rPr>
          </w:rPrChange>
        </w:rPr>
        <w:pPrChange w:id="12031" w:author="Alina Frey" w:date="2017-11-13T11:04:00Z">
          <w:pPr>
            <w:pStyle w:val="Heading5"/>
            <w:ind w:left="-5"/>
          </w:pPr>
        </w:pPrChange>
      </w:pPr>
      <w:moveFromRangeStart w:id="12032" w:author="Alina Frey" w:date="2017-11-16T16:30:00Z" w:name="move498613136"/>
      <w:moveFrom w:id="12033" w:author="Alina Frey" w:date="2017-11-16T16:30:00Z">
        <w:del w:id="12034" w:author="Alina Frey" w:date="2017-11-16T16:34:00Z">
          <w:r w:rsidRPr="007F739A" w:rsidDel="0078020F">
            <w:rPr>
              <w:color w:val="auto"/>
              <w:rPrChange w:id="12035" w:author="Alina Frey" w:date="2017-11-20T10:06:00Z">
                <w:rPr/>
              </w:rPrChange>
            </w:rPr>
            <w:delText>End</w:delText>
          </w:r>
        </w:del>
      </w:moveFrom>
    </w:p>
    <w:p w14:paraId="31876F5A" w14:textId="4EB37518" w:rsidR="006C0619" w:rsidRPr="007F739A" w:rsidDel="0078020F" w:rsidRDefault="005F159C" w:rsidP="00125EBA">
      <w:pPr>
        <w:spacing w:after="19" w:line="252" w:lineRule="auto"/>
        <w:ind w:left="-5" w:hanging="10"/>
        <w:rPr>
          <w:del w:id="12036" w:author="Alina Frey" w:date="2017-11-16T16:34:00Z"/>
          <w:moveFrom w:id="12037" w:author="Alina Frey" w:date="2017-11-16T16:30:00Z"/>
          <w:color w:val="auto"/>
          <w:rPrChange w:id="12038" w:author="Alina Frey" w:date="2017-11-20T10:06:00Z">
            <w:rPr>
              <w:del w:id="12039" w:author="Alina Frey" w:date="2017-11-16T16:34:00Z"/>
              <w:moveFrom w:id="12040" w:author="Alina Frey" w:date="2017-11-16T16:30:00Z"/>
            </w:rPr>
          </w:rPrChange>
        </w:rPr>
      </w:pPr>
      <w:moveFrom w:id="12041" w:author="Alina Frey" w:date="2017-11-16T16:30:00Z">
        <w:del w:id="12042" w:author="Alina Frey" w:date="2017-11-16T16:34:00Z">
          <w:r w:rsidRPr="007F739A" w:rsidDel="0078020F">
            <w:rPr>
              <w:rFonts w:eastAsia="Times New Roman" w:cs="Times New Roman"/>
              <w:color w:val="auto"/>
              <w:rPrChange w:id="12043" w:author="Alina Frey" w:date="2017-11-20T10:06:00Z">
                <w:rPr>
                  <w:rFonts w:eastAsia="Times New Roman" w:cs="Times New Roman"/>
                </w:rPr>
              </w:rPrChange>
            </w:rPr>
            <w:delText xml:space="preserve">The last tab for each possible phone call is the End tab, which instructs the user to offer to answer questions the patient has, record notes, summarize the call and confirm next call. The user is further instructed to encourage patient to contact the MCC or OB at the VA, and reiterate what the patient should do in an emergency. </w:delText>
          </w:r>
        </w:del>
      </w:moveFrom>
    </w:p>
    <w:moveFromRangeEnd w:id="12032"/>
    <w:p w14:paraId="31876F5B" w14:textId="1B072736" w:rsidR="006C0619" w:rsidRPr="00CF2303" w:rsidDel="0078020F" w:rsidRDefault="005F159C">
      <w:pPr>
        <w:pStyle w:val="Caption"/>
        <w:rPr>
          <w:del w:id="12044" w:author="Alina Frey" w:date="2017-11-16T16:34:00Z"/>
        </w:rPr>
        <w:pPrChange w:id="12045" w:author="Alina Frey" w:date="2017-11-10T14:16:00Z">
          <w:pPr>
            <w:spacing w:after="38"/>
            <w:ind w:right="-150"/>
          </w:pPr>
        </w:pPrChange>
      </w:pPr>
      <w:del w:id="12046" w:author="Alina Frey" w:date="2017-11-16T16:34:00Z">
        <w:r w:rsidRPr="00795D08" w:rsidDel="0078020F">
          <w:rPr>
            <w:b w:val="0"/>
            <w:iCs w:val="0"/>
            <w:noProof/>
          </w:rPr>
          <w:drawing>
            <wp:inline distT="0" distB="0" distL="0" distR="0" wp14:anchorId="3187712A" wp14:editId="3187712B">
              <wp:extent cx="6044184" cy="3681984"/>
              <wp:effectExtent l="0" t="0" r="0" b="0"/>
              <wp:docPr id="33557" name="Picture 33557"/>
              <wp:cNvGraphicFramePr/>
              <a:graphic xmlns:a="http://schemas.openxmlformats.org/drawingml/2006/main">
                <a:graphicData uri="http://schemas.openxmlformats.org/drawingml/2006/picture">
                  <pic:pic xmlns:pic="http://schemas.openxmlformats.org/drawingml/2006/picture">
                    <pic:nvPicPr>
                      <pic:cNvPr id="33557" name="Picture 33557"/>
                      <pic:cNvPicPr/>
                    </pic:nvPicPr>
                    <pic:blipFill>
                      <a:blip r:embed="rId283"/>
                      <a:stretch>
                        <a:fillRect/>
                      </a:stretch>
                    </pic:blipFill>
                    <pic:spPr>
                      <a:xfrm>
                        <a:off x="0" y="0"/>
                        <a:ext cx="6044184" cy="3681984"/>
                      </a:xfrm>
                      <a:prstGeom prst="rect">
                        <a:avLst/>
                      </a:prstGeom>
                    </pic:spPr>
                  </pic:pic>
                </a:graphicData>
              </a:graphic>
            </wp:inline>
          </w:drawing>
        </w:r>
      </w:del>
    </w:p>
    <w:p w14:paraId="31876F5C" w14:textId="278A3D15" w:rsidR="006C0619" w:rsidRPr="007F739A" w:rsidDel="00F31DF4" w:rsidRDefault="005F159C">
      <w:pPr>
        <w:spacing w:after="29" w:line="265" w:lineRule="auto"/>
        <w:ind w:left="-5" w:hanging="10"/>
        <w:rPr>
          <w:del w:id="12047" w:author="Alina Frey" w:date="2017-11-08T16:47:00Z"/>
          <w:color w:val="auto"/>
          <w:rPrChange w:id="12048" w:author="Alina Frey" w:date="2017-11-20T10:06:00Z">
            <w:rPr>
              <w:del w:id="12049" w:author="Alina Frey" w:date="2017-11-08T16:47:00Z"/>
            </w:rPr>
          </w:rPrChange>
        </w:rPr>
      </w:pPr>
      <w:del w:id="12050" w:author="Alina Frey" w:date="2017-11-08T16:47:00Z">
        <w:r w:rsidRPr="007F739A" w:rsidDel="00F31DF4">
          <w:rPr>
            <w:rFonts w:eastAsia="Times New Roman" w:cs="Times New Roman"/>
            <w:b/>
            <w:color w:val="auto"/>
            <w:sz w:val="20"/>
            <w:rPrChange w:id="12051" w:author="Alina Frey" w:date="2017-11-20T10:06:00Z">
              <w:rPr>
                <w:rFonts w:eastAsia="Times New Roman" w:cs="Times New Roman"/>
                <w:b/>
                <w:sz w:val="20"/>
              </w:rPr>
            </w:rPrChange>
          </w:rPr>
          <w:delText>Figure 95: End Tab</w:delText>
        </w:r>
      </w:del>
    </w:p>
    <w:p w14:paraId="31876F5D" w14:textId="75B4BCA5" w:rsidR="006C0619" w:rsidRPr="007F739A" w:rsidDel="00880102" w:rsidRDefault="005F159C">
      <w:pPr>
        <w:pStyle w:val="Heading4"/>
        <w:rPr>
          <w:del w:id="12052" w:author="Alina Frey" w:date="2017-11-16T16:31:00Z"/>
          <w:color w:val="auto"/>
          <w:rPrChange w:id="12053" w:author="Alina Frey" w:date="2017-11-20T10:06:00Z">
            <w:rPr>
              <w:del w:id="12054" w:author="Alina Frey" w:date="2017-11-16T16:31:00Z"/>
            </w:rPr>
          </w:rPrChange>
        </w:rPr>
        <w:pPrChange w:id="12055" w:author="Alina Frey" w:date="2017-11-13T11:04:00Z">
          <w:pPr>
            <w:pStyle w:val="Heading5"/>
            <w:ind w:left="-5"/>
          </w:pPr>
        </w:pPrChange>
      </w:pPr>
      <w:del w:id="12056" w:author="Alina Frey" w:date="2017-11-16T16:31:00Z">
        <w:r w:rsidRPr="007F739A" w:rsidDel="00880102">
          <w:rPr>
            <w:color w:val="auto"/>
            <w:rPrChange w:id="12057" w:author="Alina Frey" w:date="2017-11-20T10:06:00Z">
              <w:rPr/>
            </w:rPrChange>
          </w:rPr>
          <w:delText>Preview/Finish</w:delText>
        </w:r>
      </w:del>
    </w:p>
    <w:p w14:paraId="31876F5E" w14:textId="5C7C769F" w:rsidR="006C0619" w:rsidRPr="007F739A" w:rsidDel="0078020F" w:rsidRDefault="005F159C" w:rsidP="00125EBA">
      <w:pPr>
        <w:spacing w:after="19" w:line="252" w:lineRule="auto"/>
        <w:ind w:left="-5" w:hanging="10"/>
        <w:rPr>
          <w:del w:id="12058" w:author="Alina Frey" w:date="2017-11-16T16:34:00Z"/>
          <w:moveFrom w:id="12059" w:author="Alina Frey" w:date="2017-11-16T16:31:00Z"/>
          <w:color w:val="auto"/>
          <w:rPrChange w:id="12060" w:author="Alina Frey" w:date="2017-11-20T10:06:00Z">
            <w:rPr>
              <w:del w:id="12061" w:author="Alina Frey" w:date="2017-11-16T16:34:00Z"/>
              <w:moveFrom w:id="12062" w:author="Alina Frey" w:date="2017-11-16T16:31:00Z"/>
            </w:rPr>
          </w:rPrChange>
        </w:rPr>
      </w:pPr>
      <w:moveFromRangeStart w:id="12063" w:author="Alina Frey" w:date="2017-11-16T16:31:00Z" w:name="move498613230"/>
      <w:moveFrom w:id="12064" w:author="Alina Frey" w:date="2017-11-16T16:31:00Z">
        <w:del w:id="12065" w:author="Alina Frey" w:date="2017-11-16T16:34:00Z">
          <w:r w:rsidRPr="007F739A" w:rsidDel="0078020F">
            <w:rPr>
              <w:rFonts w:eastAsia="Times New Roman" w:cs="Times New Roman"/>
              <w:color w:val="auto"/>
              <w:rPrChange w:id="12066" w:author="Alina Frey" w:date="2017-11-20T10:06:00Z">
                <w:rPr>
                  <w:rFonts w:eastAsia="Times New Roman" w:cs="Times New Roman"/>
                </w:rPr>
              </w:rPrChange>
            </w:rPr>
            <w:delText xml:space="preserve">Click </w:delText>
          </w:r>
          <w:r w:rsidRPr="007F739A" w:rsidDel="0078020F">
            <w:rPr>
              <w:rFonts w:eastAsia="Times New Roman" w:cs="Times New Roman"/>
              <w:b/>
              <w:color w:val="auto"/>
              <w:rPrChange w:id="12067" w:author="Alina Frey" w:date="2017-11-20T10:06:00Z">
                <w:rPr>
                  <w:rFonts w:eastAsia="Times New Roman" w:cs="Times New Roman"/>
                  <w:b/>
                </w:rPr>
              </w:rPrChange>
            </w:rPr>
            <w:delText>Preview/Finish</w:delText>
          </w:r>
          <w:r w:rsidRPr="007F739A" w:rsidDel="0078020F">
            <w:rPr>
              <w:rFonts w:eastAsia="Times New Roman" w:cs="Times New Roman"/>
              <w:color w:val="auto"/>
              <w:rPrChange w:id="12068" w:author="Alina Frey" w:date="2017-11-20T10:06:00Z">
                <w:rPr>
                  <w:rFonts w:eastAsia="Times New Roman" w:cs="Times New Roman"/>
                </w:rPr>
              </w:rPrChange>
            </w:rPr>
            <w:delText xml:space="preserve"> to see a text note version of the call event. Click </w:delText>
          </w:r>
          <w:r w:rsidRPr="007F739A" w:rsidDel="0078020F">
            <w:rPr>
              <w:rFonts w:eastAsia="Times New Roman" w:cs="Times New Roman"/>
              <w:b/>
              <w:color w:val="auto"/>
              <w:rPrChange w:id="12069" w:author="Alina Frey" w:date="2017-11-20T10:06:00Z">
                <w:rPr>
                  <w:rFonts w:eastAsia="Times New Roman" w:cs="Times New Roman"/>
                  <w:b/>
                </w:rPr>
              </w:rPrChange>
            </w:rPr>
            <w:delText>Sign Now</w:delText>
          </w:r>
          <w:r w:rsidRPr="007F739A" w:rsidDel="0078020F">
            <w:rPr>
              <w:rFonts w:eastAsia="Times New Roman" w:cs="Times New Roman"/>
              <w:color w:val="auto"/>
              <w:rPrChange w:id="12070" w:author="Alina Frey" w:date="2017-11-20T10:06:00Z">
                <w:rPr>
                  <w:rFonts w:eastAsia="Times New Roman" w:cs="Times New Roman"/>
                </w:rPr>
              </w:rPrChange>
            </w:rPr>
            <w:delText xml:space="preserve"> and enter an electronic signature at the Sign Note Signature Code page. Click </w:delText>
          </w:r>
          <w:r w:rsidRPr="007F739A" w:rsidDel="0078020F">
            <w:rPr>
              <w:rFonts w:eastAsia="Times New Roman" w:cs="Times New Roman"/>
              <w:b/>
              <w:color w:val="auto"/>
              <w:rPrChange w:id="12071" w:author="Alina Frey" w:date="2017-11-20T10:06:00Z">
                <w:rPr>
                  <w:rFonts w:eastAsia="Times New Roman" w:cs="Times New Roman"/>
                  <w:b/>
                </w:rPr>
              </w:rPrChange>
            </w:rPr>
            <w:delText>Edit</w:delText>
          </w:r>
          <w:r w:rsidRPr="007F739A" w:rsidDel="0078020F">
            <w:rPr>
              <w:rFonts w:eastAsia="Times New Roman" w:cs="Times New Roman"/>
              <w:color w:val="auto"/>
              <w:rPrChange w:id="12072" w:author="Alina Frey" w:date="2017-11-20T10:06:00Z">
                <w:rPr>
                  <w:rFonts w:eastAsia="Times New Roman" w:cs="Times New Roman"/>
                </w:rPr>
              </w:rPrChange>
            </w:rPr>
            <w:delText xml:space="preserve"> to return to the call tabs for changes or click </w:delText>
          </w:r>
          <w:r w:rsidRPr="007F739A" w:rsidDel="0078020F">
            <w:rPr>
              <w:rFonts w:eastAsia="Times New Roman" w:cs="Times New Roman"/>
              <w:b/>
              <w:color w:val="auto"/>
              <w:rPrChange w:id="12073" w:author="Alina Frey" w:date="2017-11-20T10:06:00Z">
                <w:rPr>
                  <w:rFonts w:eastAsia="Times New Roman" w:cs="Times New Roman"/>
                  <w:b/>
                </w:rPr>
              </w:rPrChange>
            </w:rPr>
            <w:delText>Delete</w:delText>
          </w:r>
          <w:r w:rsidRPr="007F739A" w:rsidDel="0078020F">
            <w:rPr>
              <w:rFonts w:eastAsia="Times New Roman" w:cs="Times New Roman"/>
              <w:color w:val="auto"/>
              <w:rPrChange w:id="12074" w:author="Alina Frey" w:date="2017-11-20T10:06:00Z">
                <w:rPr>
                  <w:rFonts w:eastAsia="Times New Roman" w:cs="Times New Roman"/>
                </w:rPr>
              </w:rPrChange>
            </w:rPr>
            <w:delText xml:space="preserve"> to cancel the entry and return to the previous page. Once signed, the call status changes to Complete.</w:delText>
          </w:r>
        </w:del>
      </w:moveFrom>
    </w:p>
    <w:moveFromRangeEnd w:id="12063"/>
    <w:p w14:paraId="31876F5F" w14:textId="2921651D" w:rsidR="006C0619" w:rsidRPr="00CF2303" w:rsidDel="00880102" w:rsidRDefault="005F159C">
      <w:pPr>
        <w:pStyle w:val="Caption"/>
        <w:rPr>
          <w:del w:id="12075" w:author="Alina Frey" w:date="2017-11-16T16:31:00Z"/>
        </w:rPr>
        <w:pPrChange w:id="12076" w:author="Alina Frey" w:date="2017-11-10T14:16:00Z">
          <w:pPr>
            <w:spacing w:after="94"/>
            <w:ind w:right="-480"/>
          </w:pPr>
        </w:pPrChange>
      </w:pPr>
      <w:del w:id="12077" w:author="Alina Frey" w:date="2017-11-16T16:31:00Z">
        <w:r w:rsidRPr="00795D08" w:rsidDel="00880102">
          <w:rPr>
            <w:b w:val="0"/>
            <w:iCs w:val="0"/>
            <w:noProof/>
          </w:rPr>
          <w:drawing>
            <wp:inline distT="0" distB="0" distL="0" distR="0" wp14:anchorId="3187712C" wp14:editId="3187712D">
              <wp:extent cx="6248400" cy="4648200"/>
              <wp:effectExtent l="0" t="0" r="0" b="0"/>
              <wp:docPr id="1613" name="Picture 1613"/>
              <wp:cNvGraphicFramePr/>
              <a:graphic xmlns:a="http://schemas.openxmlformats.org/drawingml/2006/main">
                <a:graphicData uri="http://schemas.openxmlformats.org/drawingml/2006/picture">
                  <pic:pic xmlns:pic="http://schemas.openxmlformats.org/drawingml/2006/picture">
                    <pic:nvPicPr>
                      <pic:cNvPr id="1613" name="Picture 1613"/>
                      <pic:cNvPicPr/>
                    </pic:nvPicPr>
                    <pic:blipFill>
                      <a:blip r:embed="rId284"/>
                      <a:stretch>
                        <a:fillRect/>
                      </a:stretch>
                    </pic:blipFill>
                    <pic:spPr>
                      <a:xfrm>
                        <a:off x="0" y="0"/>
                        <a:ext cx="6248400" cy="4648200"/>
                      </a:xfrm>
                      <a:prstGeom prst="rect">
                        <a:avLst/>
                      </a:prstGeom>
                    </pic:spPr>
                  </pic:pic>
                </a:graphicData>
              </a:graphic>
            </wp:inline>
          </w:drawing>
        </w:r>
      </w:del>
    </w:p>
    <w:p w14:paraId="31876F60" w14:textId="284FD85A" w:rsidR="006C0619" w:rsidRPr="007F739A" w:rsidDel="00C24A2C" w:rsidRDefault="005F159C">
      <w:pPr>
        <w:spacing w:after="29" w:line="265" w:lineRule="auto"/>
        <w:ind w:left="-5" w:hanging="10"/>
        <w:rPr>
          <w:del w:id="12078" w:author="Alina Frey" w:date="2017-11-08T16:47:00Z"/>
          <w:color w:val="auto"/>
          <w:rPrChange w:id="12079" w:author="Alina Frey" w:date="2017-11-20T10:06:00Z">
            <w:rPr>
              <w:del w:id="12080" w:author="Alina Frey" w:date="2017-11-08T16:47:00Z"/>
            </w:rPr>
          </w:rPrChange>
        </w:rPr>
      </w:pPr>
      <w:del w:id="12081" w:author="Alina Frey" w:date="2017-11-08T16:47:00Z">
        <w:r w:rsidRPr="007F739A" w:rsidDel="00C24A2C">
          <w:rPr>
            <w:rFonts w:eastAsia="Times New Roman" w:cs="Times New Roman"/>
            <w:b/>
            <w:color w:val="auto"/>
            <w:sz w:val="20"/>
            <w:rPrChange w:id="12082" w:author="Alina Frey" w:date="2017-11-20T10:06:00Z">
              <w:rPr>
                <w:rFonts w:eastAsia="Times New Roman" w:cs="Times New Roman"/>
                <w:b/>
                <w:sz w:val="20"/>
              </w:rPr>
            </w:rPrChange>
          </w:rPr>
          <w:delText xml:space="preserve">Figure 96: Contact Note </w:delText>
        </w:r>
      </w:del>
    </w:p>
    <w:p w14:paraId="31876F61" w14:textId="67DC758D" w:rsidR="006C0619" w:rsidRPr="00CF2303" w:rsidDel="0078020F" w:rsidRDefault="005F159C">
      <w:pPr>
        <w:pStyle w:val="Caption"/>
        <w:rPr>
          <w:del w:id="12083" w:author="Alina Frey" w:date="2017-11-16T16:34:00Z"/>
        </w:rPr>
        <w:pPrChange w:id="12084" w:author="Alina Frey" w:date="2017-11-10T14:16:00Z">
          <w:pPr>
            <w:spacing w:after="73"/>
          </w:pPr>
        </w:pPrChange>
      </w:pPr>
      <w:del w:id="12085" w:author="Alina Frey" w:date="2017-11-16T16:34:00Z">
        <w:r w:rsidRPr="00795D08" w:rsidDel="0078020F">
          <w:rPr>
            <w:b w:val="0"/>
            <w:iCs w:val="0"/>
            <w:noProof/>
          </w:rPr>
          <w:drawing>
            <wp:inline distT="0" distB="0" distL="0" distR="0" wp14:anchorId="3187712E" wp14:editId="3187712F">
              <wp:extent cx="5210556" cy="1991106"/>
              <wp:effectExtent l="0" t="0" r="0" b="0"/>
              <wp:docPr id="1616" name="Picture 1616"/>
              <wp:cNvGraphicFramePr/>
              <a:graphic xmlns:a="http://schemas.openxmlformats.org/drawingml/2006/main">
                <a:graphicData uri="http://schemas.openxmlformats.org/drawingml/2006/picture">
                  <pic:pic xmlns:pic="http://schemas.openxmlformats.org/drawingml/2006/picture">
                    <pic:nvPicPr>
                      <pic:cNvPr id="1616" name="Picture 1616"/>
                      <pic:cNvPicPr/>
                    </pic:nvPicPr>
                    <pic:blipFill>
                      <a:blip r:embed="rId285"/>
                      <a:stretch>
                        <a:fillRect/>
                      </a:stretch>
                    </pic:blipFill>
                    <pic:spPr>
                      <a:xfrm>
                        <a:off x="0" y="0"/>
                        <a:ext cx="5210556" cy="1991106"/>
                      </a:xfrm>
                      <a:prstGeom prst="rect">
                        <a:avLst/>
                      </a:prstGeom>
                    </pic:spPr>
                  </pic:pic>
                </a:graphicData>
              </a:graphic>
            </wp:inline>
          </w:drawing>
        </w:r>
      </w:del>
    </w:p>
    <w:p w14:paraId="31876F62" w14:textId="6CC5C7F8" w:rsidR="006C0619" w:rsidRPr="007F739A" w:rsidDel="00035016" w:rsidRDefault="005F159C">
      <w:pPr>
        <w:spacing w:after="29" w:line="265" w:lineRule="auto"/>
        <w:ind w:left="-5" w:hanging="10"/>
        <w:rPr>
          <w:del w:id="12086" w:author="Alina Frey" w:date="2017-11-08T16:47:00Z"/>
          <w:color w:val="auto"/>
          <w:rPrChange w:id="12087" w:author="Alina Frey" w:date="2017-11-20T10:06:00Z">
            <w:rPr>
              <w:del w:id="12088" w:author="Alina Frey" w:date="2017-11-08T16:47:00Z"/>
            </w:rPr>
          </w:rPrChange>
        </w:rPr>
      </w:pPr>
      <w:del w:id="12089" w:author="Alina Frey" w:date="2017-11-08T16:47:00Z">
        <w:r w:rsidRPr="007F739A" w:rsidDel="00035016">
          <w:rPr>
            <w:rFonts w:eastAsia="Times New Roman" w:cs="Times New Roman"/>
            <w:b/>
            <w:color w:val="auto"/>
            <w:sz w:val="20"/>
            <w:rPrChange w:id="12090" w:author="Alina Frey" w:date="2017-11-20T10:06:00Z">
              <w:rPr>
                <w:rFonts w:eastAsia="Times New Roman" w:cs="Times New Roman"/>
                <w:b/>
                <w:sz w:val="20"/>
              </w:rPr>
            </w:rPrChange>
          </w:rPr>
          <w:delText xml:space="preserve">Figure 97: Electronic Signature </w:delText>
        </w:r>
      </w:del>
    </w:p>
    <w:p w14:paraId="31876F63" w14:textId="7DB0D9F3" w:rsidR="006C0619" w:rsidRPr="007F739A" w:rsidDel="00B54543" w:rsidRDefault="005F159C">
      <w:pPr>
        <w:pStyle w:val="Heading4"/>
        <w:rPr>
          <w:del w:id="12091" w:author="Alina Frey" w:date="2017-11-16T16:36:00Z"/>
          <w:color w:val="auto"/>
          <w:rPrChange w:id="12092" w:author="Alina Frey" w:date="2017-11-20T10:06:00Z">
            <w:rPr>
              <w:del w:id="12093" w:author="Alina Frey" w:date="2017-11-16T16:36:00Z"/>
            </w:rPr>
          </w:rPrChange>
        </w:rPr>
        <w:pPrChange w:id="12094" w:author="Alina Frey" w:date="2017-11-13T11:04:00Z">
          <w:pPr>
            <w:pStyle w:val="Heading5"/>
            <w:ind w:left="-5"/>
          </w:pPr>
        </w:pPrChange>
      </w:pPr>
      <w:del w:id="12095" w:author="Alina Frey" w:date="2017-11-16T16:36:00Z">
        <w:r w:rsidRPr="007F739A" w:rsidDel="00B54543">
          <w:rPr>
            <w:color w:val="auto"/>
            <w:rPrChange w:id="12096" w:author="Alina Frey" w:date="2017-11-20T10:06:00Z">
              <w:rPr/>
            </w:rPrChange>
          </w:rPr>
          <w:delText>View</w:delText>
        </w:r>
      </w:del>
    </w:p>
    <w:p w14:paraId="31876F64" w14:textId="3BF59191" w:rsidR="006C0619" w:rsidRPr="007F739A" w:rsidDel="00B54543" w:rsidRDefault="005F159C" w:rsidP="00125EBA">
      <w:pPr>
        <w:spacing w:after="19" w:line="252" w:lineRule="auto"/>
        <w:ind w:left="-5" w:hanging="10"/>
        <w:rPr>
          <w:del w:id="12097" w:author="Alina Frey" w:date="2017-11-16T16:36:00Z"/>
          <w:color w:val="auto"/>
          <w:rPrChange w:id="12098" w:author="Alina Frey" w:date="2017-11-20T10:06:00Z">
            <w:rPr>
              <w:del w:id="12099" w:author="Alina Frey" w:date="2017-11-16T16:36:00Z"/>
            </w:rPr>
          </w:rPrChange>
        </w:rPr>
      </w:pPr>
      <w:del w:id="12100" w:author="Alina Frey" w:date="2017-11-16T16:36:00Z">
        <w:r w:rsidRPr="007F739A" w:rsidDel="00B54543">
          <w:rPr>
            <w:rFonts w:eastAsia="Times New Roman" w:cs="Times New Roman"/>
            <w:color w:val="auto"/>
            <w:rPrChange w:id="12101" w:author="Alina Frey" w:date="2017-11-20T10:06:00Z">
              <w:rPr>
                <w:rFonts w:eastAsia="Times New Roman" w:cs="Times New Roman"/>
              </w:rPr>
            </w:rPrChange>
          </w:rPr>
          <w:delText xml:space="preserve">Click </w:delText>
        </w:r>
        <w:r w:rsidRPr="007F739A" w:rsidDel="00B54543">
          <w:rPr>
            <w:rFonts w:eastAsia="Times New Roman" w:cs="Times New Roman"/>
            <w:b/>
            <w:color w:val="auto"/>
            <w:rPrChange w:id="12102" w:author="Alina Frey" w:date="2017-11-20T10:06:00Z">
              <w:rPr>
                <w:rFonts w:eastAsia="Times New Roman" w:cs="Times New Roman"/>
                <w:b/>
              </w:rPr>
            </w:rPrChange>
          </w:rPr>
          <w:delText>View</w:delText>
        </w:r>
        <w:r w:rsidRPr="007F739A" w:rsidDel="00B54543">
          <w:rPr>
            <w:rFonts w:eastAsia="Times New Roman" w:cs="Times New Roman"/>
            <w:color w:val="auto"/>
            <w:rPrChange w:id="12103" w:author="Alina Frey" w:date="2017-11-20T10:06:00Z">
              <w:rPr>
                <w:rFonts w:eastAsia="Times New Roman" w:cs="Times New Roman"/>
              </w:rPr>
            </w:rPrChange>
          </w:rPr>
          <w:delText xml:space="preserve"> for the call event to see the Contact Note. The command buttons are inactive for completed calls.</w:delText>
        </w:r>
      </w:del>
    </w:p>
    <w:p w14:paraId="31876F65" w14:textId="789F6783" w:rsidR="006C0619" w:rsidRPr="00CF2303" w:rsidDel="00B54543" w:rsidRDefault="005F159C">
      <w:pPr>
        <w:pStyle w:val="Caption"/>
        <w:rPr>
          <w:del w:id="12104" w:author="Alina Frey" w:date="2017-11-16T16:36:00Z"/>
        </w:rPr>
        <w:pPrChange w:id="12105" w:author="Alina Frey" w:date="2017-11-10T14:16:00Z">
          <w:pPr>
            <w:spacing w:after="40"/>
            <w:ind w:right="-240"/>
          </w:pPr>
        </w:pPrChange>
      </w:pPr>
      <w:del w:id="12106" w:author="Alina Frey" w:date="2017-11-16T16:36:00Z">
        <w:r w:rsidRPr="00795D08" w:rsidDel="00B54543">
          <w:rPr>
            <w:b w:val="0"/>
            <w:iCs w:val="0"/>
            <w:noProof/>
          </w:rPr>
          <w:drawing>
            <wp:inline distT="0" distB="0" distL="0" distR="0" wp14:anchorId="31877130" wp14:editId="31877131">
              <wp:extent cx="6096000" cy="6277356"/>
              <wp:effectExtent l="0" t="0" r="0" b="0"/>
              <wp:docPr id="1628" name="Picture 1628"/>
              <wp:cNvGraphicFramePr/>
              <a:graphic xmlns:a="http://schemas.openxmlformats.org/drawingml/2006/main">
                <a:graphicData uri="http://schemas.openxmlformats.org/drawingml/2006/picture">
                  <pic:pic xmlns:pic="http://schemas.openxmlformats.org/drawingml/2006/picture">
                    <pic:nvPicPr>
                      <pic:cNvPr id="1628" name="Picture 1628"/>
                      <pic:cNvPicPr/>
                    </pic:nvPicPr>
                    <pic:blipFill>
                      <a:blip r:embed="rId286"/>
                      <a:stretch>
                        <a:fillRect/>
                      </a:stretch>
                    </pic:blipFill>
                    <pic:spPr>
                      <a:xfrm>
                        <a:off x="0" y="0"/>
                        <a:ext cx="6096000" cy="6277356"/>
                      </a:xfrm>
                      <a:prstGeom prst="rect">
                        <a:avLst/>
                      </a:prstGeom>
                    </pic:spPr>
                  </pic:pic>
                </a:graphicData>
              </a:graphic>
            </wp:inline>
          </w:drawing>
        </w:r>
      </w:del>
    </w:p>
    <w:p w14:paraId="31876F66" w14:textId="27536591" w:rsidR="006C0619" w:rsidRPr="007F739A" w:rsidDel="00101992" w:rsidRDefault="005F159C">
      <w:pPr>
        <w:spacing w:after="29" w:line="265" w:lineRule="auto"/>
        <w:ind w:left="-5" w:hanging="10"/>
        <w:rPr>
          <w:del w:id="12107" w:author="Alina Frey" w:date="2017-11-08T16:47:00Z"/>
          <w:color w:val="auto"/>
          <w:rPrChange w:id="12108" w:author="Alina Frey" w:date="2017-11-20T10:06:00Z">
            <w:rPr>
              <w:del w:id="12109" w:author="Alina Frey" w:date="2017-11-08T16:47:00Z"/>
            </w:rPr>
          </w:rPrChange>
        </w:rPr>
      </w:pPr>
      <w:del w:id="12110" w:author="Alina Frey" w:date="2017-11-08T16:47:00Z">
        <w:r w:rsidRPr="007F739A" w:rsidDel="00101992">
          <w:rPr>
            <w:rFonts w:eastAsia="Times New Roman" w:cs="Times New Roman"/>
            <w:b/>
            <w:color w:val="auto"/>
            <w:sz w:val="20"/>
            <w:rPrChange w:id="12111" w:author="Alina Frey" w:date="2017-11-20T10:06:00Z">
              <w:rPr>
                <w:rFonts w:eastAsia="Times New Roman" w:cs="Times New Roman"/>
                <w:b/>
                <w:sz w:val="20"/>
              </w:rPr>
            </w:rPrChange>
          </w:rPr>
          <w:delText>Figure 98: View Contact Note</w:delText>
        </w:r>
      </w:del>
    </w:p>
    <w:p w14:paraId="31876F67" w14:textId="190357CF" w:rsidR="006C0619" w:rsidRPr="007F739A" w:rsidDel="0004758A" w:rsidRDefault="005F159C">
      <w:pPr>
        <w:pStyle w:val="Heading4"/>
        <w:rPr>
          <w:del w:id="12112" w:author="Alina Frey" w:date="2017-11-16T16:37:00Z"/>
          <w:color w:val="auto"/>
          <w:rPrChange w:id="12113" w:author="Alina Frey" w:date="2017-11-20T10:06:00Z">
            <w:rPr>
              <w:del w:id="12114" w:author="Alina Frey" w:date="2017-11-16T16:37:00Z"/>
            </w:rPr>
          </w:rPrChange>
        </w:rPr>
        <w:pPrChange w:id="12115" w:author="Alina Frey" w:date="2017-11-13T11:04:00Z">
          <w:pPr>
            <w:pStyle w:val="Heading5"/>
            <w:ind w:left="-5"/>
          </w:pPr>
        </w:pPrChange>
      </w:pPr>
      <w:del w:id="12116" w:author="Alina Frey" w:date="2017-11-16T16:37:00Z">
        <w:r w:rsidRPr="007F739A" w:rsidDel="0004758A">
          <w:rPr>
            <w:color w:val="auto"/>
            <w:rPrChange w:id="12117" w:author="Alina Frey" w:date="2017-11-20T10:06:00Z">
              <w:rPr/>
            </w:rPrChange>
          </w:rPr>
          <w:delText>Add Additional Call Note</w:delText>
        </w:r>
      </w:del>
    </w:p>
    <w:p w14:paraId="31876F68" w14:textId="4215406F" w:rsidR="006C0619" w:rsidRPr="007F739A" w:rsidDel="0004758A" w:rsidRDefault="005F159C" w:rsidP="00125EBA">
      <w:pPr>
        <w:spacing w:after="19" w:line="252" w:lineRule="auto"/>
        <w:ind w:left="-5" w:hanging="10"/>
        <w:rPr>
          <w:del w:id="12118" w:author="Alina Frey" w:date="2017-11-16T16:37:00Z"/>
          <w:color w:val="auto"/>
          <w:rPrChange w:id="12119" w:author="Alina Frey" w:date="2017-11-20T10:06:00Z">
            <w:rPr>
              <w:del w:id="12120" w:author="Alina Frey" w:date="2017-11-16T16:37:00Z"/>
            </w:rPr>
          </w:rPrChange>
        </w:rPr>
      </w:pPr>
      <w:del w:id="12121" w:author="Alina Frey" w:date="2017-11-16T16:37:00Z">
        <w:r w:rsidRPr="007F739A" w:rsidDel="0004758A">
          <w:rPr>
            <w:rFonts w:eastAsia="Times New Roman" w:cs="Times New Roman"/>
            <w:color w:val="auto"/>
            <w:rPrChange w:id="12122" w:author="Alina Frey" w:date="2017-11-20T10:06:00Z">
              <w:rPr>
                <w:rFonts w:eastAsia="Times New Roman" w:cs="Times New Roman"/>
              </w:rPr>
            </w:rPrChange>
          </w:rPr>
          <w:delText xml:space="preserve">From the Contact History page, select </w:delText>
        </w:r>
        <w:r w:rsidRPr="007F739A" w:rsidDel="0004758A">
          <w:rPr>
            <w:rFonts w:eastAsia="Times New Roman" w:cs="Times New Roman"/>
            <w:b/>
            <w:color w:val="auto"/>
            <w:rPrChange w:id="12123" w:author="Alina Frey" w:date="2017-11-20T10:06:00Z">
              <w:rPr>
                <w:rFonts w:eastAsia="Times New Roman" w:cs="Times New Roman"/>
                <w:b/>
              </w:rPr>
            </w:rPrChange>
          </w:rPr>
          <w:delText>Add Call Note</w:delText>
        </w:r>
        <w:r w:rsidRPr="007F739A" w:rsidDel="0004758A">
          <w:rPr>
            <w:rFonts w:eastAsia="Times New Roman" w:cs="Times New Roman"/>
            <w:color w:val="auto"/>
            <w:rPrChange w:id="12124" w:author="Alina Frey" w:date="2017-11-20T10:06:00Z">
              <w:rPr>
                <w:rFonts w:eastAsia="Times New Roman" w:cs="Times New Roman"/>
              </w:rPr>
            </w:rPrChange>
          </w:rPr>
          <w:delText xml:space="preserve">. Enter the Subject and add any notes in the Dashboard Note Text section. Click </w:delText>
        </w:r>
        <w:r w:rsidRPr="007F739A" w:rsidDel="0004758A">
          <w:rPr>
            <w:rFonts w:eastAsia="Times New Roman" w:cs="Times New Roman"/>
            <w:b/>
            <w:color w:val="auto"/>
            <w:rPrChange w:id="12125" w:author="Alina Frey" w:date="2017-11-20T10:06:00Z">
              <w:rPr>
                <w:rFonts w:eastAsia="Times New Roman" w:cs="Times New Roman"/>
                <w:b/>
              </w:rPr>
            </w:rPrChange>
          </w:rPr>
          <w:delText>Preview/Finish</w:delText>
        </w:r>
        <w:r w:rsidRPr="007F739A" w:rsidDel="0004758A">
          <w:rPr>
            <w:rFonts w:eastAsia="Times New Roman" w:cs="Times New Roman"/>
            <w:color w:val="auto"/>
            <w:rPrChange w:id="12126" w:author="Alina Frey" w:date="2017-11-20T10:06:00Z">
              <w:rPr>
                <w:rFonts w:eastAsia="Times New Roman" w:cs="Times New Roman"/>
              </w:rPr>
            </w:rPrChange>
          </w:rPr>
          <w:delText xml:space="preserve"> to sign the note. At the Sign Note Signature Code page, enter an electronic signature. Click </w:delText>
        </w:r>
        <w:r w:rsidRPr="007F739A" w:rsidDel="0004758A">
          <w:rPr>
            <w:rFonts w:eastAsia="Times New Roman" w:cs="Times New Roman"/>
            <w:b/>
            <w:color w:val="auto"/>
            <w:rPrChange w:id="12127" w:author="Alina Frey" w:date="2017-11-20T10:06:00Z">
              <w:rPr>
                <w:rFonts w:eastAsia="Times New Roman" w:cs="Times New Roman"/>
                <w:b/>
              </w:rPr>
            </w:rPrChange>
          </w:rPr>
          <w:delText>Cancel</w:delText>
        </w:r>
        <w:r w:rsidRPr="007F739A" w:rsidDel="0004758A">
          <w:rPr>
            <w:rFonts w:eastAsia="Times New Roman" w:cs="Times New Roman"/>
            <w:color w:val="auto"/>
            <w:rPrChange w:id="12128" w:author="Alina Frey" w:date="2017-11-20T10:06:00Z">
              <w:rPr>
                <w:rFonts w:eastAsia="Times New Roman" w:cs="Times New Roman"/>
              </w:rPr>
            </w:rPrChange>
          </w:rPr>
          <w:delText xml:space="preserve"> to exit without saving the note and return to the previous page. </w:delText>
        </w:r>
      </w:del>
    </w:p>
    <w:p w14:paraId="31876F69" w14:textId="5BBA8737" w:rsidR="006C0619" w:rsidRPr="00CF2303" w:rsidDel="00857F6F" w:rsidRDefault="005F159C">
      <w:pPr>
        <w:pStyle w:val="Caption"/>
        <w:rPr>
          <w:del w:id="12129" w:author="Alina Frey" w:date="2017-11-16T16:36:00Z"/>
        </w:rPr>
        <w:pPrChange w:id="12130" w:author="Alina Frey" w:date="2017-11-10T14:16:00Z">
          <w:pPr>
            <w:spacing w:after="79"/>
            <w:ind w:right="-570"/>
          </w:pPr>
        </w:pPrChange>
      </w:pPr>
      <w:del w:id="12131" w:author="Alina Frey" w:date="2017-11-16T16:36:00Z">
        <w:r w:rsidRPr="00795D08" w:rsidDel="00857F6F">
          <w:rPr>
            <w:b w:val="0"/>
            <w:iCs w:val="0"/>
            <w:noProof/>
          </w:rPr>
          <w:drawing>
            <wp:inline distT="0" distB="0" distL="0" distR="0" wp14:anchorId="31877132" wp14:editId="31877133">
              <wp:extent cx="6305550" cy="3648456"/>
              <wp:effectExtent l="0" t="0" r="0" b="0"/>
              <wp:docPr id="1650" name="Picture 1650"/>
              <wp:cNvGraphicFramePr/>
              <a:graphic xmlns:a="http://schemas.openxmlformats.org/drawingml/2006/main">
                <a:graphicData uri="http://schemas.openxmlformats.org/drawingml/2006/picture">
                  <pic:pic xmlns:pic="http://schemas.openxmlformats.org/drawingml/2006/picture">
                    <pic:nvPicPr>
                      <pic:cNvPr id="1650" name="Picture 1650"/>
                      <pic:cNvPicPr/>
                    </pic:nvPicPr>
                    <pic:blipFill>
                      <a:blip r:embed="rId287"/>
                      <a:stretch>
                        <a:fillRect/>
                      </a:stretch>
                    </pic:blipFill>
                    <pic:spPr>
                      <a:xfrm>
                        <a:off x="0" y="0"/>
                        <a:ext cx="6305550" cy="3648456"/>
                      </a:xfrm>
                      <a:prstGeom prst="rect">
                        <a:avLst/>
                      </a:prstGeom>
                    </pic:spPr>
                  </pic:pic>
                </a:graphicData>
              </a:graphic>
            </wp:inline>
          </w:drawing>
        </w:r>
      </w:del>
    </w:p>
    <w:p w14:paraId="31876F6A" w14:textId="76F90B62" w:rsidR="006C0619" w:rsidRPr="007F739A" w:rsidDel="00F75773" w:rsidRDefault="005F159C">
      <w:pPr>
        <w:spacing w:after="29" w:line="265" w:lineRule="auto"/>
        <w:ind w:left="-5" w:hanging="10"/>
        <w:rPr>
          <w:del w:id="12132" w:author="Alina Frey" w:date="2017-11-08T16:47:00Z"/>
          <w:color w:val="auto"/>
          <w:rPrChange w:id="12133" w:author="Alina Frey" w:date="2017-11-20T10:06:00Z">
            <w:rPr>
              <w:del w:id="12134" w:author="Alina Frey" w:date="2017-11-08T16:47:00Z"/>
            </w:rPr>
          </w:rPrChange>
        </w:rPr>
      </w:pPr>
      <w:del w:id="12135" w:author="Alina Frey" w:date="2017-11-08T16:47:00Z">
        <w:r w:rsidRPr="007F739A" w:rsidDel="00F75773">
          <w:rPr>
            <w:rFonts w:eastAsia="Times New Roman" w:cs="Times New Roman"/>
            <w:b/>
            <w:color w:val="auto"/>
            <w:sz w:val="20"/>
            <w:rPrChange w:id="12136" w:author="Alina Frey" w:date="2017-11-20T10:06:00Z">
              <w:rPr>
                <w:rFonts w:eastAsia="Times New Roman" w:cs="Times New Roman"/>
                <w:b/>
                <w:sz w:val="20"/>
              </w:rPr>
            </w:rPrChange>
          </w:rPr>
          <w:delText>Figure 99: Additional Call Note</w:delText>
        </w:r>
      </w:del>
    </w:p>
    <w:p w14:paraId="31876F6B" w14:textId="7513B0EB" w:rsidR="006C0619" w:rsidRPr="00CF2303" w:rsidDel="00857F6F" w:rsidRDefault="005F159C">
      <w:pPr>
        <w:pStyle w:val="Caption"/>
        <w:rPr>
          <w:del w:id="12137" w:author="Alina Frey" w:date="2017-11-16T16:36:00Z"/>
        </w:rPr>
        <w:pPrChange w:id="12138" w:author="Alina Frey" w:date="2017-11-10T14:16:00Z">
          <w:pPr>
            <w:spacing w:after="99"/>
            <w:ind w:right="-196"/>
          </w:pPr>
        </w:pPrChange>
      </w:pPr>
      <w:del w:id="12139" w:author="Alina Frey" w:date="2017-11-16T16:36:00Z">
        <w:r w:rsidRPr="00795D08" w:rsidDel="00857F6F">
          <w:rPr>
            <w:b w:val="0"/>
            <w:iCs w:val="0"/>
            <w:noProof/>
          </w:rPr>
          <w:drawing>
            <wp:inline distT="0" distB="0" distL="0" distR="0" wp14:anchorId="31877134" wp14:editId="31877135">
              <wp:extent cx="6067807" cy="2943606"/>
              <wp:effectExtent l="0" t="0" r="0" b="0"/>
              <wp:docPr id="1653" name="Picture 1653"/>
              <wp:cNvGraphicFramePr/>
              <a:graphic xmlns:a="http://schemas.openxmlformats.org/drawingml/2006/main">
                <a:graphicData uri="http://schemas.openxmlformats.org/drawingml/2006/picture">
                  <pic:pic xmlns:pic="http://schemas.openxmlformats.org/drawingml/2006/picture">
                    <pic:nvPicPr>
                      <pic:cNvPr id="1653" name="Picture 1653"/>
                      <pic:cNvPicPr/>
                    </pic:nvPicPr>
                    <pic:blipFill>
                      <a:blip r:embed="rId288"/>
                      <a:stretch>
                        <a:fillRect/>
                      </a:stretch>
                    </pic:blipFill>
                    <pic:spPr>
                      <a:xfrm>
                        <a:off x="0" y="0"/>
                        <a:ext cx="6067807" cy="2943606"/>
                      </a:xfrm>
                      <a:prstGeom prst="rect">
                        <a:avLst/>
                      </a:prstGeom>
                    </pic:spPr>
                  </pic:pic>
                </a:graphicData>
              </a:graphic>
            </wp:inline>
          </w:drawing>
        </w:r>
      </w:del>
    </w:p>
    <w:p w14:paraId="31876F6C" w14:textId="287D86BF" w:rsidR="006C0619" w:rsidRPr="007F739A" w:rsidDel="00E84F37" w:rsidRDefault="005F159C">
      <w:pPr>
        <w:spacing w:after="29" w:line="265" w:lineRule="auto"/>
        <w:ind w:left="-5" w:hanging="10"/>
        <w:rPr>
          <w:del w:id="12140" w:author="Alina Frey" w:date="2017-11-08T16:48:00Z"/>
          <w:color w:val="auto"/>
          <w:rPrChange w:id="12141" w:author="Alina Frey" w:date="2017-11-20T10:06:00Z">
            <w:rPr>
              <w:del w:id="12142" w:author="Alina Frey" w:date="2017-11-08T16:48:00Z"/>
            </w:rPr>
          </w:rPrChange>
        </w:rPr>
      </w:pPr>
      <w:del w:id="12143" w:author="Alina Frey" w:date="2017-11-08T16:48:00Z">
        <w:r w:rsidRPr="007F739A" w:rsidDel="00E84F37">
          <w:rPr>
            <w:rFonts w:eastAsia="Times New Roman" w:cs="Times New Roman"/>
            <w:b/>
            <w:color w:val="auto"/>
            <w:sz w:val="20"/>
            <w:rPrChange w:id="12144" w:author="Alina Frey" w:date="2017-11-20T10:06:00Z">
              <w:rPr>
                <w:rFonts w:eastAsia="Times New Roman" w:cs="Times New Roman"/>
                <w:b/>
                <w:sz w:val="20"/>
              </w:rPr>
            </w:rPrChange>
          </w:rPr>
          <w:delText>Figure 100: Contact Note - Sign</w:delText>
        </w:r>
      </w:del>
    </w:p>
    <w:p w14:paraId="31876F6D" w14:textId="77777777" w:rsidR="006C0619" w:rsidRPr="007F739A" w:rsidRDefault="005F159C">
      <w:pPr>
        <w:pStyle w:val="Heading2"/>
        <w:pPrChange w:id="12145" w:author="Alina Frey" w:date="2017-11-20T10:18:00Z">
          <w:pPr>
            <w:pStyle w:val="Heading2"/>
            <w:ind w:left="-5"/>
          </w:pPr>
        </w:pPrChange>
      </w:pPr>
      <w:bookmarkStart w:id="12146" w:name="_Toc497914083"/>
      <w:bookmarkStart w:id="12147" w:name="_Ref498087794"/>
      <w:bookmarkStart w:id="12148" w:name="_Toc498937659"/>
      <w:bookmarkStart w:id="12149" w:name="_Toc498942507"/>
      <w:bookmarkStart w:id="12150" w:name="_Toc498939174"/>
      <w:bookmarkStart w:id="12151" w:name="_Toc499024442"/>
      <w:r w:rsidRPr="007F739A">
        <w:t>Education</w:t>
      </w:r>
      <w:bookmarkEnd w:id="12146"/>
      <w:bookmarkEnd w:id="12147"/>
      <w:bookmarkEnd w:id="12148"/>
      <w:bookmarkEnd w:id="12149"/>
      <w:bookmarkEnd w:id="12150"/>
      <w:bookmarkEnd w:id="12151"/>
    </w:p>
    <w:p w14:paraId="51E865DF" w14:textId="7CC37F2A" w:rsidR="008349E1" w:rsidRPr="00CF2303" w:rsidRDefault="008349E1">
      <w:pPr>
        <w:rPr>
          <w:ins w:id="12152" w:author="Alina Frey" w:date="2017-11-17T08:37:00Z"/>
        </w:rPr>
        <w:pPrChange w:id="12153" w:author="Alina Frey" w:date="2017-11-17T09:20:00Z">
          <w:pPr>
            <w:pStyle w:val="Alina-NormalText"/>
            <w:numPr>
              <w:numId w:val="123"/>
            </w:numPr>
            <w:spacing w:after="0" w:line="259" w:lineRule="auto"/>
            <w:ind w:left="720" w:hanging="360"/>
            <w:contextualSpacing/>
          </w:pPr>
        </w:pPrChange>
      </w:pPr>
      <w:ins w:id="12154" w:author="Alina Frey" w:date="2017-11-17T08:37:00Z">
        <w:r w:rsidRPr="007F739A">
          <w:rPr>
            <w:color w:val="auto"/>
            <w:rPrChange w:id="12155" w:author="Alina Frey" w:date="2017-11-20T10:06:00Z">
              <w:rPr/>
            </w:rPrChange>
          </w:rPr>
          <w:t>To access the Patient Education Items screen, click on the Education tab on the left side pane, under the Patient section.</w:t>
        </w:r>
      </w:ins>
    </w:p>
    <w:p w14:paraId="73D5AE93" w14:textId="19087891" w:rsidR="0031313C" w:rsidRPr="007F739A" w:rsidRDefault="0069489C" w:rsidP="00125EBA">
      <w:pPr>
        <w:spacing w:after="19" w:line="252" w:lineRule="auto"/>
        <w:ind w:left="-5" w:hanging="10"/>
        <w:rPr>
          <w:ins w:id="12156" w:author="Alina Frey" w:date="2017-11-17T08:37:00Z"/>
          <w:rFonts w:eastAsia="Times New Roman" w:cs="Times New Roman"/>
          <w:color w:val="auto"/>
          <w:rPrChange w:id="12157" w:author="Alina Frey" w:date="2017-11-20T10:06:00Z">
            <w:rPr>
              <w:ins w:id="12158" w:author="Alina Frey" w:date="2017-11-17T08:37:00Z"/>
              <w:rFonts w:eastAsia="Times New Roman" w:cs="Times New Roman"/>
            </w:rPr>
          </w:rPrChange>
        </w:rPr>
      </w:pPr>
      <w:ins w:id="12159" w:author="Alina Frey" w:date="2017-11-20T16:28:00Z">
        <w:r>
          <w:rPr>
            <w:noProof/>
          </w:rPr>
          <w:lastRenderedPageBreak/>
          <mc:AlternateContent>
            <mc:Choice Requires="wps">
              <w:drawing>
                <wp:anchor distT="0" distB="0" distL="114300" distR="114300" simplePos="0" relativeHeight="251656192" behindDoc="0" locked="0" layoutInCell="1" allowOverlap="1" wp14:anchorId="173C1349" wp14:editId="6C5A351C">
                  <wp:simplePos x="0" y="0"/>
                  <wp:positionH relativeFrom="column">
                    <wp:posOffset>939800</wp:posOffset>
                  </wp:positionH>
                  <wp:positionV relativeFrom="paragraph">
                    <wp:posOffset>2025650</wp:posOffset>
                  </wp:positionV>
                  <wp:extent cx="279400" cy="171450"/>
                  <wp:effectExtent l="38100" t="38100" r="25400" b="19050"/>
                  <wp:wrapNone/>
                  <wp:docPr id="417" name="Straight Arrow Connector 417"/>
                  <wp:cNvGraphicFramePr/>
                  <a:graphic xmlns:a="http://schemas.openxmlformats.org/drawingml/2006/main">
                    <a:graphicData uri="http://schemas.microsoft.com/office/word/2010/wordprocessingShape">
                      <wps:wsp>
                        <wps:cNvCnPr/>
                        <wps:spPr>
                          <a:xfrm flipH="1" flipV="1">
                            <a:off x="0" y="0"/>
                            <a:ext cx="279400" cy="171450"/>
                          </a:xfrm>
                          <a:prstGeom prst="straightConnector1">
                            <a:avLst/>
                          </a:prstGeom>
                          <a:ln w="28575">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9E9A5D6" id="Straight Arrow Connector 417" o:spid="_x0000_s1026" type="#_x0000_t32" style="position:absolute;margin-left:74pt;margin-top:159.5pt;width:22pt;height:13.5pt;flip:x y;z-index:2516561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" strokecolor="red" strokeweight="2.25pt">
                  <v:stroke endarrow="block" joinstyle="miter"/>
                </v:shape>
              </w:pict>
            </mc:Fallback>
          </mc:AlternateContent>
        </w:r>
      </w:ins>
      <w:r w:rsidR="000035B6" w:rsidRPr="007F739A">
        <w:rPr>
          <w:rStyle w:val="CommentReference"/>
          <w:color w:val="auto"/>
          <w:rPrChange w:id="12160" w:author="Alina Frey" w:date="2017-11-20T10:06:00Z">
            <w:rPr>
              <w:rStyle w:val="CommentReference"/>
            </w:rPr>
          </w:rPrChange>
        </w:rPr>
        <w:commentReference w:id="12161"/>
      </w:r>
      <w:ins w:id="12162" w:author="Alina Frey" w:date="2017-11-20T16:32:00Z">
        <w:r w:rsidR="006C6ADA">
          <w:rPr>
            <w:noProof/>
          </w:rPr>
          <w:drawing>
            <wp:inline distT="0" distB="0" distL="0" distR="0" wp14:anchorId="1DDBDAF3" wp14:editId="0448991E">
              <wp:extent cx="5943600" cy="3307715"/>
              <wp:effectExtent l="0" t="0" r="0" b="6985"/>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943600" cy="3307715"/>
                      </a:xfrm>
                      <a:prstGeom prst="rect">
                        <a:avLst/>
                      </a:prstGeom>
                    </pic:spPr>
                  </pic:pic>
                </a:graphicData>
              </a:graphic>
            </wp:inline>
          </w:drawing>
        </w:r>
      </w:ins>
      <w:ins w:id="12163" w:author="Alina Frey" w:date="2017-11-20T16:28:00Z">
        <w:r w:rsidRPr="0069489C">
          <w:rPr>
            <w:rStyle w:val="CommentReference"/>
            <w:color w:val="auto"/>
          </w:rPr>
          <w:t xml:space="preserve"> </w:t>
        </w:r>
      </w:ins>
    </w:p>
    <w:p w14:paraId="56D61999" w14:textId="2425C80E" w:rsidR="00105BB1" w:rsidRPr="007F739A" w:rsidRDefault="00105BB1" w:rsidP="00105BB1">
      <w:pPr>
        <w:pStyle w:val="Caption"/>
        <w:rPr>
          <w:ins w:id="12164" w:author="Alina Frey" w:date="2017-11-17T08:38:00Z"/>
        </w:rPr>
      </w:pPr>
      <w:bookmarkStart w:id="12165" w:name="_Toc498937543"/>
      <w:bookmarkStart w:id="12166" w:name="_Toc498942391"/>
      <w:bookmarkStart w:id="12167" w:name="_Toc498939058"/>
      <w:bookmarkStart w:id="12168" w:name="_Toc499024631"/>
      <w:ins w:id="12169" w:author="Alina Frey" w:date="2017-11-17T08:38:00Z">
        <w:r w:rsidRPr="007F739A">
          <w:t xml:space="preserve">Figure </w:t>
        </w:r>
        <w:r w:rsidRPr="00CF2303">
          <w:fldChar w:fldCharType="begin"/>
        </w:r>
        <w:r w:rsidRPr="007F739A">
          <w:instrText xml:space="preserve"> SEQ Figure \* ARABIC </w:instrText>
        </w:r>
        <w:r w:rsidRPr="00CF2303">
          <w:fldChar w:fldCharType="separate"/>
        </w:r>
      </w:ins>
      <w:ins w:id="12170" w:author="Alina Frey [2]" w:date="2017-11-21T10:58:00Z">
        <w:r w:rsidR="003B7B8C">
          <w:rPr>
            <w:noProof/>
          </w:rPr>
          <w:t>167</w:t>
        </w:r>
      </w:ins>
      <w:ins w:id="12171" w:author="Alina Frey" w:date="2017-11-17T08:38:00Z">
        <w:r w:rsidRPr="00CF2303">
          <w:fldChar w:fldCharType="end"/>
        </w:r>
        <w:r w:rsidRPr="007F739A">
          <w:t>: Patient Education Items</w:t>
        </w:r>
        <w:bookmarkEnd w:id="12165"/>
        <w:bookmarkEnd w:id="12166"/>
        <w:bookmarkEnd w:id="12167"/>
        <w:bookmarkEnd w:id="12168"/>
      </w:ins>
    </w:p>
    <w:p w14:paraId="4853A60E" w14:textId="2F11E94A" w:rsidR="00710A9E" w:rsidRPr="007F739A" w:rsidRDefault="0047738B" w:rsidP="00125EBA">
      <w:pPr>
        <w:spacing w:after="19" w:line="252" w:lineRule="auto"/>
        <w:ind w:left="-5" w:hanging="10"/>
        <w:rPr>
          <w:ins w:id="12172" w:author="Alina Frey" w:date="2017-11-17T09:21:00Z"/>
          <w:rFonts w:eastAsia="Times New Roman" w:cs="Times New Roman"/>
          <w:color w:val="auto"/>
          <w:rPrChange w:id="12173" w:author="Alina Frey" w:date="2017-11-20T10:06:00Z">
            <w:rPr>
              <w:ins w:id="12174" w:author="Alina Frey" w:date="2017-11-17T09:21:00Z"/>
              <w:rFonts w:eastAsia="Times New Roman" w:cs="Times New Roman"/>
            </w:rPr>
          </w:rPrChange>
        </w:rPr>
      </w:pPr>
      <w:ins w:id="12175" w:author="Alina Frey" w:date="2017-11-17T08:39:00Z">
        <w:r w:rsidRPr="007F739A">
          <w:rPr>
            <w:rFonts w:cstheme="minorHAnsi"/>
            <w:color w:val="auto"/>
            <w:szCs w:val="24"/>
            <w:rPrChange w:id="12176" w:author="Alina Frey" w:date="2017-11-20T10:06:00Z">
              <w:rPr>
                <w:rFonts w:cstheme="minorHAnsi"/>
                <w:szCs w:val="24"/>
              </w:rPr>
            </w:rPrChange>
          </w:rPr>
          <w:t>The E</w:t>
        </w:r>
      </w:ins>
      <w:ins w:id="12177" w:author="Alina Frey" w:date="2017-11-17T08:40:00Z">
        <w:r w:rsidRPr="007F739A">
          <w:rPr>
            <w:rFonts w:cstheme="minorHAnsi"/>
            <w:color w:val="auto"/>
            <w:szCs w:val="24"/>
            <w:rPrChange w:id="12178" w:author="Alina Frey" w:date="2017-11-20T10:06:00Z">
              <w:rPr>
                <w:rFonts w:cstheme="minorHAnsi"/>
                <w:szCs w:val="24"/>
              </w:rPr>
            </w:rPrChange>
          </w:rPr>
          <w:t xml:space="preserve">ducation </w:t>
        </w:r>
      </w:ins>
      <w:ins w:id="12179" w:author="Alina Frey" w:date="2017-11-17T08:39:00Z">
        <w:r w:rsidRPr="007F739A">
          <w:rPr>
            <w:rFonts w:cstheme="minorHAnsi"/>
            <w:color w:val="auto"/>
            <w:szCs w:val="24"/>
            <w:rPrChange w:id="12180" w:author="Alina Frey" w:date="2017-11-20T10:06:00Z">
              <w:rPr>
                <w:rFonts w:cstheme="minorHAnsi"/>
                <w:szCs w:val="24"/>
              </w:rPr>
            </w:rPrChange>
          </w:rPr>
          <w:t xml:space="preserve">screen shows a table of all the Education tasks that the Patient is recommended to complete. </w:t>
        </w:r>
      </w:ins>
      <w:del w:id="12181" w:author="Alina Frey" w:date="2017-11-17T08:40:00Z">
        <w:r w:rsidR="005F159C" w:rsidRPr="007F739A" w:rsidDel="0047738B">
          <w:rPr>
            <w:rFonts w:eastAsia="Times New Roman" w:cs="Times New Roman"/>
            <w:color w:val="auto"/>
            <w:rPrChange w:id="12182" w:author="Alina Frey" w:date="2017-11-20T10:06:00Z">
              <w:rPr>
                <w:rFonts w:eastAsia="Times New Roman" w:cs="Times New Roman"/>
              </w:rPr>
            </w:rPrChange>
          </w:rPr>
          <w:delText xml:space="preserve">The Education option allows the user to assign and complete single or multiple education items. </w:delText>
        </w:r>
      </w:del>
      <w:r w:rsidR="005F159C" w:rsidRPr="007F739A">
        <w:rPr>
          <w:rFonts w:eastAsia="Times New Roman" w:cs="Times New Roman"/>
          <w:color w:val="auto"/>
          <w:rPrChange w:id="12183" w:author="Alina Frey" w:date="2017-11-20T10:06:00Z">
            <w:rPr>
              <w:rFonts w:eastAsia="Times New Roman" w:cs="Times New Roman"/>
            </w:rPr>
          </w:rPrChange>
        </w:rPr>
        <w:t xml:space="preserve">Completed education items added here do not appear on the Pregnancy Checklist. </w:t>
      </w:r>
    </w:p>
    <w:p w14:paraId="31876F6E" w14:textId="36C955C2" w:rsidR="006C0619" w:rsidRPr="007F739A" w:rsidDel="00897CAD" w:rsidRDefault="005F159C">
      <w:pPr>
        <w:spacing w:after="19" w:line="252" w:lineRule="auto"/>
        <w:rPr>
          <w:moveFrom w:id="12184" w:author="Alina Frey" w:date="2017-11-17T09:54:00Z"/>
          <w:color w:val="auto"/>
          <w:rPrChange w:id="12185" w:author="Alina Frey" w:date="2017-11-20T10:06:00Z">
            <w:rPr>
              <w:moveFrom w:id="12186" w:author="Alina Frey" w:date="2017-11-17T09:54:00Z"/>
            </w:rPr>
          </w:rPrChange>
        </w:rPr>
        <w:pPrChange w:id="12187" w:author="Alina Frey" w:date="2017-11-17T09:22:00Z">
          <w:pPr>
            <w:spacing w:after="19" w:line="252" w:lineRule="auto"/>
            <w:ind w:left="-5" w:hanging="10"/>
          </w:pPr>
        </w:pPrChange>
      </w:pPr>
      <w:moveFromRangeStart w:id="12188" w:author="Alina Frey" w:date="2017-11-17T09:54:00Z" w:name="move498673869"/>
      <w:moveFrom w:id="12189" w:author="Alina Frey" w:date="2017-11-17T09:54:00Z">
        <w:r w:rsidRPr="007F739A" w:rsidDel="00897CAD">
          <w:rPr>
            <w:rFonts w:eastAsia="Times New Roman" w:cs="Times New Roman"/>
            <w:color w:val="auto"/>
            <w:rPrChange w:id="12190" w:author="Alina Frey" w:date="2017-11-20T10:06:00Z">
              <w:rPr/>
            </w:rPrChange>
          </w:rPr>
          <w:t xml:space="preserve">The list of items can be filtered by Due, Incomplete, Complete and All. The page displays the Description, Due, Due Date, Completed, Status, and Action. </w:t>
        </w:r>
      </w:moveFrom>
    </w:p>
    <w:moveFromRangeEnd w:id="12188"/>
    <w:p w14:paraId="540BA8DB" w14:textId="07A284A3" w:rsidR="00C228CD" w:rsidRPr="00CF2303" w:rsidRDefault="00C228CD">
      <w:pPr>
        <w:rPr>
          <w:ins w:id="12191" w:author="Alina Frey" w:date="2017-11-17T08:44:00Z"/>
          <w:rFonts w:cstheme="minorHAnsi"/>
          <w:szCs w:val="24"/>
        </w:rPr>
        <w:pPrChange w:id="12192" w:author="Alina Frey" w:date="2017-11-17T09:22:00Z">
          <w:pPr>
            <w:pStyle w:val="ListParagraph"/>
            <w:numPr>
              <w:numId w:val="123"/>
            </w:numPr>
            <w:spacing w:before="0"/>
            <w:ind w:hanging="360"/>
          </w:pPr>
        </w:pPrChange>
      </w:pPr>
      <w:ins w:id="12193" w:author="Alina Frey" w:date="2017-11-17T08:44:00Z">
        <w:r w:rsidRPr="007F739A">
          <w:rPr>
            <w:rFonts w:cstheme="minorHAnsi"/>
            <w:color w:val="auto"/>
            <w:szCs w:val="24"/>
            <w:rPrChange w:id="12194" w:author="Alina Frey" w:date="2017-11-20T10:06:00Z">
              <w:rPr>
                <w:rFonts w:cstheme="minorHAnsi"/>
                <w:szCs w:val="24"/>
              </w:rPr>
            </w:rPrChange>
          </w:rPr>
          <w:t>Some education items may be displayed by default for every patient. That is due to the tasks being added in the Checklist tasks required for all the patients, as presented in section</w:t>
        </w:r>
      </w:ins>
      <w:ins w:id="12195" w:author="Alina Frey" w:date="2017-11-17T09:22:00Z">
        <w:r w:rsidR="00F03E04" w:rsidRPr="007F739A">
          <w:rPr>
            <w:rFonts w:cstheme="minorHAnsi"/>
            <w:color w:val="auto"/>
            <w:szCs w:val="24"/>
            <w:rPrChange w:id="12196" w:author="Alina Frey" w:date="2017-11-20T10:06:00Z">
              <w:rPr>
                <w:rFonts w:cstheme="minorHAnsi"/>
                <w:szCs w:val="24"/>
              </w:rPr>
            </w:rPrChange>
          </w:rPr>
          <w:t xml:space="preserve"> </w:t>
        </w:r>
      </w:ins>
      <w:ins w:id="12197" w:author="Alina Frey" w:date="2017-11-17T09:23:00Z">
        <w:r w:rsidR="00F03E04" w:rsidRPr="00CF2303">
          <w:rPr>
            <w:rFonts w:cstheme="minorHAnsi"/>
            <w:color w:val="0070C0"/>
            <w:szCs w:val="24"/>
            <w:u w:val="single" w:color="0070C0"/>
          </w:rPr>
          <w:fldChar w:fldCharType="begin"/>
        </w:r>
        <w:r w:rsidR="00F03E04" w:rsidRPr="00CF2303">
          <w:rPr>
            <w:rFonts w:cstheme="minorHAnsi"/>
            <w:color w:val="0070C0"/>
            <w:szCs w:val="24"/>
            <w:u w:val="single" w:color="0070C0"/>
          </w:rPr>
          <w:instrText xml:space="preserve"> REF _Ref498673921 \h </w:instrText>
        </w:r>
      </w:ins>
      <w:r w:rsidR="00F03E04" w:rsidRPr="00CF2303">
        <w:rPr>
          <w:rFonts w:cstheme="minorHAnsi"/>
          <w:color w:val="0070C0"/>
          <w:szCs w:val="24"/>
          <w:u w:val="single" w:color="0070C0"/>
        </w:rPr>
      </w:r>
      <w:r w:rsidR="00F03E04" w:rsidRPr="00CF2303">
        <w:rPr>
          <w:rFonts w:cstheme="minorHAnsi"/>
          <w:color w:val="0070C0"/>
          <w:szCs w:val="24"/>
          <w:u w:val="single" w:color="0070C0"/>
        </w:rPr>
        <w:fldChar w:fldCharType="separate"/>
      </w:r>
      <w:ins w:id="12198" w:author="Alina Frey [2]" w:date="2017-11-21T10:58:00Z">
        <w:r w:rsidR="003B7B8C" w:rsidRPr="007F739A">
          <w:t>Checklist</w:t>
        </w:r>
      </w:ins>
      <w:ins w:id="12199" w:author="Alina Frey" w:date="2017-11-17T09:23:00Z">
        <w:r w:rsidR="00F03E04" w:rsidRPr="00CF2303">
          <w:rPr>
            <w:rFonts w:cstheme="minorHAnsi"/>
            <w:color w:val="0070C0"/>
            <w:szCs w:val="24"/>
            <w:u w:val="single" w:color="0070C0"/>
          </w:rPr>
          <w:fldChar w:fldCharType="end"/>
        </w:r>
      </w:ins>
      <w:ins w:id="12200" w:author="Alina Frey" w:date="2017-11-17T08:44:00Z">
        <w:r w:rsidRPr="007F739A">
          <w:rPr>
            <w:rFonts w:cstheme="minorHAnsi"/>
            <w:color w:val="auto"/>
            <w:szCs w:val="24"/>
            <w:rPrChange w:id="12201" w:author="Alina Frey" w:date="2017-11-20T10:06:00Z">
              <w:rPr>
                <w:rFonts w:cstheme="minorHAnsi"/>
                <w:szCs w:val="24"/>
              </w:rPr>
            </w:rPrChange>
          </w:rPr>
          <w:t>.</w:t>
        </w:r>
      </w:ins>
    </w:p>
    <w:p w14:paraId="5E59ADA0" w14:textId="417CC621" w:rsidR="00C228CD" w:rsidRPr="007F739A" w:rsidRDefault="00C228CD">
      <w:pPr>
        <w:spacing w:before="0"/>
        <w:rPr>
          <w:ins w:id="12202" w:author="Alina Frey" w:date="2017-11-17T08:44:00Z"/>
          <w:rFonts w:cstheme="minorHAnsi"/>
          <w:szCs w:val="24"/>
        </w:rPr>
        <w:pPrChange w:id="12203" w:author="Alina Frey" w:date="2017-11-17T09:23:00Z">
          <w:pPr>
            <w:pStyle w:val="ListParagraph"/>
            <w:numPr>
              <w:numId w:val="123"/>
            </w:numPr>
            <w:spacing w:before="0"/>
            <w:ind w:hanging="360"/>
          </w:pPr>
        </w:pPrChange>
      </w:pPr>
      <w:ins w:id="12204" w:author="Alina Frey" w:date="2017-11-17T08:44:00Z">
        <w:r w:rsidRPr="007F739A">
          <w:rPr>
            <w:rFonts w:cstheme="minorHAnsi"/>
            <w:color w:val="auto"/>
            <w:szCs w:val="24"/>
            <w:rPrChange w:id="12205" w:author="Alina Frey" w:date="2017-11-20T10:06:00Z">
              <w:rPr/>
            </w:rPrChange>
          </w:rPr>
          <w:t xml:space="preserve">The information on the table can be filtered by selecting one of the Completion Status buttons </w:t>
        </w:r>
      </w:ins>
      <w:ins w:id="12206" w:author="Alina Frey" w:date="2017-11-17T09:23:00Z">
        <w:r w:rsidR="00F03E04" w:rsidRPr="007F739A">
          <w:rPr>
            <w:rFonts w:cstheme="minorHAnsi"/>
            <w:color w:val="auto"/>
            <w:szCs w:val="24"/>
            <w:rPrChange w:id="12207" w:author="Alina Frey" w:date="2017-11-20T10:06:00Z">
              <w:rPr>
                <w:rFonts w:cstheme="minorHAnsi"/>
                <w:szCs w:val="24"/>
              </w:rPr>
            </w:rPrChange>
          </w:rPr>
          <w:t>at the top of</w:t>
        </w:r>
      </w:ins>
      <w:ins w:id="12208" w:author="Alina Frey" w:date="2017-11-17T08:44:00Z">
        <w:r w:rsidRPr="007F739A">
          <w:rPr>
            <w:rFonts w:cstheme="minorHAnsi"/>
            <w:color w:val="auto"/>
            <w:szCs w:val="24"/>
            <w:rPrChange w:id="12209" w:author="Alina Frey" w:date="2017-11-20T10:06:00Z">
              <w:rPr/>
            </w:rPrChange>
          </w:rPr>
          <w:t xml:space="preserve"> the table:</w:t>
        </w:r>
      </w:ins>
    </w:p>
    <w:p w14:paraId="3166CBB0" w14:textId="77777777" w:rsidR="00C228CD" w:rsidRPr="007F739A" w:rsidRDefault="00C228CD">
      <w:pPr>
        <w:pStyle w:val="ListParagraph"/>
        <w:numPr>
          <w:ilvl w:val="0"/>
          <w:numId w:val="124"/>
        </w:numPr>
        <w:spacing w:before="0"/>
        <w:rPr>
          <w:ins w:id="12210" w:author="Alina Frey" w:date="2017-11-17T08:44:00Z"/>
          <w:rFonts w:cstheme="minorHAnsi"/>
          <w:szCs w:val="24"/>
        </w:rPr>
        <w:pPrChange w:id="12211" w:author="Alina Frey" w:date="2017-11-17T09:23:00Z">
          <w:pPr>
            <w:pStyle w:val="ListParagraph"/>
            <w:numPr>
              <w:ilvl w:val="1"/>
              <w:numId w:val="124"/>
            </w:numPr>
            <w:spacing w:before="0"/>
            <w:ind w:left="1440" w:hanging="360"/>
          </w:pPr>
        </w:pPrChange>
      </w:pPr>
      <w:ins w:id="12212" w:author="Alina Frey" w:date="2017-11-17T08:44:00Z">
        <w:r w:rsidRPr="007F739A">
          <w:rPr>
            <w:rFonts w:cstheme="minorHAnsi"/>
            <w:szCs w:val="24"/>
          </w:rPr>
          <w:t>Filter by tasks that are Due</w:t>
        </w:r>
      </w:ins>
    </w:p>
    <w:p w14:paraId="4FA0DC61" w14:textId="77777777" w:rsidR="00C228CD" w:rsidRPr="007F739A" w:rsidRDefault="00C228CD">
      <w:pPr>
        <w:pStyle w:val="ListParagraph"/>
        <w:numPr>
          <w:ilvl w:val="0"/>
          <w:numId w:val="124"/>
        </w:numPr>
        <w:spacing w:before="0"/>
        <w:rPr>
          <w:ins w:id="12213" w:author="Alina Frey" w:date="2017-11-17T08:44:00Z"/>
          <w:rFonts w:cstheme="minorHAnsi"/>
          <w:szCs w:val="24"/>
        </w:rPr>
        <w:pPrChange w:id="12214" w:author="Alina Frey" w:date="2017-11-17T09:23:00Z">
          <w:pPr>
            <w:pStyle w:val="ListParagraph"/>
            <w:numPr>
              <w:ilvl w:val="1"/>
              <w:numId w:val="124"/>
            </w:numPr>
            <w:spacing w:before="0"/>
            <w:ind w:left="1440" w:hanging="360"/>
          </w:pPr>
        </w:pPrChange>
      </w:pPr>
      <w:ins w:id="12215" w:author="Alina Frey" w:date="2017-11-17T08:44:00Z">
        <w:r w:rsidRPr="007F739A">
          <w:rPr>
            <w:rFonts w:cstheme="minorHAnsi"/>
            <w:szCs w:val="24"/>
          </w:rPr>
          <w:t>Filter by tasks that are Incomplete</w:t>
        </w:r>
      </w:ins>
    </w:p>
    <w:p w14:paraId="69334CFA" w14:textId="77777777" w:rsidR="00C228CD" w:rsidRPr="007F739A" w:rsidRDefault="00C228CD">
      <w:pPr>
        <w:pStyle w:val="ListParagraph"/>
        <w:numPr>
          <w:ilvl w:val="0"/>
          <w:numId w:val="124"/>
        </w:numPr>
        <w:spacing w:before="0"/>
        <w:rPr>
          <w:ins w:id="12216" w:author="Alina Frey" w:date="2017-11-17T08:44:00Z"/>
          <w:rFonts w:cstheme="minorHAnsi"/>
          <w:szCs w:val="24"/>
        </w:rPr>
        <w:pPrChange w:id="12217" w:author="Alina Frey" w:date="2017-11-17T09:23:00Z">
          <w:pPr>
            <w:pStyle w:val="ListParagraph"/>
            <w:numPr>
              <w:ilvl w:val="1"/>
              <w:numId w:val="124"/>
            </w:numPr>
            <w:spacing w:before="0"/>
            <w:ind w:left="1440" w:hanging="360"/>
          </w:pPr>
        </w:pPrChange>
      </w:pPr>
      <w:ins w:id="12218" w:author="Alina Frey" w:date="2017-11-17T08:44:00Z">
        <w:r w:rsidRPr="007F739A">
          <w:rPr>
            <w:rFonts w:cstheme="minorHAnsi"/>
            <w:szCs w:val="24"/>
          </w:rPr>
          <w:t>Filter by tasks that are Complete</w:t>
        </w:r>
      </w:ins>
    </w:p>
    <w:p w14:paraId="701D078E" w14:textId="68325453" w:rsidR="00C228CD" w:rsidRPr="007F739A" w:rsidRDefault="00C228CD" w:rsidP="00F03E04">
      <w:pPr>
        <w:pStyle w:val="ListParagraph"/>
        <w:numPr>
          <w:ilvl w:val="0"/>
          <w:numId w:val="124"/>
        </w:numPr>
        <w:spacing w:before="0"/>
        <w:rPr>
          <w:ins w:id="12219" w:author="Alina Frey" w:date="2017-11-17T09:25:00Z"/>
          <w:rFonts w:cstheme="minorHAnsi"/>
          <w:szCs w:val="24"/>
        </w:rPr>
      </w:pPr>
      <w:ins w:id="12220" w:author="Alina Frey" w:date="2017-11-17T08:44:00Z">
        <w:r w:rsidRPr="007F739A">
          <w:rPr>
            <w:rFonts w:cstheme="minorHAnsi"/>
            <w:szCs w:val="24"/>
          </w:rPr>
          <w:t>Show All the tasks</w:t>
        </w:r>
      </w:ins>
    </w:p>
    <w:p w14:paraId="156260F7" w14:textId="77777777" w:rsidR="00E32790" w:rsidRPr="007F739A" w:rsidRDefault="00B474A9">
      <w:pPr>
        <w:spacing w:after="19" w:line="252" w:lineRule="auto"/>
        <w:ind w:left="-5" w:hanging="10"/>
        <w:rPr>
          <w:ins w:id="12221" w:author="Alina Frey" w:date="2017-11-17T09:47:00Z"/>
          <w:color w:val="auto"/>
          <w:rPrChange w:id="12222" w:author="Alina Frey" w:date="2017-11-20T10:06:00Z">
            <w:rPr>
              <w:ins w:id="12223" w:author="Alina Frey" w:date="2017-11-17T09:47:00Z"/>
            </w:rPr>
          </w:rPrChange>
        </w:rPr>
        <w:pPrChange w:id="12224" w:author="Alina Frey" w:date="2017-11-17T09:51:00Z">
          <w:pPr>
            <w:spacing w:before="0"/>
          </w:pPr>
        </w:pPrChange>
      </w:pPr>
      <w:ins w:id="12225" w:author="Alina Frey" w:date="2017-11-17T09:25:00Z">
        <w:r w:rsidRPr="007F739A">
          <w:rPr>
            <w:noProof/>
            <w:color w:val="auto"/>
            <w:rPrChange w:id="12226" w:author="Alina Frey" w:date="2017-11-20T10:06:00Z">
              <w:rPr>
                <w:noProof/>
              </w:rPr>
            </w:rPrChange>
          </w:rPr>
          <w:drawing>
            <wp:inline distT="0" distB="0" distL="0" distR="0" wp14:anchorId="399FCEA5" wp14:editId="501584D9">
              <wp:extent cx="2768600" cy="248677"/>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2822459" cy="253515"/>
                      </a:xfrm>
                      <a:prstGeom prst="rect">
                        <a:avLst/>
                      </a:prstGeom>
                    </pic:spPr>
                  </pic:pic>
                </a:graphicData>
              </a:graphic>
            </wp:inline>
          </w:drawing>
        </w:r>
      </w:ins>
    </w:p>
    <w:p w14:paraId="6DD9ED62" w14:textId="679E4136" w:rsidR="00B474A9" w:rsidRPr="00CF2303" w:rsidRDefault="00E32790">
      <w:pPr>
        <w:pStyle w:val="Caption"/>
        <w:rPr>
          <w:ins w:id="12227" w:author="Alina Frey" w:date="2017-11-17T08:44:00Z"/>
          <w:rFonts w:cstheme="minorHAnsi"/>
          <w:szCs w:val="24"/>
        </w:rPr>
        <w:pPrChange w:id="12228" w:author="Alina Frey" w:date="2017-11-17T09:47:00Z">
          <w:pPr>
            <w:pStyle w:val="ListParagraph"/>
            <w:numPr>
              <w:ilvl w:val="1"/>
              <w:numId w:val="124"/>
            </w:numPr>
            <w:spacing w:before="0"/>
            <w:ind w:left="1440" w:hanging="360"/>
          </w:pPr>
        </w:pPrChange>
      </w:pPr>
      <w:bookmarkStart w:id="12229" w:name="_Toc498937544"/>
      <w:bookmarkStart w:id="12230" w:name="_Toc498942392"/>
      <w:bookmarkStart w:id="12231" w:name="_Toc498939059"/>
      <w:bookmarkStart w:id="12232" w:name="_Toc499024632"/>
      <w:ins w:id="12233" w:author="Alina Frey" w:date="2017-11-17T09:47:00Z">
        <w:r w:rsidRPr="00CF2303">
          <w:t xml:space="preserve">Figure </w:t>
        </w:r>
        <w:r w:rsidRPr="00CF2303">
          <w:fldChar w:fldCharType="begin"/>
        </w:r>
        <w:r w:rsidRPr="00CF2303">
          <w:instrText xml:space="preserve"> SEQ Figure \* ARABIC </w:instrText>
        </w:r>
      </w:ins>
      <w:r w:rsidRPr="00CF2303">
        <w:fldChar w:fldCharType="separate"/>
      </w:r>
      <w:ins w:id="12234" w:author="Alina Frey [2]" w:date="2017-11-21T10:58:00Z">
        <w:r w:rsidR="003B7B8C">
          <w:rPr>
            <w:noProof/>
          </w:rPr>
          <w:t>168</w:t>
        </w:r>
      </w:ins>
      <w:ins w:id="12235" w:author="Alina Frey" w:date="2017-11-17T09:47:00Z">
        <w:r w:rsidRPr="00CF2303">
          <w:fldChar w:fldCharType="end"/>
        </w:r>
        <w:r w:rsidRPr="00CF2303">
          <w:t>: Education Items Filter</w:t>
        </w:r>
      </w:ins>
      <w:bookmarkEnd w:id="12229"/>
      <w:bookmarkEnd w:id="12230"/>
      <w:bookmarkEnd w:id="12231"/>
      <w:bookmarkEnd w:id="12232"/>
    </w:p>
    <w:p w14:paraId="24B7D2A4" w14:textId="77777777" w:rsidR="00C228CD" w:rsidRPr="007F739A" w:rsidRDefault="00C228CD">
      <w:pPr>
        <w:spacing w:before="0"/>
        <w:rPr>
          <w:ins w:id="12236" w:author="Alina Frey" w:date="2017-11-17T08:44:00Z"/>
          <w:rFonts w:cstheme="minorHAnsi"/>
          <w:szCs w:val="24"/>
        </w:rPr>
        <w:pPrChange w:id="12237" w:author="Alina Frey" w:date="2017-11-17T09:52:00Z">
          <w:pPr>
            <w:pStyle w:val="ListParagraph"/>
            <w:numPr>
              <w:numId w:val="123"/>
            </w:numPr>
            <w:spacing w:before="0"/>
            <w:ind w:hanging="360"/>
          </w:pPr>
        </w:pPrChange>
      </w:pPr>
      <w:ins w:id="12238" w:author="Alina Frey" w:date="2017-11-17T08:44:00Z">
        <w:r w:rsidRPr="007F739A">
          <w:rPr>
            <w:rFonts w:cstheme="minorHAnsi"/>
            <w:color w:val="auto"/>
            <w:szCs w:val="24"/>
            <w:rPrChange w:id="12239" w:author="Alina Frey" w:date="2017-11-20T10:06:00Z">
              <w:rPr/>
            </w:rPrChange>
          </w:rPr>
          <w:t>The screen presents two buttons as well:</w:t>
        </w:r>
      </w:ins>
    </w:p>
    <w:p w14:paraId="3B18A164" w14:textId="77777777" w:rsidR="00C228CD" w:rsidRPr="007F739A" w:rsidRDefault="00C228CD">
      <w:pPr>
        <w:pStyle w:val="ListParagraph"/>
        <w:numPr>
          <w:ilvl w:val="0"/>
          <w:numId w:val="128"/>
        </w:numPr>
        <w:rPr>
          <w:ins w:id="12240" w:author="Alina Frey" w:date="2017-11-17T08:44:00Z"/>
        </w:rPr>
        <w:pPrChange w:id="12241" w:author="Alina Frey" w:date="2017-11-17T09:52:00Z">
          <w:pPr>
            <w:pStyle w:val="ListParagraph"/>
            <w:numPr>
              <w:ilvl w:val="1"/>
              <w:numId w:val="124"/>
            </w:numPr>
            <w:spacing w:before="0"/>
            <w:ind w:left="1440" w:hanging="360"/>
          </w:pPr>
        </w:pPrChange>
      </w:pPr>
      <w:commentRangeStart w:id="12242"/>
      <w:ins w:id="12243" w:author="Alina Frey" w:date="2017-11-17T08:44:00Z">
        <w:r w:rsidRPr="00D26EB8">
          <w:rPr>
            <w:b/>
            <w:rPrChange w:id="12244" w:author="Alina Frey" w:date="2017-11-20T16:29:00Z">
              <w:rPr/>
            </w:rPrChange>
          </w:rPr>
          <w:t>Select Education Items</w:t>
        </w:r>
      </w:ins>
      <w:commentRangeEnd w:id="12242"/>
      <w:r w:rsidR="009A7C94" w:rsidRPr="00D26EB8">
        <w:rPr>
          <w:rStyle w:val="CommentReference"/>
          <w:rFonts w:eastAsia="Calibri" w:cs="Calibri"/>
          <w:b/>
          <w:color w:val="000000"/>
          <w:rPrChange w:id="12245" w:author="Alina Frey" w:date="2017-11-20T16:29:00Z">
            <w:rPr>
              <w:rStyle w:val="CommentReference"/>
              <w:rFonts w:eastAsia="Calibri" w:cs="Calibri"/>
              <w:color w:val="000000"/>
            </w:rPr>
          </w:rPrChange>
        </w:rPr>
        <w:commentReference w:id="12242"/>
      </w:r>
      <w:ins w:id="12246" w:author="Alina Frey" w:date="2017-11-17T08:44:00Z">
        <w:r w:rsidRPr="007F739A">
          <w:t>: for adding new tasks to the table</w:t>
        </w:r>
      </w:ins>
    </w:p>
    <w:p w14:paraId="0AFC893F" w14:textId="77777777" w:rsidR="0031047B" w:rsidRPr="007F739A" w:rsidRDefault="00C228CD" w:rsidP="0031047B">
      <w:pPr>
        <w:pStyle w:val="ListParagraph"/>
        <w:numPr>
          <w:ilvl w:val="0"/>
          <w:numId w:val="128"/>
        </w:numPr>
        <w:rPr>
          <w:ins w:id="12247" w:author="Alina Frey" w:date="2017-11-17T09:54:00Z"/>
        </w:rPr>
      </w:pPr>
      <w:ins w:id="12248" w:author="Alina Frey" w:date="2017-11-17T08:44:00Z">
        <w:r w:rsidRPr="00D26EB8">
          <w:rPr>
            <w:b/>
            <w:rPrChange w:id="12249" w:author="Alina Frey" w:date="2017-11-20T16:29:00Z">
              <w:rPr/>
            </w:rPrChange>
          </w:rPr>
          <w:t>Patient Summary</w:t>
        </w:r>
        <w:r w:rsidRPr="007F739A">
          <w:t>: to navigate back to the Summary</w:t>
        </w:r>
      </w:ins>
    </w:p>
    <w:p w14:paraId="4A12BECC" w14:textId="77777777" w:rsidR="00122F8D" w:rsidRPr="007F739A" w:rsidRDefault="0031047B" w:rsidP="0031047B">
      <w:pPr>
        <w:rPr>
          <w:ins w:id="12250" w:author="Alina Frey" w:date="2017-11-17T09:55:00Z"/>
          <w:color w:val="auto"/>
          <w:rPrChange w:id="12251" w:author="Alina Frey" w:date="2017-11-20T10:06:00Z">
            <w:rPr>
              <w:ins w:id="12252" w:author="Alina Frey" w:date="2017-11-17T09:55:00Z"/>
            </w:rPr>
          </w:rPrChange>
        </w:rPr>
      </w:pPr>
      <w:moveToRangeStart w:id="12253" w:author="Alina Frey" w:date="2017-11-17T09:54:00Z" w:name="move498673869"/>
      <w:moveTo w:id="12254" w:author="Alina Frey" w:date="2017-11-17T09:54:00Z">
        <w:del w:id="12255" w:author="Alina Frey" w:date="2017-11-17T09:55:00Z">
          <w:r w:rsidRPr="007F739A" w:rsidDel="0031047B">
            <w:rPr>
              <w:color w:val="auto"/>
              <w:rPrChange w:id="12256" w:author="Alina Frey" w:date="2017-11-20T10:06:00Z">
                <w:rPr/>
              </w:rPrChange>
            </w:rPr>
            <w:delText xml:space="preserve">The list of items can be filtered by Due, Incomplete, Complete and All. </w:delText>
          </w:r>
        </w:del>
        <w:r w:rsidRPr="007F739A">
          <w:rPr>
            <w:color w:val="auto"/>
            <w:rPrChange w:id="12257" w:author="Alina Frey" w:date="2017-11-20T10:06:00Z">
              <w:rPr/>
            </w:rPrChange>
          </w:rPr>
          <w:t xml:space="preserve">The </w:t>
        </w:r>
        <w:del w:id="12258" w:author="Alina Frey" w:date="2017-11-17T09:55:00Z">
          <w:r w:rsidRPr="007F739A" w:rsidDel="00122F8D">
            <w:rPr>
              <w:color w:val="auto"/>
              <w:rPrChange w:id="12259" w:author="Alina Frey" w:date="2017-11-20T10:06:00Z">
                <w:rPr/>
              </w:rPrChange>
            </w:rPr>
            <w:delText>page</w:delText>
          </w:r>
        </w:del>
      </w:moveTo>
      <w:ins w:id="12260" w:author="Alina Frey" w:date="2017-11-17T09:55:00Z">
        <w:r w:rsidR="00122F8D" w:rsidRPr="007F739A">
          <w:rPr>
            <w:color w:val="auto"/>
            <w:rPrChange w:id="12261" w:author="Alina Frey" w:date="2017-11-20T10:06:00Z">
              <w:rPr/>
            </w:rPrChange>
          </w:rPr>
          <w:t xml:space="preserve">information in the table is </w:t>
        </w:r>
      </w:ins>
      <w:moveTo w:id="12262" w:author="Alina Frey" w:date="2017-11-17T09:54:00Z">
        <w:del w:id="12263" w:author="Alina Frey" w:date="2017-11-17T09:55:00Z">
          <w:r w:rsidRPr="007F739A" w:rsidDel="00122F8D">
            <w:rPr>
              <w:color w:val="auto"/>
              <w:rPrChange w:id="12264" w:author="Alina Frey" w:date="2017-11-20T10:06:00Z">
                <w:rPr/>
              </w:rPrChange>
            </w:rPr>
            <w:delText xml:space="preserve"> </w:delText>
          </w:r>
        </w:del>
        <w:r w:rsidRPr="007F739A">
          <w:rPr>
            <w:color w:val="auto"/>
            <w:rPrChange w:id="12265" w:author="Alina Frey" w:date="2017-11-20T10:06:00Z">
              <w:rPr/>
            </w:rPrChange>
          </w:rPr>
          <w:t>display</w:t>
        </w:r>
        <w:del w:id="12266" w:author="Alina Frey" w:date="2017-11-17T09:55:00Z">
          <w:r w:rsidRPr="007F739A" w:rsidDel="00122F8D">
            <w:rPr>
              <w:color w:val="auto"/>
              <w:rPrChange w:id="12267" w:author="Alina Frey" w:date="2017-11-20T10:06:00Z">
                <w:rPr/>
              </w:rPrChange>
            </w:rPr>
            <w:delText>s</w:delText>
          </w:r>
        </w:del>
      </w:moveTo>
      <w:ins w:id="12268" w:author="Alina Frey" w:date="2017-11-17T09:55:00Z">
        <w:r w:rsidR="00122F8D" w:rsidRPr="007F739A">
          <w:rPr>
            <w:color w:val="auto"/>
            <w:rPrChange w:id="12269" w:author="Alina Frey" w:date="2017-11-20T10:06:00Z">
              <w:rPr/>
            </w:rPrChange>
          </w:rPr>
          <w:t>ed in the following columns:</w:t>
        </w:r>
      </w:ins>
    </w:p>
    <w:p w14:paraId="5E40C992" w14:textId="50BBB1CC" w:rsidR="00122F8D" w:rsidRPr="007F739A" w:rsidRDefault="0031047B" w:rsidP="00122F8D">
      <w:pPr>
        <w:pStyle w:val="ListParagraph"/>
        <w:numPr>
          <w:ilvl w:val="0"/>
          <w:numId w:val="129"/>
        </w:numPr>
        <w:rPr>
          <w:ins w:id="12270" w:author="Alina Frey" w:date="2017-11-17T09:55:00Z"/>
        </w:rPr>
      </w:pPr>
      <w:moveTo w:id="12271" w:author="Alina Frey" w:date="2017-11-17T09:54:00Z">
        <w:del w:id="12272" w:author="Alina Frey" w:date="2017-11-17T09:55:00Z">
          <w:r w:rsidRPr="007F739A" w:rsidDel="00122F8D">
            <w:rPr>
              <w:b/>
              <w:rPrChange w:id="12273" w:author="Alina Frey" w:date="2017-11-20T10:06:00Z">
                <w:rPr/>
              </w:rPrChange>
            </w:rPr>
            <w:delText xml:space="preserve"> the </w:delText>
          </w:r>
        </w:del>
        <w:r w:rsidRPr="007F739A">
          <w:rPr>
            <w:b/>
            <w:rPrChange w:id="12274" w:author="Alina Frey" w:date="2017-11-20T10:06:00Z">
              <w:rPr/>
            </w:rPrChange>
          </w:rPr>
          <w:t>Description</w:t>
        </w:r>
      </w:moveTo>
      <w:ins w:id="12275" w:author="Alina Frey" w:date="2017-11-17T09:56:00Z">
        <w:r w:rsidR="00576370" w:rsidRPr="007F739A">
          <w:t xml:space="preserve"> of the </w:t>
        </w:r>
        <w:r w:rsidR="00B4739B" w:rsidRPr="007F739A">
          <w:t>task</w:t>
        </w:r>
      </w:ins>
    </w:p>
    <w:p w14:paraId="4F067680" w14:textId="650B4806" w:rsidR="00B4739B" w:rsidRPr="007F739A" w:rsidRDefault="0031047B" w:rsidP="00122F8D">
      <w:pPr>
        <w:pStyle w:val="ListParagraph"/>
        <w:numPr>
          <w:ilvl w:val="0"/>
          <w:numId w:val="129"/>
        </w:numPr>
        <w:rPr>
          <w:ins w:id="12276" w:author="Alina Frey" w:date="2017-11-17T09:56:00Z"/>
        </w:rPr>
      </w:pPr>
      <w:moveTo w:id="12277" w:author="Alina Frey" w:date="2017-11-17T09:54:00Z">
        <w:del w:id="12278" w:author="Alina Frey" w:date="2017-11-17T09:55:00Z">
          <w:r w:rsidRPr="007F739A" w:rsidDel="00122F8D">
            <w:rPr>
              <w:b/>
              <w:rPrChange w:id="12279" w:author="Alina Frey" w:date="2017-11-20T10:06:00Z">
                <w:rPr/>
              </w:rPrChange>
            </w:rPr>
            <w:delText xml:space="preserve">, </w:delText>
          </w:r>
        </w:del>
        <w:r w:rsidRPr="007F739A">
          <w:rPr>
            <w:b/>
            <w:rPrChange w:id="12280" w:author="Alina Frey" w:date="2017-11-20T10:06:00Z">
              <w:rPr/>
            </w:rPrChange>
          </w:rPr>
          <w:t>Due</w:t>
        </w:r>
      </w:moveTo>
      <w:ins w:id="12281" w:author="Alina Frey" w:date="2017-11-17T09:58:00Z">
        <w:r w:rsidR="00F0787B" w:rsidRPr="007F739A">
          <w:t xml:space="preserve"> status (Immediately, etc.)</w:t>
        </w:r>
      </w:ins>
    </w:p>
    <w:p w14:paraId="32BEE2E3" w14:textId="77777777" w:rsidR="00F0787B" w:rsidRPr="007F739A" w:rsidRDefault="0031047B" w:rsidP="00122F8D">
      <w:pPr>
        <w:pStyle w:val="ListParagraph"/>
        <w:numPr>
          <w:ilvl w:val="0"/>
          <w:numId w:val="129"/>
        </w:numPr>
        <w:rPr>
          <w:ins w:id="12282" w:author="Alina Frey" w:date="2017-11-17T09:58:00Z"/>
        </w:rPr>
      </w:pPr>
      <w:moveTo w:id="12283" w:author="Alina Frey" w:date="2017-11-17T09:54:00Z">
        <w:del w:id="12284" w:author="Alina Frey" w:date="2017-11-17T09:56:00Z">
          <w:r w:rsidRPr="007F739A" w:rsidDel="00B4739B">
            <w:rPr>
              <w:b/>
              <w:rPrChange w:id="12285" w:author="Alina Frey" w:date="2017-11-20T10:06:00Z">
                <w:rPr/>
              </w:rPrChange>
            </w:rPr>
            <w:lastRenderedPageBreak/>
            <w:delText xml:space="preserve">, </w:delText>
          </w:r>
        </w:del>
        <w:r w:rsidRPr="007F739A">
          <w:rPr>
            <w:b/>
            <w:rPrChange w:id="12286" w:author="Alina Frey" w:date="2017-11-20T10:06:00Z">
              <w:rPr/>
            </w:rPrChange>
          </w:rPr>
          <w:t>Due Date</w:t>
        </w:r>
      </w:moveTo>
    </w:p>
    <w:p w14:paraId="1F783FDB" w14:textId="1DE71DB2" w:rsidR="00F0787B" w:rsidRPr="007F739A" w:rsidRDefault="0031047B" w:rsidP="00122F8D">
      <w:pPr>
        <w:pStyle w:val="ListParagraph"/>
        <w:numPr>
          <w:ilvl w:val="0"/>
          <w:numId w:val="129"/>
        </w:numPr>
        <w:rPr>
          <w:ins w:id="12287" w:author="Alina Frey" w:date="2017-11-17T09:58:00Z"/>
        </w:rPr>
      </w:pPr>
      <w:moveTo w:id="12288" w:author="Alina Frey" w:date="2017-11-17T09:54:00Z">
        <w:del w:id="12289" w:author="Alina Frey" w:date="2017-11-17T09:58:00Z">
          <w:r w:rsidRPr="007F739A" w:rsidDel="00F0787B">
            <w:rPr>
              <w:b/>
              <w:rPrChange w:id="12290" w:author="Alina Frey" w:date="2017-11-20T10:06:00Z">
                <w:rPr/>
              </w:rPrChange>
            </w:rPr>
            <w:delText xml:space="preserve">, </w:delText>
          </w:r>
        </w:del>
        <w:r w:rsidRPr="007F739A">
          <w:rPr>
            <w:b/>
            <w:rPrChange w:id="12291" w:author="Alina Frey" w:date="2017-11-20T10:06:00Z">
              <w:rPr/>
            </w:rPrChange>
          </w:rPr>
          <w:t>Completed</w:t>
        </w:r>
      </w:moveTo>
      <w:ins w:id="12292" w:author="Alina Frey" w:date="2017-11-17T09:58:00Z">
        <w:r w:rsidR="00F0787B" w:rsidRPr="007F739A">
          <w:t>:</w:t>
        </w:r>
      </w:ins>
      <w:ins w:id="12293" w:author="Alina Frey" w:date="2017-11-17T09:59:00Z">
        <w:r w:rsidR="00E45707" w:rsidRPr="007F739A">
          <w:t xml:space="preserve"> date when </w:t>
        </w:r>
        <w:r w:rsidR="00CB722E" w:rsidRPr="007F739A">
          <w:t>the task was completed, available only for the completed tasks</w:t>
        </w:r>
      </w:ins>
    </w:p>
    <w:p w14:paraId="4CA91E0A" w14:textId="4ACF01FF" w:rsidR="00CB722E" w:rsidRPr="007F739A" w:rsidRDefault="0031047B" w:rsidP="00122F8D">
      <w:pPr>
        <w:pStyle w:val="ListParagraph"/>
        <w:numPr>
          <w:ilvl w:val="0"/>
          <w:numId w:val="129"/>
        </w:numPr>
        <w:rPr>
          <w:ins w:id="12294" w:author="Alina Frey" w:date="2017-11-17T09:59:00Z"/>
        </w:rPr>
      </w:pPr>
      <w:moveTo w:id="12295" w:author="Alina Frey" w:date="2017-11-17T09:54:00Z">
        <w:del w:id="12296" w:author="Alina Frey" w:date="2017-11-17T09:58:00Z">
          <w:r w:rsidRPr="007F739A" w:rsidDel="00F0787B">
            <w:rPr>
              <w:b/>
              <w:rPrChange w:id="12297" w:author="Alina Frey" w:date="2017-11-20T10:06:00Z">
                <w:rPr/>
              </w:rPrChange>
            </w:rPr>
            <w:delText xml:space="preserve">, </w:delText>
          </w:r>
        </w:del>
        <w:r w:rsidRPr="007F739A">
          <w:rPr>
            <w:b/>
            <w:rPrChange w:id="12298" w:author="Alina Frey" w:date="2017-11-20T10:06:00Z">
              <w:rPr/>
            </w:rPrChange>
          </w:rPr>
          <w:t>Status</w:t>
        </w:r>
      </w:moveTo>
      <w:ins w:id="12299" w:author="Alina Frey" w:date="2017-11-17T10:00:00Z">
        <w:r w:rsidR="00884B98" w:rsidRPr="007F739A">
          <w:rPr>
            <w:b/>
          </w:rPr>
          <w:t xml:space="preserve">: </w:t>
        </w:r>
        <w:r w:rsidR="00884B98" w:rsidRPr="007F739A">
          <w:rPr>
            <w:rPrChange w:id="12300" w:author="Alina Frey" w:date="2017-11-20T10:06:00Z">
              <w:rPr>
                <w:b/>
              </w:rPr>
            </w:rPrChange>
          </w:rPr>
          <w:t>Completed, Due, etc.</w:t>
        </w:r>
      </w:ins>
    </w:p>
    <w:p w14:paraId="3ECD05F0" w14:textId="77777777" w:rsidR="00BF71E1" w:rsidRPr="007F739A" w:rsidRDefault="0031047B" w:rsidP="00122F8D">
      <w:pPr>
        <w:pStyle w:val="ListParagraph"/>
        <w:numPr>
          <w:ilvl w:val="0"/>
          <w:numId w:val="129"/>
        </w:numPr>
        <w:rPr>
          <w:ins w:id="12301" w:author="Alina Frey" w:date="2017-11-17T10:01:00Z"/>
        </w:rPr>
      </w:pPr>
      <w:moveTo w:id="12302" w:author="Alina Frey" w:date="2017-11-17T09:54:00Z">
        <w:del w:id="12303" w:author="Alina Frey" w:date="2017-11-17T09:59:00Z">
          <w:r w:rsidRPr="007F739A" w:rsidDel="00CB722E">
            <w:rPr>
              <w:b/>
              <w:rPrChange w:id="12304" w:author="Alina Frey" w:date="2017-11-20T10:06:00Z">
                <w:rPr/>
              </w:rPrChange>
            </w:rPr>
            <w:delText xml:space="preserve">, and </w:delText>
          </w:r>
        </w:del>
        <w:r w:rsidRPr="007F739A">
          <w:rPr>
            <w:b/>
            <w:rPrChange w:id="12305" w:author="Alina Frey" w:date="2017-11-20T10:06:00Z">
              <w:rPr/>
            </w:rPrChange>
          </w:rPr>
          <w:t>Action</w:t>
        </w:r>
      </w:moveTo>
      <w:ins w:id="12306" w:author="Alina Frey" w:date="2017-11-17T10:00:00Z">
        <w:r w:rsidR="00884B98" w:rsidRPr="007F739A">
          <w:t xml:space="preserve">: </w:t>
        </w:r>
      </w:ins>
    </w:p>
    <w:p w14:paraId="0CF3AC77" w14:textId="77777777" w:rsidR="00BF71E1" w:rsidRPr="007F739A" w:rsidRDefault="00BF71E1" w:rsidP="00BF71E1">
      <w:pPr>
        <w:pStyle w:val="ListParagraph"/>
        <w:numPr>
          <w:ilvl w:val="1"/>
          <w:numId w:val="129"/>
        </w:numPr>
        <w:rPr>
          <w:ins w:id="12307" w:author="Alina Frey" w:date="2017-11-17T10:01:00Z"/>
        </w:rPr>
      </w:pPr>
      <w:ins w:id="12308" w:author="Alina Frey" w:date="2017-11-17T10:01:00Z">
        <w:r w:rsidRPr="007F739A">
          <w:t xml:space="preserve">Complete Now: </w:t>
        </w:r>
      </w:ins>
      <w:ins w:id="12309" w:author="Alina Frey" w:date="2017-11-17T10:00:00Z">
        <w:r w:rsidR="00884B98" w:rsidRPr="007F739A">
          <w:t>Allows the user to mark the task</w:t>
        </w:r>
      </w:ins>
      <w:ins w:id="12310" w:author="Alina Frey" w:date="2017-11-17T10:01:00Z">
        <w:r w:rsidRPr="007F739A">
          <w:t xml:space="preserve"> as completed</w:t>
        </w:r>
      </w:ins>
    </w:p>
    <w:p w14:paraId="0166FF8F" w14:textId="77777777" w:rsidR="00573EBE" w:rsidRPr="007F739A" w:rsidRDefault="00BF71E1" w:rsidP="008269FB">
      <w:pPr>
        <w:pStyle w:val="ListParagraph"/>
        <w:numPr>
          <w:ilvl w:val="1"/>
          <w:numId w:val="129"/>
        </w:numPr>
        <w:rPr>
          <w:ins w:id="12311" w:author="Alina Frey" w:date="2017-11-17T10:26:00Z"/>
        </w:rPr>
      </w:pPr>
      <w:ins w:id="12312" w:author="Alina Frey" w:date="2017-11-17T10:01:00Z">
        <w:r w:rsidRPr="007F739A">
          <w:t>Details: Al</w:t>
        </w:r>
      </w:ins>
      <w:ins w:id="12313" w:author="Alina Frey" w:date="2017-11-17T10:02:00Z">
        <w:r w:rsidRPr="007F739A">
          <w:t>l</w:t>
        </w:r>
      </w:ins>
      <w:ins w:id="12314" w:author="Alina Frey" w:date="2017-11-17T10:01:00Z">
        <w:r w:rsidRPr="007F739A">
          <w:t>ows t</w:t>
        </w:r>
      </w:ins>
      <w:ins w:id="12315" w:author="Alina Frey" w:date="2017-11-17T10:02:00Z">
        <w:r w:rsidRPr="007F739A">
          <w:t>he user to view the details of the completed task</w:t>
        </w:r>
      </w:ins>
    </w:p>
    <w:p w14:paraId="46D4F9EA" w14:textId="77777777" w:rsidR="00FE5819" w:rsidRPr="007F739A" w:rsidRDefault="00573EBE">
      <w:pPr>
        <w:keepNext/>
        <w:rPr>
          <w:ins w:id="12316" w:author="Alina Frey" w:date="2017-11-17T10:27:00Z"/>
          <w:color w:val="auto"/>
          <w:rPrChange w:id="12317" w:author="Alina Frey" w:date="2017-11-20T10:06:00Z">
            <w:rPr>
              <w:ins w:id="12318" w:author="Alina Frey" w:date="2017-11-17T10:27:00Z"/>
            </w:rPr>
          </w:rPrChange>
        </w:rPr>
        <w:pPrChange w:id="12319" w:author="Alina Frey" w:date="2017-11-17T10:27:00Z">
          <w:pPr/>
        </w:pPrChange>
      </w:pPr>
      <w:ins w:id="12320" w:author="Alina Frey" w:date="2017-11-17T10:27:00Z">
        <w:r w:rsidRPr="007F739A">
          <w:rPr>
            <w:noProof/>
            <w:color w:val="auto"/>
            <w:rPrChange w:id="12321" w:author="Alina Frey" w:date="2017-11-20T10:06:00Z">
              <w:rPr>
                <w:noProof/>
              </w:rPr>
            </w:rPrChange>
          </w:rPr>
          <w:drawing>
            <wp:inline distT="0" distB="0" distL="0" distR="0" wp14:anchorId="1580864D" wp14:editId="4A1B5843">
              <wp:extent cx="3168650" cy="2348961"/>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3175150" cy="2353779"/>
                      </a:xfrm>
                      <a:prstGeom prst="rect">
                        <a:avLst/>
                      </a:prstGeom>
                    </pic:spPr>
                  </pic:pic>
                </a:graphicData>
              </a:graphic>
            </wp:inline>
          </w:drawing>
        </w:r>
      </w:ins>
    </w:p>
    <w:p w14:paraId="56E2EBED" w14:textId="59A5F9C1" w:rsidR="0031047B" w:rsidRPr="00CF2303" w:rsidDel="005F3EB8" w:rsidRDefault="00FE5819">
      <w:pPr>
        <w:pStyle w:val="Caption"/>
        <w:rPr>
          <w:del w:id="12322" w:author="Alina Frey" w:date="2017-11-17T10:02:00Z"/>
          <w:moveTo w:id="12323" w:author="Alina Frey" w:date="2017-11-17T09:54:00Z"/>
        </w:rPr>
        <w:pPrChange w:id="12324" w:author="Alina Frey" w:date="2017-11-17T10:28:00Z">
          <w:pPr>
            <w:pStyle w:val="ListParagraph"/>
            <w:numPr>
              <w:numId w:val="123"/>
            </w:numPr>
            <w:spacing w:after="19" w:line="252" w:lineRule="auto"/>
            <w:ind w:hanging="360"/>
          </w:pPr>
        </w:pPrChange>
      </w:pPr>
      <w:bookmarkStart w:id="12325" w:name="_Toc498937545"/>
      <w:bookmarkStart w:id="12326" w:name="_Toc498942393"/>
      <w:bookmarkStart w:id="12327" w:name="_Toc498939060"/>
      <w:bookmarkStart w:id="12328" w:name="_Toc499024633"/>
      <w:ins w:id="12329" w:author="Alina Frey" w:date="2017-11-17T10:27:00Z">
        <w:r w:rsidRPr="00CF2303">
          <w:t xml:space="preserve">Figure </w:t>
        </w:r>
        <w:r w:rsidRPr="00276216">
          <w:rPr>
            <w:iCs w:val="0"/>
          </w:rPr>
          <w:fldChar w:fldCharType="begin"/>
        </w:r>
        <w:r w:rsidRPr="00CF2303">
          <w:instrText xml:space="preserve"> SEQ Figure \* ARABIC </w:instrText>
        </w:r>
      </w:ins>
      <w:r w:rsidRPr="00276216">
        <w:rPr>
          <w:iCs w:val="0"/>
        </w:rPr>
        <w:fldChar w:fldCharType="separate"/>
      </w:r>
      <w:ins w:id="12330" w:author="Alina Frey [2]" w:date="2017-11-21T10:58:00Z">
        <w:r w:rsidR="003B7B8C">
          <w:rPr>
            <w:noProof/>
          </w:rPr>
          <w:t>169</w:t>
        </w:r>
      </w:ins>
      <w:ins w:id="12331" w:author="Alina Frey" w:date="2017-11-17T10:27:00Z">
        <w:r w:rsidRPr="00276216">
          <w:rPr>
            <w:iCs w:val="0"/>
          </w:rPr>
          <w:fldChar w:fldCharType="end"/>
        </w:r>
        <w:r w:rsidRPr="00CF2303">
          <w:t>: View Details of Completed Task</w:t>
        </w:r>
      </w:ins>
      <w:bookmarkEnd w:id="12325"/>
      <w:bookmarkEnd w:id="12326"/>
      <w:bookmarkEnd w:id="12327"/>
      <w:bookmarkEnd w:id="12328"/>
      <w:moveTo w:id="12332" w:author="Alina Frey" w:date="2017-11-17T09:54:00Z">
        <w:del w:id="12333" w:author="Alina Frey" w:date="2017-11-17T10:00:00Z">
          <w:r w:rsidR="0031047B" w:rsidRPr="00CF2303" w:rsidDel="00884B98">
            <w:delText xml:space="preserve">. </w:delText>
          </w:r>
        </w:del>
      </w:moveTo>
    </w:p>
    <w:moveToRangeEnd w:id="12253"/>
    <w:p w14:paraId="43DC4B6E" w14:textId="77777777" w:rsidR="0031047B" w:rsidRPr="00CF2303" w:rsidRDefault="0031047B">
      <w:pPr>
        <w:pStyle w:val="Caption"/>
        <w:rPr>
          <w:ins w:id="12334" w:author="Alina Frey" w:date="2017-11-17T09:52:00Z"/>
        </w:rPr>
        <w:pPrChange w:id="12335" w:author="Alina Frey" w:date="2017-11-17T10:28:00Z">
          <w:pPr>
            <w:pStyle w:val="ListParagraph"/>
            <w:numPr>
              <w:numId w:val="128"/>
            </w:numPr>
            <w:ind w:hanging="360"/>
          </w:pPr>
        </w:pPrChange>
      </w:pPr>
    </w:p>
    <w:p w14:paraId="1D385507" w14:textId="4745C5FF" w:rsidR="00D21197" w:rsidRPr="007F739A" w:rsidRDefault="00D21197" w:rsidP="00D21197">
      <w:pPr>
        <w:pStyle w:val="Heading3"/>
        <w:ind w:left="-5"/>
        <w:rPr>
          <w:moveTo w:id="12336" w:author="Alina Frey" w:date="2017-11-17T10:04:00Z"/>
          <w:color w:val="auto"/>
          <w:rPrChange w:id="12337" w:author="Alina Frey" w:date="2017-11-20T10:06:00Z">
            <w:rPr>
              <w:moveTo w:id="12338" w:author="Alina Frey" w:date="2017-11-17T10:04:00Z"/>
            </w:rPr>
          </w:rPrChange>
        </w:rPr>
      </w:pPr>
      <w:moveToRangeStart w:id="12339" w:author="Alina Frey" w:date="2017-11-17T10:04:00Z" w:name="move498676402"/>
      <w:moveTo w:id="12340" w:author="Alina Frey" w:date="2017-11-17T10:04:00Z">
        <w:del w:id="12341" w:author="Alina Frey" w:date="2017-11-17T10:28:00Z">
          <w:r w:rsidRPr="007F739A" w:rsidDel="00FE5819">
            <w:rPr>
              <w:color w:val="auto"/>
              <w:rPrChange w:id="12342" w:author="Alina Frey" w:date="2017-11-20T10:06:00Z">
                <w:rPr/>
              </w:rPrChange>
            </w:rPr>
            <w:delText>Select</w:delText>
          </w:r>
        </w:del>
      </w:moveTo>
      <w:bookmarkStart w:id="12343" w:name="_Toc498937660"/>
      <w:bookmarkStart w:id="12344" w:name="_Toc498942508"/>
      <w:bookmarkStart w:id="12345" w:name="_Toc498939175"/>
      <w:bookmarkStart w:id="12346" w:name="_Toc499024443"/>
      <w:ins w:id="12347" w:author="Alina Frey" w:date="2017-11-17T10:28:00Z">
        <w:r w:rsidR="00FE5819" w:rsidRPr="007F739A">
          <w:rPr>
            <w:color w:val="auto"/>
            <w:rPrChange w:id="12348" w:author="Alina Frey" w:date="2017-11-20T10:06:00Z">
              <w:rPr/>
            </w:rPrChange>
          </w:rPr>
          <w:t>Add</w:t>
        </w:r>
      </w:ins>
      <w:moveTo w:id="12349" w:author="Alina Frey" w:date="2017-11-17T10:04:00Z">
        <w:r w:rsidRPr="007F739A">
          <w:rPr>
            <w:color w:val="auto"/>
            <w:rPrChange w:id="12350" w:author="Alina Frey" w:date="2017-11-20T10:06:00Z">
              <w:rPr/>
            </w:rPrChange>
          </w:rPr>
          <w:t xml:space="preserve"> Education Item</w:t>
        </w:r>
        <w:bookmarkEnd w:id="12343"/>
        <w:bookmarkEnd w:id="12344"/>
        <w:bookmarkEnd w:id="12345"/>
        <w:bookmarkEnd w:id="12346"/>
      </w:moveTo>
    </w:p>
    <w:p w14:paraId="3196D329" w14:textId="77777777" w:rsidR="00814373" w:rsidRPr="007F739A" w:rsidRDefault="00D21197" w:rsidP="00814373">
      <w:pPr>
        <w:spacing w:after="19" w:line="252" w:lineRule="auto"/>
        <w:rPr>
          <w:ins w:id="12351" w:author="Alina Frey" w:date="2017-11-17T10:05:00Z"/>
          <w:rFonts w:cstheme="minorHAnsi"/>
          <w:color w:val="auto"/>
          <w:szCs w:val="24"/>
          <w:rPrChange w:id="12352" w:author="Alina Frey" w:date="2017-11-20T10:06:00Z">
            <w:rPr>
              <w:ins w:id="12353" w:author="Alina Frey" w:date="2017-11-17T10:05:00Z"/>
              <w:rFonts w:cstheme="minorHAnsi"/>
              <w:szCs w:val="24"/>
            </w:rPr>
          </w:rPrChange>
        </w:rPr>
      </w:pPr>
      <w:moveTo w:id="12354" w:author="Alina Frey" w:date="2017-11-17T10:04:00Z">
        <w:r w:rsidRPr="007F739A">
          <w:rPr>
            <w:rFonts w:eastAsia="Times New Roman" w:cs="Times New Roman"/>
            <w:color w:val="auto"/>
            <w:rPrChange w:id="12355" w:author="Alina Frey" w:date="2017-11-20T10:06:00Z">
              <w:rPr>
                <w:rFonts w:eastAsia="Times New Roman" w:cs="Times New Roman"/>
              </w:rPr>
            </w:rPrChange>
          </w:rPr>
          <w:t xml:space="preserve">To add Education Items </w:t>
        </w:r>
      </w:moveTo>
      <w:ins w:id="12356" w:author="Alina Frey" w:date="2017-11-17T10:05:00Z">
        <w:r w:rsidR="00814373" w:rsidRPr="007F739A">
          <w:rPr>
            <w:color w:val="auto"/>
            <w:rPrChange w:id="12357" w:author="Alina Frey" w:date="2017-11-20T10:06:00Z">
              <w:rPr/>
            </w:rPrChange>
          </w:rPr>
          <w:t xml:space="preserve">(tasks to complete) </w:t>
        </w:r>
      </w:ins>
      <w:moveTo w:id="12358" w:author="Alina Frey" w:date="2017-11-17T10:04:00Z">
        <w:r w:rsidRPr="007F739A">
          <w:rPr>
            <w:rFonts w:eastAsia="Times New Roman" w:cs="Times New Roman"/>
            <w:color w:val="auto"/>
            <w:rPrChange w:id="12359" w:author="Alina Frey" w:date="2017-11-20T10:06:00Z">
              <w:rPr>
                <w:rFonts w:eastAsia="Times New Roman" w:cs="Times New Roman"/>
              </w:rPr>
            </w:rPrChange>
          </w:rPr>
          <w:t xml:space="preserve">to the patient record, click </w:t>
        </w:r>
        <w:r w:rsidRPr="007F739A">
          <w:rPr>
            <w:rFonts w:eastAsia="Times New Roman" w:cs="Times New Roman"/>
            <w:b/>
            <w:color w:val="auto"/>
            <w:rPrChange w:id="12360" w:author="Alina Frey" w:date="2017-11-20T10:06:00Z">
              <w:rPr>
                <w:rFonts w:eastAsia="Times New Roman" w:cs="Times New Roman"/>
                <w:b/>
              </w:rPr>
            </w:rPrChange>
          </w:rPr>
          <w:t>Select Education Item</w:t>
        </w:r>
        <w:r w:rsidRPr="007F739A">
          <w:rPr>
            <w:rFonts w:eastAsia="Times New Roman" w:cs="Times New Roman"/>
            <w:color w:val="auto"/>
            <w:rPrChange w:id="12361" w:author="Alina Frey" w:date="2017-11-20T10:06:00Z">
              <w:rPr>
                <w:rFonts w:eastAsia="Times New Roman" w:cs="Times New Roman"/>
              </w:rPr>
            </w:rPrChange>
          </w:rPr>
          <w:t xml:space="preserve">. </w:t>
        </w:r>
      </w:moveTo>
      <w:ins w:id="12362" w:author="Alina Frey" w:date="2017-11-17T10:05:00Z">
        <w:r w:rsidR="00814373" w:rsidRPr="007F739A">
          <w:rPr>
            <w:rFonts w:cstheme="minorHAnsi"/>
            <w:color w:val="auto"/>
            <w:szCs w:val="24"/>
            <w:rPrChange w:id="12363" w:author="Alina Frey" w:date="2017-11-20T10:06:00Z">
              <w:rPr>
                <w:rFonts w:cstheme="minorHAnsi"/>
                <w:szCs w:val="24"/>
              </w:rPr>
            </w:rPrChange>
          </w:rPr>
          <w:t>This redirects the user to Select Patient Education Items screen.</w:t>
        </w:r>
      </w:ins>
    </w:p>
    <w:p w14:paraId="1522B27B" w14:textId="659F76A0" w:rsidR="00D21197" w:rsidRPr="007F739A" w:rsidDel="00814373" w:rsidRDefault="00D21197" w:rsidP="00D21197">
      <w:pPr>
        <w:spacing w:after="19" w:line="252" w:lineRule="auto"/>
        <w:ind w:left="-5" w:hanging="10"/>
        <w:rPr>
          <w:del w:id="12364" w:author="Alina Frey" w:date="2017-11-17T10:05:00Z"/>
          <w:moveTo w:id="12365" w:author="Alina Frey" w:date="2017-11-17T10:04:00Z"/>
          <w:color w:val="auto"/>
          <w:rPrChange w:id="12366" w:author="Alina Frey" w:date="2017-11-20T10:06:00Z">
            <w:rPr>
              <w:del w:id="12367" w:author="Alina Frey" w:date="2017-11-17T10:05:00Z"/>
              <w:moveTo w:id="12368" w:author="Alina Frey" w:date="2017-11-17T10:04:00Z"/>
            </w:rPr>
          </w:rPrChange>
        </w:rPr>
      </w:pPr>
      <w:moveTo w:id="12369" w:author="Alina Frey" w:date="2017-11-17T10:04:00Z">
        <w:del w:id="12370" w:author="Alina Frey" w:date="2017-11-17T10:05:00Z">
          <w:r w:rsidRPr="007F739A" w:rsidDel="00814373">
            <w:rPr>
              <w:rFonts w:eastAsia="Times New Roman" w:cs="Times New Roman"/>
              <w:color w:val="auto"/>
              <w:rPrChange w:id="12371" w:author="Alina Frey" w:date="2017-11-20T10:06:00Z">
                <w:rPr>
                  <w:rFonts w:eastAsia="Times New Roman" w:cs="Times New Roman"/>
                </w:rPr>
              </w:rPrChange>
            </w:rPr>
            <w:lastRenderedPageBreak/>
            <w:delText xml:space="preserve">From the list, select the items by checking the radio button adjacent to the description. Click </w:delText>
          </w:r>
          <w:r w:rsidRPr="007F739A" w:rsidDel="00814373">
            <w:rPr>
              <w:rFonts w:eastAsia="Times New Roman" w:cs="Times New Roman"/>
              <w:b/>
              <w:color w:val="auto"/>
              <w:rPrChange w:id="12372" w:author="Alina Frey" w:date="2017-11-20T10:06:00Z">
                <w:rPr>
                  <w:rFonts w:eastAsia="Times New Roman" w:cs="Times New Roman"/>
                  <w:b/>
                </w:rPr>
              </w:rPrChange>
            </w:rPr>
            <w:delText>Cancel</w:delText>
          </w:r>
          <w:r w:rsidRPr="007F739A" w:rsidDel="00814373">
            <w:rPr>
              <w:rFonts w:eastAsia="Times New Roman" w:cs="Times New Roman"/>
              <w:color w:val="auto"/>
              <w:rPrChange w:id="12373" w:author="Alina Frey" w:date="2017-11-20T10:06:00Z">
                <w:rPr>
                  <w:rFonts w:eastAsia="Times New Roman" w:cs="Times New Roman"/>
                </w:rPr>
              </w:rPrChange>
            </w:rPr>
            <w:delText xml:space="preserve"> to exit without saving and return to the previous page. Click </w:delText>
          </w:r>
          <w:r w:rsidRPr="007F739A" w:rsidDel="00814373">
            <w:rPr>
              <w:rFonts w:eastAsia="Times New Roman" w:cs="Times New Roman"/>
              <w:b/>
              <w:color w:val="auto"/>
              <w:rPrChange w:id="12374" w:author="Alina Frey" w:date="2017-11-20T10:06:00Z">
                <w:rPr>
                  <w:rFonts w:eastAsia="Times New Roman" w:cs="Times New Roman"/>
                  <w:b/>
                </w:rPr>
              </w:rPrChange>
            </w:rPr>
            <w:delText>Save</w:delText>
          </w:r>
          <w:r w:rsidRPr="007F739A" w:rsidDel="00814373">
            <w:rPr>
              <w:rFonts w:eastAsia="Times New Roman" w:cs="Times New Roman"/>
              <w:color w:val="auto"/>
              <w:rPrChange w:id="12375" w:author="Alina Frey" w:date="2017-11-20T10:06:00Z">
                <w:rPr>
                  <w:rFonts w:eastAsia="Times New Roman" w:cs="Times New Roman"/>
                </w:rPr>
              </w:rPrChange>
            </w:rPr>
            <w:delText xml:space="preserve"> to store the checked items and return to the previous page.</w:delText>
          </w:r>
        </w:del>
      </w:moveTo>
    </w:p>
    <w:moveToRangeEnd w:id="12339"/>
    <w:p w14:paraId="7AF2FC4B" w14:textId="15443355" w:rsidR="008F0A81" w:rsidRPr="007F739A" w:rsidRDefault="00E86AFF">
      <w:pPr>
        <w:spacing w:after="19" w:line="252" w:lineRule="auto"/>
        <w:ind w:left="-5" w:hanging="10"/>
        <w:rPr>
          <w:ins w:id="12376" w:author="Alina Frey" w:date="2017-11-17T10:03:00Z"/>
          <w:color w:val="auto"/>
          <w:rPrChange w:id="12377" w:author="Alina Frey" w:date="2017-11-20T10:06:00Z">
            <w:rPr>
              <w:ins w:id="12378" w:author="Alina Frey" w:date="2017-11-17T10:03:00Z"/>
            </w:rPr>
          </w:rPrChange>
        </w:rPr>
        <w:pPrChange w:id="12379" w:author="Alina Frey" w:date="2017-11-17T10:03:00Z">
          <w:pPr/>
        </w:pPrChange>
      </w:pPr>
      <w:ins w:id="12380" w:author="Alina Frey" w:date="2017-11-17T10:13:00Z">
        <w:r w:rsidRPr="007F739A">
          <w:rPr>
            <w:noProof/>
            <w:color w:val="auto"/>
            <w:rPrChange w:id="12381" w:author="Alina Frey" w:date="2017-11-20T10:06:00Z">
              <w:rPr>
                <w:noProof/>
              </w:rPr>
            </w:rPrChange>
          </w:rPr>
          <w:drawing>
            <wp:inline distT="0" distB="0" distL="0" distR="0" wp14:anchorId="7471F8A0" wp14:editId="0BB99428">
              <wp:extent cx="5943600" cy="356298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943600" cy="3562985"/>
                      </a:xfrm>
                      <a:prstGeom prst="rect">
                        <a:avLst/>
                      </a:prstGeom>
                    </pic:spPr>
                  </pic:pic>
                </a:graphicData>
              </a:graphic>
            </wp:inline>
          </w:drawing>
        </w:r>
      </w:ins>
    </w:p>
    <w:p w14:paraId="5F76C391" w14:textId="37170BBB" w:rsidR="00C228CD" w:rsidRPr="00CF2303" w:rsidRDefault="008F0A81">
      <w:pPr>
        <w:pStyle w:val="Caption"/>
        <w:rPr>
          <w:ins w:id="12382" w:author="Alina Frey" w:date="2017-11-17T08:44:00Z"/>
          <w:rFonts w:cstheme="minorHAnsi"/>
          <w:szCs w:val="24"/>
        </w:rPr>
        <w:pPrChange w:id="12383" w:author="Alina Frey" w:date="2017-11-17T10:03:00Z">
          <w:pPr/>
        </w:pPrChange>
      </w:pPr>
      <w:bookmarkStart w:id="12384" w:name="_Toc498937546"/>
      <w:bookmarkStart w:id="12385" w:name="_Toc498942394"/>
      <w:bookmarkStart w:id="12386" w:name="_Toc498939061"/>
      <w:bookmarkStart w:id="12387" w:name="_Toc499024634"/>
      <w:ins w:id="12388" w:author="Alina Frey" w:date="2017-11-17T10:03:00Z">
        <w:r w:rsidRPr="00CF2303">
          <w:t xml:space="preserve">Figure </w:t>
        </w:r>
        <w:r w:rsidRPr="00CF2303">
          <w:fldChar w:fldCharType="begin"/>
        </w:r>
        <w:r w:rsidRPr="00CF2303">
          <w:instrText xml:space="preserve"> SEQ Figure \* ARABIC </w:instrText>
        </w:r>
      </w:ins>
      <w:r w:rsidRPr="00CF2303">
        <w:fldChar w:fldCharType="separate"/>
      </w:r>
      <w:ins w:id="12389" w:author="Alina Frey [2]" w:date="2017-11-21T10:58:00Z">
        <w:r w:rsidR="003B7B8C">
          <w:rPr>
            <w:noProof/>
          </w:rPr>
          <w:t>170</w:t>
        </w:r>
      </w:ins>
      <w:ins w:id="12390" w:author="Alina Frey" w:date="2017-11-17T10:03:00Z">
        <w:r w:rsidRPr="00CF2303">
          <w:fldChar w:fldCharType="end"/>
        </w:r>
        <w:r w:rsidRPr="00CF2303">
          <w:t>: Add Education Items to patient's Education</w:t>
        </w:r>
      </w:ins>
      <w:bookmarkEnd w:id="12384"/>
      <w:bookmarkEnd w:id="12385"/>
      <w:bookmarkEnd w:id="12386"/>
      <w:bookmarkEnd w:id="12387"/>
    </w:p>
    <w:p w14:paraId="6A398091" w14:textId="69934603" w:rsidR="00C228CD" w:rsidRPr="007F739A" w:rsidRDefault="00C228CD">
      <w:pPr>
        <w:spacing w:before="0"/>
        <w:rPr>
          <w:ins w:id="12391" w:author="Alina Frey" w:date="2017-11-17T08:44:00Z"/>
          <w:rFonts w:cstheme="minorHAnsi"/>
          <w:szCs w:val="24"/>
        </w:rPr>
        <w:pPrChange w:id="12392" w:author="Alina Frey" w:date="2017-11-17T10:08:00Z">
          <w:pPr>
            <w:pStyle w:val="ListParagraph"/>
            <w:numPr>
              <w:numId w:val="123"/>
            </w:numPr>
            <w:spacing w:before="0"/>
            <w:ind w:hanging="360"/>
          </w:pPr>
        </w:pPrChange>
      </w:pPr>
      <w:ins w:id="12393" w:author="Alina Frey" w:date="2017-11-17T08:44:00Z">
        <w:r w:rsidRPr="007F739A">
          <w:rPr>
            <w:rFonts w:cstheme="minorHAnsi"/>
            <w:color w:val="auto"/>
            <w:szCs w:val="24"/>
            <w:rPrChange w:id="12394" w:author="Alina Frey" w:date="2017-11-20T10:06:00Z">
              <w:rPr/>
            </w:rPrChange>
          </w:rPr>
          <w:t>Select Patient Education Items screen shows multiple educational checkboxes for tasks that a patient could be recommended to complete. The tasks are grouped by different categories, such as:</w:t>
        </w:r>
      </w:ins>
    </w:p>
    <w:p w14:paraId="3B063449" w14:textId="77777777" w:rsidR="00C228CD" w:rsidRPr="007F739A" w:rsidRDefault="00C228CD">
      <w:pPr>
        <w:pStyle w:val="ListParagraph"/>
        <w:numPr>
          <w:ilvl w:val="0"/>
          <w:numId w:val="130"/>
        </w:numPr>
        <w:rPr>
          <w:ins w:id="12395" w:author="Alina Frey" w:date="2017-11-17T08:44:00Z"/>
        </w:rPr>
        <w:pPrChange w:id="12396" w:author="Alina Frey" w:date="2017-11-17T10:10:00Z">
          <w:pPr>
            <w:pStyle w:val="ListParagraph"/>
            <w:numPr>
              <w:numId w:val="126"/>
            </w:numPr>
            <w:spacing w:before="0"/>
            <w:ind w:left="1080" w:hanging="360"/>
          </w:pPr>
        </w:pPrChange>
      </w:pPr>
      <w:ins w:id="12397" w:author="Alina Frey" w:date="2017-11-17T08:44:00Z">
        <w:r w:rsidRPr="007F739A">
          <w:t>2</w:t>
        </w:r>
        <w:r w:rsidRPr="007F739A">
          <w:rPr>
            <w:rPrChange w:id="12398" w:author="Alina Frey" w:date="2017-11-20T10:06:00Z">
              <w:rPr>
                <w:rFonts w:cstheme="minorHAnsi"/>
                <w:szCs w:val="24"/>
                <w:vertAlign w:val="superscript"/>
              </w:rPr>
            </w:rPrChange>
          </w:rPr>
          <w:t>nd</w:t>
        </w:r>
        <w:r w:rsidRPr="007F739A">
          <w:t xml:space="preserve"> &amp; 3</w:t>
        </w:r>
        <w:r w:rsidRPr="007F739A">
          <w:rPr>
            <w:rPrChange w:id="12399" w:author="Alina Frey" w:date="2017-11-20T10:06:00Z">
              <w:rPr>
                <w:rFonts w:cstheme="minorHAnsi"/>
                <w:szCs w:val="24"/>
                <w:vertAlign w:val="superscript"/>
              </w:rPr>
            </w:rPrChange>
          </w:rPr>
          <w:t>rd</w:t>
        </w:r>
        <w:r w:rsidRPr="007F739A">
          <w:t xml:space="preserve"> Trimester Pregnancy Planning</w:t>
        </w:r>
      </w:ins>
    </w:p>
    <w:p w14:paraId="7810A6CA" w14:textId="77777777" w:rsidR="00C228CD" w:rsidRPr="007F739A" w:rsidRDefault="00C228CD">
      <w:pPr>
        <w:pStyle w:val="ListParagraph"/>
        <w:numPr>
          <w:ilvl w:val="0"/>
          <w:numId w:val="130"/>
        </w:numPr>
        <w:rPr>
          <w:ins w:id="12400" w:author="Alina Frey" w:date="2017-11-17T08:44:00Z"/>
        </w:rPr>
        <w:pPrChange w:id="12401" w:author="Alina Frey" w:date="2017-11-17T10:10:00Z">
          <w:pPr>
            <w:pStyle w:val="ListParagraph"/>
            <w:numPr>
              <w:numId w:val="126"/>
            </w:numPr>
            <w:spacing w:before="0"/>
            <w:ind w:left="1080" w:hanging="360"/>
          </w:pPr>
        </w:pPrChange>
      </w:pPr>
      <w:ins w:id="12402" w:author="Alina Frey" w:date="2017-11-17T08:44:00Z">
        <w:r w:rsidRPr="007F739A">
          <w:t>Contraception</w:t>
        </w:r>
      </w:ins>
    </w:p>
    <w:p w14:paraId="31DB7E28" w14:textId="77777777" w:rsidR="00C228CD" w:rsidRPr="007F739A" w:rsidRDefault="00C228CD">
      <w:pPr>
        <w:pStyle w:val="ListParagraph"/>
        <w:numPr>
          <w:ilvl w:val="0"/>
          <w:numId w:val="130"/>
        </w:numPr>
        <w:rPr>
          <w:ins w:id="12403" w:author="Alina Frey" w:date="2017-11-17T08:44:00Z"/>
        </w:rPr>
        <w:pPrChange w:id="12404" w:author="Alina Frey" w:date="2017-11-17T10:10:00Z">
          <w:pPr>
            <w:pStyle w:val="ListParagraph"/>
            <w:numPr>
              <w:numId w:val="126"/>
            </w:numPr>
            <w:spacing w:before="0"/>
            <w:ind w:left="1080" w:hanging="360"/>
          </w:pPr>
        </w:pPrChange>
      </w:pPr>
      <w:ins w:id="12405" w:author="Alina Frey" w:date="2017-11-17T08:44:00Z">
        <w:r w:rsidRPr="007F739A">
          <w:t>Delivery Planning</w:t>
        </w:r>
      </w:ins>
    </w:p>
    <w:p w14:paraId="4C83983A" w14:textId="77777777" w:rsidR="00C228CD" w:rsidRPr="007F739A" w:rsidRDefault="00C228CD">
      <w:pPr>
        <w:pStyle w:val="ListParagraph"/>
        <w:numPr>
          <w:ilvl w:val="0"/>
          <w:numId w:val="130"/>
        </w:numPr>
        <w:rPr>
          <w:ins w:id="12406" w:author="Alina Frey" w:date="2017-11-17T08:44:00Z"/>
        </w:rPr>
        <w:pPrChange w:id="12407" w:author="Alina Frey" w:date="2017-11-17T10:10:00Z">
          <w:pPr>
            <w:pStyle w:val="ListParagraph"/>
            <w:numPr>
              <w:numId w:val="126"/>
            </w:numPr>
            <w:spacing w:before="0"/>
            <w:ind w:left="1080" w:hanging="360"/>
          </w:pPr>
        </w:pPrChange>
      </w:pPr>
      <w:ins w:id="12408" w:author="Alina Frey" w:date="2017-11-17T08:44:00Z">
        <w:r w:rsidRPr="007F739A">
          <w:t>General</w:t>
        </w:r>
      </w:ins>
    </w:p>
    <w:p w14:paraId="6F73BEC9" w14:textId="77777777" w:rsidR="00C228CD" w:rsidRPr="007F739A" w:rsidRDefault="00C228CD">
      <w:pPr>
        <w:pStyle w:val="ListParagraph"/>
        <w:numPr>
          <w:ilvl w:val="0"/>
          <w:numId w:val="130"/>
        </w:numPr>
        <w:rPr>
          <w:ins w:id="12409" w:author="Alina Frey" w:date="2017-11-17T08:44:00Z"/>
        </w:rPr>
        <w:pPrChange w:id="12410" w:author="Alina Frey" w:date="2017-11-17T10:10:00Z">
          <w:pPr>
            <w:pStyle w:val="ListParagraph"/>
            <w:numPr>
              <w:numId w:val="126"/>
            </w:numPr>
            <w:spacing w:before="0"/>
            <w:ind w:left="1080" w:hanging="360"/>
          </w:pPr>
        </w:pPrChange>
      </w:pPr>
      <w:ins w:id="12411" w:author="Alina Frey" w:date="2017-11-17T08:44:00Z">
        <w:r w:rsidRPr="007F739A">
          <w:t>Health &amp; Wellness</w:t>
        </w:r>
      </w:ins>
    </w:p>
    <w:p w14:paraId="466B1D6E" w14:textId="77777777" w:rsidR="00C228CD" w:rsidRPr="007F739A" w:rsidRDefault="00C228CD">
      <w:pPr>
        <w:pStyle w:val="ListParagraph"/>
        <w:numPr>
          <w:ilvl w:val="0"/>
          <w:numId w:val="130"/>
        </w:numPr>
        <w:rPr>
          <w:ins w:id="12412" w:author="Alina Frey" w:date="2017-11-17T08:44:00Z"/>
        </w:rPr>
        <w:pPrChange w:id="12413" w:author="Alina Frey" w:date="2017-11-17T10:10:00Z">
          <w:pPr>
            <w:pStyle w:val="ListParagraph"/>
            <w:numPr>
              <w:numId w:val="126"/>
            </w:numPr>
            <w:spacing w:before="0"/>
            <w:ind w:left="1080" w:hanging="360"/>
          </w:pPr>
        </w:pPrChange>
      </w:pPr>
      <w:ins w:id="12414" w:author="Alina Frey" w:date="2017-11-17T08:44:00Z">
        <w:r w:rsidRPr="007F739A">
          <w:t>Medications</w:t>
        </w:r>
      </w:ins>
    </w:p>
    <w:p w14:paraId="1654DAE8" w14:textId="77777777" w:rsidR="00C228CD" w:rsidRPr="007F739A" w:rsidRDefault="00C228CD">
      <w:pPr>
        <w:pStyle w:val="ListParagraph"/>
        <w:numPr>
          <w:ilvl w:val="0"/>
          <w:numId w:val="130"/>
        </w:numPr>
        <w:rPr>
          <w:ins w:id="12415" w:author="Alina Frey" w:date="2017-11-17T08:44:00Z"/>
        </w:rPr>
        <w:pPrChange w:id="12416" w:author="Alina Frey" w:date="2017-11-17T10:10:00Z">
          <w:pPr>
            <w:pStyle w:val="ListParagraph"/>
            <w:numPr>
              <w:numId w:val="126"/>
            </w:numPr>
            <w:spacing w:before="0"/>
            <w:ind w:left="1080" w:hanging="360"/>
          </w:pPr>
        </w:pPrChange>
      </w:pPr>
      <w:ins w:id="12417" w:author="Alina Frey" w:date="2017-11-17T08:44:00Z">
        <w:r w:rsidRPr="007F739A">
          <w:t>Newborn Considerations</w:t>
        </w:r>
      </w:ins>
    </w:p>
    <w:p w14:paraId="505EB6DE" w14:textId="77777777" w:rsidR="00C228CD" w:rsidRPr="007F739A" w:rsidRDefault="00C228CD">
      <w:pPr>
        <w:pStyle w:val="ListParagraph"/>
        <w:numPr>
          <w:ilvl w:val="0"/>
          <w:numId w:val="130"/>
        </w:numPr>
        <w:rPr>
          <w:ins w:id="12418" w:author="Alina Frey" w:date="2017-11-17T08:44:00Z"/>
        </w:rPr>
        <w:pPrChange w:id="12419" w:author="Alina Frey" w:date="2017-11-17T10:10:00Z">
          <w:pPr>
            <w:pStyle w:val="ListParagraph"/>
            <w:numPr>
              <w:numId w:val="126"/>
            </w:numPr>
            <w:spacing w:before="0"/>
            <w:ind w:left="1080" w:hanging="360"/>
          </w:pPr>
        </w:pPrChange>
      </w:pPr>
      <w:ins w:id="12420" w:author="Alina Frey" w:date="2017-11-17T08:44:00Z">
        <w:r w:rsidRPr="007F739A">
          <w:t>Postpartum Planning</w:t>
        </w:r>
      </w:ins>
    </w:p>
    <w:p w14:paraId="275C7310" w14:textId="610B03C0" w:rsidR="00C228CD" w:rsidRPr="007F739A" w:rsidRDefault="00C228CD">
      <w:pPr>
        <w:pStyle w:val="ListParagraph"/>
        <w:numPr>
          <w:ilvl w:val="0"/>
          <w:numId w:val="130"/>
        </w:numPr>
        <w:rPr>
          <w:ins w:id="12421" w:author="Alina Frey" w:date="2017-11-17T08:44:00Z"/>
        </w:rPr>
        <w:pPrChange w:id="12422" w:author="Alina Frey" w:date="2017-11-17T10:11:00Z">
          <w:pPr>
            <w:pStyle w:val="ListParagraph"/>
            <w:ind w:left="1440"/>
          </w:pPr>
        </w:pPrChange>
      </w:pPr>
      <w:ins w:id="12423" w:author="Alina Frey" w:date="2017-11-17T08:44:00Z">
        <w:r w:rsidRPr="007F739A">
          <w:t>Testing &amp; Immunizations</w:t>
        </w:r>
      </w:ins>
    </w:p>
    <w:p w14:paraId="20B6EFE0" w14:textId="77777777" w:rsidR="00C228CD" w:rsidRPr="007F739A" w:rsidRDefault="00C228CD">
      <w:pPr>
        <w:spacing w:before="0"/>
        <w:rPr>
          <w:ins w:id="12424" w:author="Alina Frey" w:date="2017-11-17T08:44:00Z"/>
          <w:rFonts w:cstheme="minorHAnsi"/>
          <w:szCs w:val="24"/>
        </w:rPr>
        <w:pPrChange w:id="12425" w:author="Alina Frey" w:date="2017-11-17T10:10:00Z">
          <w:pPr>
            <w:pStyle w:val="ListParagraph"/>
            <w:numPr>
              <w:numId w:val="123"/>
            </w:numPr>
            <w:spacing w:before="0"/>
            <w:ind w:hanging="360"/>
          </w:pPr>
        </w:pPrChange>
      </w:pPr>
      <w:ins w:id="12426" w:author="Alina Frey" w:date="2017-11-17T08:44:00Z">
        <w:r w:rsidRPr="007F739A">
          <w:rPr>
            <w:rFonts w:cstheme="minorHAnsi"/>
            <w:color w:val="auto"/>
            <w:szCs w:val="24"/>
            <w:rPrChange w:id="12427" w:author="Alina Frey" w:date="2017-11-20T10:06:00Z">
              <w:rPr/>
            </w:rPrChange>
          </w:rPr>
          <w:t>Also, new categories could be added:</w:t>
        </w:r>
      </w:ins>
    </w:p>
    <w:p w14:paraId="251D2DA8" w14:textId="77777777" w:rsidR="00C228CD" w:rsidRPr="007F739A" w:rsidRDefault="00C228CD">
      <w:pPr>
        <w:pStyle w:val="ListParagraph"/>
        <w:numPr>
          <w:ilvl w:val="0"/>
          <w:numId w:val="131"/>
        </w:numPr>
        <w:rPr>
          <w:ins w:id="12428" w:author="Alina Frey" w:date="2017-11-17T08:44:00Z"/>
        </w:rPr>
        <w:pPrChange w:id="12429" w:author="Alina Frey" w:date="2017-11-17T10:10:00Z">
          <w:pPr>
            <w:pStyle w:val="ListParagraph"/>
            <w:numPr>
              <w:numId w:val="125"/>
            </w:numPr>
            <w:spacing w:before="0"/>
            <w:ind w:left="1440" w:hanging="360"/>
          </w:pPr>
        </w:pPrChange>
      </w:pPr>
      <w:ins w:id="12430" w:author="Alina Frey" w:date="2017-11-17T08:44:00Z">
        <w:r w:rsidRPr="007F739A">
          <w:t xml:space="preserve">For an individual patient, by selecting </w:t>
        </w:r>
        <w:r w:rsidRPr="007F739A">
          <w:rPr>
            <w:b/>
            <w:rPrChange w:id="12431" w:author="Alina Frey" w:date="2017-11-20T10:06:00Z">
              <w:rPr>
                <w:rFonts w:cstheme="minorHAnsi"/>
                <w:szCs w:val="24"/>
              </w:rPr>
            </w:rPrChange>
          </w:rPr>
          <w:t>Other</w:t>
        </w:r>
        <w:r w:rsidRPr="007F739A">
          <w:t xml:space="preserve"> button at the bottom of the screen</w:t>
        </w:r>
      </w:ins>
    </w:p>
    <w:p w14:paraId="5BF89738" w14:textId="70D64EA0" w:rsidR="00C228CD" w:rsidRPr="007F739A" w:rsidRDefault="00C228CD">
      <w:pPr>
        <w:pStyle w:val="ListParagraph"/>
        <w:numPr>
          <w:ilvl w:val="0"/>
          <w:numId w:val="131"/>
        </w:numPr>
        <w:rPr>
          <w:ins w:id="12432" w:author="Alina Frey" w:date="2017-11-17T08:44:00Z"/>
        </w:rPr>
        <w:pPrChange w:id="12433" w:author="Alina Frey" w:date="2017-11-17T10:10:00Z">
          <w:pPr>
            <w:pStyle w:val="ListParagraph"/>
            <w:ind w:left="1440"/>
          </w:pPr>
        </w:pPrChange>
      </w:pPr>
      <w:ins w:id="12434" w:author="Alina Frey" w:date="2017-11-17T08:44:00Z">
        <w:r w:rsidRPr="007F739A">
          <w:t>For all the patients, as presented in section</w:t>
        </w:r>
      </w:ins>
      <w:ins w:id="12435" w:author="Alina Frey" w:date="2017-11-17T10:14:00Z">
        <w:r w:rsidR="00E86AFF" w:rsidRPr="007F739A">
          <w:t xml:space="preserve"> </w:t>
        </w:r>
        <w:r w:rsidR="00A86F27" w:rsidRPr="00CF2303">
          <w:rPr>
            <w:color w:val="0070C0"/>
            <w:u w:val="single" w:color="0070C0"/>
          </w:rPr>
          <w:fldChar w:fldCharType="begin"/>
        </w:r>
        <w:r w:rsidR="00A86F27" w:rsidRPr="009E5B97">
          <w:rPr>
            <w:color w:val="0070C0"/>
            <w:u w:val="single" w:color="0070C0"/>
          </w:rPr>
          <w:instrText xml:space="preserve"> REF _Ref498677008 \h </w:instrText>
        </w:r>
      </w:ins>
      <w:r w:rsidR="00A86F27" w:rsidRPr="00CF2303">
        <w:rPr>
          <w:color w:val="0070C0"/>
          <w:u w:val="single" w:color="0070C0"/>
        </w:rPr>
      </w:r>
      <w:r w:rsidR="00A86F27" w:rsidRPr="00CF2303">
        <w:rPr>
          <w:color w:val="0070C0"/>
          <w:u w:val="single" w:color="0070C0"/>
        </w:rPr>
        <w:fldChar w:fldCharType="separate"/>
      </w:r>
      <w:ins w:id="12436" w:author="Alina Frey [2]" w:date="2017-11-21T10:58:00Z">
        <w:r w:rsidR="003B7B8C" w:rsidRPr="007F739A">
          <w:t>Education Items</w:t>
        </w:r>
      </w:ins>
      <w:ins w:id="12437" w:author="Alina Frey" w:date="2017-11-17T10:14:00Z">
        <w:r w:rsidR="00A86F27" w:rsidRPr="00CF2303">
          <w:rPr>
            <w:color w:val="0070C0"/>
            <w:u w:val="single" w:color="0070C0"/>
          </w:rPr>
          <w:fldChar w:fldCharType="end"/>
        </w:r>
      </w:ins>
      <w:ins w:id="12438" w:author="Alina Frey" w:date="2017-11-17T08:44:00Z">
        <w:r w:rsidRPr="007F739A">
          <w:t>.</w:t>
        </w:r>
      </w:ins>
    </w:p>
    <w:p w14:paraId="6ACE2DDC" w14:textId="77777777" w:rsidR="00C228CD" w:rsidRPr="007F739A" w:rsidRDefault="00C228CD">
      <w:pPr>
        <w:spacing w:before="0"/>
        <w:rPr>
          <w:ins w:id="12439" w:author="Alina Frey" w:date="2017-11-17T08:44:00Z"/>
          <w:rFonts w:cstheme="minorHAnsi"/>
          <w:szCs w:val="24"/>
        </w:rPr>
        <w:pPrChange w:id="12440" w:author="Alina Frey" w:date="2017-11-17T10:10:00Z">
          <w:pPr>
            <w:pStyle w:val="ListParagraph"/>
            <w:numPr>
              <w:numId w:val="123"/>
            </w:numPr>
            <w:spacing w:before="0"/>
            <w:ind w:hanging="360"/>
          </w:pPr>
        </w:pPrChange>
      </w:pPr>
      <w:ins w:id="12441" w:author="Alina Frey" w:date="2017-11-17T08:44:00Z">
        <w:r w:rsidRPr="007F739A">
          <w:rPr>
            <w:rFonts w:cstheme="minorHAnsi"/>
            <w:color w:val="auto"/>
            <w:szCs w:val="24"/>
            <w:rPrChange w:id="12442" w:author="Alina Frey" w:date="2017-11-20T10:06:00Z">
              <w:rPr/>
            </w:rPrChange>
          </w:rPr>
          <w:t xml:space="preserve">Selecting </w:t>
        </w:r>
        <w:r w:rsidRPr="007F739A">
          <w:rPr>
            <w:rFonts w:cstheme="minorHAnsi"/>
            <w:b/>
            <w:color w:val="auto"/>
            <w:szCs w:val="24"/>
            <w:rPrChange w:id="12443" w:author="Alina Frey" w:date="2017-11-20T10:06:00Z">
              <w:rPr/>
            </w:rPrChange>
          </w:rPr>
          <w:t>Other</w:t>
        </w:r>
        <w:r w:rsidRPr="007F739A">
          <w:rPr>
            <w:rFonts w:cstheme="minorHAnsi"/>
            <w:color w:val="auto"/>
            <w:szCs w:val="24"/>
            <w:rPrChange w:id="12444" w:author="Alina Frey" w:date="2017-11-20T10:06:00Z">
              <w:rPr/>
            </w:rPrChange>
          </w:rPr>
          <w:t xml:space="preserve"> button redirects the user to the Add New Patient Education Item screen:</w:t>
        </w:r>
      </w:ins>
    </w:p>
    <w:p w14:paraId="02C24E0E" w14:textId="68183AF6" w:rsidR="00C228CD" w:rsidRPr="007F739A" w:rsidRDefault="00004209">
      <w:pPr>
        <w:spacing w:after="19" w:line="252" w:lineRule="auto"/>
        <w:ind w:left="-5" w:hanging="10"/>
        <w:rPr>
          <w:ins w:id="12445" w:author="Alina Frey" w:date="2017-11-17T10:15:00Z"/>
          <w:rFonts w:cstheme="minorHAnsi"/>
          <w:b/>
          <w:color w:val="auto"/>
          <w:szCs w:val="24"/>
          <w:rPrChange w:id="12446" w:author="Alina Frey" w:date="2017-11-20T10:06:00Z">
            <w:rPr>
              <w:ins w:id="12447" w:author="Alina Frey" w:date="2017-11-17T10:15:00Z"/>
              <w:rFonts w:cstheme="minorHAnsi"/>
              <w:b/>
              <w:szCs w:val="24"/>
            </w:rPr>
          </w:rPrChange>
        </w:rPr>
        <w:pPrChange w:id="12448" w:author="Alina Frey" w:date="2017-11-17T10:15:00Z">
          <w:pPr/>
        </w:pPrChange>
      </w:pPr>
      <w:ins w:id="12449" w:author="Alina Frey" w:date="2017-11-17T10:15:00Z">
        <w:r w:rsidRPr="007F739A">
          <w:rPr>
            <w:noProof/>
            <w:color w:val="auto"/>
            <w:rPrChange w:id="12450" w:author="Alina Frey" w:date="2017-11-20T10:06:00Z">
              <w:rPr>
                <w:noProof/>
              </w:rPr>
            </w:rPrChange>
          </w:rPr>
          <w:lastRenderedPageBreak/>
          <w:drawing>
            <wp:inline distT="0" distB="0" distL="0" distR="0" wp14:anchorId="328F22A3" wp14:editId="7B5C5E09">
              <wp:extent cx="3638550" cy="2674369"/>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3643072" cy="2677692"/>
                      </a:xfrm>
                      <a:prstGeom prst="rect">
                        <a:avLst/>
                      </a:prstGeom>
                    </pic:spPr>
                  </pic:pic>
                </a:graphicData>
              </a:graphic>
            </wp:inline>
          </w:drawing>
        </w:r>
      </w:ins>
    </w:p>
    <w:p w14:paraId="78B4CF6F" w14:textId="74EB9587" w:rsidR="00004209" w:rsidRPr="007F739A" w:rsidRDefault="00004209" w:rsidP="00004209">
      <w:pPr>
        <w:pStyle w:val="Caption"/>
        <w:rPr>
          <w:ins w:id="12451" w:author="Alina Frey" w:date="2017-11-17T10:15:00Z"/>
        </w:rPr>
      </w:pPr>
      <w:bookmarkStart w:id="12452" w:name="_Toc498937547"/>
      <w:bookmarkStart w:id="12453" w:name="_Toc498942395"/>
      <w:bookmarkStart w:id="12454" w:name="_Toc498939062"/>
      <w:bookmarkStart w:id="12455" w:name="_Toc499024635"/>
      <w:ins w:id="12456" w:author="Alina Frey" w:date="2017-11-17T10:15:00Z">
        <w:r w:rsidRPr="007F739A">
          <w:t xml:space="preserve">Figure </w:t>
        </w:r>
        <w:r w:rsidRPr="00CF2303">
          <w:fldChar w:fldCharType="begin"/>
        </w:r>
        <w:r w:rsidRPr="007F739A">
          <w:instrText xml:space="preserve"> SEQ Figure \* ARABIC </w:instrText>
        </w:r>
        <w:r w:rsidRPr="00CF2303">
          <w:fldChar w:fldCharType="separate"/>
        </w:r>
      </w:ins>
      <w:ins w:id="12457" w:author="Alina Frey [2]" w:date="2017-11-21T10:58:00Z">
        <w:r w:rsidR="003B7B8C">
          <w:rPr>
            <w:noProof/>
          </w:rPr>
          <w:t>171</w:t>
        </w:r>
      </w:ins>
      <w:ins w:id="12458" w:author="Alina Frey" w:date="2017-11-17T10:15:00Z">
        <w:r w:rsidRPr="00CF2303">
          <w:fldChar w:fldCharType="end"/>
        </w:r>
        <w:r w:rsidRPr="007F739A">
          <w:t>: Add New Patient Education Item</w:t>
        </w:r>
        <w:bookmarkEnd w:id="12452"/>
        <w:bookmarkEnd w:id="12453"/>
        <w:bookmarkEnd w:id="12454"/>
        <w:bookmarkEnd w:id="12455"/>
      </w:ins>
    </w:p>
    <w:p w14:paraId="73392FBF" w14:textId="3E0699A5" w:rsidR="00C228CD" w:rsidRPr="007F739A" w:rsidRDefault="00C228CD">
      <w:pPr>
        <w:spacing w:before="0"/>
        <w:rPr>
          <w:ins w:id="12459" w:author="Alina Frey" w:date="2017-11-17T08:44:00Z"/>
          <w:rFonts w:cstheme="minorHAnsi"/>
          <w:szCs w:val="24"/>
        </w:rPr>
        <w:pPrChange w:id="12460" w:author="Alina Frey" w:date="2017-11-17T10:15:00Z">
          <w:pPr>
            <w:pStyle w:val="ListParagraph"/>
            <w:numPr>
              <w:numId w:val="123"/>
            </w:numPr>
            <w:spacing w:before="0"/>
            <w:ind w:hanging="360"/>
          </w:pPr>
        </w:pPrChange>
      </w:pPr>
      <w:ins w:id="12461" w:author="Alina Frey" w:date="2017-11-17T08:44:00Z">
        <w:r w:rsidRPr="007F739A">
          <w:rPr>
            <w:rFonts w:cstheme="minorHAnsi"/>
            <w:color w:val="auto"/>
            <w:szCs w:val="24"/>
            <w:rPrChange w:id="12462" w:author="Alina Frey" w:date="2017-11-20T10:06:00Z">
              <w:rPr/>
            </w:rPrChange>
          </w:rPr>
          <w:t xml:space="preserve">The user has the option to create a new Category, just </w:t>
        </w:r>
      </w:ins>
      <w:ins w:id="12463" w:author="Alina Frey" w:date="2017-11-17T10:17:00Z">
        <w:r w:rsidR="004F30F5" w:rsidRPr="007F739A">
          <w:rPr>
            <w:rFonts w:cstheme="minorHAnsi"/>
            <w:color w:val="auto"/>
            <w:szCs w:val="24"/>
            <w:rPrChange w:id="12464" w:author="Alina Frey" w:date="2017-11-20T10:06:00Z">
              <w:rPr>
                <w:rFonts w:cstheme="minorHAnsi"/>
                <w:szCs w:val="24"/>
              </w:rPr>
            </w:rPrChange>
          </w:rPr>
          <w:t>as</w:t>
        </w:r>
      </w:ins>
      <w:ins w:id="12465" w:author="Alina Frey" w:date="2017-11-17T08:44:00Z">
        <w:r w:rsidRPr="007F739A">
          <w:rPr>
            <w:rFonts w:cstheme="minorHAnsi"/>
            <w:color w:val="auto"/>
            <w:szCs w:val="24"/>
            <w:rPrChange w:id="12466" w:author="Alina Frey" w:date="2017-11-20T10:06:00Z">
              <w:rPr/>
            </w:rPrChange>
          </w:rPr>
          <w:t xml:space="preserve"> it was presented in section</w:t>
        </w:r>
      </w:ins>
      <w:ins w:id="12467" w:author="Alina Frey" w:date="2017-11-17T10:16:00Z">
        <w:r w:rsidR="00664DFE" w:rsidRPr="007F739A">
          <w:rPr>
            <w:rFonts w:cstheme="minorHAnsi"/>
            <w:color w:val="auto"/>
            <w:szCs w:val="24"/>
            <w:rPrChange w:id="12468" w:author="Alina Frey" w:date="2017-11-20T10:06:00Z">
              <w:rPr>
                <w:rFonts w:cstheme="minorHAnsi"/>
                <w:szCs w:val="24"/>
              </w:rPr>
            </w:rPrChange>
          </w:rPr>
          <w:t xml:space="preserve"> </w:t>
        </w:r>
        <w:r w:rsidR="00664DFE" w:rsidRPr="00CF2303">
          <w:rPr>
            <w:rFonts w:cstheme="minorHAnsi"/>
            <w:color w:val="0070C0"/>
            <w:szCs w:val="24"/>
            <w:u w:val="single" w:color="0070C0"/>
          </w:rPr>
          <w:fldChar w:fldCharType="begin"/>
        </w:r>
        <w:r w:rsidR="00664DFE" w:rsidRPr="00CF2303">
          <w:rPr>
            <w:rFonts w:cstheme="minorHAnsi"/>
            <w:color w:val="0070C0"/>
            <w:szCs w:val="24"/>
            <w:u w:val="single" w:color="0070C0"/>
          </w:rPr>
          <w:instrText xml:space="preserve"> REF _Ref498677129 \h </w:instrText>
        </w:r>
      </w:ins>
      <w:r w:rsidR="00664DFE" w:rsidRPr="00CF2303">
        <w:rPr>
          <w:rFonts w:cstheme="minorHAnsi"/>
          <w:color w:val="0070C0"/>
          <w:szCs w:val="24"/>
          <w:u w:val="single" w:color="0070C0"/>
        </w:rPr>
      </w:r>
      <w:r w:rsidR="00664DFE" w:rsidRPr="00CF2303">
        <w:rPr>
          <w:rFonts w:cstheme="minorHAnsi"/>
          <w:color w:val="0070C0"/>
          <w:szCs w:val="24"/>
          <w:u w:val="single" w:color="0070C0"/>
        </w:rPr>
        <w:fldChar w:fldCharType="separate"/>
      </w:r>
      <w:ins w:id="12469" w:author="Alina Frey [2]" w:date="2017-11-21T10:58:00Z">
        <w:r w:rsidR="003B7B8C" w:rsidRPr="007F739A">
          <w:t>Education Items</w:t>
        </w:r>
      </w:ins>
      <w:ins w:id="12470" w:author="Alina Frey" w:date="2017-11-17T10:16:00Z">
        <w:r w:rsidR="00664DFE" w:rsidRPr="00CF2303">
          <w:rPr>
            <w:rFonts w:cstheme="minorHAnsi"/>
            <w:color w:val="0070C0"/>
            <w:szCs w:val="24"/>
            <w:u w:val="single" w:color="0070C0"/>
          </w:rPr>
          <w:fldChar w:fldCharType="end"/>
        </w:r>
      </w:ins>
      <w:ins w:id="12471" w:author="Alina Frey" w:date="2017-11-17T08:44:00Z">
        <w:r w:rsidRPr="007F739A">
          <w:rPr>
            <w:rFonts w:cstheme="minorHAnsi"/>
            <w:color w:val="auto"/>
            <w:szCs w:val="24"/>
            <w:rPrChange w:id="12472" w:author="Alina Frey" w:date="2017-11-20T10:06:00Z">
              <w:rPr/>
            </w:rPrChange>
          </w:rPr>
          <w:t xml:space="preserve">. </w:t>
        </w:r>
      </w:ins>
    </w:p>
    <w:p w14:paraId="73E9A939" w14:textId="6EE0B2F6" w:rsidR="00C228CD" w:rsidRPr="00CF2303" w:rsidRDefault="004E4F80">
      <w:pPr>
        <w:spacing w:before="0"/>
        <w:rPr>
          <w:ins w:id="12473" w:author="Alina Frey" w:date="2017-11-17T08:44:00Z"/>
          <w:rFonts w:cstheme="minorHAnsi"/>
          <w:szCs w:val="24"/>
        </w:rPr>
        <w:pPrChange w:id="12474" w:author="Alina Frey" w:date="2017-11-17T10:18:00Z">
          <w:pPr>
            <w:pStyle w:val="ListParagraph"/>
            <w:numPr>
              <w:numId w:val="123"/>
            </w:numPr>
            <w:spacing w:before="0"/>
            <w:ind w:hanging="360"/>
          </w:pPr>
        </w:pPrChange>
      </w:pPr>
      <w:ins w:id="12475" w:author="Alina Frey" w:date="2017-11-17T10:18:00Z">
        <w:r w:rsidRPr="007F739A">
          <w:rPr>
            <w:rFonts w:cstheme="minorHAnsi"/>
            <w:color w:val="auto"/>
            <w:szCs w:val="24"/>
            <w:rPrChange w:id="12476" w:author="Alina Frey" w:date="2017-11-20T10:06:00Z">
              <w:rPr>
                <w:rFonts w:cstheme="minorHAnsi"/>
                <w:szCs w:val="24"/>
              </w:rPr>
            </w:rPrChange>
          </w:rPr>
          <w:t xml:space="preserve">Select Save button at the bottom of the screen. </w:t>
        </w:r>
      </w:ins>
      <w:ins w:id="12477" w:author="Alina Frey" w:date="2017-11-17T08:44:00Z">
        <w:r w:rsidR="00C228CD" w:rsidRPr="007F739A">
          <w:rPr>
            <w:rFonts w:cstheme="minorHAnsi"/>
            <w:color w:val="auto"/>
            <w:szCs w:val="24"/>
            <w:rPrChange w:id="12478" w:author="Alina Frey" w:date="2017-11-20T10:06:00Z">
              <w:rPr/>
            </w:rPrChange>
          </w:rPr>
          <w:t>The user should be redirected back to the Select Patient Education Items screen</w:t>
        </w:r>
      </w:ins>
      <w:ins w:id="12479" w:author="Alina Frey" w:date="2017-11-17T10:18:00Z">
        <w:r w:rsidR="00A328D2" w:rsidRPr="007F739A">
          <w:rPr>
            <w:rFonts w:cstheme="minorHAnsi"/>
            <w:color w:val="auto"/>
            <w:szCs w:val="24"/>
            <w:rPrChange w:id="12480" w:author="Alina Frey" w:date="2017-11-20T10:06:00Z">
              <w:rPr>
                <w:rFonts w:cstheme="minorHAnsi"/>
                <w:szCs w:val="24"/>
              </w:rPr>
            </w:rPrChange>
          </w:rPr>
          <w:t xml:space="preserve">, </w:t>
        </w:r>
      </w:ins>
      <w:ins w:id="12481" w:author="Alina Frey" w:date="2017-11-17T10:19:00Z">
        <w:r w:rsidR="00617DA2" w:rsidRPr="007F739A">
          <w:rPr>
            <w:rFonts w:cstheme="minorHAnsi"/>
            <w:color w:val="auto"/>
            <w:szCs w:val="24"/>
            <w:rPrChange w:id="12482" w:author="Alina Frey" w:date="2017-11-20T10:06:00Z">
              <w:rPr>
                <w:rFonts w:cstheme="minorHAnsi"/>
                <w:szCs w:val="24"/>
              </w:rPr>
            </w:rPrChange>
          </w:rPr>
          <w:t>which should show</w:t>
        </w:r>
        <w:r w:rsidR="00500674" w:rsidRPr="007F739A">
          <w:rPr>
            <w:rFonts w:cstheme="minorHAnsi"/>
            <w:color w:val="auto"/>
            <w:szCs w:val="24"/>
            <w:rPrChange w:id="12483" w:author="Alina Frey" w:date="2017-11-20T10:06:00Z">
              <w:rPr>
                <w:rFonts w:cstheme="minorHAnsi"/>
                <w:szCs w:val="24"/>
              </w:rPr>
            </w:rPrChange>
          </w:rPr>
          <w:t xml:space="preserve"> the new Category</w:t>
        </w:r>
      </w:ins>
      <w:ins w:id="12484" w:author="Alina Frey" w:date="2017-11-17T10:18:00Z">
        <w:r w:rsidR="00A328D2" w:rsidRPr="007F739A">
          <w:rPr>
            <w:rFonts w:cstheme="minorHAnsi"/>
            <w:color w:val="auto"/>
            <w:szCs w:val="24"/>
            <w:rPrChange w:id="12485" w:author="Alina Frey" w:date="2017-11-20T10:06:00Z">
              <w:rPr>
                <w:rFonts w:cstheme="minorHAnsi"/>
                <w:szCs w:val="24"/>
              </w:rPr>
            </w:rPrChange>
          </w:rPr>
          <w:t xml:space="preserve"> </w:t>
        </w:r>
      </w:ins>
      <w:ins w:id="12486" w:author="Alina Frey" w:date="2017-11-17T10:19:00Z">
        <w:r w:rsidR="00617DA2" w:rsidRPr="007F739A">
          <w:rPr>
            <w:rFonts w:cstheme="minorHAnsi"/>
            <w:color w:val="auto"/>
            <w:szCs w:val="24"/>
            <w:rPrChange w:id="12487" w:author="Alina Frey" w:date="2017-11-20T10:06:00Z">
              <w:rPr>
                <w:rFonts w:cstheme="minorHAnsi"/>
                <w:szCs w:val="24"/>
              </w:rPr>
            </w:rPrChange>
          </w:rPr>
          <w:t xml:space="preserve">created </w:t>
        </w:r>
      </w:ins>
      <w:ins w:id="12488" w:author="Alina Frey" w:date="2017-11-17T10:18:00Z">
        <w:r w:rsidR="00A328D2" w:rsidRPr="007F739A">
          <w:rPr>
            <w:rFonts w:cstheme="minorHAnsi"/>
            <w:color w:val="auto"/>
            <w:szCs w:val="24"/>
            <w:rPrChange w:id="12489" w:author="Alina Frey" w:date="2017-11-20T10:06:00Z">
              <w:rPr>
                <w:rFonts w:cstheme="minorHAnsi"/>
                <w:szCs w:val="24"/>
              </w:rPr>
            </w:rPrChange>
          </w:rPr>
          <w:t>specific</w:t>
        </w:r>
      </w:ins>
      <w:ins w:id="12490" w:author="Alina Frey" w:date="2017-11-17T10:20:00Z">
        <w:r w:rsidR="00617DA2" w:rsidRPr="007F739A">
          <w:rPr>
            <w:rFonts w:cstheme="minorHAnsi"/>
            <w:color w:val="auto"/>
            <w:szCs w:val="24"/>
            <w:rPrChange w:id="12491" w:author="Alina Frey" w:date="2017-11-20T10:06:00Z">
              <w:rPr>
                <w:rFonts w:cstheme="minorHAnsi"/>
                <w:szCs w:val="24"/>
              </w:rPr>
            </w:rPrChange>
          </w:rPr>
          <w:t>ally</w:t>
        </w:r>
      </w:ins>
      <w:ins w:id="12492" w:author="Alina Frey" w:date="2017-11-17T10:18:00Z">
        <w:r w:rsidR="00A328D2" w:rsidRPr="007F739A">
          <w:rPr>
            <w:rFonts w:cstheme="minorHAnsi"/>
            <w:color w:val="auto"/>
            <w:szCs w:val="24"/>
            <w:rPrChange w:id="12493" w:author="Alina Frey" w:date="2017-11-20T10:06:00Z">
              <w:rPr>
                <w:rFonts w:cstheme="minorHAnsi"/>
                <w:szCs w:val="24"/>
              </w:rPr>
            </w:rPrChange>
          </w:rPr>
          <w:t xml:space="preserve"> for the selected patient.</w:t>
        </w:r>
      </w:ins>
    </w:p>
    <w:p w14:paraId="575F27FF" w14:textId="77777777" w:rsidR="00003A4E" w:rsidRPr="007F739A" w:rsidRDefault="00C228CD" w:rsidP="00003A4E">
      <w:pPr>
        <w:spacing w:before="0"/>
        <w:rPr>
          <w:ins w:id="12494" w:author="Alina Frey" w:date="2017-11-17T10:21:00Z"/>
          <w:rFonts w:cstheme="minorHAnsi"/>
          <w:color w:val="auto"/>
          <w:szCs w:val="24"/>
          <w:rPrChange w:id="12495" w:author="Alina Frey" w:date="2017-11-20T10:06:00Z">
            <w:rPr>
              <w:ins w:id="12496" w:author="Alina Frey" w:date="2017-11-17T10:21:00Z"/>
              <w:rFonts w:cstheme="minorHAnsi"/>
              <w:szCs w:val="24"/>
            </w:rPr>
          </w:rPrChange>
        </w:rPr>
      </w:pPr>
      <w:ins w:id="12497" w:author="Alina Frey" w:date="2017-11-17T08:44:00Z">
        <w:r w:rsidRPr="007F739A">
          <w:rPr>
            <w:rFonts w:cstheme="minorHAnsi"/>
            <w:color w:val="auto"/>
            <w:szCs w:val="24"/>
            <w:rPrChange w:id="12498" w:author="Alina Frey" w:date="2017-11-20T10:06:00Z">
              <w:rPr/>
            </w:rPrChange>
          </w:rPr>
          <w:t>Select the checkboxes for the recommended tasks that the patient should complete.</w:t>
        </w:r>
      </w:ins>
    </w:p>
    <w:p w14:paraId="31876F6F" w14:textId="6DF1722D" w:rsidR="006C0619" w:rsidRPr="00CF2303" w:rsidDel="00105BB1" w:rsidRDefault="005F159C">
      <w:pPr>
        <w:pStyle w:val="Caption"/>
        <w:rPr>
          <w:del w:id="12499" w:author="Alina Frey" w:date="2017-11-17T08:38:00Z"/>
        </w:rPr>
        <w:pPrChange w:id="12500" w:author="Alina Frey" w:date="2017-11-10T14:16:00Z">
          <w:pPr>
            <w:spacing w:after="37"/>
            <w:ind w:right="-210"/>
          </w:pPr>
        </w:pPrChange>
      </w:pPr>
      <w:del w:id="12501" w:author="Alina Frey" w:date="2017-11-17T08:39:00Z">
        <w:r w:rsidRPr="007F739A" w:rsidDel="00105BB1">
          <w:rPr>
            <w:noProof/>
            <w:rPrChange w:id="12502" w:author="Alina Frey" w:date="2017-11-20T10:06:00Z">
              <w:rPr>
                <w:noProof/>
              </w:rPr>
            </w:rPrChange>
          </w:rPr>
          <w:drawing>
            <wp:inline distT="0" distB="0" distL="0" distR="0" wp14:anchorId="31877136" wp14:editId="7B5B15AC">
              <wp:extent cx="6076950" cy="3534156"/>
              <wp:effectExtent l="0" t="0" r="0" b="0"/>
              <wp:docPr id="1666" name="Picture 1666"/>
              <wp:cNvGraphicFramePr/>
              <a:graphic xmlns:a="http://schemas.openxmlformats.org/drawingml/2006/main">
                <a:graphicData uri="http://schemas.openxmlformats.org/drawingml/2006/picture">
                  <pic:pic xmlns:pic="http://schemas.openxmlformats.org/drawingml/2006/picture">
                    <pic:nvPicPr>
                      <pic:cNvPr id="1666" name="Picture 1666"/>
                      <pic:cNvPicPr/>
                    </pic:nvPicPr>
                    <pic:blipFill>
                      <a:blip r:embed="rId294"/>
                      <a:stretch>
                        <a:fillRect/>
                      </a:stretch>
                    </pic:blipFill>
                    <pic:spPr>
                      <a:xfrm>
                        <a:off x="0" y="0"/>
                        <a:ext cx="6076950" cy="3534156"/>
                      </a:xfrm>
                      <a:prstGeom prst="rect">
                        <a:avLst/>
                      </a:prstGeom>
                    </pic:spPr>
                  </pic:pic>
                </a:graphicData>
              </a:graphic>
            </wp:inline>
          </w:drawing>
        </w:r>
      </w:del>
    </w:p>
    <w:p w14:paraId="31876F70" w14:textId="6C7A5643" w:rsidR="006C0619" w:rsidRPr="007F739A" w:rsidDel="005E24AC" w:rsidRDefault="005F159C">
      <w:pPr>
        <w:spacing w:after="29" w:line="265" w:lineRule="auto"/>
        <w:ind w:left="-5" w:hanging="10"/>
        <w:rPr>
          <w:del w:id="12503" w:author="Alina Frey" w:date="2017-11-08T16:48:00Z"/>
          <w:color w:val="auto"/>
          <w:rPrChange w:id="12504" w:author="Alina Frey" w:date="2017-11-20T10:06:00Z">
            <w:rPr>
              <w:del w:id="12505" w:author="Alina Frey" w:date="2017-11-08T16:48:00Z"/>
            </w:rPr>
          </w:rPrChange>
        </w:rPr>
      </w:pPr>
      <w:del w:id="12506" w:author="Alina Frey" w:date="2017-11-08T16:48:00Z">
        <w:r w:rsidRPr="007F739A" w:rsidDel="005E24AC">
          <w:rPr>
            <w:rFonts w:eastAsia="Times New Roman" w:cs="Times New Roman"/>
            <w:b/>
            <w:color w:val="auto"/>
            <w:sz w:val="20"/>
            <w:rPrChange w:id="12507" w:author="Alina Frey" w:date="2017-11-20T10:06:00Z">
              <w:rPr>
                <w:rFonts w:eastAsia="Times New Roman" w:cs="Times New Roman"/>
                <w:b/>
                <w:sz w:val="20"/>
              </w:rPr>
            </w:rPrChange>
          </w:rPr>
          <w:delText>Figure 101: Patient Education Items</w:delText>
        </w:r>
      </w:del>
    </w:p>
    <w:p w14:paraId="31876F71" w14:textId="7FC5EBD5" w:rsidR="006C0619" w:rsidRPr="007F739A" w:rsidDel="00260051" w:rsidRDefault="005F159C" w:rsidP="00125EBA">
      <w:pPr>
        <w:pStyle w:val="Heading3"/>
        <w:ind w:left="-5"/>
        <w:rPr>
          <w:del w:id="12508" w:author="Alina Frey" w:date="2017-11-17T10:22:00Z"/>
          <w:moveFrom w:id="12509" w:author="Alina Frey" w:date="2017-11-17T10:04:00Z"/>
          <w:color w:val="auto"/>
          <w:rPrChange w:id="12510" w:author="Alina Frey" w:date="2017-11-20T10:06:00Z">
            <w:rPr>
              <w:del w:id="12511" w:author="Alina Frey" w:date="2017-11-17T10:22:00Z"/>
              <w:moveFrom w:id="12512" w:author="Alina Frey" w:date="2017-11-17T10:04:00Z"/>
            </w:rPr>
          </w:rPrChange>
        </w:rPr>
      </w:pPr>
      <w:bookmarkStart w:id="12513" w:name="_Toc497914084"/>
      <w:moveFromRangeStart w:id="12514" w:author="Alina Frey" w:date="2017-11-17T10:04:00Z" w:name="move498676402"/>
      <w:moveFrom w:id="12515" w:author="Alina Frey" w:date="2017-11-17T10:04:00Z">
        <w:del w:id="12516" w:author="Alina Frey" w:date="2017-11-17T10:22:00Z">
          <w:r w:rsidRPr="007F739A" w:rsidDel="00260051">
            <w:rPr>
              <w:b w:val="0"/>
              <w:color w:val="auto"/>
              <w:rPrChange w:id="12517" w:author="Alina Frey" w:date="2017-11-20T10:06:00Z">
                <w:rPr>
                  <w:b w:val="0"/>
                </w:rPr>
              </w:rPrChange>
            </w:rPr>
            <w:delText>Select Education Item</w:delText>
          </w:r>
          <w:bookmarkEnd w:id="12513"/>
        </w:del>
      </w:moveFrom>
    </w:p>
    <w:p w14:paraId="31876F72" w14:textId="3FE4664B" w:rsidR="006C0619" w:rsidRPr="007F739A" w:rsidDel="008D6CF9" w:rsidRDefault="005F159C" w:rsidP="00125EBA">
      <w:pPr>
        <w:spacing w:after="19" w:line="252" w:lineRule="auto"/>
        <w:ind w:left="-5" w:hanging="10"/>
        <w:rPr>
          <w:del w:id="12518" w:author="Alina Frey" w:date="2017-11-17T10:09:00Z"/>
          <w:moveFrom w:id="12519" w:author="Alina Frey" w:date="2017-11-17T10:04:00Z"/>
          <w:color w:val="auto"/>
          <w:rPrChange w:id="12520" w:author="Alina Frey" w:date="2017-11-20T10:06:00Z">
            <w:rPr>
              <w:del w:id="12521" w:author="Alina Frey" w:date="2017-11-17T10:09:00Z"/>
              <w:moveFrom w:id="12522" w:author="Alina Frey" w:date="2017-11-17T10:04:00Z"/>
            </w:rPr>
          </w:rPrChange>
        </w:rPr>
      </w:pPr>
      <w:moveFrom w:id="12523" w:author="Alina Frey" w:date="2017-11-17T10:04:00Z">
        <w:del w:id="12524" w:author="Alina Frey" w:date="2017-11-17T10:22:00Z">
          <w:r w:rsidRPr="007F739A" w:rsidDel="00260051">
            <w:rPr>
              <w:rFonts w:eastAsia="Times New Roman" w:cs="Times New Roman"/>
              <w:color w:val="auto"/>
              <w:rPrChange w:id="12525" w:author="Alina Frey" w:date="2017-11-20T10:06:00Z">
                <w:rPr>
                  <w:rFonts w:eastAsia="Times New Roman" w:cs="Times New Roman"/>
                </w:rPr>
              </w:rPrChange>
            </w:rPr>
            <w:delText xml:space="preserve">To add Education Items to the patient record, click </w:delText>
          </w:r>
          <w:r w:rsidRPr="007F739A" w:rsidDel="00260051">
            <w:rPr>
              <w:rFonts w:eastAsia="Times New Roman" w:cs="Times New Roman"/>
              <w:b/>
              <w:color w:val="auto"/>
              <w:rPrChange w:id="12526" w:author="Alina Frey" w:date="2017-11-20T10:06:00Z">
                <w:rPr>
                  <w:rFonts w:eastAsia="Times New Roman" w:cs="Times New Roman"/>
                  <w:b/>
                </w:rPr>
              </w:rPrChange>
            </w:rPr>
            <w:delText>Select Education Item</w:delText>
          </w:r>
          <w:r w:rsidRPr="007F739A" w:rsidDel="00260051">
            <w:rPr>
              <w:rFonts w:eastAsia="Times New Roman" w:cs="Times New Roman"/>
              <w:color w:val="auto"/>
              <w:rPrChange w:id="12527" w:author="Alina Frey" w:date="2017-11-20T10:06:00Z">
                <w:rPr>
                  <w:rFonts w:eastAsia="Times New Roman" w:cs="Times New Roman"/>
                </w:rPr>
              </w:rPrChange>
            </w:rPr>
            <w:delText xml:space="preserve">. From the list, select the items by checking the radio button adjacent to the description. Click </w:delText>
          </w:r>
          <w:r w:rsidRPr="007F739A" w:rsidDel="00260051">
            <w:rPr>
              <w:rFonts w:eastAsia="Times New Roman" w:cs="Times New Roman"/>
              <w:b/>
              <w:color w:val="auto"/>
              <w:rPrChange w:id="12528" w:author="Alina Frey" w:date="2017-11-20T10:06:00Z">
                <w:rPr>
                  <w:rFonts w:eastAsia="Times New Roman" w:cs="Times New Roman"/>
                  <w:b/>
                </w:rPr>
              </w:rPrChange>
            </w:rPr>
            <w:delText>Cancel</w:delText>
          </w:r>
          <w:r w:rsidRPr="007F739A" w:rsidDel="00260051">
            <w:rPr>
              <w:rFonts w:eastAsia="Times New Roman" w:cs="Times New Roman"/>
              <w:color w:val="auto"/>
              <w:rPrChange w:id="12529" w:author="Alina Frey" w:date="2017-11-20T10:06:00Z">
                <w:rPr>
                  <w:rFonts w:eastAsia="Times New Roman" w:cs="Times New Roman"/>
                </w:rPr>
              </w:rPrChange>
            </w:rPr>
            <w:delText xml:space="preserve"> to exit without saving and return to the previous page. Click </w:delText>
          </w:r>
          <w:r w:rsidRPr="007F739A" w:rsidDel="00260051">
            <w:rPr>
              <w:rFonts w:eastAsia="Times New Roman" w:cs="Times New Roman"/>
              <w:b/>
              <w:color w:val="auto"/>
              <w:rPrChange w:id="12530" w:author="Alina Frey" w:date="2017-11-20T10:06:00Z">
                <w:rPr>
                  <w:rFonts w:eastAsia="Times New Roman" w:cs="Times New Roman"/>
                  <w:b/>
                </w:rPr>
              </w:rPrChange>
            </w:rPr>
            <w:delText>Save</w:delText>
          </w:r>
          <w:r w:rsidRPr="007F739A" w:rsidDel="00260051">
            <w:rPr>
              <w:rFonts w:eastAsia="Times New Roman" w:cs="Times New Roman"/>
              <w:color w:val="auto"/>
              <w:rPrChange w:id="12531" w:author="Alina Frey" w:date="2017-11-20T10:06:00Z">
                <w:rPr>
                  <w:rFonts w:eastAsia="Times New Roman" w:cs="Times New Roman"/>
                </w:rPr>
              </w:rPrChange>
            </w:rPr>
            <w:delText xml:space="preserve"> to store the checked items and return to the previous page.</w:delText>
          </w:r>
        </w:del>
      </w:moveFrom>
    </w:p>
    <w:moveFromRangeEnd w:id="12514"/>
    <w:p w14:paraId="31876F73" w14:textId="549BD69A" w:rsidR="006C0619" w:rsidRPr="00CF2303" w:rsidDel="008D6CF9" w:rsidRDefault="005F159C">
      <w:pPr>
        <w:pStyle w:val="Caption"/>
        <w:rPr>
          <w:del w:id="12532" w:author="Alina Frey" w:date="2017-11-17T10:09:00Z"/>
        </w:rPr>
        <w:pPrChange w:id="12533" w:author="Alina Frey" w:date="2017-11-10T14:16:00Z">
          <w:pPr>
            <w:spacing w:after="51"/>
            <w:ind w:right="-46"/>
          </w:pPr>
        </w:pPrChange>
      </w:pPr>
      <w:del w:id="12534" w:author="Alina Frey" w:date="2017-11-17T10:09:00Z">
        <w:r w:rsidRPr="007F739A" w:rsidDel="008D6CF9">
          <w:rPr>
            <w:noProof/>
            <w:rPrChange w:id="12535" w:author="Alina Frey" w:date="2017-11-20T10:06:00Z">
              <w:rPr>
                <w:noProof/>
              </w:rPr>
            </w:rPrChange>
          </w:rPr>
          <w:drawing>
            <wp:inline distT="0" distB="0" distL="0" distR="0" wp14:anchorId="31877138" wp14:editId="31877139">
              <wp:extent cx="5972557" cy="4116324"/>
              <wp:effectExtent l="0" t="0" r="0" b="0"/>
              <wp:docPr id="1694" name="Picture 1694"/>
              <wp:cNvGraphicFramePr/>
              <a:graphic xmlns:a="http://schemas.openxmlformats.org/drawingml/2006/main">
                <a:graphicData uri="http://schemas.openxmlformats.org/drawingml/2006/picture">
                  <pic:pic xmlns:pic="http://schemas.openxmlformats.org/drawingml/2006/picture">
                    <pic:nvPicPr>
                      <pic:cNvPr id="1694" name="Picture 1694"/>
                      <pic:cNvPicPr/>
                    </pic:nvPicPr>
                    <pic:blipFill>
                      <a:blip r:embed="rId295"/>
                      <a:stretch>
                        <a:fillRect/>
                      </a:stretch>
                    </pic:blipFill>
                    <pic:spPr>
                      <a:xfrm>
                        <a:off x="0" y="0"/>
                        <a:ext cx="5972557" cy="4116324"/>
                      </a:xfrm>
                      <a:prstGeom prst="rect">
                        <a:avLst/>
                      </a:prstGeom>
                    </pic:spPr>
                  </pic:pic>
                </a:graphicData>
              </a:graphic>
            </wp:inline>
          </w:drawing>
        </w:r>
      </w:del>
    </w:p>
    <w:p w14:paraId="6A086629" w14:textId="77777777" w:rsidR="00053C80" w:rsidRPr="007F739A" w:rsidRDefault="003C52B9" w:rsidP="00053C80">
      <w:pPr>
        <w:rPr>
          <w:ins w:id="12536" w:author="Alina Frey" w:date="2017-11-17T10:23:00Z"/>
          <w:rFonts w:cstheme="minorHAnsi"/>
          <w:color w:val="auto"/>
          <w:szCs w:val="24"/>
          <w:rPrChange w:id="12537" w:author="Alina Frey" w:date="2017-11-20T10:06:00Z">
            <w:rPr>
              <w:ins w:id="12538" w:author="Alina Frey" w:date="2017-11-17T10:23:00Z"/>
              <w:rFonts w:cstheme="minorHAnsi"/>
              <w:szCs w:val="24"/>
            </w:rPr>
          </w:rPrChange>
        </w:rPr>
      </w:pPr>
      <w:ins w:id="12539" w:author="Alina Frey" w:date="2017-11-17T10:09:00Z">
        <w:r w:rsidRPr="007F739A">
          <w:rPr>
            <w:rFonts w:eastAsia="Times New Roman" w:cs="Times New Roman"/>
            <w:color w:val="auto"/>
            <w:rPrChange w:id="12540" w:author="Alina Frey" w:date="2017-11-20T10:06:00Z">
              <w:rPr>
                <w:rFonts w:eastAsia="Times New Roman" w:cs="Times New Roman"/>
              </w:rPr>
            </w:rPrChange>
          </w:rPr>
          <w:t xml:space="preserve">Click </w:t>
        </w:r>
        <w:r w:rsidRPr="007F739A">
          <w:rPr>
            <w:rFonts w:eastAsia="Times New Roman" w:cs="Times New Roman"/>
            <w:b/>
            <w:color w:val="auto"/>
            <w:rPrChange w:id="12541" w:author="Alina Frey" w:date="2017-11-20T10:06:00Z">
              <w:rPr>
                <w:rFonts w:eastAsia="Times New Roman" w:cs="Times New Roman"/>
                <w:b/>
              </w:rPr>
            </w:rPrChange>
          </w:rPr>
          <w:t>Cancel</w:t>
        </w:r>
        <w:r w:rsidRPr="007F739A">
          <w:rPr>
            <w:rFonts w:eastAsia="Times New Roman" w:cs="Times New Roman"/>
            <w:color w:val="auto"/>
            <w:rPrChange w:id="12542" w:author="Alina Frey" w:date="2017-11-20T10:06:00Z">
              <w:rPr>
                <w:rFonts w:eastAsia="Times New Roman" w:cs="Times New Roman"/>
              </w:rPr>
            </w:rPrChange>
          </w:rPr>
          <w:t xml:space="preserve"> to exit without saving and return to the previous page. Click </w:t>
        </w:r>
        <w:r w:rsidRPr="007F739A">
          <w:rPr>
            <w:rFonts w:eastAsia="Times New Roman" w:cs="Times New Roman"/>
            <w:b/>
            <w:color w:val="auto"/>
            <w:rPrChange w:id="12543" w:author="Alina Frey" w:date="2017-11-20T10:06:00Z">
              <w:rPr>
                <w:rFonts w:eastAsia="Times New Roman" w:cs="Times New Roman"/>
                <w:b/>
              </w:rPr>
            </w:rPrChange>
          </w:rPr>
          <w:t>Save</w:t>
        </w:r>
        <w:r w:rsidRPr="007F739A">
          <w:rPr>
            <w:rFonts w:eastAsia="Times New Roman" w:cs="Times New Roman"/>
            <w:color w:val="auto"/>
            <w:rPrChange w:id="12544" w:author="Alina Frey" w:date="2017-11-20T10:06:00Z">
              <w:rPr>
                <w:rFonts w:eastAsia="Times New Roman" w:cs="Times New Roman"/>
              </w:rPr>
            </w:rPrChange>
          </w:rPr>
          <w:t xml:space="preserve"> to store the checked items and return </w:t>
        </w:r>
      </w:ins>
      <w:ins w:id="12545" w:author="Alina Frey" w:date="2017-11-17T10:22:00Z">
        <w:r w:rsidR="00260051" w:rsidRPr="007F739A">
          <w:rPr>
            <w:rFonts w:cstheme="minorHAnsi"/>
            <w:color w:val="auto"/>
            <w:szCs w:val="24"/>
            <w:rPrChange w:id="12546" w:author="Alina Frey" w:date="2017-11-20T10:06:00Z">
              <w:rPr>
                <w:rFonts w:cstheme="minorHAnsi"/>
                <w:szCs w:val="24"/>
              </w:rPr>
            </w:rPrChange>
          </w:rPr>
          <w:t>to the Patient Education Items screen. The items that were selected should display.</w:t>
        </w:r>
      </w:ins>
    </w:p>
    <w:p w14:paraId="31876F74" w14:textId="09AA6C46" w:rsidR="006C0619" w:rsidRPr="007F739A" w:rsidDel="00E94C3A" w:rsidRDefault="005F159C">
      <w:pPr>
        <w:pStyle w:val="Heading3"/>
        <w:rPr>
          <w:del w:id="12547" w:author="Alina Frey" w:date="2017-11-08T16:48:00Z"/>
          <w:color w:val="auto"/>
          <w:rPrChange w:id="12548" w:author="Alina Frey" w:date="2017-11-20T10:06:00Z">
            <w:rPr>
              <w:del w:id="12549" w:author="Alina Frey" w:date="2017-11-08T16:48:00Z"/>
            </w:rPr>
          </w:rPrChange>
        </w:rPr>
        <w:pPrChange w:id="12550" w:author="Alina Frey" w:date="2017-11-17T10:23:00Z">
          <w:pPr>
            <w:spacing w:after="260" w:line="265" w:lineRule="auto"/>
            <w:ind w:left="-5" w:hanging="10"/>
          </w:pPr>
        </w:pPrChange>
      </w:pPr>
      <w:del w:id="12551" w:author="Alina Frey" w:date="2017-11-08T16:48:00Z">
        <w:r w:rsidRPr="007F739A" w:rsidDel="00E94C3A">
          <w:rPr>
            <w:b w:val="0"/>
            <w:color w:val="auto"/>
            <w:rPrChange w:id="12552" w:author="Alina Frey" w:date="2017-11-20T10:06:00Z">
              <w:rPr>
                <w:b/>
              </w:rPr>
            </w:rPrChange>
          </w:rPr>
          <w:delText>Figure 102: Select Patient Education Items</w:delText>
        </w:r>
      </w:del>
    </w:p>
    <w:p w14:paraId="31876F75" w14:textId="43A4D8E5" w:rsidR="006C0619" w:rsidRPr="007F739A" w:rsidDel="00053C80" w:rsidRDefault="005F159C">
      <w:pPr>
        <w:pStyle w:val="Heading3"/>
        <w:rPr>
          <w:del w:id="12553" w:author="Alina Frey" w:date="2017-11-17T10:23:00Z"/>
          <w:color w:val="auto"/>
          <w:rPrChange w:id="12554" w:author="Alina Frey" w:date="2017-11-20T10:06:00Z">
            <w:rPr>
              <w:del w:id="12555" w:author="Alina Frey" w:date="2017-11-17T10:23:00Z"/>
            </w:rPr>
          </w:rPrChange>
        </w:rPr>
        <w:pPrChange w:id="12556" w:author="Alina Frey" w:date="2017-11-17T10:23:00Z">
          <w:pPr>
            <w:spacing w:after="19" w:line="252" w:lineRule="auto"/>
            <w:ind w:left="-5" w:hanging="10"/>
          </w:pPr>
        </w:pPrChange>
      </w:pPr>
      <w:del w:id="12557" w:author="Alina Frey" w:date="2017-11-17T10:23:00Z">
        <w:r w:rsidRPr="007F739A" w:rsidDel="00053C80">
          <w:rPr>
            <w:color w:val="auto"/>
            <w:rPrChange w:id="12558" w:author="Alina Frey" w:date="2017-11-20T10:06:00Z">
              <w:rPr/>
            </w:rPrChange>
          </w:rPr>
          <w:delText xml:space="preserve">Click </w:delText>
        </w:r>
        <w:r w:rsidRPr="007F739A" w:rsidDel="00053C80">
          <w:rPr>
            <w:b w:val="0"/>
            <w:color w:val="auto"/>
            <w:rPrChange w:id="12559" w:author="Alina Frey" w:date="2017-11-20T10:06:00Z">
              <w:rPr>
                <w:b/>
              </w:rPr>
            </w:rPrChange>
          </w:rPr>
          <w:delText>Other</w:delText>
        </w:r>
        <w:r w:rsidRPr="007F739A" w:rsidDel="00053C80">
          <w:rPr>
            <w:color w:val="auto"/>
            <w:rPrChange w:id="12560" w:author="Alina Frey" w:date="2017-11-20T10:06:00Z">
              <w:rPr/>
            </w:rPrChange>
          </w:rPr>
          <w:delText xml:space="preserve"> to add a new item to the list of available Education items. Enter into the available fields, or select from the drop-down lists. Click </w:delText>
        </w:r>
        <w:r w:rsidRPr="007F739A" w:rsidDel="00053C80">
          <w:rPr>
            <w:b w:val="0"/>
            <w:color w:val="auto"/>
            <w:rPrChange w:id="12561" w:author="Alina Frey" w:date="2017-11-20T10:06:00Z">
              <w:rPr>
                <w:b/>
              </w:rPr>
            </w:rPrChange>
          </w:rPr>
          <w:delText>Cancel</w:delText>
        </w:r>
        <w:r w:rsidRPr="007F739A" w:rsidDel="00053C80">
          <w:rPr>
            <w:color w:val="auto"/>
            <w:rPrChange w:id="12562" w:author="Alina Frey" w:date="2017-11-20T10:06:00Z">
              <w:rPr/>
            </w:rPrChange>
          </w:rPr>
          <w:delText xml:space="preserve"> to exit without saving and return to the previous page. Click </w:delText>
        </w:r>
        <w:r w:rsidRPr="007F739A" w:rsidDel="00053C80">
          <w:rPr>
            <w:b w:val="0"/>
            <w:color w:val="auto"/>
            <w:rPrChange w:id="12563" w:author="Alina Frey" w:date="2017-11-20T10:06:00Z">
              <w:rPr>
                <w:b/>
              </w:rPr>
            </w:rPrChange>
          </w:rPr>
          <w:delText>Save</w:delText>
        </w:r>
        <w:r w:rsidRPr="007F739A" w:rsidDel="00053C80">
          <w:rPr>
            <w:color w:val="auto"/>
            <w:rPrChange w:id="12564" w:author="Alina Frey" w:date="2017-11-20T10:06:00Z">
              <w:rPr/>
            </w:rPrChange>
          </w:rPr>
          <w:delText xml:space="preserve"> to store the information and return to the previous page. </w:delText>
        </w:r>
      </w:del>
    </w:p>
    <w:p w14:paraId="31876F76" w14:textId="07D80E81" w:rsidR="006C0619" w:rsidRPr="007F739A" w:rsidDel="00004209" w:rsidRDefault="005F159C">
      <w:pPr>
        <w:pStyle w:val="Heading3"/>
        <w:rPr>
          <w:del w:id="12565" w:author="Alina Frey" w:date="2017-11-17T10:15:00Z"/>
          <w:color w:val="auto"/>
          <w:rPrChange w:id="12566" w:author="Alina Frey" w:date="2017-11-20T10:06:00Z">
            <w:rPr>
              <w:del w:id="12567" w:author="Alina Frey" w:date="2017-11-17T10:15:00Z"/>
            </w:rPr>
          </w:rPrChange>
        </w:rPr>
        <w:pPrChange w:id="12568" w:author="Alina Frey" w:date="2017-11-17T10:23:00Z">
          <w:pPr>
            <w:spacing w:after="56"/>
            <w:ind w:right="-30"/>
          </w:pPr>
        </w:pPrChange>
      </w:pPr>
      <w:del w:id="12569" w:author="Alina Frey" w:date="2017-11-17T10:15:00Z">
        <w:r w:rsidRPr="007F739A" w:rsidDel="00004209">
          <w:rPr>
            <w:noProof/>
            <w:color w:val="auto"/>
            <w:rPrChange w:id="12570" w:author="Alina Frey" w:date="2017-11-20T10:06:00Z">
              <w:rPr>
                <w:noProof/>
              </w:rPr>
            </w:rPrChange>
          </w:rPr>
          <w:drawing>
            <wp:inline distT="0" distB="0" distL="0" distR="0" wp14:anchorId="3187713A" wp14:editId="14456848">
              <wp:extent cx="5962650" cy="5772150"/>
              <wp:effectExtent l="0" t="0" r="0" b="0"/>
              <wp:docPr id="1701" name="Picture 1701"/>
              <wp:cNvGraphicFramePr/>
              <a:graphic xmlns:a="http://schemas.openxmlformats.org/drawingml/2006/main">
                <a:graphicData uri="http://schemas.openxmlformats.org/drawingml/2006/picture">
                  <pic:pic xmlns:pic="http://schemas.openxmlformats.org/drawingml/2006/picture">
                    <pic:nvPicPr>
                      <pic:cNvPr id="1701" name="Picture 1701"/>
                      <pic:cNvPicPr/>
                    </pic:nvPicPr>
                    <pic:blipFill>
                      <a:blip r:embed="rId296"/>
                      <a:stretch>
                        <a:fillRect/>
                      </a:stretch>
                    </pic:blipFill>
                    <pic:spPr>
                      <a:xfrm>
                        <a:off x="0" y="0"/>
                        <a:ext cx="5962650" cy="5772150"/>
                      </a:xfrm>
                      <a:prstGeom prst="rect">
                        <a:avLst/>
                      </a:prstGeom>
                    </pic:spPr>
                  </pic:pic>
                </a:graphicData>
              </a:graphic>
            </wp:inline>
          </w:drawing>
        </w:r>
      </w:del>
    </w:p>
    <w:p w14:paraId="31876F77" w14:textId="472218F4" w:rsidR="006C0619" w:rsidRPr="007F739A" w:rsidDel="002105F3" w:rsidRDefault="005F159C">
      <w:pPr>
        <w:pStyle w:val="Heading3"/>
        <w:rPr>
          <w:del w:id="12571" w:author="Alina Frey" w:date="2017-11-08T16:48:00Z"/>
          <w:color w:val="auto"/>
          <w:rPrChange w:id="12572" w:author="Alina Frey" w:date="2017-11-20T10:06:00Z">
            <w:rPr>
              <w:del w:id="12573" w:author="Alina Frey" w:date="2017-11-08T16:48:00Z"/>
            </w:rPr>
          </w:rPrChange>
        </w:rPr>
        <w:pPrChange w:id="12574" w:author="Alina Frey" w:date="2017-11-17T10:23:00Z">
          <w:pPr>
            <w:spacing w:after="29" w:line="265" w:lineRule="auto"/>
            <w:ind w:left="-5" w:hanging="10"/>
          </w:pPr>
        </w:pPrChange>
      </w:pPr>
      <w:del w:id="12575" w:author="Alina Frey" w:date="2017-11-08T16:48:00Z">
        <w:r w:rsidRPr="007F739A" w:rsidDel="002105F3">
          <w:rPr>
            <w:b w:val="0"/>
            <w:color w:val="auto"/>
            <w:rPrChange w:id="12576" w:author="Alina Frey" w:date="2017-11-20T10:06:00Z">
              <w:rPr>
                <w:b/>
              </w:rPr>
            </w:rPrChange>
          </w:rPr>
          <w:delText>Figure 103: Add New Patient Education Item</w:delText>
        </w:r>
      </w:del>
    </w:p>
    <w:p w14:paraId="31876F78" w14:textId="2EC8E495" w:rsidR="006C0619" w:rsidRPr="007F739A" w:rsidDel="00412D4A" w:rsidRDefault="005F159C">
      <w:pPr>
        <w:pStyle w:val="Heading3"/>
        <w:rPr>
          <w:del w:id="12577" w:author="Alina Frey" w:date="2017-11-17T10:28:00Z"/>
          <w:color w:val="auto"/>
          <w:rPrChange w:id="12578" w:author="Alina Frey" w:date="2017-11-20T10:06:00Z">
            <w:rPr>
              <w:del w:id="12579" w:author="Alina Frey" w:date="2017-11-17T10:28:00Z"/>
            </w:rPr>
          </w:rPrChange>
        </w:rPr>
        <w:pPrChange w:id="12580" w:author="Alina Frey" w:date="2017-11-17T10:23:00Z">
          <w:pPr>
            <w:pStyle w:val="Heading3"/>
            <w:ind w:left="-5"/>
          </w:pPr>
        </w:pPrChange>
      </w:pPr>
      <w:bookmarkStart w:id="12581" w:name="_Toc497914085"/>
      <w:del w:id="12582" w:author="Alina Frey" w:date="2017-11-17T10:28:00Z">
        <w:r w:rsidRPr="007F739A" w:rsidDel="00412D4A">
          <w:rPr>
            <w:b w:val="0"/>
            <w:color w:val="auto"/>
            <w:rPrChange w:id="12583" w:author="Alina Frey" w:date="2017-11-20T10:06:00Z">
              <w:rPr>
                <w:b w:val="0"/>
              </w:rPr>
            </w:rPrChange>
          </w:rPr>
          <w:delText>View Details</w:delText>
        </w:r>
        <w:bookmarkEnd w:id="12581"/>
      </w:del>
    </w:p>
    <w:p w14:paraId="31876F79" w14:textId="00E4E377" w:rsidR="006C0619" w:rsidRPr="007F739A" w:rsidDel="00412D4A" w:rsidRDefault="005F159C" w:rsidP="00125EBA">
      <w:pPr>
        <w:spacing w:after="19" w:line="252" w:lineRule="auto"/>
        <w:ind w:left="-5" w:hanging="10"/>
        <w:rPr>
          <w:del w:id="12584" w:author="Alina Frey" w:date="2017-11-17T10:28:00Z"/>
          <w:color w:val="auto"/>
          <w:rPrChange w:id="12585" w:author="Alina Frey" w:date="2017-11-20T10:06:00Z">
            <w:rPr>
              <w:del w:id="12586" w:author="Alina Frey" w:date="2017-11-17T10:28:00Z"/>
            </w:rPr>
          </w:rPrChange>
        </w:rPr>
      </w:pPr>
      <w:del w:id="12587" w:author="Alina Frey" w:date="2017-11-17T10:28:00Z">
        <w:r w:rsidRPr="007F739A" w:rsidDel="00412D4A">
          <w:rPr>
            <w:rFonts w:eastAsia="Times New Roman" w:cs="Times New Roman"/>
            <w:color w:val="auto"/>
            <w:rPrChange w:id="12588" w:author="Alina Frey" w:date="2017-11-20T10:06:00Z">
              <w:rPr>
                <w:rFonts w:eastAsia="Times New Roman" w:cs="Times New Roman"/>
              </w:rPr>
            </w:rPrChange>
          </w:rPr>
          <w:delText xml:space="preserve">The user can view the education item from the list by selecting </w:delText>
        </w:r>
        <w:r w:rsidRPr="007F739A" w:rsidDel="00412D4A">
          <w:rPr>
            <w:rFonts w:eastAsia="Times New Roman" w:cs="Times New Roman"/>
            <w:b/>
            <w:color w:val="auto"/>
            <w:rPrChange w:id="12589" w:author="Alina Frey" w:date="2017-11-20T10:06:00Z">
              <w:rPr>
                <w:rFonts w:eastAsia="Times New Roman" w:cs="Times New Roman"/>
                <w:b/>
              </w:rPr>
            </w:rPrChange>
          </w:rPr>
          <w:delText>Details</w:delText>
        </w:r>
        <w:r w:rsidRPr="007F739A" w:rsidDel="00412D4A">
          <w:rPr>
            <w:rFonts w:eastAsia="Times New Roman" w:cs="Times New Roman"/>
            <w:color w:val="auto"/>
            <w:rPrChange w:id="12590" w:author="Alina Frey" w:date="2017-11-20T10:06:00Z">
              <w:rPr>
                <w:rFonts w:eastAsia="Times New Roman" w:cs="Times New Roman"/>
              </w:rPr>
            </w:rPrChange>
          </w:rPr>
          <w:delText xml:space="preserve"> from the Action column. Click</w:delText>
        </w:r>
        <w:r w:rsidRPr="007F739A" w:rsidDel="00412D4A">
          <w:rPr>
            <w:rFonts w:eastAsia="Times New Roman" w:cs="Times New Roman"/>
            <w:b/>
            <w:color w:val="auto"/>
            <w:rPrChange w:id="12591" w:author="Alina Frey" w:date="2017-11-20T10:06:00Z">
              <w:rPr>
                <w:rFonts w:eastAsia="Times New Roman" w:cs="Times New Roman"/>
                <w:b/>
              </w:rPr>
            </w:rPrChange>
          </w:rPr>
          <w:delText xml:space="preserve"> Return</w:delText>
        </w:r>
        <w:r w:rsidRPr="007F739A" w:rsidDel="00412D4A">
          <w:rPr>
            <w:rFonts w:eastAsia="Times New Roman" w:cs="Times New Roman"/>
            <w:color w:val="auto"/>
            <w:rPrChange w:id="12592" w:author="Alina Frey" w:date="2017-11-20T10:06:00Z">
              <w:rPr>
                <w:rFonts w:eastAsia="Times New Roman" w:cs="Times New Roman"/>
              </w:rPr>
            </w:rPrChange>
          </w:rPr>
          <w:delText xml:space="preserve"> </w:delText>
        </w:r>
        <w:r w:rsidRPr="007F739A" w:rsidDel="00412D4A">
          <w:rPr>
            <w:rFonts w:eastAsia="Times New Roman" w:cs="Times New Roman"/>
            <w:b/>
            <w:color w:val="auto"/>
            <w:rPrChange w:id="12593" w:author="Alina Frey" w:date="2017-11-20T10:06:00Z">
              <w:rPr>
                <w:rFonts w:eastAsia="Times New Roman" w:cs="Times New Roman"/>
                <w:b/>
              </w:rPr>
            </w:rPrChange>
          </w:rPr>
          <w:delText xml:space="preserve">To List </w:delText>
        </w:r>
        <w:r w:rsidRPr="007F739A" w:rsidDel="00412D4A">
          <w:rPr>
            <w:rFonts w:eastAsia="Times New Roman" w:cs="Times New Roman"/>
            <w:color w:val="auto"/>
            <w:rPrChange w:id="12594" w:author="Alina Frey" w:date="2017-11-20T10:06:00Z">
              <w:rPr>
                <w:rFonts w:eastAsia="Times New Roman" w:cs="Times New Roman"/>
              </w:rPr>
            </w:rPrChange>
          </w:rPr>
          <w:delText xml:space="preserve">to exit. </w:delText>
        </w:r>
      </w:del>
    </w:p>
    <w:p w14:paraId="31876F7A" w14:textId="398EA00E" w:rsidR="006C0619" w:rsidRPr="00CF2303" w:rsidDel="00412D4A" w:rsidRDefault="005F159C">
      <w:pPr>
        <w:pStyle w:val="Caption"/>
        <w:rPr>
          <w:del w:id="12595" w:author="Alina Frey" w:date="2017-11-17T10:28:00Z"/>
        </w:rPr>
        <w:pPrChange w:id="12596" w:author="Alina Frey" w:date="2017-11-10T14:16:00Z">
          <w:pPr>
            <w:spacing w:after="91"/>
            <w:ind w:right="-60"/>
          </w:pPr>
        </w:pPrChange>
      </w:pPr>
      <w:del w:id="12597" w:author="Alina Frey" w:date="2017-11-17T10:28:00Z">
        <w:r w:rsidRPr="007F739A" w:rsidDel="00412D4A">
          <w:rPr>
            <w:noProof/>
            <w:rPrChange w:id="12598" w:author="Alina Frey" w:date="2017-11-20T10:06:00Z">
              <w:rPr>
                <w:noProof/>
              </w:rPr>
            </w:rPrChange>
          </w:rPr>
          <w:drawing>
            <wp:inline distT="0" distB="0" distL="0" distR="0" wp14:anchorId="3187713C" wp14:editId="3187713D">
              <wp:extent cx="5981700" cy="3408426"/>
              <wp:effectExtent l="0" t="0" r="0" b="0"/>
              <wp:docPr id="1730" name="Picture 1730"/>
              <wp:cNvGraphicFramePr/>
              <a:graphic xmlns:a="http://schemas.openxmlformats.org/drawingml/2006/main">
                <a:graphicData uri="http://schemas.openxmlformats.org/drawingml/2006/picture">
                  <pic:pic xmlns:pic="http://schemas.openxmlformats.org/drawingml/2006/picture">
                    <pic:nvPicPr>
                      <pic:cNvPr id="1730" name="Picture 1730"/>
                      <pic:cNvPicPr/>
                    </pic:nvPicPr>
                    <pic:blipFill>
                      <a:blip r:embed="rId297"/>
                      <a:stretch>
                        <a:fillRect/>
                      </a:stretch>
                    </pic:blipFill>
                    <pic:spPr>
                      <a:xfrm>
                        <a:off x="0" y="0"/>
                        <a:ext cx="5981700" cy="3408426"/>
                      </a:xfrm>
                      <a:prstGeom prst="rect">
                        <a:avLst/>
                      </a:prstGeom>
                    </pic:spPr>
                  </pic:pic>
                </a:graphicData>
              </a:graphic>
            </wp:inline>
          </w:drawing>
        </w:r>
      </w:del>
    </w:p>
    <w:p w14:paraId="31876F7B" w14:textId="18F13397" w:rsidR="006C0619" w:rsidRPr="007F739A" w:rsidDel="00D85011" w:rsidRDefault="005F159C">
      <w:pPr>
        <w:spacing w:after="319" w:line="265" w:lineRule="auto"/>
        <w:ind w:left="-5" w:hanging="10"/>
        <w:rPr>
          <w:del w:id="12599" w:author="Alina Frey" w:date="2017-11-08T16:49:00Z"/>
          <w:color w:val="auto"/>
          <w:rPrChange w:id="12600" w:author="Alina Frey" w:date="2017-11-20T10:06:00Z">
            <w:rPr>
              <w:del w:id="12601" w:author="Alina Frey" w:date="2017-11-08T16:49:00Z"/>
            </w:rPr>
          </w:rPrChange>
        </w:rPr>
      </w:pPr>
      <w:del w:id="12602" w:author="Alina Frey" w:date="2017-11-08T16:49:00Z">
        <w:r w:rsidRPr="007F739A" w:rsidDel="00D85011">
          <w:rPr>
            <w:rFonts w:eastAsia="Times New Roman" w:cs="Times New Roman"/>
            <w:b/>
            <w:color w:val="auto"/>
            <w:sz w:val="20"/>
            <w:rPrChange w:id="12603" w:author="Alina Frey" w:date="2017-11-20T10:06:00Z">
              <w:rPr>
                <w:rFonts w:eastAsia="Times New Roman" w:cs="Times New Roman"/>
                <w:b/>
                <w:sz w:val="20"/>
              </w:rPr>
            </w:rPrChange>
          </w:rPr>
          <w:delText>Figure 104: Completed Education Item Details</w:delText>
        </w:r>
      </w:del>
    </w:p>
    <w:p w14:paraId="31876F7C" w14:textId="77777777" w:rsidR="006C0619" w:rsidRPr="007F739A" w:rsidRDefault="005F159C">
      <w:pPr>
        <w:pStyle w:val="Heading2"/>
        <w:pPrChange w:id="12604" w:author="Alina Frey" w:date="2017-11-20T10:18:00Z">
          <w:pPr>
            <w:pStyle w:val="Heading2"/>
            <w:ind w:left="-5"/>
          </w:pPr>
        </w:pPrChange>
      </w:pPr>
      <w:bookmarkStart w:id="12605" w:name="_Toc497914086"/>
      <w:bookmarkStart w:id="12606" w:name="_Ref498601541"/>
      <w:bookmarkStart w:id="12607" w:name="_Toc498937661"/>
      <w:bookmarkStart w:id="12608" w:name="_Toc498942509"/>
      <w:bookmarkStart w:id="12609" w:name="_Toc498939176"/>
      <w:bookmarkStart w:id="12610" w:name="_Toc499024444"/>
      <w:r w:rsidRPr="007F739A">
        <w:t>Notes</w:t>
      </w:r>
      <w:bookmarkEnd w:id="12605"/>
      <w:bookmarkEnd w:id="12606"/>
      <w:bookmarkEnd w:id="12607"/>
      <w:bookmarkEnd w:id="12608"/>
      <w:bookmarkEnd w:id="12609"/>
      <w:bookmarkEnd w:id="12610"/>
    </w:p>
    <w:p w14:paraId="31407961" w14:textId="61E95578" w:rsidR="003A0380" w:rsidRPr="007F739A" w:rsidRDefault="003A0380">
      <w:pPr>
        <w:spacing w:after="25" w:line="246" w:lineRule="auto"/>
        <w:ind w:left="-5" w:right="-10" w:hanging="10"/>
        <w:rPr>
          <w:ins w:id="12611" w:author="Alina Frey" w:date="2017-11-17T10:31:00Z"/>
          <w:rFonts w:cstheme="minorHAnsi"/>
          <w:color w:val="auto"/>
          <w:szCs w:val="24"/>
          <w:rPrChange w:id="12612" w:author="Alina Frey" w:date="2017-11-20T10:06:00Z">
            <w:rPr>
              <w:ins w:id="12613" w:author="Alina Frey" w:date="2017-11-17T10:31:00Z"/>
              <w:rFonts w:cstheme="minorHAnsi"/>
              <w:szCs w:val="24"/>
            </w:rPr>
          </w:rPrChange>
        </w:rPr>
      </w:pPr>
      <w:ins w:id="12614" w:author="Alina Frey" w:date="2017-11-17T10:30:00Z">
        <w:r w:rsidRPr="007F739A">
          <w:rPr>
            <w:rFonts w:cstheme="minorHAnsi"/>
            <w:color w:val="auto"/>
            <w:szCs w:val="24"/>
            <w:rPrChange w:id="12615" w:author="Alina Frey" w:date="2017-11-20T10:06:00Z">
              <w:rPr>
                <w:rFonts w:cstheme="minorHAnsi"/>
                <w:szCs w:val="24"/>
              </w:rPr>
            </w:rPrChange>
          </w:rPr>
          <w:t>To access the Dashboard Notes screen, click on the Notes tab on the left side pane, under the Patient section.</w:t>
        </w:r>
      </w:ins>
    </w:p>
    <w:p w14:paraId="4F80BC6D" w14:textId="73BC5C2C" w:rsidR="00917933" w:rsidRPr="007F739A" w:rsidRDefault="004401D8">
      <w:pPr>
        <w:spacing w:after="25" w:line="246" w:lineRule="auto"/>
        <w:ind w:left="-5" w:right="-10" w:hanging="10"/>
        <w:rPr>
          <w:ins w:id="12616" w:author="Alina Frey" w:date="2017-11-17T10:32:00Z"/>
          <w:rFonts w:eastAsia="Times New Roman" w:cs="Times New Roman"/>
          <w:color w:val="auto"/>
          <w:rPrChange w:id="12617" w:author="Alina Frey" w:date="2017-11-20T10:06:00Z">
            <w:rPr>
              <w:ins w:id="12618" w:author="Alina Frey" w:date="2017-11-17T10:32:00Z"/>
              <w:rFonts w:eastAsia="Times New Roman" w:cs="Times New Roman"/>
            </w:rPr>
          </w:rPrChange>
        </w:rPr>
      </w:pPr>
      <w:ins w:id="12619" w:author="Alina Frey" w:date="2017-11-20T16:31:00Z">
        <w:r>
          <w:rPr>
            <w:noProof/>
          </w:rPr>
          <w:lastRenderedPageBreak/>
          <mc:AlternateContent>
            <mc:Choice Requires="wps">
              <w:drawing>
                <wp:anchor distT="0" distB="0" distL="114300" distR="114300" simplePos="0" relativeHeight="251658240" behindDoc="0" locked="0" layoutInCell="1" allowOverlap="1" wp14:anchorId="69CB0B97" wp14:editId="2D1DDB52">
                  <wp:simplePos x="0" y="0"/>
                  <wp:positionH relativeFrom="column">
                    <wp:posOffset>882650</wp:posOffset>
                  </wp:positionH>
                  <wp:positionV relativeFrom="paragraph">
                    <wp:posOffset>2093595</wp:posOffset>
                  </wp:positionV>
                  <wp:extent cx="279400" cy="171450"/>
                  <wp:effectExtent l="38100" t="38100" r="25400" b="19050"/>
                  <wp:wrapNone/>
                  <wp:docPr id="423" name="Straight Arrow Connector 423"/>
                  <wp:cNvGraphicFramePr/>
                  <a:graphic xmlns:a="http://schemas.openxmlformats.org/drawingml/2006/main">
                    <a:graphicData uri="http://schemas.microsoft.com/office/word/2010/wordprocessingShape">
                      <wps:wsp>
                        <wps:cNvCnPr/>
                        <wps:spPr>
                          <a:xfrm flipH="1" flipV="1">
                            <a:off x="0" y="0"/>
                            <a:ext cx="279400" cy="171450"/>
                          </a:xfrm>
                          <a:prstGeom prst="straightConnector1">
                            <a:avLst/>
                          </a:prstGeom>
                          <a:ln w="28575">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9CCEDDA" id="Straight Arrow Connector 423" o:spid="_x0000_s1026" type="#_x0000_t32" style="position:absolute;margin-left:69.5pt;margin-top:164.85pt;width:22pt;height:13.5pt;flip:x y;z-index:251658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" strokecolor="red" strokeweight="2.25pt">
                  <v:stroke endarrow="block" joinstyle="miter"/>
                </v:shape>
              </w:pict>
            </mc:Fallback>
          </mc:AlternateContent>
        </w:r>
      </w:ins>
      <w:r w:rsidR="00A63FBA" w:rsidRPr="007F739A">
        <w:rPr>
          <w:rStyle w:val="CommentReference"/>
          <w:color w:val="auto"/>
          <w:rPrChange w:id="12620" w:author="Alina Frey" w:date="2017-11-20T10:06:00Z">
            <w:rPr>
              <w:rStyle w:val="CommentReference"/>
            </w:rPr>
          </w:rPrChange>
        </w:rPr>
        <w:commentReference w:id="12621"/>
      </w:r>
      <w:ins w:id="12622" w:author="Alina Frey" w:date="2017-11-20T16:31:00Z">
        <w:r>
          <w:rPr>
            <w:noProof/>
          </w:rPr>
          <w:drawing>
            <wp:inline distT="0" distB="0" distL="0" distR="0" wp14:anchorId="143EE221" wp14:editId="76429BD3">
              <wp:extent cx="5943600" cy="3274695"/>
              <wp:effectExtent l="0" t="0" r="0" b="1905"/>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943600" cy="3274695"/>
                      </a:xfrm>
                      <a:prstGeom prst="rect">
                        <a:avLst/>
                      </a:prstGeom>
                    </pic:spPr>
                  </pic:pic>
                </a:graphicData>
              </a:graphic>
            </wp:inline>
          </w:drawing>
        </w:r>
        <w:r w:rsidRPr="004401D8">
          <w:rPr>
            <w:noProof/>
          </w:rPr>
          <w:t xml:space="preserve"> </w:t>
        </w:r>
      </w:ins>
    </w:p>
    <w:p w14:paraId="3087CE20" w14:textId="330CCD34" w:rsidR="00F30CB3" w:rsidRPr="007F739A" w:rsidRDefault="00F30CB3" w:rsidP="00F30CB3">
      <w:pPr>
        <w:pStyle w:val="Caption"/>
        <w:rPr>
          <w:ins w:id="12623" w:author="Alina Frey" w:date="2017-11-17T10:32:00Z"/>
        </w:rPr>
      </w:pPr>
      <w:bookmarkStart w:id="12624" w:name="_Toc498937548"/>
      <w:bookmarkStart w:id="12625" w:name="_Toc498942396"/>
      <w:bookmarkStart w:id="12626" w:name="_Toc498939063"/>
      <w:bookmarkStart w:id="12627" w:name="_Toc499024636"/>
      <w:ins w:id="12628" w:author="Alina Frey" w:date="2017-11-17T10:32:00Z">
        <w:r w:rsidRPr="007F739A">
          <w:t xml:space="preserve">Figure </w:t>
        </w:r>
        <w:r w:rsidRPr="00CF2303">
          <w:fldChar w:fldCharType="begin"/>
        </w:r>
        <w:r w:rsidRPr="007F739A">
          <w:instrText xml:space="preserve"> SEQ Figure \* ARABIC </w:instrText>
        </w:r>
        <w:r w:rsidRPr="00CF2303">
          <w:fldChar w:fldCharType="separate"/>
        </w:r>
      </w:ins>
      <w:ins w:id="12629" w:author="Alina Frey [2]" w:date="2017-11-21T10:58:00Z">
        <w:r w:rsidR="003B7B8C">
          <w:rPr>
            <w:noProof/>
          </w:rPr>
          <w:t>172</w:t>
        </w:r>
      </w:ins>
      <w:ins w:id="12630" w:author="Alina Frey" w:date="2017-11-17T10:32:00Z">
        <w:r w:rsidRPr="00CF2303">
          <w:fldChar w:fldCharType="end"/>
        </w:r>
        <w:r w:rsidRPr="007F739A">
          <w:t>: Dashboard Notes</w:t>
        </w:r>
        <w:bookmarkEnd w:id="12624"/>
        <w:bookmarkEnd w:id="12625"/>
        <w:bookmarkEnd w:id="12626"/>
        <w:bookmarkEnd w:id="12627"/>
      </w:ins>
    </w:p>
    <w:p w14:paraId="1BB091A0" w14:textId="214D1A2D" w:rsidR="00BE1DA3" w:rsidRPr="007F739A" w:rsidRDefault="005F159C">
      <w:pPr>
        <w:spacing w:after="25" w:line="246" w:lineRule="auto"/>
        <w:ind w:left="-5" w:right="-10" w:hanging="10"/>
        <w:rPr>
          <w:ins w:id="12631" w:author="Alina Frey" w:date="2017-11-17T10:34:00Z"/>
          <w:rFonts w:eastAsia="Times New Roman" w:cs="Times New Roman"/>
          <w:color w:val="auto"/>
          <w:rPrChange w:id="12632" w:author="Alina Frey" w:date="2017-11-20T10:06:00Z">
            <w:rPr>
              <w:ins w:id="12633" w:author="Alina Frey" w:date="2017-11-17T10:34:00Z"/>
              <w:rFonts w:eastAsia="Times New Roman" w:cs="Times New Roman"/>
            </w:rPr>
          </w:rPrChange>
        </w:rPr>
      </w:pPr>
      <w:r w:rsidRPr="007F739A">
        <w:rPr>
          <w:rFonts w:eastAsia="Times New Roman" w:cs="Times New Roman"/>
          <w:color w:val="auto"/>
          <w:rPrChange w:id="12634" w:author="Alina Frey" w:date="2017-11-20T10:06:00Z">
            <w:rPr>
              <w:rFonts w:eastAsia="Times New Roman" w:cs="Times New Roman"/>
            </w:rPr>
          </w:rPrChange>
        </w:rPr>
        <w:t>Dashboard Notes allow the user to document in MT any activities deemed appropriate. These notes populate into the patient</w:t>
      </w:r>
      <w:del w:id="12635" w:author="Alina Frey" w:date="2017-11-16T16:57:00Z">
        <w:r w:rsidRPr="007F739A" w:rsidDel="00FE25D6">
          <w:rPr>
            <w:rFonts w:eastAsia="Times New Roman" w:cs="Times New Roman"/>
            <w:color w:val="auto"/>
            <w:rPrChange w:id="12636" w:author="Alina Frey" w:date="2017-11-20T10:06:00Z">
              <w:rPr>
                <w:rFonts w:eastAsia="Times New Roman" w:cs="Times New Roman"/>
              </w:rPr>
            </w:rPrChange>
          </w:rPr>
          <w:delText>'</w:delText>
        </w:r>
      </w:del>
      <w:ins w:id="12637" w:author="Alina Frey" w:date="2017-11-16T16:57:00Z">
        <w:r w:rsidR="00FE25D6" w:rsidRPr="007F739A">
          <w:rPr>
            <w:rFonts w:eastAsia="Times New Roman" w:cs="Times New Roman"/>
            <w:color w:val="auto"/>
            <w:rPrChange w:id="12638" w:author="Alina Frey" w:date="2017-11-20T10:06:00Z">
              <w:rPr>
                <w:rFonts w:eastAsia="Times New Roman" w:cs="Times New Roman"/>
              </w:rPr>
            </w:rPrChange>
          </w:rPr>
          <w:t>’</w:t>
        </w:r>
      </w:ins>
      <w:r w:rsidRPr="007F739A">
        <w:rPr>
          <w:rFonts w:eastAsia="Times New Roman" w:cs="Times New Roman"/>
          <w:color w:val="auto"/>
          <w:rPrChange w:id="12639" w:author="Alina Frey" w:date="2017-11-20T10:06:00Z">
            <w:rPr>
              <w:rFonts w:eastAsia="Times New Roman" w:cs="Times New Roman"/>
            </w:rPr>
          </w:rPrChange>
        </w:rPr>
        <w:t xml:space="preserve">s CPRS record. </w:t>
      </w:r>
    </w:p>
    <w:p w14:paraId="786F4D61" w14:textId="77777777" w:rsidR="00172D77" w:rsidRPr="00CF2303" w:rsidRDefault="00172D77">
      <w:pPr>
        <w:rPr>
          <w:ins w:id="12640" w:author="Alina Frey" w:date="2017-11-17T10:35:00Z"/>
        </w:rPr>
        <w:pPrChange w:id="12641" w:author="Alina Frey" w:date="2017-11-17T10:35:00Z">
          <w:pPr>
            <w:pStyle w:val="Alina-NormalText"/>
            <w:numPr>
              <w:numId w:val="132"/>
            </w:numPr>
            <w:spacing w:after="0" w:line="259" w:lineRule="auto"/>
            <w:ind w:left="720" w:hanging="360"/>
            <w:contextualSpacing/>
          </w:pPr>
        </w:pPrChange>
      </w:pPr>
      <w:ins w:id="12642" w:author="Alina Frey" w:date="2017-11-17T10:35:00Z">
        <w:r w:rsidRPr="007F739A">
          <w:rPr>
            <w:color w:val="auto"/>
            <w:rPrChange w:id="12643" w:author="Alina Frey" w:date="2017-11-20T10:06:00Z">
              <w:rPr/>
            </w:rPrChange>
          </w:rPr>
          <w:t>The screen displays different notes:</w:t>
        </w:r>
      </w:ins>
    </w:p>
    <w:p w14:paraId="60F8710E" w14:textId="77777777" w:rsidR="00172D77" w:rsidRPr="007F739A" w:rsidRDefault="00172D77">
      <w:pPr>
        <w:pStyle w:val="ListParagraph"/>
        <w:numPr>
          <w:ilvl w:val="0"/>
          <w:numId w:val="133"/>
        </w:numPr>
        <w:rPr>
          <w:ins w:id="12644" w:author="Alina Frey" w:date="2017-11-17T10:35:00Z"/>
        </w:rPr>
        <w:pPrChange w:id="12645" w:author="Alina Frey" w:date="2017-11-17T10:35:00Z">
          <w:pPr>
            <w:pStyle w:val="Alina-NormalText"/>
            <w:numPr>
              <w:ilvl w:val="1"/>
              <w:numId w:val="132"/>
            </w:numPr>
            <w:spacing w:after="0" w:line="259" w:lineRule="auto"/>
            <w:ind w:left="1440" w:hanging="360"/>
            <w:contextualSpacing/>
          </w:pPr>
        </w:pPrChange>
      </w:pPr>
      <w:ins w:id="12646" w:author="Alina Frey" w:date="2017-11-17T10:35:00Z">
        <w:r w:rsidRPr="00CF2303">
          <w:t xml:space="preserve">Dashboard Notes created from this </w:t>
        </w:r>
        <w:r w:rsidRPr="007F739A">
          <w:t>screen</w:t>
        </w:r>
      </w:ins>
    </w:p>
    <w:p w14:paraId="08C24DD6" w14:textId="24D96705" w:rsidR="00172D77" w:rsidRPr="00CF2303" w:rsidRDefault="00172D77">
      <w:pPr>
        <w:pStyle w:val="ListParagraph"/>
        <w:numPr>
          <w:ilvl w:val="0"/>
          <w:numId w:val="133"/>
        </w:numPr>
        <w:rPr>
          <w:ins w:id="12647" w:author="Alina Frey" w:date="2017-11-17T10:35:00Z"/>
        </w:rPr>
        <w:pPrChange w:id="12648" w:author="Alina Frey" w:date="2017-11-17T10:35:00Z">
          <w:pPr>
            <w:pStyle w:val="Alina-NormalText"/>
            <w:spacing w:after="0"/>
            <w:ind w:left="1440"/>
            <w:contextualSpacing/>
          </w:pPr>
        </w:pPrChange>
      </w:pPr>
      <w:ins w:id="12649" w:author="Alina Frey" w:date="2017-11-17T10:35:00Z">
        <w:r w:rsidRPr="007F739A">
          <w:t xml:space="preserve">Call Notes that were created by different users, as presented in section </w:t>
        </w:r>
      </w:ins>
      <w:ins w:id="12650" w:author="Alina Frey" w:date="2017-11-17T10:36:00Z">
        <w:r w:rsidR="0089420F" w:rsidRPr="00CF2303">
          <w:rPr>
            <w:color w:val="0070C0"/>
            <w:u w:val="single" w:color="0070C0"/>
          </w:rPr>
          <w:fldChar w:fldCharType="begin"/>
        </w:r>
        <w:r w:rsidR="0089420F" w:rsidRPr="00CF2303">
          <w:rPr>
            <w:color w:val="0070C0"/>
            <w:u w:val="single" w:color="0070C0"/>
          </w:rPr>
          <w:instrText xml:space="preserve"> REF _Ref498678335 \h </w:instrText>
        </w:r>
      </w:ins>
      <w:r w:rsidR="0089420F" w:rsidRPr="00CF2303">
        <w:rPr>
          <w:color w:val="0070C0"/>
          <w:u w:val="single" w:color="0070C0"/>
        </w:rPr>
      </w:r>
      <w:r w:rsidR="0089420F" w:rsidRPr="00CF2303">
        <w:rPr>
          <w:color w:val="0070C0"/>
          <w:u w:val="single" w:color="0070C0"/>
        </w:rPr>
        <w:fldChar w:fldCharType="separate"/>
      </w:r>
      <w:ins w:id="12651" w:author="Alina Frey [2]" w:date="2017-11-21T10:58:00Z">
        <w:r w:rsidR="003B7B8C" w:rsidRPr="007F739A">
          <w:t>Contact History</w:t>
        </w:r>
      </w:ins>
      <w:ins w:id="12652" w:author="Alina Frey" w:date="2017-11-17T10:36:00Z">
        <w:r w:rsidR="0089420F" w:rsidRPr="00CF2303">
          <w:rPr>
            <w:color w:val="0070C0"/>
            <w:u w:val="single" w:color="0070C0"/>
          </w:rPr>
          <w:fldChar w:fldCharType="end"/>
        </w:r>
        <w:r w:rsidR="0089420F" w:rsidRPr="00CF2303">
          <w:t>.</w:t>
        </w:r>
      </w:ins>
    </w:p>
    <w:p w14:paraId="2130CAA9" w14:textId="77777777" w:rsidR="00172D77" w:rsidRPr="00CF2303" w:rsidRDefault="00172D77">
      <w:pPr>
        <w:rPr>
          <w:ins w:id="12653" w:author="Alina Frey" w:date="2017-11-17T10:35:00Z"/>
        </w:rPr>
        <w:pPrChange w:id="12654" w:author="Alina Frey" w:date="2017-11-17T10:35:00Z">
          <w:pPr>
            <w:pStyle w:val="Alina-NormalText"/>
            <w:numPr>
              <w:numId w:val="132"/>
            </w:numPr>
            <w:spacing w:after="0" w:line="259" w:lineRule="auto"/>
            <w:ind w:left="720" w:hanging="360"/>
            <w:contextualSpacing/>
          </w:pPr>
        </w:pPrChange>
      </w:pPr>
      <w:ins w:id="12655" w:author="Alina Frey" w:date="2017-11-17T10:35:00Z">
        <w:r w:rsidRPr="007F739A">
          <w:rPr>
            <w:color w:val="auto"/>
            <w:rPrChange w:id="12656" w:author="Alina Frey" w:date="2017-11-20T10:06:00Z">
              <w:rPr/>
            </w:rPrChange>
          </w:rPr>
          <w:t>The notes can be filtered by the pregnancy Filter at the top of the table.</w:t>
        </w:r>
      </w:ins>
    </w:p>
    <w:p w14:paraId="67DB668C" w14:textId="77777777" w:rsidR="00172D77" w:rsidRPr="00CF2303" w:rsidRDefault="00172D77">
      <w:pPr>
        <w:rPr>
          <w:ins w:id="12657" w:author="Alina Frey" w:date="2017-11-17T10:35:00Z"/>
        </w:rPr>
        <w:pPrChange w:id="12658" w:author="Alina Frey" w:date="2017-11-17T10:35:00Z">
          <w:pPr>
            <w:pStyle w:val="Alina-NormalText"/>
            <w:numPr>
              <w:numId w:val="132"/>
            </w:numPr>
            <w:spacing w:after="0" w:line="259" w:lineRule="auto"/>
            <w:ind w:left="720" w:hanging="360"/>
            <w:contextualSpacing/>
          </w:pPr>
        </w:pPrChange>
      </w:pPr>
      <w:ins w:id="12659" w:author="Alina Frey" w:date="2017-11-17T10:35:00Z">
        <w:r w:rsidRPr="007F739A">
          <w:rPr>
            <w:color w:val="auto"/>
            <w:rPrChange w:id="12660" w:author="Alina Frey" w:date="2017-11-20T10:06:00Z">
              <w:rPr/>
            </w:rPrChange>
          </w:rPr>
          <w:t>The Note’s information in the table includes:</w:t>
        </w:r>
      </w:ins>
    </w:p>
    <w:p w14:paraId="66F9E8B1" w14:textId="77777777" w:rsidR="00172D77" w:rsidRPr="007F739A" w:rsidRDefault="00172D77">
      <w:pPr>
        <w:pStyle w:val="ListParagraph"/>
        <w:numPr>
          <w:ilvl w:val="0"/>
          <w:numId w:val="134"/>
        </w:numPr>
        <w:rPr>
          <w:ins w:id="12661" w:author="Alina Frey" w:date="2017-11-17T10:35:00Z"/>
        </w:rPr>
        <w:pPrChange w:id="12662" w:author="Alina Frey" w:date="2017-11-17T10:37:00Z">
          <w:pPr>
            <w:pStyle w:val="Alina-NormalText"/>
            <w:numPr>
              <w:ilvl w:val="1"/>
              <w:numId w:val="132"/>
            </w:numPr>
            <w:spacing w:after="0" w:line="259" w:lineRule="auto"/>
            <w:ind w:left="1440" w:hanging="360"/>
            <w:contextualSpacing/>
          </w:pPr>
        </w:pPrChange>
      </w:pPr>
      <w:ins w:id="12663" w:author="Alina Frey" w:date="2017-11-17T10:35:00Z">
        <w:r w:rsidRPr="00CF2303">
          <w:t>Date/Time</w:t>
        </w:r>
      </w:ins>
    </w:p>
    <w:p w14:paraId="1C60B45B" w14:textId="77777777" w:rsidR="00172D77" w:rsidRPr="007F739A" w:rsidRDefault="00172D77">
      <w:pPr>
        <w:pStyle w:val="ListParagraph"/>
        <w:numPr>
          <w:ilvl w:val="0"/>
          <w:numId w:val="134"/>
        </w:numPr>
        <w:rPr>
          <w:ins w:id="12664" w:author="Alina Frey" w:date="2017-11-17T10:35:00Z"/>
        </w:rPr>
        <w:pPrChange w:id="12665" w:author="Alina Frey" w:date="2017-11-17T10:37:00Z">
          <w:pPr>
            <w:pStyle w:val="Alina-NormalText"/>
            <w:numPr>
              <w:ilvl w:val="1"/>
              <w:numId w:val="132"/>
            </w:numPr>
            <w:spacing w:after="0" w:line="259" w:lineRule="auto"/>
            <w:ind w:left="1440" w:hanging="360"/>
            <w:contextualSpacing/>
          </w:pPr>
        </w:pPrChange>
      </w:pPr>
      <w:ins w:id="12666" w:author="Alina Frey" w:date="2017-11-17T10:35:00Z">
        <w:r w:rsidRPr="007F739A">
          <w:t>Title</w:t>
        </w:r>
      </w:ins>
    </w:p>
    <w:p w14:paraId="44F3C9AB" w14:textId="77777777" w:rsidR="00172D77" w:rsidRPr="007F739A" w:rsidRDefault="00172D77">
      <w:pPr>
        <w:pStyle w:val="ListParagraph"/>
        <w:numPr>
          <w:ilvl w:val="0"/>
          <w:numId w:val="134"/>
        </w:numPr>
        <w:rPr>
          <w:ins w:id="12667" w:author="Alina Frey" w:date="2017-11-17T10:35:00Z"/>
        </w:rPr>
        <w:pPrChange w:id="12668" w:author="Alina Frey" w:date="2017-11-17T10:37:00Z">
          <w:pPr>
            <w:pStyle w:val="Alina-NormalText"/>
            <w:numPr>
              <w:ilvl w:val="1"/>
              <w:numId w:val="132"/>
            </w:numPr>
            <w:spacing w:after="0" w:line="259" w:lineRule="auto"/>
            <w:ind w:left="1440" w:hanging="360"/>
            <w:contextualSpacing/>
          </w:pPr>
        </w:pPrChange>
      </w:pPr>
      <w:ins w:id="12669" w:author="Alina Frey" w:date="2017-11-17T10:35:00Z">
        <w:r w:rsidRPr="007F739A">
          <w:t>Subject</w:t>
        </w:r>
      </w:ins>
    </w:p>
    <w:p w14:paraId="578C9151" w14:textId="77777777" w:rsidR="00172D77" w:rsidRPr="007F739A" w:rsidRDefault="00172D77">
      <w:pPr>
        <w:pStyle w:val="ListParagraph"/>
        <w:numPr>
          <w:ilvl w:val="0"/>
          <w:numId w:val="134"/>
        </w:numPr>
        <w:rPr>
          <w:ins w:id="12670" w:author="Alina Frey" w:date="2017-11-17T10:35:00Z"/>
        </w:rPr>
        <w:pPrChange w:id="12671" w:author="Alina Frey" w:date="2017-11-17T10:37:00Z">
          <w:pPr>
            <w:pStyle w:val="Alina-NormalText"/>
            <w:numPr>
              <w:ilvl w:val="1"/>
              <w:numId w:val="132"/>
            </w:numPr>
            <w:spacing w:after="0" w:line="259" w:lineRule="auto"/>
            <w:ind w:left="1440" w:hanging="360"/>
            <w:contextualSpacing/>
          </w:pPr>
        </w:pPrChange>
      </w:pPr>
      <w:ins w:id="12672" w:author="Alina Frey" w:date="2017-11-17T10:35:00Z">
        <w:r w:rsidRPr="007F739A">
          <w:t>Author</w:t>
        </w:r>
      </w:ins>
    </w:p>
    <w:p w14:paraId="46AFB55B" w14:textId="77777777" w:rsidR="00172D77" w:rsidRPr="007F739A" w:rsidRDefault="00172D77">
      <w:pPr>
        <w:pStyle w:val="ListParagraph"/>
        <w:numPr>
          <w:ilvl w:val="0"/>
          <w:numId w:val="134"/>
        </w:numPr>
        <w:rPr>
          <w:ins w:id="12673" w:author="Alina Frey" w:date="2017-11-17T10:35:00Z"/>
        </w:rPr>
        <w:pPrChange w:id="12674" w:author="Alina Frey" w:date="2017-11-17T10:37:00Z">
          <w:pPr>
            <w:pStyle w:val="Alina-NormalText"/>
            <w:numPr>
              <w:ilvl w:val="1"/>
              <w:numId w:val="132"/>
            </w:numPr>
            <w:spacing w:after="0" w:line="259" w:lineRule="auto"/>
            <w:ind w:left="1440" w:hanging="360"/>
            <w:contextualSpacing/>
          </w:pPr>
        </w:pPrChange>
      </w:pPr>
      <w:ins w:id="12675" w:author="Alina Frey" w:date="2017-11-17T10:35:00Z">
        <w:r w:rsidRPr="007F739A">
          <w:t>Signature Status</w:t>
        </w:r>
      </w:ins>
    </w:p>
    <w:p w14:paraId="23E6A816" w14:textId="142DD271" w:rsidR="00172D77" w:rsidRPr="007F739A" w:rsidRDefault="00172D77">
      <w:pPr>
        <w:pStyle w:val="ListParagraph"/>
        <w:numPr>
          <w:ilvl w:val="0"/>
          <w:numId w:val="134"/>
        </w:numPr>
        <w:rPr>
          <w:ins w:id="12676" w:author="Alina Frey" w:date="2017-11-17T10:35:00Z"/>
        </w:rPr>
        <w:pPrChange w:id="12677" w:author="Alina Frey" w:date="2017-11-17T10:37:00Z">
          <w:pPr>
            <w:pStyle w:val="Alina-NormalText"/>
            <w:spacing w:after="0"/>
            <w:ind w:left="1440"/>
            <w:contextualSpacing/>
          </w:pPr>
        </w:pPrChange>
      </w:pPr>
      <w:ins w:id="12678" w:author="Alina Frey" w:date="2017-11-17T10:35:00Z">
        <w:r w:rsidRPr="007F739A">
          <w:t>Addenda</w:t>
        </w:r>
      </w:ins>
    </w:p>
    <w:p w14:paraId="62CB0CF0" w14:textId="2A62B18E" w:rsidR="00172D77" w:rsidRPr="00CF2303" w:rsidRDefault="00172D77">
      <w:pPr>
        <w:rPr>
          <w:ins w:id="12679" w:author="Alina Frey" w:date="2017-11-17T10:35:00Z"/>
        </w:rPr>
        <w:pPrChange w:id="12680" w:author="Alina Frey" w:date="2017-11-17T10:35:00Z">
          <w:pPr>
            <w:pStyle w:val="Alina-NormalText"/>
            <w:numPr>
              <w:numId w:val="132"/>
            </w:numPr>
            <w:spacing w:after="0" w:line="259" w:lineRule="auto"/>
            <w:ind w:left="720" w:hanging="360"/>
            <w:contextualSpacing/>
          </w:pPr>
        </w:pPrChange>
      </w:pPr>
      <w:ins w:id="12681" w:author="Alina Frey" w:date="2017-11-17T10:35:00Z">
        <w:r w:rsidRPr="007F739A">
          <w:rPr>
            <w:color w:val="auto"/>
            <w:rPrChange w:id="12682" w:author="Alina Frey" w:date="2017-11-20T10:06:00Z">
              <w:rPr/>
            </w:rPrChange>
          </w:rPr>
          <w:t xml:space="preserve">The user has the multiple action options on a note, by selecting the </w:t>
        </w:r>
      </w:ins>
      <w:ins w:id="12683" w:author="Alina Frey" w:date="2017-11-17T14:36:00Z">
        <w:r w:rsidR="00F24D97" w:rsidRPr="007F739A">
          <w:rPr>
            <w:color w:val="auto"/>
            <w:rPrChange w:id="12684" w:author="Alina Frey" w:date="2017-11-20T10:06:00Z">
              <w:rPr/>
            </w:rPrChange>
          </w:rPr>
          <w:t>corresponding</w:t>
        </w:r>
      </w:ins>
      <w:ins w:id="12685" w:author="Alina Frey" w:date="2017-11-17T10:35:00Z">
        <w:r w:rsidRPr="007F739A">
          <w:rPr>
            <w:color w:val="auto"/>
            <w:rPrChange w:id="12686" w:author="Alina Frey" w:date="2017-11-20T10:06:00Z">
              <w:rPr/>
            </w:rPrChange>
          </w:rPr>
          <w:t xml:space="preserve"> button at the bottom of the screen:</w:t>
        </w:r>
      </w:ins>
    </w:p>
    <w:p w14:paraId="0006FF50" w14:textId="77777777" w:rsidR="00963A19" w:rsidRPr="007F739A" w:rsidRDefault="00963A19" w:rsidP="005606FA">
      <w:pPr>
        <w:pStyle w:val="ListParagraph"/>
        <w:numPr>
          <w:ilvl w:val="0"/>
          <w:numId w:val="135"/>
        </w:numPr>
        <w:rPr>
          <w:ins w:id="12687" w:author="Alina Frey" w:date="2017-11-17T10:42:00Z"/>
        </w:rPr>
      </w:pPr>
      <w:ins w:id="12688" w:author="Alina Frey" w:date="2017-11-17T10:42:00Z">
        <w:r w:rsidRPr="007F739A">
          <w:t xml:space="preserve">Addendum </w:t>
        </w:r>
      </w:ins>
    </w:p>
    <w:p w14:paraId="22BC2ED4" w14:textId="7FBC90AB" w:rsidR="00172D77" w:rsidRPr="007F739A" w:rsidRDefault="00172D77">
      <w:pPr>
        <w:pStyle w:val="ListParagraph"/>
        <w:numPr>
          <w:ilvl w:val="0"/>
          <w:numId w:val="135"/>
        </w:numPr>
        <w:rPr>
          <w:ins w:id="12689" w:author="Alina Frey" w:date="2017-11-17T10:35:00Z"/>
        </w:rPr>
        <w:pPrChange w:id="12690" w:author="Alina Frey" w:date="2017-11-17T10:38:00Z">
          <w:pPr>
            <w:pStyle w:val="Alina-NormalText"/>
            <w:numPr>
              <w:ilvl w:val="1"/>
              <w:numId w:val="132"/>
            </w:numPr>
            <w:spacing w:after="0" w:line="259" w:lineRule="auto"/>
            <w:ind w:left="1440" w:hanging="360"/>
            <w:contextualSpacing/>
          </w:pPr>
        </w:pPrChange>
      </w:pPr>
      <w:ins w:id="12691" w:author="Alina Frey" w:date="2017-11-17T10:35:00Z">
        <w:r w:rsidRPr="00CF2303">
          <w:t xml:space="preserve">Edit </w:t>
        </w:r>
      </w:ins>
    </w:p>
    <w:p w14:paraId="285D341D" w14:textId="77777777" w:rsidR="00172D77" w:rsidRPr="007F739A" w:rsidRDefault="00172D77">
      <w:pPr>
        <w:pStyle w:val="ListParagraph"/>
        <w:numPr>
          <w:ilvl w:val="0"/>
          <w:numId w:val="135"/>
        </w:numPr>
        <w:rPr>
          <w:ins w:id="12692" w:author="Alina Frey" w:date="2017-11-17T10:35:00Z"/>
        </w:rPr>
        <w:pPrChange w:id="12693" w:author="Alina Frey" w:date="2017-11-17T10:38:00Z">
          <w:pPr>
            <w:pStyle w:val="Alina-NormalText"/>
            <w:numPr>
              <w:ilvl w:val="1"/>
              <w:numId w:val="132"/>
            </w:numPr>
            <w:spacing w:after="0" w:line="259" w:lineRule="auto"/>
            <w:ind w:left="1440" w:hanging="360"/>
            <w:contextualSpacing/>
          </w:pPr>
        </w:pPrChange>
      </w:pPr>
      <w:ins w:id="12694" w:author="Alina Frey" w:date="2017-11-17T10:35:00Z">
        <w:r w:rsidRPr="007F739A">
          <w:t xml:space="preserve">Sign </w:t>
        </w:r>
      </w:ins>
    </w:p>
    <w:p w14:paraId="1AA4FFC0" w14:textId="77777777" w:rsidR="00172D77" w:rsidRPr="007F739A" w:rsidRDefault="00172D77">
      <w:pPr>
        <w:pStyle w:val="ListParagraph"/>
        <w:numPr>
          <w:ilvl w:val="0"/>
          <w:numId w:val="135"/>
        </w:numPr>
        <w:rPr>
          <w:ins w:id="12695" w:author="Alina Frey" w:date="2017-11-17T10:35:00Z"/>
        </w:rPr>
        <w:pPrChange w:id="12696" w:author="Alina Frey" w:date="2017-11-17T10:38:00Z">
          <w:pPr>
            <w:pStyle w:val="Alina-NormalText"/>
            <w:numPr>
              <w:ilvl w:val="1"/>
              <w:numId w:val="132"/>
            </w:numPr>
            <w:spacing w:after="0" w:line="259" w:lineRule="auto"/>
            <w:ind w:left="1440" w:hanging="360"/>
            <w:contextualSpacing/>
          </w:pPr>
        </w:pPrChange>
      </w:pPr>
      <w:ins w:id="12697" w:author="Alina Frey" w:date="2017-11-17T10:35:00Z">
        <w:r w:rsidRPr="007F739A">
          <w:t>Delete</w:t>
        </w:r>
      </w:ins>
    </w:p>
    <w:p w14:paraId="46F4199A" w14:textId="77777777" w:rsidR="00172D77" w:rsidRPr="007F739A" w:rsidRDefault="00172D77">
      <w:pPr>
        <w:pStyle w:val="ListParagraph"/>
        <w:numPr>
          <w:ilvl w:val="0"/>
          <w:numId w:val="135"/>
        </w:numPr>
        <w:rPr>
          <w:ins w:id="12698" w:author="Alina Frey" w:date="2017-11-17T10:35:00Z"/>
        </w:rPr>
        <w:pPrChange w:id="12699" w:author="Alina Frey" w:date="2017-11-17T10:38:00Z">
          <w:pPr>
            <w:pStyle w:val="Alina-NormalText"/>
            <w:numPr>
              <w:ilvl w:val="1"/>
              <w:numId w:val="132"/>
            </w:numPr>
            <w:spacing w:after="0" w:line="259" w:lineRule="auto"/>
            <w:ind w:left="1440" w:hanging="360"/>
            <w:contextualSpacing/>
          </w:pPr>
        </w:pPrChange>
      </w:pPr>
      <w:ins w:id="12700" w:author="Alina Frey" w:date="2017-11-17T10:35:00Z">
        <w:r w:rsidRPr="007F739A">
          <w:lastRenderedPageBreak/>
          <w:t>View</w:t>
        </w:r>
      </w:ins>
    </w:p>
    <w:p w14:paraId="1D871345" w14:textId="77777777" w:rsidR="00172D77" w:rsidRPr="007F739A" w:rsidRDefault="00172D77">
      <w:pPr>
        <w:pStyle w:val="ListParagraph"/>
        <w:numPr>
          <w:ilvl w:val="0"/>
          <w:numId w:val="135"/>
        </w:numPr>
        <w:rPr>
          <w:ins w:id="12701" w:author="Alina Frey" w:date="2017-11-17T10:35:00Z"/>
        </w:rPr>
        <w:pPrChange w:id="12702" w:author="Alina Frey" w:date="2017-11-17T10:38:00Z">
          <w:pPr>
            <w:pStyle w:val="Alina-NormalText"/>
            <w:numPr>
              <w:ilvl w:val="1"/>
              <w:numId w:val="132"/>
            </w:numPr>
            <w:spacing w:after="0" w:line="259" w:lineRule="auto"/>
            <w:ind w:left="1440" w:hanging="360"/>
            <w:contextualSpacing/>
          </w:pPr>
        </w:pPrChange>
      </w:pPr>
      <w:ins w:id="12703" w:author="Alina Frey" w:date="2017-11-17T10:35:00Z">
        <w:r w:rsidRPr="007F739A">
          <w:t>Create a New Note</w:t>
        </w:r>
      </w:ins>
    </w:p>
    <w:p w14:paraId="61FB0E3D" w14:textId="0CCD5DE6" w:rsidR="00172D77" w:rsidRPr="007F739A" w:rsidRDefault="00172D77" w:rsidP="005606FA">
      <w:pPr>
        <w:pStyle w:val="ListParagraph"/>
        <w:numPr>
          <w:ilvl w:val="0"/>
          <w:numId w:val="135"/>
        </w:numPr>
        <w:rPr>
          <w:ins w:id="12704" w:author="Alina Frey" w:date="2017-11-17T10:40:00Z"/>
        </w:rPr>
      </w:pPr>
      <w:ins w:id="12705" w:author="Alina Frey" w:date="2017-11-17T10:35:00Z">
        <w:r w:rsidRPr="007F739A">
          <w:t>Navigate back to the Patient Summary screen</w:t>
        </w:r>
      </w:ins>
    </w:p>
    <w:p w14:paraId="5F4C4A10" w14:textId="77777777" w:rsidR="004706AC" w:rsidRPr="007F739A" w:rsidRDefault="0043113D">
      <w:pPr>
        <w:keepNext/>
        <w:rPr>
          <w:ins w:id="12706" w:author="Alina Frey" w:date="2017-11-17T10:42:00Z"/>
          <w:color w:val="auto"/>
          <w:rPrChange w:id="12707" w:author="Alina Frey" w:date="2017-11-20T10:06:00Z">
            <w:rPr>
              <w:ins w:id="12708" w:author="Alina Frey" w:date="2017-11-17T10:42:00Z"/>
            </w:rPr>
          </w:rPrChange>
        </w:rPr>
        <w:pPrChange w:id="12709" w:author="Alina Frey" w:date="2017-11-17T10:42:00Z">
          <w:pPr/>
        </w:pPrChange>
      </w:pPr>
      <w:ins w:id="12710" w:author="Alina Frey" w:date="2017-11-17T10:40:00Z">
        <w:r w:rsidRPr="007F739A">
          <w:rPr>
            <w:noProof/>
            <w:color w:val="auto"/>
            <w:rPrChange w:id="12711" w:author="Alina Frey" w:date="2017-11-20T10:06:00Z">
              <w:rPr>
                <w:noProof/>
              </w:rPr>
            </w:rPrChange>
          </w:rPr>
          <w:drawing>
            <wp:inline distT="0" distB="0" distL="0" distR="0" wp14:anchorId="4CBA0C3B" wp14:editId="64429190">
              <wp:extent cx="3670300" cy="289436"/>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3854383" cy="303953"/>
                      </a:xfrm>
                      <a:prstGeom prst="rect">
                        <a:avLst/>
                      </a:prstGeom>
                    </pic:spPr>
                  </pic:pic>
                </a:graphicData>
              </a:graphic>
            </wp:inline>
          </w:drawing>
        </w:r>
      </w:ins>
    </w:p>
    <w:p w14:paraId="3D98050A" w14:textId="4602803F" w:rsidR="0043113D" w:rsidRPr="00CF2303" w:rsidRDefault="004706AC">
      <w:pPr>
        <w:pStyle w:val="Caption"/>
        <w:rPr>
          <w:ins w:id="12712" w:author="Alina Frey" w:date="2017-11-17T10:35:00Z"/>
        </w:rPr>
        <w:pPrChange w:id="12713" w:author="Alina Frey" w:date="2017-11-17T10:42:00Z">
          <w:pPr>
            <w:pStyle w:val="Alina-NormalText"/>
            <w:numPr>
              <w:ilvl w:val="1"/>
              <w:numId w:val="132"/>
            </w:numPr>
            <w:spacing w:after="0" w:line="259" w:lineRule="auto"/>
            <w:ind w:left="1440" w:hanging="360"/>
            <w:contextualSpacing/>
          </w:pPr>
        </w:pPrChange>
      </w:pPr>
      <w:bookmarkStart w:id="12714" w:name="_Toc498937549"/>
      <w:bookmarkStart w:id="12715" w:name="_Toc498942397"/>
      <w:bookmarkStart w:id="12716" w:name="_Toc498939064"/>
      <w:bookmarkStart w:id="12717" w:name="_Toc499024637"/>
      <w:ins w:id="12718" w:author="Alina Frey" w:date="2017-11-17T10:42:00Z">
        <w:r w:rsidRPr="00CF2303">
          <w:t xml:space="preserve">Figure </w:t>
        </w:r>
        <w:r w:rsidRPr="00CF2303">
          <w:fldChar w:fldCharType="begin"/>
        </w:r>
        <w:r w:rsidRPr="00CF2303">
          <w:instrText xml:space="preserve"> SEQ Figure \* ARABIC </w:instrText>
        </w:r>
      </w:ins>
      <w:r w:rsidRPr="00CF2303">
        <w:fldChar w:fldCharType="separate"/>
      </w:r>
      <w:ins w:id="12719" w:author="Alina Frey [2]" w:date="2017-11-21T10:58:00Z">
        <w:r w:rsidR="003B7B8C">
          <w:rPr>
            <w:noProof/>
          </w:rPr>
          <w:t>173</w:t>
        </w:r>
      </w:ins>
      <w:ins w:id="12720" w:author="Alina Frey" w:date="2017-11-17T10:42:00Z">
        <w:r w:rsidRPr="00CF2303">
          <w:fldChar w:fldCharType="end"/>
        </w:r>
        <w:r w:rsidRPr="00CF2303">
          <w:t>: Action options on a note</w:t>
        </w:r>
      </w:ins>
      <w:bookmarkEnd w:id="12714"/>
      <w:bookmarkEnd w:id="12715"/>
      <w:bookmarkEnd w:id="12716"/>
      <w:bookmarkEnd w:id="12717"/>
    </w:p>
    <w:p w14:paraId="573D5A79" w14:textId="77777777" w:rsidR="002E6DF8" w:rsidRPr="007F739A" w:rsidRDefault="002E6DF8" w:rsidP="002E6DF8">
      <w:pPr>
        <w:pStyle w:val="Heading3"/>
        <w:numPr>
          <w:ilvl w:val="2"/>
          <w:numId w:val="0"/>
        </w:numPr>
        <w:spacing w:after="240"/>
        <w:ind w:left="864" w:hanging="864"/>
        <w:rPr>
          <w:ins w:id="12721" w:author="Alina Frey" w:date="2017-11-17T10:47:00Z"/>
          <w:color w:val="auto"/>
          <w:rPrChange w:id="12722" w:author="Alina Frey" w:date="2017-11-20T10:06:00Z">
            <w:rPr>
              <w:ins w:id="12723" w:author="Alina Frey" w:date="2017-11-17T10:47:00Z"/>
            </w:rPr>
          </w:rPrChange>
        </w:rPr>
      </w:pPr>
      <w:bookmarkStart w:id="12724" w:name="_Toc497816431"/>
      <w:bookmarkStart w:id="12725" w:name="_Toc498937662"/>
      <w:bookmarkStart w:id="12726" w:name="_Toc498942510"/>
      <w:bookmarkStart w:id="12727" w:name="_Toc498939177"/>
      <w:bookmarkStart w:id="12728" w:name="_Toc499024445"/>
      <w:ins w:id="12729" w:author="Alina Frey" w:date="2017-11-17T10:47:00Z">
        <w:r w:rsidRPr="007F739A">
          <w:rPr>
            <w:color w:val="auto"/>
            <w:rPrChange w:id="12730" w:author="Alina Frey" w:date="2017-11-20T10:06:00Z">
              <w:rPr/>
            </w:rPrChange>
          </w:rPr>
          <w:t>Edit a Dashboard Note</w:t>
        </w:r>
        <w:bookmarkEnd w:id="12724"/>
        <w:bookmarkEnd w:id="12725"/>
        <w:bookmarkEnd w:id="12726"/>
        <w:bookmarkEnd w:id="12727"/>
        <w:bookmarkEnd w:id="12728"/>
      </w:ins>
    </w:p>
    <w:p w14:paraId="594E4495" w14:textId="375FEE18" w:rsidR="005A5E46" w:rsidRPr="007F739A" w:rsidRDefault="00013B59" w:rsidP="00EF488F">
      <w:pPr>
        <w:spacing w:after="19" w:line="252" w:lineRule="auto"/>
        <w:ind w:left="-5" w:hanging="10"/>
        <w:rPr>
          <w:ins w:id="12731" w:author="Alina Frey" w:date="2017-11-17T10:55:00Z"/>
          <w:rFonts w:eastAsia="Times New Roman" w:cs="Times New Roman"/>
          <w:color w:val="auto"/>
          <w:rPrChange w:id="12732" w:author="Alina Frey" w:date="2017-11-20T10:06:00Z">
            <w:rPr>
              <w:ins w:id="12733" w:author="Alina Frey" w:date="2017-11-17T10:55:00Z"/>
              <w:rFonts w:eastAsia="Times New Roman" w:cs="Times New Roman"/>
            </w:rPr>
          </w:rPrChange>
        </w:rPr>
      </w:pPr>
      <w:ins w:id="12734" w:author="Alina Frey" w:date="2017-11-17T10:53:00Z">
        <w:r w:rsidRPr="007F739A">
          <w:rPr>
            <w:rFonts w:eastAsia="Times New Roman" w:cs="Times New Roman"/>
            <w:color w:val="auto"/>
            <w:rPrChange w:id="12735" w:author="Alina Frey" w:date="2017-11-20T10:06:00Z">
              <w:rPr>
                <w:rFonts w:eastAsia="Times New Roman" w:cs="Times New Roman"/>
              </w:rPr>
            </w:rPrChange>
          </w:rPr>
          <w:t>Only M</w:t>
        </w:r>
      </w:ins>
      <w:ins w:id="12736" w:author="Alina Frey" w:date="2017-11-17T10:55:00Z">
        <w:r w:rsidR="00E41749" w:rsidRPr="007F739A">
          <w:rPr>
            <w:rFonts w:eastAsia="Times New Roman" w:cs="Times New Roman"/>
            <w:color w:val="auto"/>
            <w:rPrChange w:id="12737" w:author="Alina Frey" w:date="2017-11-20T10:06:00Z">
              <w:rPr>
                <w:rFonts w:eastAsia="Times New Roman" w:cs="Times New Roman"/>
              </w:rPr>
            </w:rPrChange>
          </w:rPr>
          <w:t>C</w:t>
        </w:r>
      </w:ins>
      <w:ins w:id="12738" w:author="Alina Frey" w:date="2017-11-17T10:53:00Z">
        <w:r w:rsidRPr="007F739A">
          <w:rPr>
            <w:rFonts w:eastAsia="Times New Roman" w:cs="Times New Roman"/>
            <w:color w:val="auto"/>
            <w:rPrChange w:id="12739" w:author="Alina Frey" w:date="2017-11-20T10:06:00Z">
              <w:rPr>
                <w:rFonts w:eastAsia="Times New Roman" w:cs="Times New Roman"/>
              </w:rPr>
            </w:rPrChange>
          </w:rPr>
          <w:t>C Dashboard</w:t>
        </w:r>
      </w:ins>
      <w:ins w:id="12740" w:author="Alina Frey" w:date="2017-11-17T10:54:00Z">
        <w:r w:rsidRPr="007F739A">
          <w:rPr>
            <w:rFonts w:eastAsia="Times New Roman" w:cs="Times New Roman"/>
            <w:color w:val="auto"/>
            <w:rPrChange w:id="12741" w:author="Alina Frey" w:date="2017-11-20T10:06:00Z">
              <w:rPr>
                <w:rFonts w:eastAsia="Times New Roman" w:cs="Times New Roman"/>
              </w:rPr>
            </w:rPrChange>
          </w:rPr>
          <w:t xml:space="preserve"> Notes </w:t>
        </w:r>
      </w:ins>
      <w:ins w:id="12742" w:author="Alina Frey" w:date="2017-11-17T10:56:00Z">
        <w:r w:rsidR="00497320" w:rsidRPr="007F739A">
          <w:rPr>
            <w:rFonts w:eastAsia="Times New Roman" w:cs="Times New Roman"/>
            <w:color w:val="auto"/>
            <w:rPrChange w:id="12743" w:author="Alina Frey" w:date="2017-11-20T10:06:00Z">
              <w:rPr>
                <w:rFonts w:eastAsia="Times New Roman" w:cs="Times New Roman"/>
              </w:rPr>
            </w:rPrChange>
          </w:rPr>
          <w:t xml:space="preserve">that are not Signed </w:t>
        </w:r>
      </w:ins>
      <w:ins w:id="12744" w:author="Alina Frey" w:date="2017-11-17T10:54:00Z">
        <w:r w:rsidRPr="007F739A">
          <w:rPr>
            <w:rFonts w:eastAsia="Times New Roman" w:cs="Times New Roman"/>
            <w:color w:val="auto"/>
            <w:rPrChange w:id="12745" w:author="Alina Frey" w:date="2017-11-20T10:06:00Z">
              <w:rPr>
                <w:rFonts w:eastAsia="Times New Roman" w:cs="Times New Roman"/>
              </w:rPr>
            </w:rPrChange>
          </w:rPr>
          <w:t xml:space="preserve">can be edited. The </w:t>
        </w:r>
        <w:r w:rsidR="00E41749" w:rsidRPr="007F739A">
          <w:rPr>
            <w:rFonts w:eastAsia="Times New Roman" w:cs="Times New Roman"/>
            <w:color w:val="auto"/>
            <w:rPrChange w:id="12746" w:author="Alina Frey" w:date="2017-11-20T10:06:00Z">
              <w:rPr>
                <w:rFonts w:eastAsia="Times New Roman" w:cs="Times New Roman"/>
              </w:rPr>
            </w:rPrChange>
          </w:rPr>
          <w:t xml:space="preserve">Call Notes described in section </w:t>
        </w:r>
        <w:r w:rsidR="00E41749" w:rsidRPr="00CF2303">
          <w:rPr>
            <w:rFonts w:eastAsia="Times New Roman" w:cs="Times New Roman"/>
            <w:color w:val="0070C0"/>
            <w:u w:val="single" w:color="0070C0"/>
          </w:rPr>
          <w:fldChar w:fldCharType="begin"/>
        </w:r>
        <w:r w:rsidR="00E41749" w:rsidRPr="009E5B97">
          <w:rPr>
            <w:rFonts w:eastAsia="Times New Roman" w:cs="Times New Roman"/>
            <w:color w:val="0070C0"/>
            <w:u w:val="single" w:color="0070C0"/>
          </w:rPr>
          <w:instrText xml:space="preserve"> REF _Ref498679413 \h </w:instrText>
        </w:r>
      </w:ins>
      <w:r w:rsidR="00E41749" w:rsidRPr="00CF2303">
        <w:rPr>
          <w:rFonts w:eastAsia="Times New Roman" w:cs="Times New Roman"/>
          <w:color w:val="0070C0"/>
          <w:u w:val="single" w:color="0070C0"/>
        </w:rPr>
      </w:r>
      <w:r w:rsidR="00E41749" w:rsidRPr="00CF2303">
        <w:rPr>
          <w:rFonts w:eastAsia="Times New Roman" w:cs="Times New Roman"/>
          <w:color w:val="0070C0"/>
          <w:u w:val="single" w:color="0070C0"/>
        </w:rPr>
        <w:fldChar w:fldCharType="separate"/>
      </w:r>
      <w:ins w:id="12747" w:author="Alina Frey [2]" w:date="2017-11-21T10:58:00Z">
        <w:r w:rsidR="003B7B8C" w:rsidRPr="007F739A">
          <w:t>Contact History</w:t>
        </w:r>
      </w:ins>
      <w:ins w:id="12748" w:author="Alina Frey" w:date="2017-11-17T10:54:00Z">
        <w:r w:rsidR="00E41749" w:rsidRPr="00CF2303">
          <w:rPr>
            <w:rFonts w:eastAsia="Times New Roman" w:cs="Times New Roman"/>
            <w:color w:val="0070C0"/>
            <w:u w:val="single" w:color="0070C0"/>
          </w:rPr>
          <w:fldChar w:fldCharType="end"/>
        </w:r>
        <w:r w:rsidR="00E41749" w:rsidRPr="007F739A">
          <w:rPr>
            <w:rFonts w:eastAsia="Times New Roman" w:cs="Times New Roman"/>
            <w:color w:val="auto"/>
            <w:rPrChange w:id="12749" w:author="Alina Frey" w:date="2017-11-20T10:06:00Z">
              <w:rPr>
                <w:rFonts w:eastAsia="Times New Roman" w:cs="Times New Roman"/>
              </w:rPr>
            </w:rPrChange>
          </w:rPr>
          <w:t>, ca</w:t>
        </w:r>
      </w:ins>
      <w:ins w:id="12750" w:author="Alina Frey" w:date="2017-11-17T10:55:00Z">
        <w:r w:rsidR="00E41749" w:rsidRPr="007F739A">
          <w:rPr>
            <w:rFonts w:eastAsia="Times New Roman" w:cs="Times New Roman"/>
            <w:color w:val="auto"/>
            <w:rPrChange w:id="12751" w:author="Alina Frey" w:date="2017-11-20T10:06:00Z">
              <w:rPr>
                <w:rFonts w:eastAsia="Times New Roman" w:cs="Times New Roman"/>
              </w:rPr>
            </w:rPrChange>
          </w:rPr>
          <w:t xml:space="preserve">n only be viewed. </w:t>
        </w:r>
      </w:ins>
    </w:p>
    <w:p w14:paraId="1E502DF9" w14:textId="65DA95CA" w:rsidR="00EF488F" w:rsidRPr="007F739A" w:rsidRDefault="00EF488F" w:rsidP="00EF488F">
      <w:pPr>
        <w:spacing w:after="19" w:line="252" w:lineRule="auto"/>
        <w:ind w:left="-5" w:hanging="10"/>
        <w:rPr>
          <w:ins w:id="12752" w:author="Alina Frey" w:date="2017-11-17T10:48:00Z"/>
          <w:color w:val="auto"/>
          <w:rPrChange w:id="12753" w:author="Alina Frey" w:date="2017-11-20T10:06:00Z">
            <w:rPr>
              <w:ins w:id="12754" w:author="Alina Frey" w:date="2017-11-17T10:48:00Z"/>
            </w:rPr>
          </w:rPrChange>
        </w:rPr>
      </w:pPr>
      <w:ins w:id="12755" w:author="Alina Frey" w:date="2017-11-17T10:48:00Z">
        <w:r w:rsidRPr="007F739A">
          <w:rPr>
            <w:rFonts w:eastAsia="Times New Roman" w:cs="Times New Roman"/>
            <w:color w:val="auto"/>
            <w:rPrChange w:id="12756" w:author="Alina Frey" w:date="2017-11-20T10:06:00Z">
              <w:rPr>
                <w:rFonts w:eastAsia="Times New Roman" w:cs="Times New Roman"/>
              </w:rPr>
            </w:rPrChange>
          </w:rPr>
          <w:t xml:space="preserve">To edit an existing note, highlight and select the note from the list and choose the </w:t>
        </w:r>
        <w:r w:rsidRPr="007F739A">
          <w:rPr>
            <w:rFonts w:eastAsia="Times New Roman" w:cs="Times New Roman"/>
            <w:b/>
            <w:color w:val="auto"/>
            <w:rPrChange w:id="12757" w:author="Alina Frey" w:date="2017-11-20T10:06:00Z">
              <w:rPr>
                <w:rFonts w:eastAsia="Times New Roman" w:cs="Times New Roman"/>
                <w:b/>
              </w:rPr>
            </w:rPrChange>
          </w:rPr>
          <w:t>Edit</w:t>
        </w:r>
        <w:r w:rsidRPr="007F739A">
          <w:rPr>
            <w:rFonts w:eastAsia="Times New Roman" w:cs="Times New Roman"/>
            <w:color w:val="auto"/>
            <w:rPrChange w:id="12758" w:author="Alina Frey" w:date="2017-11-20T10:06:00Z">
              <w:rPr>
                <w:rFonts w:eastAsia="Times New Roman" w:cs="Times New Roman"/>
              </w:rPr>
            </w:rPrChange>
          </w:rPr>
          <w:t xml:space="preserve"> option. An edit window opens and allows the user to edit text in the fields provided. Click </w:t>
        </w:r>
        <w:r w:rsidRPr="007F739A">
          <w:rPr>
            <w:rFonts w:eastAsia="Times New Roman" w:cs="Times New Roman"/>
            <w:b/>
            <w:color w:val="auto"/>
            <w:rPrChange w:id="12759" w:author="Alina Frey" w:date="2017-11-20T10:06:00Z">
              <w:rPr>
                <w:rFonts w:eastAsia="Times New Roman" w:cs="Times New Roman"/>
                <w:b/>
              </w:rPr>
            </w:rPrChange>
          </w:rPr>
          <w:t>Save</w:t>
        </w:r>
        <w:r w:rsidRPr="007F739A">
          <w:rPr>
            <w:rFonts w:eastAsia="Times New Roman" w:cs="Times New Roman"/>
            <w:color w:val="auto"/>
            <w:rPrChange w:id="12760" w:author="Alina Frey" w:date="2017-11-20T10:06:00Z">
              <w:rPr>
                <w:rFonts w:eastAsia="Times New Roman" w:cs="Times New Roman"/>
              </w:rPr>
            </w:rPrChange>
          </w:rPr>
          <w:t xml:space="preserve"> to store the edits or </w:t>
        </w:r>
        <w:r w:rsidRPr="007F739A">
          <w:rPr>
            <w:rFonts w:eastAsia="Times New Roman" w:cs="Times New Roman"/>
            <w:b/>
            <w:color w:val="auto"/>
            <w:rPrChange w:id="12761" w:author="Alina Frey" w:date="2017-11-20T10:06:00Z">
              <w:rPr>
                <w:rFonts w:eastAsia="Times New Roman" w:cs="Times New Roman"/>
                <w:b/>
              </w:rPr>
            </w:rPrChange>
          </w:rPr>
          <w:t>Cancel</w:t>
        </w:r>
        <w:r w:rsidRPr="007F739A">
          <w:rPr>
            <w:rFonts w:eastAsia="Times New Roman" w:cs="Times New Roman"/>
            <w:color w:val="auto"/>
            <w:rPrChange w:id="12762" w:author="Alina Frey" w:date="2017-11-20T10:06:00Z">
              <w:rPr>
                <w:rFonts w:eastAsia="Times New Roman" w:cs="Times New Roman"/>
              </w:rPr>
            </w:rPrChange>
          </w:rPr>
          <w:t xml:space="preserve"> to return to the previous page without saving. </w:t>
        </w:r>
      </w:ins>
    </w:p>
    <w:p w14:paraId="050068A0" w14:textId="0808D443" w:rsidR="00EF488F" w:rsidRPr="007F739A" w:rsidRDefault="009D6952" w:rsidP="00EF488F">
      <w:pPr>
        <w:keepNext/>
        <w:spacing w:after="63"/>
        <w:rPr>
          <w:ins w:id="12763" w:author="Alina Frey" w:date="2017-11-17T10:48:00Z"/>
          <w:color w:val="auto"/>
          <w:rPrChange w:id="12764" w:author="Alina Frey" w:date="2017-11-20T10:06:00Z">
            <w:rPr>
              <w:ins w:id="12765" w:author="Alina Frey" w:date="2017-11-17T10:48:00Z"/>
            </w:rPr>
          </w:rPrChange>
        </w:rPr>
      </w:pPr>
      <w:ins w:id="12766" w:author="Alina Frey" w:date="2017-11-17T10:58:00Z">
        <w:r w:rsidRPr="007F739A">
          <w:rPr>
            <w:noProof/>
            <w:color w:val="auto"/>
            <w:rPrChange w:id="12767" w:author="Alina Frey" w:date="2017-11-20T10:06:00Z">
              <w:rPr>
                <w:noProof/>
              </w:rPr>
            </w:rPrChange>
          </w:rPr>
          <w:drawing>
            <wp:inline distT="0" distB="0" distL="0" distR="0" wp14:anchorId="55C3CFFA" wp14:editId="077FA212">
              <wp:extent cx="5943600" cy="301879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5943600" cy="3018790"/>
                      </a:xfrm>
                      <a:prstGeom prst="rect">
                        <a:avLst/>
                      </a:prstGeom>
                    </pic:spPr>
                  </pic:pic>
                </a:graphicData>
              </a:graphic>
            </wp:inline>
          </w:drawing>
        </w:r>
      </w:ins>
    </w:p>
    <w:p w14:paraId="7BBA7A51" w14:textId="7D06C0CF" w:rsidR="00EF488F" w:rsidRPr="007F739A" w:rsidRDefault="00EF488F" w:rsidP="00EF488F">
      <w:pPr>
        <w:pStyle w:val="Caption"/>
        <w:rPr>
          <w:ins w:id="12768" w:author="Alina Frey" w:date="2017-11-17T10:48:00Z"/>
        </w:rPr>
      </w:pPr>
      <w:bookmarkStart w:id="12769" w:name="_Toc498937550"/>
      <w:bookmarkStart w:id="12770" w:name="_Toc498942398"/>
      <w:bookmarkStart w:id="12771" w:name="_Toc498939065"/>
      <w:bookmarkStart w:id="12772" w:name="_Toc499024638"/>
      <w:ins w:id="12773" w:author="Alina Frey" w:date="2017-11-17T10:48:00Z">
        <w:r w:rsidRPr="007F739A">
          <w:t xml:space="preserve">Figure </w:t>
        </w:r>
        <w:r w:rsidRPr="00CF2303">
          <w:fldChar w:fldCharType="begin"/>
        </w:r>
        <w:r w:rsidRPr="007F739A">
          <w:instrText xml:space="preserve"> SEQ Figure \* ARABIC </w:instrText>
        </w:r>
        <w:r w:rsidRPr="00CF2303">
          <w:fldChar w:fldCharType="separate"/>
        </w:r>
      </w:ins>
      <w:ins w:id="12774" w:author="Alina Frey [2]" w:date="2017-11-21T10:58:00Z">
        <w:r w:rsidR="003B7B8C">
          <w:rPr>
            <w:noProof/>
          </w:rPr>
          <w:t>174</w:t>
        </w:r>
      </w:ins>
      <w:ins w:id="12775" w:author="Alina Frey" w:date="2017-11-17T10:48:00Z">
        <w:r w:rsidRPr="00CF2303">
          <w:fldChar w:fldCharType="end"/>
        </w:r>
        <w:r w:rsidRPr="007F739A">
          <w:t>: Edit Dashboard Note</w:t>
        </w:r>
        <w:bookmarkEnd w:id="12769"/>
        <w:bookmarkEnd w:id="12770"/>
        <w:bookmarkEnd w:id="12771"/>
        <w:bookmarkEnd w:id="12772"/>
      </w:ins>
    </w:p>
    <w:p w14:paraId="1ED48C04" w14:textId="77777777" w:rsidR="002E6DF8" w:rsidRPr="007F739A" w:rsidRDefault="002E6DF8" w:rsidP="002E6DF8">
      <w:pPr>
        <w:pStyle w:val="Heading3"/>
        <w:numPr>
          <w:ilvl w:val="2"/>
          <w:numId w:val="0"/>
        </w:numPr>
        <w:spacing w:after="240"/>
        <w:ind w:left="864" w:hanging="864"/>
        <w:rPr>
          <w:ins w:id="12776" w:author="Alina Frey" w:date="2017-11-17T10:47:00Z"/>
          <w:color w:val="auto"/>
          <w:rPrChange w:id="12777" w:author="Alina Frey" w:date="2017-11-20T10:06:00Z">
            <w:rPr>
              <w:ins w:id="12778" w:author="Alina Frey" w:date="2017-11-17T10:47:00Z"/>
            </w:rPr>
          </w:rPrChange>
        </w:rPr>
      </w:pPr>
      <w:bookmarkStart w:id="12779" w:name="_Toc497816432"/>
      <w:bookmarkStart w:id="12780" w:name="_Toc498937663"/>
      <w:bookmarkStart w:id="12781" w:name="_Toc498942511"/>
      <w:bookmarkStart w:id="12782" w:name="_Toc498939178"/>
      <w:bookmarkStart w:id="12783" w:name="_Toc499024446"/>
      <w:ins w:id="12784" w:author="Alina Frey" w:date="2017-11-17T10:47:00Z">
        <w:r w:rsidRPr="007F739A">
          <w:rPr>
            <w:color w:val="auto"/>
            <w:rPrChange w:id="12785" w:author="Alina Frey" w:date="2017-11-20T10:06:00Z">
              <w:rPr/>
            </w:rPrChange>
          </w:rPr>
          <w:t>Sign a Dashboard Note</w:t>
        </w:r>
        <w:bookmarkEnd w:id="12779"/>
        <w:bookmarkEnd w:id="12780"/>
        <w:bookmarkEnd w:id="12781"/>
        <w:bookmarkEnd w:id="12782"/>
        <w:bookmarkEnd w:id="12783"/>
      </w:ins>
    </w:p>
    <w:p w14:paraId="4D320718" w14:textId="466D7DD7" w:rsidR="008E006A" w:rsidRPr="007F739A" w:rsidRDefault="00576F06" w:rsidP="008E006A">
      <w:pPr>
        <w:rPr>
          <w:ins w:id="12786" w:author="Alina Frey" w:date="2017-11-17T11:09:00Z"/>
          <w:color w:val="auto"/>
          <w:rPrChange w:id="12787" w:author="Alina Frey" w:date="2017-11-20T10:06:00Z">
            <w:rPr>
              <w:ins w:id="12788" w:author="Alina Frey" w:date="2017-11-17T11:09:00Z"/>
            </w:rPr>
          </w:rPrChange>
        </w:rPr>
      </w:pPr>
      <w:ins w:id="12789" w:author="Alina Frey" w:date="2017-11-17T11:03:00Z">
        <w:r w:rsidRPr="007F739A">
          <w:rPr>
            <w:rFonts w:eastAsia="Times New Roman" w:cs="Times New Roman"/>
            <w:color w:val="auto"/>
            <w:rPrChange w:id="12790" w:author="Alina Frey" w:date="2017-11-20T10:06:00Z">
              <w:rPr>
                <w:rFonts w:eastAsia="Times New Roman" w:cs="Times New Roman"/>
              </w:rPr>
            </w:rPrChange>
          </w:rPr>
          <w:t>Only MCC Dashboard Notes can be signed</w:t>
        </w:r>
      </w:ins>
      <w:ins w:id="12791" w:author="Alina Frey" w:date="2017-11-17T11:07:00Z">
        <w:r w:rsidR="00D95111" w:rsidRPr="007F739A">
          <w:rPr>
            <w:rFonts w:eastAsia="Times New Roman" w:cs="Times New Roman"/>
            <w:color w:val="auto"/>
            <w:rPrChange w:id="12792" w:author="Alina Frey" w:date="2017-11-20T10:06:00Z">
              <w:rPr>
                <w:rFonts w:eastAsia="Times New Roman" w:cs="Times New Roman"/>
              </w:rPr>
            </w:rPrChange>
          </w:rPr>
          <w:t xml:space="preserve"> </w:t>
        </w:r>
        <w:r w:rsidR="00D95111" w:rsidRPr="007F739A">
          <w:rPr>
            <w:color w:val="auto"/>
            <w:rPrChange w:id="12793" w:author="Alina Frey" w:date="2017-11-20T10:06:00Z">
              <w:rPr/>
            </w:rPrChange>
          </w:rPr>
          <w:t>from this screen.</w:t>
        </w:r>
      </w:ins>
      <w:ins w:id="12794" w:author="Alina Frey" w:date="2017-11-17T11:09:00Z">
        <w:r w:rsidR="008E006A" w:rsidRPr="007F739A">
          <w:rPr>
            <w:color w:val="auto"/>
            <w:rPrChange w:id="12795" w:author="Alina Frey" w:date="2017-11-20T10:06:00Z">
              <w:rPr/>
            </w:rPrChange>
          </w:rPr>
          <w:t xml:space="preserve"> To sign the other notes, follow instructions in section </w:t>
        </w:r>
        <w:r w:rsidR="008E006A" w:rsidRPr="00CF2303">
          <w:rPr>
            <w:color w:val="0070C0"/>
            <w:u w:val="single" w:color="0070C0"/>
          </w:rPr>
          <w:fldChar w:fldCharType="begin"/>
        </w:r>
        <w:r w:rsidR="008E006A" w:rsidRPr="009E5B97">
          <w:rPr>
            <w:color w:val="0070C0"/>
            <w:u w:val="single" w:color="0070C0"/>
          </w:rPr>
          <w:instrText xml:space="preserve"> REF _Ref498680257 \h </w:instrText>
        </w:r>
      </w:ins>
      <w:r w:rsidR="008E006A" w:rsidRPr="00CF2303">
        <w:rPr>
          <w:color w:val="0070C0"/>
          <w:u w:val="single" w:color="0070C0"/>
        </w:rPr>
      </w:r>
      <w:ins w:id="12796" w:author="Alina Frey" w:date="2017-11-17T11:09:00Z">
        <w:r w:rsidR="008E006A" w:rsidRPr="00CF2303">
          <w:rPr>
            <w:color w:val="0070C0"/>
            <w:u w:val="single" w:color="0070C0"/>
          </w:rPr>
          <w:fldChar w:fldCharType="separate"/>
        </w:r>
      </w:ins>
      <w:ins w:id="12797" w:author="Alina Frey [2]" w:date="2017-11-21T10:58:00Z">
        <w:r w:rsidR="003B7B8C" w:rsidRPr="007F739A">
          <w:t>Contact History</w:t>
        </w:r>
      </w:ins>
      <w:ins w:id="12798" w:author="Alina Frey" w:date="2017-11-17T11:09:00Z">
        <w:r w:rsidR="008E006A" w:rsidRPr="00CF2303">
          <w:rPr>
            <w:color w:val="0070C0"/>
            <w:u w:val="single" w:color="0070C0"/>
          </w:rPr>
          <w:fldChar w:fldCharType="end"/>
        </w:r>
        <w:r w:rsidR="008E006A" w:rsidRPr="007F739A">
          <w:rPr>
            <w:color w:val="auto"/>
            <w:rPrChange w:id="12799" w:author="Alina Frey" w:date="2017-11-20T10:06:00Z">
              <w:rPr/>
            </w:rPrChange>
          </w:rPr>
          <w:t>.</w:t>
        </w:r>
      </w:ins>
    </w:p>
    <w:p w14:paraId="5B0C3B82" w14:textId="00877C87" w:rsidR="002E6DF8" w:rsidRPr="00CF2303" w:rsidRDefault="002E6DF8">
      <w:pPr>
        <w:rPr>
          <w:ins w:id="12800" w:author="Alina Frey" w:date="2017-11-17T10:47:00Z"/>
        </w:rPr>
        <w:pPrChange w:id="12801" w:author="Alina Frey" w:date="2017-11-17T10:47:00Z">
          <w:pPr>
            <w:pStyle w:val="Alina-NormalText"/>
            <w:numPr>
              <w:numId w:val="137"/>
            </w:numPr>
            <w:spacing w:after="0" w:line="259" w:lineRule="auto"/>
            <w:ind w:left="720" w:hanging="360"/>
            <w:contextualSpacing/>
          </w:pPr>
        </w:pPrChange>
      </w:pPr>
      <w:ins w:id="12802" w:author="Alina Frey" w:date="2017-11-17T10:47:00Z">
        <w:r w:rsidRPr="007F739A">
          <w:rPr>
            <w:color w:val="auto"/>
            <w:rPrChange w:id="12803" w:author="Alina Frey" w:date="2017-11-20T10:06:00Z">
              <w:rPr/>
            </w:rPrChange>
          </w:rPr>
          <w:t xml:space="preserve">To sign a Note, select a note from the Dashboard Notes table and click </w:t>
        </w:r>
        <w:r w:rsidRPr="007F739A">
          <w:rPr>
            <w:b/>
            <w:color w:val="auto"/>
            <w:rPrChange w:id="12804" w:author="Alina Frey" w:date="2017-11-20T10:06:00Z">
              <w:rPr/>
            </w:rPrChange>
          </w:rPr>
          <w:t>Sign</w:t>
        </w:r>
        <w:r w:rsidRPr="007F739A">
          <w:rPr>
            <w:color w:val="auto"/>
            <w:rPrChange w:id="12805" w:author="Alina Frey" w:date="2017-11-20T10:06:00Z">
              <w:rPr/>
            </w:rPrChange>
          </w:rPr>
          <w:t xml:space="preserve"> button at the bottom of the screen. </w:t>
        </w:r>
      </w:ins>
      <w:ins w:id="12806" w:author="Alina Frey" w:date="2017-11-17T11:01:00Z">
        <w:r w:rsidR="00067443" w:rsidRPr="007F739A">
          <w:rPr>
            <w:rFonts w:eastAsia="Times New Roman" w:cs="Times New Roman"/>
            <w:color w:val="auto"/>
            <w:rPrChange w:id="12807" w:author="Alina Frey" w:date="2017-11-20T10:06:00Z">
              <w:rPr>
                <w:rFonts w:eastAsia="Times New Roman" w:cs="Times New Roman"/>
              </w:rPr>
            </w:rPrChange>
          </w:rPr>
          <w:t xml:space="preserve">At the Sign Dashboard Note window, type in the CPRS electronic signature code in the field provided. Click </w:t>
        </w:r>
        <w:r w:rsidR="00067443" w:rsidRPr="007F739A">
          <w:rPr>
            <w:rFonts w:eastAsia="Times New Roman" w:cs="Times New Roman"/>
            <w:b/>
            <w:color w:val="auto"/>
            <w:rPrChange w:id="12808" w:author="Alina Frey" w:date="2017-11-20T10:06:00Z">
              <w:rPr>
                <w:rFonts w:eastAsia="Times New Roman" w:cs="Times New Roman"/>
                <w:b/>
              </w:rPr>
            </w:rPrChange>
          </w:rPr>
          <w:t>Cancel</w:t>
        </w:r>
        <w:r w:rsidR="00067443" w:rsidRPr="007F739A">
          <w:rPr>
            <w:rFonts w:eastAsia="Times New Roman" w:cs="Times New Roman"/>
            <w:color w:val="auto"/>
            <w:rPrChange w:id="12809" w:author="Alina Frey" w:date="2017-11-20T10:06:00Z">
              <w:rPr>
                <w:rFonts w:eastAsia="Times New Roman" w:cs="Times New Roman"/>
              </w:rPr>
            </w:rPrChange>
          </w:rPr>
          <w:t xml:space="preserve"> to return to the previous page without signing.</w:t>
        </w:r>
      </w:ins>
    </w:p>
    <w:p w14:paraId="7900913F" w14:textId="5F3C0136" w:rsidR="00223D1E" w:rsidRPr="00CF2303" w:rsidRDefault="00F7102F">
      <w:pPr>
        <w:keepNext/>
        <w:spacing w:after="63"/>
        <w:rPr>
          <w:ins w:id="12810" w:author="Alina Frey" w:date="2017-11-17T11:01:00Z"/>
        </w:rPr>
        <w:pPrChange w:id="12811" w:author="Alina Frey" w:date="2017-11-17T11:01:00Z">
          <w:pPr>
            <w:pStyle w:val="Caption"/>
          </w:pPr>
        </w:pPrChange>
      </w:pPr>
      <w:ins w:id="12812" w:author="Alina Frey" w:date="2017-11-21T09:08:00Z">
        <w:r>
          <w:rPr>
            <w:noProof/>
          </w:rPr>
          <w:lastRenderedPageBreak/>
          <mc:AlternateContent>
            <mc:Choice Requires="wps">
              <w:drawing>
                <wp:anchor distT="0" distB="0" distL="114300" distR="114300" simplePos="0" relativeHeight="251723776" behindDoc="0" locked="0" layoutInCell="1" allowOverlap="1" wp14:anchorId="49356547" wp14:editId="4694E806">
                  <wp:simplePos x="0" y="0"/>
                  <wp:positionH relativeFrom="column">
                    <wp:posOffset>3359150</wp:posOffset>
                  </wp:positionH>
                  <wp:positionV relativeFrom="paragraph">
                    <wp:posOffset>685800</wp:posOffset>
                  </wp:positionV>
                  <wp:extent cx="203200" cy="247650"/>
                  <wp:effectExtent l="38100" t="19050" r="25400" b="38100"/>
                  <wp:wrapNone/>
                  <wp:docPr id="13" name="Straight Arrow Connector 13"/>
                  <wp:cNvGraphicFramePr/>
                  <a:graphic xmlns:a="http://schemas.openxmlformats.org/drawingml/2006/main">
                    <a:graphicData uri="http://schemas.microsoft.com/office/word/2010/wordprocessingShape">
                      <wps:wsp>
                        <wps:cNvCnPr/>
                        <wps:spPr>
                          <a:xfrm flipH="1">
                            <a:off x="0" y="0"/>
                            <a:ext cx="203200" cy="24765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DA9E45F" id="Straight Arrow Connector 13" o:spid="_x0000_s1026" type="#_x0000_t32" style="position:absolute;margin-left:264.5pt;margin-top:54pt;width:16pt;height:19.5pt;flip:x;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" strokecolor="red" strokeweight="2.25pt">
                  <v:stroke endarrow="block" joinstyle="miter"/>
                </v:shape>
              </w:pict>
            </mc:Fallback>
          </mc:AlternateContent>
        </w:r>
      </w:ins>
      <w:r w:rsidR="0035140F" w:rsidRPr="007F739A">
        <w:rPr>
          <w:rStyle w:val="CommentReference"/>
          <w:color w:val="auto"/>
        </w:rPr>
        <w:commentReference w:id="12813"/>
      </w:r>
      <w:ins w:id="12814" w:author="Alina Frey" w:date="2017-11-20T16:35:00Z">
        <w:r w:rsidR="00465675">
          <w:rPr>
            <w:noProof/>
          </w:rPr>
          <w:drawing>
            <wp:inline distT="0" distB="0" distL="0" distR="0" wp14:anchorId="0910ECB8" wp14:editId="1D24E76D">
              <wp:extent cx="3619500" cy="1192586"/>
              <wp:effectExtent l="0" t="0" r="0" b="762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3625112" cy="1194435"/>
                      </a:xfrm>
                      <a:prstGeom prst="rect">
                        <a:avLst/>
                      </a:prstGeom>
                    </pic:spPr>
                  </pic:pic>
                </a:graphicData>
              </a:graphic>
            </wp:inline>
          </w:drawing>
        </w:r>
      </w:ins>
    </w:p>
    <w:p w14:paraId="487983EB" w14:textId="4BB24167" w:rsidR="00223D1E" w:rsidRPr="007F739A" w:rsidRDefault="00223D1E" w:rsidP="00223D1E">
      <w:pPr>
        <w:pStyle w:val="Caption"/>
        <w:rPr>
          <w:ins w:id="12815" w:author="Alina Frey" w:date="2017-11-17T11:00:00Z"/>
        </w:rPr>
      </w:pPr>
      <w:bookmarkStart w:id="12816" w:name="_Toc498937551"/>
      <w:bookmarkStart w:id="12817" w:name="_Toc498942399"/>
      <w:bookmarkStart w:id="12818" w:name="_Toc498939066"/>
      <w:bookmarkStart w:id="12819" w:name="_Toc499024639"/>
      <w:ins w:id="12820" w:author="Alina Frey" w:date="2017-11-17T11:00:00Z">
        <w:r w:rsidRPr="007F739A">
          <w:t xml:space="preserve">Figure </w:t>
        </w:r>
        <w:r w:rsidRPr="00CF2303">
          <w:fldChar w:fldCharType="begin"/>
        </w:r>
        <w:r w:rsidRPr="007F739A">
          <w:instrText xml:space="preserve"> SEQ Figure \* ARABIC </w:instrText>
        </w:r>
        <w:r w:rsidRPr="00CF2303">
          <w:fldChar w:fldCharType="separate"/>
        </w:r>
      </w:ins>
      <w:ins w:id="12821" w:author="Alina Frey [2]" w:date="2017-11-21T10:58:00Z">
        <w:r w:rsidR="003B7B8C">
          <w:rPr>
            <w:noProof/>
          </w:rPr>
          <w:t>175</w:t>
        </w:r>
      </w:ins>
      <w:ins w:id="12822" w:author="Alina Frey" w:date="2017-11-17T11:00:00Z">
        <w:r w:rsidRPr="00CF2303">
          <w:fldChar w:fldCharType="end"/>
        </w:r>
        <w:r w:rsidRPr="007F739A">
          <w:t>: Sign Dashboard Note</w:t>
        </w:r>
        <w:bookmarkEnd w:id="12816"/>
        <w:bookmarkEnd w:id="12817"/>
        <w:bookmarkEnd w:id="12818"/>
        <w:bookmarkEnd w:id="12819"/>
      </w:ins>
    </w:p>
    <w:p w14:paraId="2A4CFE63" w14:textId="484DB9DD" w:rsidR="002E6DF8" w:rsidRPr="00CF2303" w:rsidRDefault="002E6DF8">
      <w:pPr>
        <w:spacing w:after="19" w:line="252" w:lineRule="auto"/>
        <w:ind w:left="-5" w:hanging="10"/>
        <w:rPr>
          <w:ins w:id="12823" w:author="Alina Frey" w:date="2017-11-17T10:47:00Z"/>
        </w:rPr>
        <w:pPrChange w:id="12824" w:author="Alina Frey" w:date="2017-11-17T11:07:00Z">
          <w:pPr>
            <w:pStyle w:val="Alina-NormalText"/>
            <w:numPr>
              <w:numId w:val="137"/>
            </w:numPr>
            <w:spacing w:line="259" w:lineRule="auto"/>
            <w:ind w:left="720" w:hanging="360"/>
          </w:pPr>
        </w:pPrChange>
      </w:pPr>
      <w:ins w:id="12825" w:author="Alina Frey" w:date="2017-11-17T10:47:00Z">
        <w:r w:rsidRPr="007F739A">
          <w:rPr>
            <w:color w:val="auto"/>
            <w:rPrChange w:id="12826" w:author="Alina Frey" w:date="2017-11-20T10:06:00Z">
              <w:rPr/>
            </w:rPrChange>
          </w:rPr>
          <w:t>Back in the Dashboard Notes Screen, the field Signature Status should now be updated to Signed.</w:t>
        </w:r>
      </w:ins>
      <w:ins w:id="12827" w:author="Alina Frey" w:date="2017-11-17T11:06:00Z">
        <w:r w:rsidR="00897654" w:rsidRPr="007F739A">
          <w:rPr>
            <w:color w:val="auto"/>
            <w:rPrChange w:id="12828" w:author="Alina Frey" w:date="2017-11-20T10:06:00Z">
              <w:rPr/>
            </w:rPrChange>
          </w:rPr>
          <w:t xml:space="preserve"> </w:t>
        </w:r>
      </w:ins>
    </w:p>
    <w:p w14:paraId="18A5ECA6" w14:textId="3E730B09" w:rsidR="00501104" w:rsidRDefault="00C60C1C">
      <w:pPr>
        <w:keepNext/>
        <w:spacing w:after="63"/>
        <w:rPr>
          <w:ins w:id="12829" w:author="Alina Frey" w:date="2017-11-20T16:39:00Z"/>
        </w:rPr>
        <w:pPrChange w:id="12830" w:author="Alina Frey" w:date="2017-11-20T16:39:00Z">
          <w:pPr>
            <w:keepNext/>
          </w:pPr>
        </w:pPrChange>
      </w:pPr>
      <w:ins w:id="12831" w:author="Alina Frey" w:date="2017-11-20T16:39:00Z">
        <w:r>
          <w:rPr>
            <w:noProof/>
          </w:rPr>
          <mc:AlternateContent>
            <mc:Choice Requires="wps">
              <w:drawing>
                <wp:anchor distT="0" distB="0" distL="114300" distR="114300" simplePos="0" relativeHeight="251660288" behindDoc="0" locked="0" layoutInCell="1" allowOverlap="1" wp14:anchorId="283E8E5C" wp14:editId="75966384">
                  <wp:simplePos x="0" y="0"/>
                  <wp:positionH relativeFrom="column">
                    <wp:posOffset>5226050</wp:posOffset>
                  </wp:positionH>
                  <wp:positionV relativeFrom="paragraph">
                    <wp:posOffset>1422400</wp:posOffset>
                  </wp:positionV>
                  <wp:extent cx="346075" cy="0"/>
                  <wp:effectExtent l="0" t="95250" r="0" b="95250"/>
                  <wp:wrapNone/>
                  <wp:docPr id="430" name="Straight Arrow Connector 430"/>
                  <wp:cNvGraphicFramePr/>
                  <a:graphic xmlns:a="http://schemas.openxmlformats.org/drawingml/2006/main">
                    <a:graphicData uri="http://schemas.microsoft.com/office/word/2010/wordprocessingShape">
                      <wps:wsp>
                        <wps:cNvCnPr/>
                        <wps:spPr>
                          <a:xfrm flipH="1">
                            <a:off x="0" y="0"/>
                            <a:ext cx="346075" cy="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579CD62" id="Straight Arrow Connector 430" o:spid="_x0000_s1026" type="#_x0000_t32" style="position:absolute;margin-left:411.5pt;margin-top:112pt;width:27.25pt;height:0;flip:x;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" strokecolor="red" strokeweight="2.25pt">
                  <v:stroke endarrow="block" joinstyle="miter"/>
                </v:shape>
              </w:pict>
            </mc:Fallback>
          </mc:AlternateContent>
        </w:r>
      </w:ins>
      <w:r w:rsidR="00526871" w:rsidRPr="007F739A">
        <w:rPr>
          <w:rStyle w:val="CommentReference"/>
          <w:color w:val="auto"/>
          <w:rPrChange w:id="12832" w:author="Alina Frey" w:date="2017-11-20T10:06:00Z">
            <w:rPr>
              <w:rStyle w:val="CommentReference"/>
            </w:rPr>
          </w:rPrChange>
        </w:rPr>
        <w:commentReference w:id="12833"/>
      </w:r>
      <w:bookmarkStart w:id="12834" w:name="_Toc498937552"/>
      <w:bookmarkStart w:id="12835" w:name="_Toc498942400"/>
      <w:bookmarkStart w:id="12836" w:name="_Toc498939067"/>
      <w:ins w:id="12837" w:author="Alina Frey" w:date="2017-11-20T16:39:00Z">
        <w:r w:rsidR="00501104">
          <w:rPr>
            <w:noProof/>
          </w:rPr>
          <w:drawing>
            <wp:inline distT="0" distB="0" distL="0" distR="0" wp14:anchorId="37A2065D" wp14:editId="2F68657F">
              <wp:extent cx="5943600" cy="1402080"/>
              <wp:effectExtent l="0" t="0" r="0" b="7620"/>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943600" cy="1402080"/>
                      </a:xfrm>
                      <a:prstGeom prst="rect">
                        <a:avLst/>
                      </a:prstGeom>
                    </pic:spPr>
                  </pic:pic>
                </a:graphicData>
              </a:graphic>
            </wp:inline>
          </w:drawing>
        </w:r>
        <w:r w:rsidRPr="00C60C1C">
          <w:rPr>
            <w:noProof/>
          </w:rPr>
          <w:t xml:space="preserve"> </w:t>
        </w:r>
      </w:ins>
    </w:p>
    <w:p w14:paraId="625C32DF" w14:textId="739F5951" w:rsidR="002E6DF8" w:rsidRPr="00CF2303" w:rsidRDefault="008E006A">
      <w:pPr>
        <w:pStyle w:val="Caption"/>
        <w:rPr>
          <w:ins w:id="12838" w:author="Alina Frey" w:date="2017-11-17T10:47:00Z"/>
        </w:rPr>
        <w:pPrChange w:id="12839" w:author="Alina Frey" w:date="2017-11-20T16:39:00Z">
          <w:pPr>
            <w:pStyle w:val="Alina-NormalText"/>
            <w:ind w:left="720"/>
          </w:pPr>
        </w:pPrChange>
      </w:pPr>
      <w:bookmarkStart w:id="12840" w:name="_Toc499024640"/>
      <w:ins w:id="12841" w:author="Alina Frey" w:date="2017-11-17T11:08:00Z">
        <w:r w:rsidRPr="00CF2303">
          <w:t xml:space="preserve">Figure </w:t>
        </w:r>
        <w:r w:rsidRPr="00CF2303">
          <w:fldChar w:fldCharType="begin"/>
        </w:r>
        <w:r w:rsidRPr="00CF2303">
          <w:instrText xml:space="preserve"> SEQ Figure \* ARABIC </w:instrText>
        </w:r>
      </w:ins>
      <w:r w:rsidRPr="00CF2303">
        <w:fldChar w:fldCharType="separate"/>
      </w:r>
      <w:ins w:id="12842" w:author="Alina Frey [2]" w:date="2017-11-21T10:58:00Z">
        <w:r w:rsidR="003B7B8C">
          <w:rPr>
            <w:noProof/>
          </w:rPr>
          <w:t>176</w:t>
        </w:r>
      </w:ins>
      <w:ins w:id="12843" w:author="Alina Frey" w:date="2017-11-17T11:08:00Z">
        <w:r w:rsidRPr="00CF2303">
          <w:fldChar w:fldCharType="end"/>
        </w:r>
        <w:r w:rsidRPr="00CF2303">
          <w:t>: Updated Signed Status</w:t>
        </w:r>
      </w:ins>
      <w:bookmarkEnd w:id="12834"/>
      <w:bookmarkEnd w:id="12835"/>
      <w:bookmarkEnd w:id="12836"/>
      <w:bookmarkEnd w:id="12840"/>
    </w:p>
    <w:p w14:paraId="061876F2" w14:textId="77777777" w:rsidR="002E6DF8" w:rsidRPr="007F739A" w:rsidRDefault="002E6DF8" w:rsidP="002E6DF8">
      <w:pPr>
        <w:pStyle w:val="Heading3"/>
        <w:numPr>
          <w:ilvl w:val="2"/>
          <w:numId w:val="0"/>
        </w:numPr>
        <w:spacing w:after="240"/>
        <w:ind w:left="864" w:hanging="864"/>
        <w:rPr>
          <w:ins w:id="12844" w:author="Alina Frey" w:date="2017-11-17T10:47:00Z"/>
          <w:color w:val="auto"/>
          <w:rPrChange w:id="12845" w:author="Alina Frey" w:date="2017-11-20T10:06:00Z">
            <w:rPr>
              <w:ins w:id="12846" w:author="Alina Frey" w:date="2017-11-17T10:47:00Z"/>
            </w:rPr>
          </w:rPrChange>
        </w:rPr>
      </w:pPr>
      <w:bookmarkStart w:id="12847" w:name="_Toc497816433"/>
      <w:bookmarkStart w:id="12848" w:name="_Toc498937664"/>
      <w:bookmarkStart w:id="12849" w:name="_Toc498942512"/>
      <w:bookmarkStart w:id="12850" w:name="_Toc498939179"/>
      <w:bookmarkStart w:id="12851" w:name="_Toc499024447"/>
      <w:ins w:id="12852" w:author="Alina Frey" w:date="2017-11-17T10:47:00Z">
        <w:r w:rsidRPr="007F739A">
          <w:rPr>
            <w:color w:val="auto"/>
            <w:rPrChange w:id="12853" w:author="Alina Frey" w:date="2017-11-20T10:06:00Z">
              <w:rPr/>
            </w:rPrChange>
          </w:rPr>
          <w:t>Add Addendums to a Dashboard Note</w:t>
        </w:r>
        <w:bookmarkEnd w:id="12847"/>
        <w:bookmarkEnd w:id="12848"/>
        <w:bookmarkEnd w:id="12849"/>
        <w:bookmarkEnd w:id="12850"/>
        <w:bookmarkEnd w:id="12851"/>
      </w:ins>
    </w:p>
    <w:p w14:paraId="5D2A8E49" w14:textId="77777777" w:rsidR="008B2522" w:rsidRPr="007F739A" w:rsidRDefault="0033220D" w:rsidP="008B2522">
      <w:pPr>
        <w:rPr>
          <w:ins w:id="12854" w:author="Alina Frey" w:date="2017-11-17T11:18:00Z"/>
          <w:color w:val="auto"/>
          <w:rPrChange w:id="12855" w:author="Alina Frey" w:date="2017-11-20T10:06:00Z">
            <w:rPr>
              <w:ins w:id="12856" w:author="Alina Frey" w:date="2017-11-17T11:18:00Z"/>
            </w:rPr>
          </w:rPrChange>
        </w:rPr>
      </w:pPr>
      <w:ins w:id="12857" w:author="Alina Frey" w:date="2017-11-17T11:09:00Z">
        <w:r w:rsidRPr="007F739A">
          <w:rPr>
            <w:rFonts w:eastAsia="Times New Roman" w:cs="Times New Roman"/>
            <w:color w:val="auto"/>
            <w:rPrChange w:id="12858" w:author="Alina Frey" w:date="2017-11-20T10:06:00Z">
              <w:rPr>
                <w:rFonts w:eastAsia="Times New Roman" w:cs="Times New Roman"/>
              </w:rPr>
            </w:rPrChange>
          </w:rPr>
          <w:t>The user may make an addendum to a signed Dashboard Note</w:t>
        </w:r>
        <w:r w:rsidR="00C45966" w:rsidRPr="007F739A">
          <w:rPr>
            <w:color w:val="auto"/>
            <w:rPrChange w:id="12859" w:author="Alina Frey" w:date="2017-11-20T10:06:00Z">
              <w:rPr/>
            </w:rPrChange>
          </w:rPr>
          <w:t xml:space="preserve">. </w:t>
        </w:r>
      </w:ins>
      <w:ins w:id="12860" w:author="Alina Frey" w:date="2017-11-17T11:18:00Z">
        <w:r w:rsidR="008B2522" w:rsidRPr="007F739A">
          <w:rPr>
            <w:color w:val="auto"/>
            <w:rPrChange w:id="12861" w:author="Alina Frey" w:date="2017-11-20T10:06:00Z">
              <w:rPr/>
            </w:rPrChange>
          </w:rPr>
          <w:t xml:space="preserve">Only the MCC Dashboard Notes that are signed could have an Addendum added. </w:t>
        </w:r>
      </w:ins>
    </w:p>
    <w:p w14:paraId="7397E4E6" w14:textId="4A1EC620" w:rsidR="002E6DF8" w:rsidRPr="00CF2303" w:rsidRDefault="002E6DF8">
      <w:pPr>
        <w:rPr>
          <w:ins w:id="12862" w:author="Alina Frey" w:date="2017-11-17T10:47:00Z"/>
        </w:rPr>
        <w:pPrChange w:id="12863" w:author="Alina Frey" w:date="2017-11-17T10:47:00Z">
          <w:pPr>
            <w:pStyle w:val="Alina-NormalText"/>
            <w:numPr>
              <w:numId w:val="138"/>
            </w:numPr>
            <w:spacing w:line="259" w:lineRule="auto"/>
            <w:ind w:left="720" w:hanging="360"/>
          </w:pPr>
        </w:pPrChange>
      </w:pPr>
      <w:ins w:id="12864" w:author="Alina Frey" w:date="2017-11-17T10:47:00Z">
        <w:r w:rsidRPr="007F739A">
          <w:rPr>
            <w:color w:val="auto"/>
            <w:rPrChange w:id="12865" w:author="Alina Frey" w:date="2017-11-20T10:06:00Z">
              <w:rPr/>
            </w:rPrChange>
          </w:rPr>
          <w:t xml:space="preserve">To add an addendum to the signed note, </w:t>
        </w:r>
      </w:ins>
      <w:ins w:id="12866" w:author="Alina Frey" w:date="2017-11-17T11:17:00Z">
        <w:r w:rsidR="007B56DA" w:rsidRPr="007F739A">
          <w:rPr>
            <w:color w:val="auto"/>
            <w:rPrChange w:id="12867" w:author="Alina Frey" w:date="2017-11-20T10:06:00Z">
              <w:rPr/>
            </w:rPrChange>
          </w:rPr>
          <w:t>highlight</w:t>
        </w:r>
      </w:ins>
      <w:ins w:id="12868" w:author="Alina Frey" w:date="2017-11-17T10:47:00Z">
        <w:r w:rsidRPr="007F739A">
          <w:rPr>
            <w:color w:val="auto"/>
            <w:rPrChange w:id="12869" w:author="Alina Frey" w:date="2017-11-20T10:06:00Z">
              <w:rPr/>
            </w:rPrChange>
          </w:rPr>
          <w:t xml:space="preserve"> an MCC Dashboard Note from the Notes table, and click </w:t>
        </w:r>
        <w:r w:rsidRPr="007F739A">
          <w:rPr>
            <w:b/>
            <w:color w:val="auto"/>
            <w:rPrChange w:id="12870" w:author="Alina Frey" w:date="2017-11-20T10:06:00Z">
              <w:rPr/>
            </w:rPrChange>
          </w:rPr>
          <w:t>Addendum</w:t>
        </w:r>
        <w:r w:rsidRPr="007F739A">
          <w:rPr>
            <w:color w:val="auto"/>
            <w:rPrChange w:id="12871" w:author="Alina Frey" w:date="2017-11-20T10:06:00Z">
              <w:rPr/>
            </w:rPrChange>
          </w:rPr>
          <w:t xml:space="preserve">.  </w:t>
        </w:r>
      </w:ins>
    </w:p>
    <w:p w14:paraId="0F4B48F3" w14:textId="77777777" w:rsidR="007B56DA" w:rsidRPr="007F739A" w:rsidRDefault="007B56DA" w:rsidP="007B56DA">
      <w:pPr>
        <w:keepNext/>
        <w:spacing w:after="38"/>
        <w:rPr>
          <w:ins w:id="12872" w:author="Alina Frey" w:date="2017-11-17T11:17:00Z"/>
          <w:color w:val="auto"/>
          <w:rPrChange w:id="12873" w:author="Alina Frey" w:date="2017-11-20T10:06:00Z">
            <w:rPr>
              <w:ins w:id="12874" w:author="Alina Frey" w:date="2017-11-17T11:17:00Z"/>
            </w:rPr>
          </w:rPrChange>
        </w:rPr>
      </w:pPr>
      <w:ins w:id="12875" w:author="Alina Frey" w:date="2017-11-17T11:17:00Z">
        <w:r w:rsidRPr="007F739A">
          <w:rPr>
            <w:noProof/>
            <w:color w:val="auto"/>
            <w:rPrChange w:id="12876" w:author="Alina Frey" w:date="2017-11-20T10:06:00Z">
              <w:rPr>
                <w:noProof/>
              </w:rPr>
            </w:rPrChange>
          </w:rPr>
          <w:drawing>
            <wp:inline distT="0" distB="0" distL="0" distR="0" wp14:anchorId="147BCFD3" wp14:editId="6CE07F48">
              <wp:extent cx="3702316" cy="2451100"/>
              <wp:effectExtent l="0" t="0" r="0" b="635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3706567" cy="2453915"/>
                      </a:xfrm>
                      <a:prstGeom prst="rect">
                        <a:avLst/>
                      </a:prstGeom>
                    </pic:spPr>
                  </pic:pic>
                </a:graphicData>
              </a:graphic>
            </wp:inline>
          </w:drawing>
        </w:r>
      </w:ins>
    </w:p>
    <w:p w14:paraId="563A4527" w14:textId="179A479C" w:rsidR="007B56DA" w:rsidRPr="007F739A" w:rsidRDefault="007B56DA" w:rsidP="007B56DA">
      <w:pPr>
        <w:pStyle w:val="Caption"/>
        <w:rPr>
          <w:ins w:id="12877" w:author="Alina Frey" w:date="2017-11-17T11:17:00Z"/>
        </w:rPr>
      </w:pPr>
      <w:bookmarkStart w:id="12878" w:name="_Toc498937553"/>
      <w:bookmarkStart w:id="12879" w:name="_Toc498942401"/>
      <w:bookmarkStart w:id="12880" w:name="_Toc498939068"/>
      <w:bookmarkStart w:id="12881" w:name="_Toc499024641"/>
      <w:ins w:id="12882" w:author="Alina Frey" w:date="2017-11-17T11:17:00Z">
        <w:r w:rsidRPr="007F739A">
          <w:t xml:space="preserve">Figure </w:t>
        </w:r>
        <w:r w:rsidRPr="00CF2303">
          <w:fldChar w:fldCharType="begin"/>
        </w:r>
        <w:r w:rsidRPr="007F739A">
          <w:instrText xml:space="preserve"> SEQ Figure \* ARABIC </w:instrText>
        </w:r>
        <w:r w:rsidRPr="00CF2303">
          <w:fldChar w:fldCharType="separate"/>
        </w:r>
      </w:ins>
      <w:ins w:id="12883" w:author="Alina Frey [2]" w:date="2017-11-21T10:58:00Z">
        <w:r w:rsidR="003B7B8C">
          <w:rPr>
            <w:noProof/>
          </w:rPr>
          <w:t>177</w:t>
        </w:r>
      </w:ins>
      <w:ins w:id="12884" w:author="Alina Frey" w:date="2017-11-17T11:17:00Z">
        <w:r w:rsidRPr="00CF2303">
          <w:fldChar w:fldCharType="end"/>
        </w:r>
        <w:r w:rsidRPr="007F739A">
          <w:t>: Create Addendum</w:t>
        </w:r>
        <w:bookmarkEnd w:id="12878"/>
        <w:bookmarkEnd w:id="12879"/>
        <w:bookmarkEnd w:id="12880"/>
        <w:bookmarkEnd w:id="12881"/>
      </w:ins>
    </w:p>
    <w:p w14:paraId="384CF954" w14:textId="336D806C" w:rsidR="007B56DA" w:rsidRPr="007F739A" w:rsidRDefault="007B56DA" w:rsidP="007B56DA">
      <w:pPr>
        <w:spacing w:after="19" w:line="252" w:lineRule="auto"/>
        <w:ind w:left="-5" w:hanging="10"/>
        <w:rPr>
          <w:ins w:id="12885" w:author="Alina Frey" w:date="2017-11-17T11:22:00Z"/>
          <w:rFonts w:eastAsia="Times New Roman" w:cs="Times New Roman"/>
          <w:color w:val="auto"/>
          <w:rPrChange w:id="12886" w:author="Alina Frey" w:date="2017-11-20T10:06:00Z">
            <w:rPr>
              <w:ins w:id="12887" w:author="Alina Frey" w:date="2017-11-17T11:22:00Z"/>
              <w:rFonts w:eastAsia="Times New Roman" w:cs="Times New Roman"/>
            </w:rPr>
          </w:rPrChange>
        </w:rPr>
      </w:pPr>
      <w:ins w:id="12888" w:author="Alina Frey" w:date="2017-11-17T11:18:00Z">
        <w:r w:rsidRPr="007F739A">
          <w:rPr>
            <w:rFonts w:eastAsia="Times New Roman" w:cs="Times New Roman"/>
            <w:color w:val="auto"/>
            <w:rPrChange w:id="12889" w:author="Alina Frey" w:date="2017-11-20T10:06:00Z">
              <w:rPr>
                <w:rFonts w:eastAsia="Times New Roman" w:cs="Times New Roman"/>
              </w:rPr>
            </w:rPrChange>
          </w:rPr>
          <w:lastRenderedPageBreak/>
          <w:t xml:space="preserve">The Create Addendum page opens with a free-text box for the user to type additional information. Click </w:t>
        </w:r>
        <w:r w:rsidRPr="007F739A">
          <w:rPr>
            <w:rFonts w:eastAsia="Times New Roman" w:cs="Times New Roman"/>
            <w:b/>
            <w:color w:val="auto"/>
            <w:rPrChange w:id="12890" w:author="Alina Frey" w:date="2017-11-20T10:06:00Z">
              <w:rPr>
                <w:rFonts w:eastAsia="Times New Roman" w:cs="Times New Roman"/>
                <w:b/>
              </w:rPr>
            </w:rPrChange>
          </w:rPr>
          <w:t>Cancel</w:t>
        </w:r>
        <w:r w:rsidRPr="007F739A">
          <w:rPr>
            <w:rFonts w:eastAsia="Times New Roman" w:cs="Times New Roman"/>
            <w:color w:val="auto"/>
            <w:rPrChange w:id="12891" w:author="Alina Frey" w:date="2017-11-20T10:06:00Z">
              <w:rPr>
                <w:rFonts w:eastAsia="Times New Roman" w:cs="Times New Roman"/>
              </w:rPr>
            </w:rPrChange>
          </w:rPr>
          <w:t xml:space="preserve"> to exit without saving and return to the previous page. Click </w:t>
        </w:r>
        <w:r w:rsidRPr="007F739A">
          <w:rPr>
            <w:rFonts w:eastAsia="Times New Roman" w:cs="Times New Roman"/>
            <w:b/>
            <w:color w:val="auto"/>
            <w:rPrChange w:id="12892" w:author="Alina Frey" w:date="2017-11-20T10:06:00Z">
              <w:rPr>
                <w:rFonts w:eastAsia="Times New Roman" w:cs="Times New Roman"/>
                <w:b/>
              </w:rPr>
            </w:rPrChange>
          </w:rPr>
          <w:t>Save</w:t>
        </w:r>
        <w:r w:rsidRPr="007F739A">
          <w:rPr>
            <w:rFonts w:eastAsia="Times New Roman" w:cs="Times New Roman"/>
            <w:color w:val="auto"/>
            <w:rPrChange w:id="12893" w:author="Alina Frey" w:date="2017-11-20T10:06:00Z">
              <w:rPr>
                <w:rFonts w:eastAsia="Times New Roman" w:cs="Times New Roman"/>
              </w:rPr>
            </w:rPrChange>
          </w:rPr>
          <w:t xml:space="preserve"> to store the addendum text to the Dashboard Note. </w:t>
        </w:r>
      </w:ins>
      <w:ins w:id="12894" w:author="Alina Frey" w:date="2017-11-17T11:20:00Z">
        <w:r w:rsidR="0093018F" w:rsidRPr="007F739A">
          <w:rPr>
            <w:rFonts w:eastAsia="Times New Roman" w:cs="Times New Roman"/>
            <w:color w:val="auto"/>
            <w:rPrChange w:id="12895" w:author="Alina Frey" w:date="2017-11-20T10:06:00Z">
              <w:rPr>
                <w:rFonts w:eastAsia="Times New Roman" w:cs="Times New Roman"/>
              </w:rPr>
            </w:rPrChange>
          </w:rPr>
          <w:t xml:space="preserve">The saved note </w:t>
        </w:r>
        <w:r w:rsidR="00971C33" w:rsidRPr="007F739A">
          <w:rPr>
            <w:rFonts w:eastAsia="Times New Roman" w:cs="Times New Roman"/>
            <w:color w:val="auto"/>
            <w:rPrChange w:id="12896" w:author="Alina Frey" w:date="2017-11-20T10:06:00Z">
              <w:rPr>
                <w:rFonts w:eastAsia="Times New Roman" w:cs="Times New Roman"/>
              </w:rPr>
            </w:rPrChange>
          </w:rPr>
          <w:t xml:space="preserve">now </w:t>
        </w:r>
        <w:r w:rsidR="0093018F" w:rsidRPr="007F739A">
          <w:rPr>
            <w:rFonts w:eastAsia="Times New Roman" w:cs="Times New Roman"/>
            <w:color w:val="auto"/>
            <w:rPrChange w:id="12897" w:author="Alina Frey" w:date="2017-11-20T10:06:00Z">
              <w:rPr>
                <w:rFonts w:eastAsia="Times New Roman" w:cs="Times New Roman"/>
              </w:rPr>
            </w:rPrChange>
          </w:rPr>
          <w:t xml:space="preserve">displays </w:t>
        </w:r>
        <w:r w:rsidR="00971C33" w:rsidRPr="007F739A">
          <w:rPr>
            <w:rFonts w:eastAsia="Times New Roman" w:cs="Times New Roman"/>
            <w:color w:val="auto"/>
            <w:rPrChange w:id="12898" w:author="Alina Frey" w:date="2017-11-20T10:06:00Z">
              <w:rPr>
                <w:rFonts w:eastAsia="Times New Roman" w:cs="Times New Roman"/>
              </w:rPr>
            </w:rPrChange>
          </w:rPr>
          <w:t xml:space="preserve">the </w:t>
        </w:r>
        <w:r w:rsidR="00971C33" w:rsidRPr="007F739A">
          <w:rPr>
            <w:rFonts w:eastAsia="Times New Roman" w:cs="Times New Roman"/>
            <w:b/>
            <w:color w:val="auto"/>
            <w:rPrChange w:id="12899" w:author="Alina Frey" w:date="2017-11-20T10:06:00Z">
              <w:rPr>
                <w:rFonts w:eastAsia="Times New Roman" w:cs="Times New Roman"/>
              </w:rPr>
            </w:rPrChange>
          </w:rPr>
          <w:t>Addendum</w:t>
        </w:r>
        <w:r w:rsidR="00971C33" w:rsidRPr="007F739A">
          <w:rPr>
            <w:rFonts w:eastAsia="Times New Roman" w:cs="Times New Roman"/>
            <w:color w:val="auto"/>
            <w:rPrChange w:id="12900" w:author="Alina Frey" w:date="2017-11-20T10:06:00Z">
              <w:rPr>
                <w:rFonts w:eastAsia="Times New Roman" w:cs="Times New Roman"/>
              </w:rPr>
            </w:rPrChange>
          </w:rPr>
          <w:t xml:space="preserve"> button at the e</w:t>
        </w:r>
      </w:ins>
      <w:ins w:id="12901" w:author="Alina Frey" w:date="2017-11-17T11:21:00Z">
        <w:r w:rsidR="0056220D" w:rsidRPr="007F739A">
          <w:rPr>
            <w:rFonts w:eastAsia="Times New Roman" w:cs="Times New Roman"/>
            <w:color w:val="auto"/>
            <w:rPrChange w:id="12902" w:author="Alina Frey" w:date="2017-11-20T10:06:00Z">
              <w:rPr>
                <w:rFonts w:eastAsia="Times New Roman" w:cs="Times New Roman"/>
              </w:rPr>
            </w:rPrChange>
          </w:rPr>
          <w:t>nd of the note’s row.</w:t>
        </w:r>
      </w:ins>
    </w:p>
    <w:p w14:paraId="425FDB4F" w14:textId="461E0AF8" w:rsidR="00FE6371" w:rsidRPr="007F739A" w:rsidRDefault="00FA2B36" w:rsidP="00FE6371">
      <w:pPr>
        <w:keepNext/>
        <w:spacing w:after="38"/>
        <w:rPr>
          <w:ins w:id="12903" w:author="Alina Frey" w:date="2017-11-17T11:22:00Z"/>
          <w:color w:val="auto"/>
          <w:rPrChange w:id="12904" w:author="Alina Frey" w:date="2017-11-20T10:06:00Z">
            <w:rPr>
              <w:ins w:id="12905" w:author="Alina Frey" w:date="2017-11-17T11:22:00Z"/>
            </w:rPr>
          </w:rPrChange>
        </w:rPr>
      </w:pPr>
      <w:ins w:id="12906" w:author="Alina Frey" w:date="2017-11-20T16:41:00Z">
        <w:r>
          <w:rPr>
            <w:noProof/>
          </w:rPr>
          <mc:AlternateContent>
            <mc:Choice Requires="wps">
              <w:drawing>
                <wp:anchor distT="0" distB="0" distL="114300" distR="114300" simplePos="0" relativeHeight="251662336" behindDoc="0" locked="0" layoutInCell="1" allowOverlap="1" wp14:anchorId="4454BA0B" wp14:editId="5754019D">
                  <wp:simplePos x="0" y="0"/>
                  <wp:positionH relativeFrom="column">
                    <wp:posOffset>5537200</wp:posOffset>
                  </wp:positionH>
                  <wp:positionV relativeFrom="paragraph">
                    <wp:posOffset>1233170</wp:posOffset>
                  </wp:positionV>
                  <wp:extent cx="133350" cy="266065"/>
                  <wp:effectExtent l="19050" t="19050" r="57150" b="38735"/>
                  <wp:wrapNone/>
                  <wp:docPr id="433" name="Straight Arrow Connector 433"/>
                  <wp:cNvGraphicFramePr/>
                  <a:graphic xmlns:a="http://schemas.openxmlformats.org/drawingml/2006/main">
                    <a:graphicData uri="http://schemas.microsoft.com/office/word/2010/wordprocessingShape">
                      <wps:wsp>
                        <wps:cNvCnPr/>
                        <wps:spPr>
                          <a:xfrm>
                            <a:off x="0" y="0"/>
                            <a:ext cx="133350" cy="266065"/>
                          </a:xfrm>
                          <a:prstGeom prst="straightConnector1">
                            <a:avLst/>
                          </a:prstGeom>
                          <a:ln w="28575">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B0E8A15" id="Straight Arrow Connector 433" o:spid="_x0000_s1026" type="#_x0000_t32" style="position:absolute;margin-left:436pt;margin-top:97.1pt;width:10.5pt;height:20.9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" strokecolor="red" strokeweight="2.25pt">
                  <v:stroke endarrow="block" joinstyle="miter"/>
                </v:shape>
              </w:pict>
            </mc:Fallback>
          </mc:AlternateContent>
        </w:r>
      </w:ins>
      <w:r w:rsidR="000A34F9" w:rsidRPr="007F739A">
        <w:rPr>
          <w:rStyle w:val="CommentReference"/>
          <w:color w:val="auto"/>
          <w:rPrChange w:id="12907" w:author="Alina Frey" w:date="2017-11-20T10:06:00Z">
            <w:rPr>
              <w:rStyle w:val="CommentReference"/>
            </w:rPr>
          </w:rPrChange>
        </w:rPr>
        <w:commentReference w:id="12908"/>
      </w:r>
      <w:ins w:id="12909" w:author="Alina Frey" w:date="2017-11-20T16:41:00Z">
        <w:r>
          <w:rPr>
            <w:noProof/>
          </w:rPr>
          <w:drawing>
            <wp:inline distT="0" distB="0" distL="0" distR="0" wp14:anchorId="5662A721" wp14:editId="701260F3">
              <wp:extent cx="5943600" cy="1571625"/>
              <wp:effectExtent l="0" t="0" r="0" b="9525"/>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943600" cy="1571625"/>
                      </a:xfrm>
                      <a:prstGeom prst="rect">
                        <a:avLst/>
                      </a:prstGeom>
                    </pic:spPr>
                  </pic:pic>
                </a:graphicData>
              </a:graphic>
            </wp:inline>
          </w:drawing>
        </w:r>
        <w:r w:rsidRPr="00FA2B36">
          <w:rPr>
            <w:noProof/>
          </w:rPr>
          <w:t xml:space="preserve"> </w:t>
        </w:r>
      </w:ins>
    </w:p>
    <w:p w14:paraId="726D2BC1" w14:textId="5D2C4ACA" w:rsidR="00FE6371" w:rsidRPr="007F739A" w:rsidRDefault="00FE6371" w:rsidP="00FE6371">
      <w:pPr>
        <w:pStyle w:val="Caption"/>
        <w:rPr>
          <w:ins w:id="12910" w:author="Alina Frey" w:date="2017-11-17T11:22:00Z"/>
        </w:rPr>
      </w:pPr>
      <w:bookmarkStart w:id="12911" w:name="_Toc498937554"/>
      <w:bookmarkStart w:id="12912" w:name="_Toc498942402"/>
      <w:bookmarkStart w:id="12913" w:name="_Toc498939069"/>
      <w:bookmarkStart w:id="12914" w:name="_Toc499024642"/>
      <w:ins w:id="12915" w:author="Alina Frey" w:date="2017-11-17T11:22:00Z">
        <w:r w:rsidRPr="007F739A">
          <w:t xml:space="preserve">Figure </w:t>
        </w:r>
        <w:r w:rsidRPr="00CF2303">
          <w:fldChar w:fldCharType="begin"/>
        </w:r>
        <w:r w:rsidRPr="007F739A">
          <w:instrText xml:space="preserve"> SEQ Figure \* ARABIC </w:instrText>
        </w:r>
        <w:r w:rsidRPr="00CF2303">
          <w:fldChar w:fldCharType="separate"/>
        </w:r>
      </w:ins>
      <w:ins w:id="12916" w:author="Alina Frey [2]" w:date="2017-11-21T10:58:00Z">
        <w:r w:rsidR="003B7B8C">
          <w:rPr>
            <w:noProof/>
          </w:rPr>
          <w:t>178</w:t>
        </w:r>
      </w:ins>
      <w:ins w:id="12917" w:author="Alina Frey" w:date="2017-11-17T11:22:00Z">
        <w:r w:rsidRPr="00CF2303">
          <w:fldChar w:fldCharType="end"/>
        </w:r>
        <w:r w:rsidRPr="007F739A">
          <w:t>: Note</w:t>
        </w:r>
      </w:ins>
      <w:ins w:id="12918" w:author="Alina Frey" w:date="2017-11-21T10:38:00Z">
        <w:r w:rsidR="006B1325">
          <w:t xml:space="preserve"> – </w:t>
        </w:r>
      </w:ins>
      <w:ins w:id="12919" w:author="Alina Frey" w:date="2017-11-17T11:22:00Z">
        <w:r w:rsidRPr="007F739A">
          <w:t>Addendum added</w:t>
        </w:r>
        <w:bookmarkEnd w:id="12911"/>
        <w:bookmarkEnd w:id="12912"/>
        <w:bookmarkEnd w:id="12913"/>
        <w:bookmarkEnd w:id="12914"/>
      </w:ins>
    </w:p>
    <w:p w14:paraId="6C673639" w14:textId="210A9DD5" w:rsidR="002E6DF8" w:rsidRPr="00CF2303" w:rsidRDefault="002E6DF8">
      <w:pPr>
        <w:rPr>
          <w:ins w:id="12920" w:author="Alina Frey" w:date="2017-11-17T10:47:00Z"/>
        </w:rPr>
        <w:pPrChange w:id="12921" w:author="Alina Frey" w:date="2017-11-17T10:47:00Z">
          <w:pPr>
            <w:pStyle w:val="Alina-NormalText"/>
            <w:numPr>
              <w:numId w:val="138"/>
            </w:numPr>
            <w:spacing w:line="259" w:lineRule="auto"/>
            <w:ind w:left="720" w:hanging="360"/>
          </w:pPr>
        </w:pPrChange>
      </w:pPr>
      <w:ins w:id="12922" w:author="Alina Frey" w:date="2017-11-17T10:47:00Z">
        <w:r w:rsidRPr="007F739A">
          <w:rPr>
            <w:color w:val="auto"/>
            <w:rPrChange w:id="12923" w:author="Alina Frey" w:date="2017-11-20T10:06:00Z">
              <w:rPr/>
            </w:rPrChange>
          </w:rPr>
          <w:t>To view the addenda from the Dashboard Notes screen, click the blue Addendum button.</w:t>
        </w:r>
      </w:ins>
      <w:ins w:id="12924" w:author="Alina Frey" w:date="2017-11-17T11:23:00Z">
        <w:r w:rsidR="001C18DD" w:rsidRPr="007F739A">
          <w:rPr>
            <w:color w:val="auto"/>
            <w:rPrChange w:id="12925" w:author="Alina Frey" w:date="2017-11-20T10:06:00Z">
              <w:rPr/>
            </w:rPrChange>
          </w:rPr>
          <w:t xml:space="preserve"> </w:t>
        </w:r>
      </w:ins>
      <w:ins w:id="12926" w:author="Alina Frey" w:date="2017-11-17T10:47:00Z">
        <w:r w:rsidRPr="007F739A">
          <w:rPr>
            <w:color w:val="auto"/>
            <w:rPrChange w:id="12927" w:author="Alina Frey" w:date="2017-11-20T10:06:00Z">
              <w:rPr/>
            </w:rPrChange>
          </w:rPr>
          <w:t>This redirects the user to the Dashboard Note Addenda screen, showing a list of addendums, along with the original note.</w:t>
        </w:r>
      </w:ins>
    </w:p>
    <w:p w14:paraId="31DBE0CC" w14:textId="74D47ED9" w:rsidR="00753BF5" w:rsidRPr="007F739A" w:rsidRDefault="005A579E">
      <w:pPr>
        <w:keepNext/>
        <w:spacing w:after="38"/>
        <w:rPr>
          <w:ins w:id="12928" w:author="Alina Frey" w:date="2017-11-17T11:25:00Z"/>
          <w:color w:val="auto"/>
          <w:rPrChange w:id="12929" w:author="Alina Frey" w:date="2017-11-20T10:06:00Z">
            <w:rPr>
              <w:ins w:id="12930" w:author="Alina Frey" w:date="2017-11-17T11:25:00Z"/>
            </w:rPr>
          </w:rPrChange>
        </w:rPr>
        <w:pPrChange w:id="12931" w:author="Alina Frey" w:date="2017-11-17T11:25:00Z">
          <w:pPr/>
        </w:pPrChange>
      </w:pPr>
      <w:ins w:id="12932" w:author="Alina Frey" w:date="2017-11-20T16:43:00Z">
        <w:r>
          <w:rPr>
            <w:noProof/>
          </w:rPr>
          <w:drawing>
            <wp:inline distT="0" distB="0" distL="0" distR="0" wp14:anchorId="171341AC" wp14:editId="41F4A754">
              <wp:extent cx="5943600" cy="1402080"/>
              <wp:effectExtent l="0" t="0" r="0" b="762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943600" cy="1402080"/>
                      </a:xfrm>
                      <a:prstGeom prst="rect">
                        <a:avLst/>
                      </a:prstGeom>
                    </pic:spPr>
                  </pic:pic>
                </a:graphicData>
              </a:graphic>
            </wp:inline>
          </w:drawing>
        </w:r>
      </w:ins>
    </w:p>
    <w:p w14:paraId="4E980A7D" w14:textId="7D4A3E40" w:rsidR="002E6DF8" w:rsidRPr="00CF2303" w:rsidRDefault="00753BF5">
      <w:pPr>
        <w:pStyle w:val="Caption"/>
        <w:rPr>
          <w:ins w:id="12933" w:author="Alina Frey" w:date="2017-11-17T10:47:00Z"/>
        </w:rPr>
        <w:pPrChange w:id="12934" w:author="Alina Frey" w:date="2017-11-17T11:25:00Z">
          <w:pPr>
            <w:pStyle w:val="Alina-NormalText"/>
            <w:ind w:left="720"/>
          </w:pPr>
        </w:pPrChange>
      </w:pPr>
      <w:bookmarkStart w:id="12935" w:name="_Toc498937555"/>
      <w:bookmarkStart w:id="12936" w:name="_Toc498942403"/>
      <w:bookmarkStart w:id="12937" w:name="_Toc498939070"/>
      <w:bookmarkStart w:id="12938" w:name="_Toc499024643"/>
      <w:ins w:id="12939" w:author="Alina Frey" w:date="2017-11-17T11:25:00Z">
        <w:r w:rsidRPr="00CF2303">
          <w:t xml:space="preserve">Figure </w:t>
        </w:r>
        <w:r w:rsidRPr="00CF2303">
          <w:fldChar w:fldCharType="begin"/>
        </w:r>
        <w:r w:rsidRPr="00CF2303">
          <w:instrText xml:space="preserve"> SEQ Figure \* ARABIC </w:instrText>
        </w:r>
      </w:ins>
      <w:r w:rsidRPr="00CF2303">
        <w:fldChar w:fldCharType="separate"/>
      </w:r>
      <w:ins w:id="12940" w:author="Alina Frey [2]" w:date="2017-11-21T10:58:00Z">
        <w:r w:rsidR="003B7B8C">
          <w:rPr>
            <w:noProof/>
          </w:rPr>
          <w:t>179</w:t>
        </w:r>
      </w:ins>
      <w:ins w:id="12941" w:author="Alina Frey" w:date="2017-11-17T11:25:00Z">
        <w:r w:rsidRPr="00CF2303">
          <w:fldChar w:fldCharType="end"/>
        </w:r>
        <w:r w:rsidRPr="00CF2303">
          <w:t>: Adding Addendum to MCC Dashboard Note</w:t>
        </w:r>
      </w:ins>
      <w:bookmarkEnd w:id="12935"/>
      <w:bookmarkEnd w:id="12936"/>
      <w:bookmarkEnd w:id="12937"/>
      <w:bookmarkEnd w:id="12938"/>
    </w:p>
    <w:p w14:paraId="39D738E6" w14:textId="77777777" w:rsidR="002E6DF8" w:rsidRPr="00CF2303" w:rsidRDefault="002E6DF8">
      <w:pPr>
        <w:rPr>
          <w:ins w:id="12942" w:author="Alina Frey" w:date="2017-11-17T10:47:00Z"/>
        </w:rPr>
        <w:pPrChange w:id="12943" w:author="Alina Frey" w:date="2017-11-17T10:47:00Z">
          <w:pPr>
            <w:pStyle w:val="Alina-NormalText"/>
            <w:numPr>
              <w:numId w:val="138"/>
            </w:numPr>
            <w:spacing w:line="259" w:lineRule="auto"/>
            <w:ind w:left="720" w:hanging="360"/>
          </w:pPr>
        </w:pPrChange>
      </w:pPr>
      <w:ins w:id="12944" w:author="Alina Frey" w:date="2017-11-17T10:47:00Z">
        <w:r w:rsidRPr="007F739A">
          <w:rPr>
            <w:color w:val="auto"/>
            <w:rPrChange w:id="12945" w:author="Alina Frey" w:date="2017-11-20T10:06:00Z">
              <w:rPr/>
            </w:rPrChange>
          </w:rPr>
          <w:t>From the Dashboard Note Addenda screen, the user has multiple options, by selecting the corresponding button at the bottom of the screen:</w:t>
        </w:r>
      </w:ins>
    </w:p>
    <w:p w14:paraId="10AEA114" w14:textId="1C175F2F" w:rsidR="002E6DF8" w:rsidRPr="007F739A" w:rsidRDefault="002E6DF8" w:rsidP="00753BF5">
      <w:pPr>
        <w:pStyle w:val="ListParagraph"/>
        <w:numPr>
          <w:ilvl w:val="0"/>
          <w:numId w:val="141"/>
        </w:numPr>
        <w:rPr>
          <w:ins w:id="12946" w:author="Alina Frey" w:date="2017-11-17T11:28:00Z"/>
        </w:rPr>
      </w:pPr>
      <w:ins w:id="12947" w:author="Alina Frey" w:date="2017-11-17T10:47:00Z">
        <w:r w:rsidRPr="007F739A">
          <w:t xml:space="preserve">Add a </w:t>
        </w:r>
        <w:r w:rsidRPr="007F739A">
          <w:rPr>
            <w:b/>
            <w:rPrChange w:id="12948" w:author="Alina Frey" w:date="2017-11-20T10:06:00Z">
              <w:rPr/>
            </w:rPrChange>
          </w:rPr>
          <w:t>New Addendum</w:t>
        </w:r>
        <w:r w:rsidRPr="007F739A">
          <w:t xml:space="preserve"> to the selected MCC Dashboard Note</w:t>
        </w:r>
      </w:ins>
      <w:ins w:id="12949" w:author="Alina Frey" w:date="2017-11-17T11:26:00Z">
        <w:r w:rsidR="00E43D7B" w:rsidRPr="007F739A">
          <w:t xml:space="preserve">. </w:t>
        </w:r>
        <w:r w:rsidR="002D138F" w:rsidRPr="007F739A">
          <w:t xml:space="preserve">Follow the same steps as </w:t>
        </w:r>
      </w:ins>
      <w:ins w:id="12950" w:author="Alina Frey" w:date="2017-11-17T11:27:00Z">
        <w:r w:rsidR="002D138F" w:rsidRPr="007F739A">
          <w:t>adding the first addendum. Every</w:t>
        </w:r>
        <w:r w:rsidR="00843BE8" w:rsidRPr="007F739A">
          <w:t xml:space="preserve"> added </w:t>
        </w:r>
      </w:ins>
      <w:ins w:id="12951" w:author="Alina Frey" w:date="2017-11-17T11:37:00Z">
        <w:r w:rsidR="002F4023" w:rsidRPr="007F739A">
          <w:t xml:space="preserve">addendum </w:t>
        </w:r>
        <w:r w:rsidR="00D15BF7" w:rsidRPr="007F739A">
          <w:t>is displayed in</w:t>
        </w:r>
      </w:ins>
      <w:ins w:id="12952" w:author="Alina Frey" w:date="2017-11-17T11:27:00Z">
        <w:r w:rsidR="00843BE8" w:rsidRPr="007F739A">
          <w:t xml:space="preserve"> the </w:t>
        </w:r>
        <w:r w:rsidR="00A54433" w:rsidRPr="007F739A">
          <w:t xml:space="preserve">table in the Dashboard Note </w:t>
        </w:r>
      </w:ins>
      <w:ins w:id="12953" w:author="Alina Frey" w:date="2017-11-17T11:28:00Z">
        <w:r w:rsidR="00A54433" w:rsidRPr="007F739A">
          <w:t>Addenda screen.</w:t>
        </w:r>
      </w:ins>
    </w:p>
    <w:p w14:paraId="59B8B64F" w14:textId="6D516D4F" w:rsidR="00D77C87" w:rsidRPr="007F739A" w:rsidRDefault="00724D66">
      <w:pPr>
        <w:keepNext/>
        <w:spacing w:after="38"/>
        <w:rPr>
          <w:ins w:id="12954" w:author="Alina Frey" w:date="2017-11-17T11:28:00Z"/>
          <w:color w:val="auto"/>
          <w:rPrChange w:id="12955" w:author="Alina Frey" w:date="2017-11-20T10:06:00Z">
            <w:rPr>
              <w:ins w:id="12956" w:author="Alina Frey" w:date="2017-11-17T11:28:00Z"/>
            </w:rPr>
          </w:rPrChange>
        </w:rPr>
        <w:pPrChange w:id="12957" w:author="Alina Frey" w:date="2017-11-17T11:29:00Z">
          <w:pPr/>
        </w:pPrChange>
      </w:pPr>
      <w:ins w:id="12958" w:author="Alina Frey" w:date="2017-11-20T16:43:00Z">
        <w:r>
          <w:rPr>
            <w:noProof/>
          </w:rPr>
          <w:lastRenderedPageBreak/>
          <w:drawing>
            <wp:inline distT="0" distB="0" distL="0" distR="0" wp14:anchorId="67DB652F" wp14:editId="19084D86">
              <wp:extent cx="5943600" cy="1993265"/>
              <wp:effectExtent l="0" t="0" r="0" b="6985"/>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943600" cy="1993265"/>
                      </a:xfrm>
                      <a:prstGeom prst="rect">
                        <a:avLst/>
                      </a:prstGeom>
                    </pic:spPr>
                  </pic:pic>
                </a:graphicData>
              </a:graphic>
            </wp:inline>
          </w:drawing>
        </w:r>
      </w:ins>
    </w:p>
    <w:p w14:paraId="66210FC1" w14:textId="608D33AA" w:rsidR="00A54433" w:rsidRPr="00CF2303" w:rsidRDefault="00D77C87">
      <w:pPr>
        <w:pStyle w:val="Caption"/>
        <w:rPr>
          <w:ins w:id="12959" w:author="Alina Frey" w:date="2017-11-17T10:47:00Z"/>
        </w:rPr>
        <w:pPrChange w:id="12960" w:author="Alina Frey" w:date="2017-11-17T11:28:00Z">
          <w:pPr>
            <w:pStyle w:val="Alina-NormalText"/>
            <w:numPr>
              <w:ilvl w:val="1"/>
              <w:numId w:val="138"/>
            </w:numPr>
            <w:spacing w:after="0" w:line="259" w:lineRule="auto"/>
            <w:ind w:left="1440" w:hanging="360"/>
            <w:contextualSpacing/>
          </w:pPr>
        </w:pPrChange>
      </w:pPr>
      <w:bookmarkStart w:id="12961" w:name="_Toc498937556"/>
      <w:bookmarkStart w:id="12962" w:name="_Toc498942404"/>
      <w:bookmarkStart w:id="12963" w:name="_Toc498939071"/>
      <w:bookmarkStart w:id="12964" w:name="_Toc499024644"/>
      <w:ins w:id="12965" w:author="Alina Frey" w:date="2017-11-17T11:28:00Z">
        <w:r w:rsidRPr="00CF2303">
          <w:t xml:space="preserve">Figure </w:t>
        </w:r>
        <w:r w:rsidRPr="00CF2303">
          <w:fldChar w:fldCharType="begin"/>
        </w:r>
        <w:r w:rsidRPr="00CF2303">
          <w:instrText xml:space="preserve"> SEQ Figure \* ARABIC </w:instrText>
        </w:r>
      </w:ins>
      <w:r w:rsidRPr="00CF2303">
        <w:fldChar w:fldCharType="separate"/>
      </w:r>
      <w:ins w:id="12966" w:author="Alina Frey [2]" w:date="2017-11-21T10:58:00Z">
        <w:r w:rsidR="003B7B8C">
          <w:rPr>
            <w:noProof/>
          </w:rPr>
          <w:t>180</w:t>
        </w:r>
      </w:ins>
      <w:ins w:id="12967" w:author="Alina Frey" w:date="2017-11-17T11:28:00Z">
        <w:r w:rsidRPr="00CF2303">
          <w:fldChar w:fldCharType="end"/>
        </w:r>
        <w:r w:rsidRPr="00CF2303">
          <w:t>: More Addendums Added to the note</w:t>
        </w:r>
      </w:ins>
      <w:bookmarkEnd w:id="12961"/>
      <w:bookmarkEnd w:id="12962"/>
      <w:bookmarkEnd w:id="12963"/>
      <w:bookmarkEnd w:id="12964"/>
    </w:p>
    <w:p w14:paraId="166647B9" w14:textId="77777777" w:rsidR="002E6DF8" w:rsidRPr="00CF2303" w:rsidRDefault="002E6DF8">
      <w:pPr>
        <w:pStyle w:val="ListParagraph"/>
        <w:numPr>
          <w:ilvl w:val="0"/>
          <w:numId w:val="141"/>
        </w:numPr>
        <w:rPr>
          <w:ins w:id="12968" w:author="Alina Frey" w:date="2017-11-17T10:47:00Z"/>
        </w:rPr>
        <w:pPrChange w:id="12969" w:author="Alina Frey" w:date="2017-11-17T11:25:00Z">
          <w:pPr>
            <w:pStyle w:val="Alina-NormalText"/>
            <w:numPr>
              <w:ilvl w:val="1"/>
              <w:numId w:val="138"/>
            </w:numPr>
            <w:spacing w:after="0" w:line="259" w:lineRule="auto"/>
            <w:ind w:left="1440" w:hanging="360"/>
            <w:contextualSpacing/>
          </w:pPr>
        </w:pPrChange>
      </w:pPr>
      <w:ins w:id="12970" w:author="Alina Frey" w:date="2017-11-17T10:47:00Z">
        <w:r w:rsidRPr="007F739A">
          <w:rPr>
            <w:b/>
            <w:rPrChange w:id="12971" w:author="Alina Frey" w:date="2017-11-20T10:06:00Z">
              <w:rPr/>
            </w:rPrChange>
          </w:rPr>
          <w:t>Edit</w:t>
        </w:r>
        <w:r w:rsidRPr="00CF2303">
          <w:t xml:space="preserve"> an Addendum that was not signed yet</w:t>
        </w:r>
      </w:ins>
    </w:p>
    <w:p w14:paraId="6CDA344F" w14:textId="77777777" w:rsidR="002E6DF8" w:rsidRPr="00CF2303" w:rsidRDefault="002E6DF8">
      <w:pPr>
        <w:pStyle w:val="ListParagraph"/>
        <w:numPr>
          <w:ilvl w:val="0"/>
          <w:numId w:val="141"/>
        </w:numPr>
        <w:rPr>
          <w:ins w:id="12972" w:author="Alina Frey" w:date="2017-11-17T10:47:00Z"/>
        </w:rPr>
        <w:pPrChange w:id="12973" w:author="Alina Frey" w:date="2017-11-17T11:25:00Z">
          <w:pPr>
            <w:pStyle w:val="Alina-NormalText"/>
            <w:numPr>
              <w:ilvl w:val="1"/>
              <w:numId w:val="138"/>
            </w:numPr>
            <w:spacing w:after="0" w:line="259" w:lineRule="auto"/>
            <w:ind w:left="1440" w:hanging="360"/>
            <w:contextualSpacing/>
          </w:pPr>
        </w:pPrChange>
      </w:pPr>
      <w:ins w:id="12974" w:author="Alina Frey" w:date="2017-11-17T10:47:00Z">
        <w:r w:rsidRPr="007F739A">
          <w:rPr>
            <w:b/>
            <w:rPrChange w:id="12975" w:author="Alina Frey" w:date="2017-11-20T10:06:00Z">
              <w:rPr/>
            </w:rPrChange>
          </w:rPr>
          <w:t>Sign</w:t>
        </w:r>
        <w:r w:rsidRPr="00CF2303">
          <w:t xml:space="preserve"> an Addendum that was not signed yet</w:t>
        </w:r>
      </w:ins>
    </w:p>
    <w:p w14:paraId="0A15AC12" w14:textId="7516FE27" w:rsidR="002E6DF8" w:rsidRPr="00CF2303" w:rsidRDefault="002E6DF8">
      <w:pPr>
        <w:pStyle w:val="ListParagraph"/>
        <w:numPr>
          <w:ilvl w:val="0"/>
          <w:numId w:val="141"/>
        </w:numPr>
        <w:rPr>
          <w:ins w:id="12976" w:author="Alina Frey" w:date="2017-11-17T10:47:00Z"/>
        </w:rPr>
        <w:pPrChange w:id="12977" w:author="Alina Frey" w:date="2017-11-17T11:25:00Z">
          <w:pPr>
            <w:pStyle w:val="Alina-NormalText"/>
            <w:numPr>
              <w:ilvl w:val="1"/>
              <w:numId w:val="138"/>
            </w:numPr>
            <w:spacing w:after="0" w:line="259" w:lineRule="auto"/>
            <w:ind w:left="1440" w:hanging="360"/>
            <w:contextualSpacing/>
          </w:pPr>
        </w:pPrChange>
      </w:pPr>
      <w:ins w:id="12978" w:author="Alina Frey" w:date="2017-11-17T10:47:00Z">
        <w:r w:rsidRPr="007F739A">
          <w:rPr>
            <w:b/>
            <w:rPrChange w:id="12979" w:author="Alina Frey" w:date="2017-11-20T10:06:00Z">
              <w:rPr/>
            </w:rPrChange>
          </w:rPr>
          <w:t>Delete</w:t>
        </w:r>
        <w:r w:rsidRPr="00CF2303">
          <w:t xml:space="preserve"> an Addendum that was not signed yet. </w:t>
        </w:r>
      </w:ins>
      <w:ins w:id="12980" w:author="Alina Frey" w:date="2017-11-17T11:29:00Z">
        <w:r w:rsidR="0059036B" w:rsidRPr="00CF2303">
          <w:t>To delete an addend</w:t>
        </w:r>
      </w:ins>
      <w:ins w:id="12981" w:author="Alina Frey" w:date="2017-11-17T11:30:00Z">
        <w:r w:rsidR="0059036B" w:rsidRPr="00CF2303">
          <w:t>um, highlight the corresponding row, and sel</w:t>
        </w:r>
      </w:ins>
      <w:ins w:id="12982" w:author="Alina Frey" w:date="2017-11-17T11:33:00Z">
        <w:r w:rsidR="00086F23" w:rsidRPr="00CF2303">
          <w:t>ect</w:t>
        </w:r>
        <w:r w:rsidR="005E4D3B" w:rsidRPr="00CF2303">
          <w:t xml:space="preserve"> Delete b</w:t>
        </w:r>
      </w:ins>
      <w:ins w:id="12983" w:author="Alina Frey" w:date="2017-11-17T11:35:00Z">
        <w:r w:rsidR="00D1150D" w:rsidRPr="00CF2303">
          <w:t>u</w:t>
        </w:r>
      </w:ins>
      <w:ins w:id="12984" w:author="Alina Frey" w:date="2017-11-17T11:33:00Z">
        <w:r w:rsidR="005E4D3B" w:rsidRPr="00CF2303">
          <w:t>tton.</w:t>
        </w:r>
      </w:ins>
      <w:ins w:id="12985" w:author="Alina Frey" w:date="2017-11-17T11:30:00Z">
        <w:r w:rsidR="0059036B" w:rsidRPr="00CF2303">
          <w:t xml:space="preserve"> </w:t>
        </w:r>
      </w:ins>
      <w:ins w:id="12986" w:author="Alina Frey" w:date="2017-11-17T10:47:00Z">
        <w:r w:rsidRPr="00CF2303">
          <w:t>The user will be prompted to enter a reason for why the addendum is being deleted.</w:t>
        </w:r>
      </w:ins>
      <w:ins w:id="12987" w:author="Alina Frey" w:date="2017-11-17T11:35:00Z">
        <w:r w:rsidR="00D1150D" w:rsidRPr="00CF2303">
          <w:t xml:space="preserve"> Select Cancel to cancel the deletion of the note, or Delete, to remove the addendum from the note.</w:t>
        </w:r>
      </w:ins>
    </w:p>
    <w:p w14:paraId="0FF1E158" w14:textId="77777777" w:rsidR="002019A4" w:rsidRPr="007F739A" w:rsidRDefault="001C1AA8">
      <w:pPr>
        <w:keepNext/>
        <w:spacing w:after="38"/>
        <w:rPr>
          <w:ins w:id="12988" w:author="Alina Frey" w:date="2017-11-17T11:32:00Z"/>
          <w:color w:val="auto"/>
          <w:rPrChange w:id="12989" w:author="Alina Frey" w:date="2017-11-20T10:06:00Z">
            <w:rPr>
              <w:ins w:id="12990" w:author="Alina Frey" w:date="2017-11-17T11:32:00Z"/>
            </w:rPr>
          </w:rPrChange>
        </w:rPr>
        <w:pPrChange w:id="12991" w:author="Alina Frey" w:date="2017-11-17T11:42:00Z">
          <w:pPr/>
        </w:pPrChange>
      </w:pPr>
      <w:ins w:id="12992" w:author="Alina Frey" w:date="2017-11-17T11:32:00Z">
        <w:r w:rsidRPr="007F739A">
          <w:rPr>
            <w:noProof/>
            <w:color w:val="auto"/>
            <w:rPrChange w:id="12993" w:author="Alina Frey" w:date="2017-11-20T10:06:00Z">
              <w:rPr>
                <w:noProof/>
              </w:rPr>
            </w:rPrChange>
          </w:rPr>
          <w:drawing>
            <wp:inline distT="0" distB="0" distL="0" distR="0" wp14:anchorId="068F36CA" wp14:editId="2BD4936B">
              <wp:extent cx="2743200" cy="1252057"/>
              <wp:effectExtent l="0" t="0" r="0" b="571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2750016" cy="1255168"/>
                      </a:xfrm>
                      <a:prstGeom prst="rect">
                        <a:avLst/>
                      </a:prstGeom>
                    </pic:spPr>
                  </pic:pic>
                </a:graphicData>
              </a:graphic>
            </wp:inline>
          </w:drawing>
        </w:r>
      </w:ins>
    </w:p>
    <w:p w14:paraId="7C76DB45" w14:textId="4CECFA6A" w:rsidR="002E6DF8" w:rsidRPr="00CF2303" w:rsidRDefault="002019A4">
      <w:pPr>
        <w:pStyle w:val="Caption"/>
        <w:rPr>
          <w:ins w:id="12994" w:author="Alina Frey" w:date="2017-11-17T10:47:00Z"/>
        </w:rPr>
        <w:pPrChange w:id="12995" w:author="Alina Frey" w:date="2017-11-17T11:32:00Z">
          <w:pPr>
            <w:pStyle w:val="Alina-NormalText"/>
            <w:ind w:left="1440"/>
          </w:pPr>
        </w:pPrChange>
      </w:pPr>
      <w:bookmarkStart w:id="12996" w:name="_Toc498937557"/>
      <w:bookmarkStart w:id="12997" w:name="_Toc498942405"/>
      <w:bookmarkStart w:id="12998" w:name="_Toc498939072"/>
      <w:bookmarkStart w:id="12999" w:name="_Toc499024645"/>
      <w:ins w:id="13000" w:author="Alina Frey" w:date="2017-11-17T11:32:00Z">
        <w:r w:rsidRPr="00CF2303">
          <w:t xml:space="preserve">Figure </w:t>
        </w:r>
        <w:r w:rsidRPr="00CF2303">
          <w:fldChar w:fldCharType="begin"/>
        </w:r>
        <w:r w:rsidRPr="00CF2303">
          <w:instrText xml:space="preserve"> SEQ Figure \* ARABIC </w:instrText>
        </w:r>
      </w:ins>
      <w:r w:rsidRPr="00CF2303">
        <w:fldChar w:fldCharType="separate"/>
      </w:r>
      <w:ins w:id="13001" w:author="Alina Frey [2]" w:date="2017-11-21T10:58:00Z">
        <w:r w:rsidR="003B7B8C">
          <w:rPr>
            <w:noProof/>
          </w:rPr>
          <w:t>181</w:t>
        </w:r>
      </w:ins>
      <w:ins w:id="13002" w:author="Alina Frey" w:date="2017-11-17T11:32:00Z">
        <w:r w:rsidRPr="00CF2303">
          <w:fldChar w:fldCharType="end"/>
        </w:r>
        <w:r w:rsidRPr="00CF2303">
          <w:t>: Delete Addendum</w:t>
        </w:r>
      </w:ins>
      <w:bookmarkEnd w:id="12996"/>
      <w:bookmarkEnd w:id="12997"/>
      <w:bookmarkEnd w:id="12998"/>
      <w:bookmarkEnd w:id="12999"/>
    </w:p>
    <w:p w14:paraId="76C6D0C3" w14:textId="3BA3CC85" w:rsidR="002E6DF8" w:rsidRPr="007F739A" w:rsidRDefault="002E6DF8" w:rsidP="00753BF5">
      <w:pPr>
        <w:pStyle w:val="ListParagraph"/>
        <w:numPr>
          <w:ilvl w:val="0"/>
          <w:numId w:val="141"/>
        </w:numPr>
        <w:rPr>
          <w:ins w:id="13003" w:author="Alina Frey" w:date="2017-11-17T11:42:00Z"/>
        </w:rPr>
      </w:pPr>
      <w:ins w:id="13004" w:author="Alina Frey" w:date="2017-11-17T10:47:00Z">
        <w:r w:rsidRPr="007F739A">
          <w:rPr>
            <w:b/>
            <w:rPrChange w:id="13005" w:author="Alina Frey" w:date="2017-11-20T10:06:00Z">
              <w:rPr/>
            </w:rPrChange>
          </w:rPr>
          <w:t>View</w:t>
        </w:r>
        <w:r w:rsidRPr="007F739A">
          <w:t xml:space="preserve"> the details of the selected </w:t>
        </w:r>
      </w:ins>
      <w:ins w:id="13006" w:author="Alina Frey" w:date="2017-11-17T11:41:00Z">
        <w:r w:rsidR="00863082" w:rsidRPr="007F739A">
          <w:t>addendum</w:t>
        </w:r>
      </w:ins>
      <w:ins w:id="13007" w:author="Alina Frey" w:date="2017-11-17T10:47:00Z">
        <w:r w:rsidRPr="007F739A">
          <w:t>.</w:t>
        </w:r>
      </w:ins>
    </w:p>
    <w:p w14:paraId="48A28BDB" w14:textId="26148A1A" w:rsidR="00677F76" w:rsidRPr="007F739A" w:rsidRDefault="00A92DAD">
      <w:pPr>
        <w:keepNext/>
        <w:spacing w:after="38"/>
        <w:rPr>
          <w:ins w:id="13008" w:author="Alina Frey" w:date="2017-11-17T11:42:00Z"/>
          <w:color w:val="auto"/>
          <w:rPrChange w:id="13009" w:author="Alina Frey" w:date="2017-11-20T10:06:00Z">
            <w:rPr>
              <w:ins w:id="13010" w:author="Alina Frey" w:date="2017-11-17T11:42:00Z"/>
            </w:rPr>
          </w:rPrChange>
        </w:rPr>
        <w:pPrChange w:id="13011" w:author="Alina Frey" w:date="2017-11-17T11:42:00Z">
          <w:pPr/>
        </w:pPrChange>
      </w:pPr>
      <w:ins w:id="13012" w:author="Alina Frey" w:date="2017-11-20T16:47:00Z">
        <w:r>
          <w:rPr>
            <w:noProof/>
          </w:rPr>
          <w:lastRenderedPageBreak/>
          <w:drawing>
            <wp:inline distT="0" distB="0" distL="0" distR="0" wp14:anchorId="7D02DAC3" wp14:editId="7E89B5FC">
              <wp:extent cx="3702050" cy="3128153"/>
              <wp:effectExtent l="0" t="0" r="0"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3707873" cy="3133073"/>
                      </a:xfrm>
                      <a:prstGeom prst="rect">
                        <a:avLst/>
                      </a:prstGeom>
                    </pic:spPr>
                  </pic:pic>
                </a:graphicData>
              </a:graphic>
            </wp:inline>
          </w:drawing>
        </w:r>
      </w:ins>
    </w:p>
    <w:p w14:paraId="15E9D087" w14:textId="193D651A" w:rsidR="00C630D3" w:rsidRPr="00CF2303" w:rsidRDefault="00677F76">
      <w:pPr>
        <w:pStyle w:val="Caption"/>
        <w:rPr>
          <w:ins w:id="13013" w:author="Alina Frey" w:date="2017-11-17T10:47:00Z"/>
        </w:rPr>
        <w:pPrChange w:id="13014" w:author="Alina Frey" w:date="2017-11-17T11:42:00Z">
          <w:pPr>
            <w:pStyle w:val="Alina-NormalText"/>
            <w:numPr>
              <w:ilvl w:val="1"/>
              <w:numId w:val="138"/>
            </w:numPr>
            <w:spacing w:after="0" w:line="259" w:lineRule="auto"/>
            <w:ind w:left="1440" w:hanging="360"/>
            <w:contextualSpacing/>
          </w:pPr>
        </w:pPrChange>
      </w:pPr>
      <w:bookmarkStart w:id="13015" w:name="_Toc498937558"/>
      <w:bookmarkStart w:id="13016" w:name="_Toc498942406"/>
      <w:bookmarkStart w:id="13017" w:name="_Toc498939073"/>
      <w:bookmarkStart w:id="13018" w:name="_Toc499024646"/>
      <w:ins w:id="13019" w:author="Alina Frey" w:date="2017-11-17T11:42:00Z">
        <w:r w:rsidRPr="00CF2303">
          <w:t xml:space="preserve">Figure </w:t>
        </w:r>
        <w:r w:rsidRPr="00CF2303">
          <w:fldChar w:fldCharType="begin"/>
        </w:r>
        <w:r w:rsidRPr="00CF2303">
          <w:instrText xml:space="preserve"> SEQ Figure \* ARABIC </w:instrText>
        </w:r>
      </w:ins>
      <w:r w:rsidRPr="00CF2303">
        <w:fldChar w:fldCharType="separate"/>
      </w:r>
      <w:ins w:id="13020" w:author="Alina Frey [2]" w:date="2017-11-21T10:58:00Z">
        <w:r w:rsidR="003B7B8C">
          <w:rPr>
            <w:noProof/>
          </w:rPr>
          <w:t>182</w:t>
        </w:r>
      </w:ins>
      <w:ins w:id="13021" w:author="Alina Frey" w:date="2017-11-17T11:42:00Z">
        <w:r w:rsidRPr="00CF2303">
          <w:fldChar w:fldCharType="end"/>
        </w:r>
        <w:r w:rsidRPr="00CF2303">
          <w:t>: View Addendum Details</w:t>
        </w:r>
      </w:ins>
      <w:bookmarkEnd w:id="13015"/>
      <w:bookmarkEnd w:id="13016"/>
      <w:bookmarkEnd w:id="13017"/>
      <w:bookmarkEnd w:id="13018"/>
    </w:p>
    <w:p w14:paraId="4443BBDB" w14:textId="77777777" w:rsidR="002E6DF8" w:rsidRPr="00CF2303" w:rsidRDefault="002E6DF8">
      <w:pPr>
        <w:pStyle w:val="ListParagraph"/>
        <w:numPr>
          <w:ilvl w:val="0"/>
          <w:numId w:val="141"/>
        </w:numPr>
        <w:rPr>
          <w:ins w:id="13022" w:author="Alina Frey" w:date="2017-11-17T10:47:00Z"/>
        </w:rPr>
        <w:pPrChange w:id="13023" w:author="Alina Frey" w:date="2017-11-17T11:25:00Z">
          <w:pPr>
            <w:pStyle w:val="Alina-NormalText"/>
            <w:numPr>
              <w:ilvl w:val="1"/>
              <w:numId w:val="138"/>
            </w:numPr>
            <w:spacing w:after="0" w:line="259" w:lineRule="auto"/>
            <w:ind w:left="1440" w:hanging="360"/>
            <w:contextualSpacing/>
          </w:pPr>
        </w:pPrChange>
      </w:pPr>
      <w:ins w:id="13024" w:author="Alina Frey" w:date="2017-11-17T10:47:00Z">
        <w:r w:rsidRPr="00CF2303">
          <w:t xml:space="preserve">Navigate back to the Dashboard Notes screen by selecting </w:t>
        </w:r>
        <w:r w:rsidRPr="007F739A">
          <w:rPr>
            <w:b/>
            <w:rPrChange w:id="13025" w:author="Alina Frey" w:date="2017-11-20T10:06:00Z">
              <w:rPr/>
            </w:rPrChange>
          </w:rPr>
          <w:t>All Notes</w:t>
        </w:r>
        <w:r w:rsidRPr="00CF2303">
          <w:t xml:space="preserve"> button.</w:t>
        </w:r>
      </w:ins>
    </w:p>
    <w:p w14:paraId="6049989F" w14:textId="77777777" w:rsidR="002E6DF8" w:rsidRPr="007F739A" w:rsidRDefault="002E6DF8" w:rsidP="002E6DF8">
      <w:pPr>
        <w:pStyle w:val="Heading3"/>
        <w:numPr>
          <w:ilvl w:val="2"/>
          <w:numId w:val="0"/>
        </w:numPr>
        <w:spacing w:after="240"/>
        <w:ind w:left="864" w:hanging="864"/>
        <w:rPr>
          <w:ins w:id="13026" w:author="Alina Frey" w:date="2017-11-17T10:47:00Z"/>
          <w:color w:val="auto"/>
          <w:rPrChange w:id="13027" w:author="Alina Frey" w:date="2017-11-20T10:06:00Z">
            <w:rPr>
              <w:ins w:id="13028" w:author="Alina Frey" w:date="2017-11-17T10:47:00Z"/>
            </w:rPr>
          </w:rPrChange>
        </w:rPr>
      </w:pPr>
      <w:bookmarkStart w:id="13029" w:name="_Toc497816434"/>
      <w:bookmarkStart w:id="13030" w:name="_Ref498682062"/>
      <w:bookmarkStart w:id="13031" w:name="_Toc498937665"/>
      <w:bookmarkStart w:id="13032" w:name="_Toc498942513"/>
      <w:bookmarkStart w:id="13033" w:name="_Toc498939180"/>
      <w:bookmarkStart w:id="13034" w:name="_Toc499024448"/>
      <w:ins w:id="13035" w:author="Alina Frey" w:date="2017-11-17T10:47:00Z">
        <w:r w:rsidRPr="007F739A">
          <w:rPr>
            <w:color w:val="auto"/>
            <w:rPrChange w:id="13036" w:author="Alina Frey" w:date="2017-11-20T10:06:00Z">
              <w:rPr/>
            </w:rPrChange>
          </w:rPr>
          <w:t>View the details of a Note</w:t>
        </w:r>
        <w:bookmarkEnd w:id="13029"/>
        <w:bookmarkEnd w:id="13030"/>
        <w:bookmarkEnd w:id="13031"/>
        <w:bookmarkEnd w:id="13032"/>
        <w:bookmarkEnd w:id="13033"/>
        <w:bookmarkEnd w:id="13034"/>
      </w:ins>
    </w:p>
    <w:p w14:paraId="0271072C" w14:textId="75081B5F" w:rsidR="002E6DF8" w:rsidRPr="00CF2303" w:rsidRDefault="002E6DF8">
      <w:pPr>
        <w:rPr>
          <w:ins w:id="13037" w:author="Alina Frey" w:date="2017-11-17T10:47:00Z"/>
        </w:rPr>
        <w:pPrChange w:id="13038" w:author="Alina Frey" w:date="2017-11-17T10:47:00Z">
          <w:pPr>
            <w:pStyle w:val="Alina-NormalText"/>
            <w:numPr>
              <w:numId w:val="139"/>
            </w:numPr>
            <w:spacing w:after="0" w:line="259" w:lineRule="auto"/>
            <w:ind w:left="720" w:hanging="360"/>
            <w:contextualSpacing/>
          </w:pPr>
        </w:pPrChange>
      </w:pPr>
      <w:ins w:id="13039" w:author="Alina Frey" w:date="2017-11-17T10:47:00Z">
        <w:r w:rsidRPr="007F739A">
          <w:rPr>
            <w:color w:val="auto"/>
            <w:rPrChange w:id="13040" w:author="Alina Frey" w:date="2017-11-20T10:06:00Z">
              <w:rPr/>
            </w:rPrChange>
          </w:rPr>
          <w:t xml:space="preserve">To view the details of a Note, </w:t>
        </w:r>
      </w:ins>
      <w:ins w:id="13041" w:author="Alina Frey" w:date="2017-11-17T11:43:00Z">
        <w:r w:rsidR="0082582E" w:rsidRPr="007F739A">
          <w:rPr>
            <w:color w:val="auto"/>
            <w:rPrChange w:id="13042" w:author="Alina Frey" w:date="2017-11-20T10:06:00Z">
              <w:rPr/>
            </w:rPrChange>
          </w:rPr>
          <w:t>highlight</w:t>
        </w:r>
      </w:ins>
      <w:ins w:id="13043" w:author="Alina Frey" w:date="2017-11-17T10:47:00Z">
        <w:r w:rsidRPr="007F739A">
          <w:rPr>
            <w:color w:val="auto"/>
            <w:rPrChange w:id="13044" w:author="Alina Frey" w:date="2017-11-20T10:06:00Z">
              <w:rPr/>
            </w:rPrChange>
          </w:rPr>
          <w:t xml:space="preserve"> the Note row from the Dashboard Notes screen and </w:t>
        </w:r>
      </w:ins>
      <w:ins w:id="13045" w:author="Alina Frey" w:date="2017-11-17T11:43:00Z">
        <w:r w:rsidR="0082582E" w:rsidRPr="007F739A">
          <w:rPr>
            <w:color w:val="auto"/>
            <w:rPrChange w:id="13046" w:author="Alina Frey" w:date="2017-11-20T10:06:00Z">
              <w:rPr/>
            </w:rPrChange>
          </w:rPr>
          <w:t>select</w:t>
        </w:r>
      </w:ins>
      <w:ins w:id="13047" w:author="Alina Frey" w:date="2017-11-17T10:47:00Z">
        <w:r w:rsidRPr="007F739A">
          <w:rPr>
            <w:color w:val="auto"/>
            <w:rPrChange w:id="13048" w:author="Alina Frey" w:date="2017-11-20T10:06:00Z">
              <w:rPr/>
            </w:rPrChange>
          </w:rPr>
          <w:t xml:space="preserve"> View button at the bottom of the screen. </w:t>
        </w:r>
      </w:ins>
      <w:ins w:id="13049" w:author="Alina Frey" w:date="2017-11-17T11:45:00Z">
        <w:r w:rsidR="00082208" w:rsidRPr="007F739A">
          <w:rPr>
            <w:rFonts w:eastAsia="Times New Roman" w:cs="Times New Roman"/>
            <w:color w:val="auto"/>
            <w:rPrChange w:id="13050" w:author="Alina Frey" w:date="2017-11-20T10:06:00Z">
              <w:rPr>
                <w:rFonts w:eastAsia="Times New Roman" w:cs="Times New Roman"/>
              </w:rPr>
            </w:rPrChange>
          </w:rPr>
          <w:t xml:space="preserve">The note opens for review but cannot be edited. </w:t>
        </w:r>
      </w:ins>
      <w:ins w:id="13051" w:author="Alina Frey" w:date="2017-11-17T11:46:00Z">
        <w:r w:rsidR="00082208" w:rsidRPr="007F739A">
          <w:rPr>
            <w:rFonts w:eastAsia="Times New Roman" w:cs="Times New Roman"/>
            <w:color w:val="auto"/>
            <w:rPrChange w:id="13052" w:author="Alina Frey" w:date="2017-11-20T10:06:00Z">
              <w:rPr>
                <w:rFonts w:eastAsia="Times New Roman" w:cs="Times New Roman"/>
              </w:rPr>
            </w:rPrChange>
          </w:rPr>
          <w:t xml:space="preserve">Any note </w:t>
        </w:r>
        <w:r w:rsidR="006A0793" w:rsidRPr="007F739A">
          <w:rPr>
            <w:rFonts w:eastAsia="Times New Roman" w:cs="Times New Roman"/>
            <w:color w:val="auto"/>
            <w:rPrChange w:id="13053" w:author="Alina Frey" w:date="2017-11-20T10:06:00Z">
              <w:rPr>
                <w:rFonts w:eastAsia="Times New Roman" w:cs="Times New Roman"/>
              </w:rPr>
            </w:rPrChange>
          </w:rPr>
          <w:t>can be viewed: Call Notes and MCC Dashboard Notes.</w:t>
        </w:r>
      </w:ins>
    </w:p>
    <w:p w14:paraId="452CDCAE" w14:textId="123F6A75" w:rsidR="002E6DF8" w:rsidRPr="00CF2303" w:rsidRDefault="002E6DF8">
      <w:pPr>
        <w:rPr>
          <w:ins w:id="13054" w:author="Alina Frey" w:date="2017-11-17T10:47:00Z"/>
        </w:rPr>
        <w:pPrChange w:id="13055" w:author="Alina Frey" w:date="2017-11-17T10:47:00Z">
          <w:pPr>
            <w:pStyle w:val="Alina-NormalText"/>
            <w:numPr>
              <w:numId w:val="139"/>
            </w:numPr>
            <w:spacing w:after="0" w:line="259" w:lineRule="auto"/>
            <w:ind w:left="720" w:hanging="360"/>
            <w:contextualSpacing/>
          </w:pPr>
        </w:pPrChange>
      </w:pPr>
      <w:ins w:id="13056" w:author="Alina Frey" w:date="2017-11-17T10:47:00Z">
        <w:r w:rsidRPr="007F739A">
          <w:rPr>
            <w:color w:val="auto"/>
            <w:rPrChange w:id="13057" w:author="Alina Frey" w:date="2017-11-20T10:06:00Z">
              <w:rPr/>
            </w:rPrChange>
          </w:rPr>
          <w:t xml:space="preserve">The Note details page should show all </w:t>
        </w:r>
      </w:ins>
      <w:ins w:id="13058" w:author="Alina Frey" w:date="2017-11-17T11:44:00Z">
        <w:r w:rsidR="00654257" w:rsidRPr="007F739A">
          <w:rPr>
            <w:color w:val="auto"/>
            <w:rPrChange w:id="13059" w:author="Alina Frey" w:date="2017-11-20T10:06:00Z">
              <w:rPr/>
            </w:rPrChange>
          </w:rPr>
          <w:t xml:space="preserve">the details of the note, including all </w:t>
        </w:r>
      </w:ins>
      <w:ins w:id="13060" w:author="Alina Frey" w:date="2017-11-17T10:47:00Z">
        <w:r w:rsidRPr="007F739A">
          <w:rPr>
            <w:color w:val="auto"/>
            <w:rPrChange w:id="13061" w:author="Alina Frey" w:date="2017-11-20T10:06:00Z">
              <w:rPr/>
            </w:rPrChange>
          </w:rPr>
          <w:t xml:space="preserve">the Addendums made to </w:t>
        </w:r>
      </w:ins>
      <w:ins w:id="13062" w:author="Alina Frey" w:date="2017-11-17T11:44:00Z">
        <w:r w:rsidR="00654257" w:rsidRPr="007F739A">
          <w:rPr>
            <w:color w:val="auto"/>
            <w:rPrChange w:id="13063" w:author="Alina Frey" w:date="2017-11-20T10:06:00Z">
              <w:rPr/>
            </w:rPrChange>
          </w:rPr>
          <w:t>that</w:t>
        </w:r>
      </w:ins>
      <w:ins w:id="13064" w:author="Alina Frey" w:date="2017-11-17T10:47:00Z">
        <w:r w:rsidRPr="007F739A">
          <w:rPr>
            <w:color w:val="auto"/>
            <w:rPrChange w:id="13065" w:author="Alina Frey" w:date="2017-11-20T10:06:00Z">
              <w:rPr/>
            </w:rPrChange>
          </w:rPr>
          <w:t xml:space="preserve"> note, in order they were added, if any.</w:t>
        </w:r>
      </w:ins>
    </w:p>
    <w:p w14:paraId="651AD3CE" w14:textId="6B677440" w:rsidR="002E6DF8" w:rsidRPr="007F739A" w:rsidRDefault="00F32C0D">
      <w:pPr>
        <w:keepNext/>
        <w:spacing w:after="38"/>
        <w:rPr>
          <w:ins w:id="13066" w:author="Alina Frey" w:date="2017-11-17T11:45:00Z"/>
          <w:color w:val="auto"/>
          <w:rPrChange w:id="13067" w:author="Alina Frey" w:date="2017-11-20T10:06:00Z">
            <w:rPr>
              <w:ins w:id="13068" w:author="Alina Frey" w:date="2017-11-17T11:45:00Z"/>
            </w:rPr>
          </w:rPrChange>
        </w:rPr>
        <w:pPrChange w:id="13069" w:author="Alina Frey" w:date="2017-11-17T13:02:00Z">
          <w:pPr/>
        </w:pPrChange>
      </w:pPr>
      <w:ins w:id="13070" w:author="Alina Frey" w:date="2017-11-20T16:48:00Z">
        <w:r>
          <w:rPr>
            <w:noProof/>
          </w:rPr>
          <w:lastRenderedPageBreak/>
          <w:drawing>
            <wp:inline distT="0" distB="0" distL="0" distR="0" wp14:anchorId="7AE39A08" wp14:editId="15DD9CBB">
              <wp:extent cx="3657600" cy="3016348"/>
              <wp:effectExtent l="0" t="0" r="0" b="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3658545" cy="3017127"/>
                      </a:xfrm>
                      <a:prstGeom prst="rect">
                        <a:avLst/>
                      </a:prstGeom>
                    </pic:spPr>
                  </pic:pic>
                </a:graphicData>
              </a:graphic>
            </wp:inline>
          </w:drawing>
        </w:r>
      </w:ins>
    </w:p>
    <w:p w14:paraId="4FC18B28" w14:textId="056ACE25" w:rsidR="00654889" w:rsidRPr="007F739A" w:rsidRDefault="00654889" w:rsidP="00654889">
      <w:pPr>
        <w:pStyle w:val="Caption"/>
        <w:rPr>
          <w:ins w:id="13071" w:author="Alina Frey" w:date="2017-11-17T11:45:00Z"/>
        </w:rPr>
      </w:pPr>
      <w:bookmarkStart w:id="13072" w:name="_Toc498937559"/>
      <w:bookmarkStart w:id="13073" w:name="_Toc498942407"/>
      <w:bookmarkStart w:id="13074" w:name="_Toc498939074"/>
      <w:bookmarkStart w:id="13075" w:name="_Toc499024647"/>
      <w:ins w:id="13076" w:author="Alina Frey" w:date="2017-11-17T11:45:00Z">
        <w:r w:rsidRPr="007F739A">
          <w:t xml:space="preserve">Figure </w:t>
        </w:r>
        <w:r w:rsidRPr="00CF2303">
          <w:fldChar w:fldCharType="begin"/>
        </w:r>
        <w:r w:rsidRPr="007F739A">
          <w:instrText xml:space="preserve"> SEQ Figure \* ARABIC </w:instrText>
        </w:r>
        <w:r w:rsidRPr="00CF2303">
          <w:fldChar w:fldCharType="separate"/>
        </w:r>
      </w:ins>
      <w:ins w:id="13077" w:author="Alina Frey [2]" w:date="2017-11-21T10:58:00Z">
        <w:r w:rsidR="003B7B8C">
          <w:rPr>
            <w:noProof/>
          </w:rPr>
          <w:t>183</w:t>
        </w:r>
      </w:ins>
      <w:ins w:id="13078" w:author="Alina Frey" w:date="2017-11-17T11:45:00Z">
        <w:r w:rsidRPr="00CF2303">
          <w:fldChar w:fldCharType="end"/>
        </w:r>
        <w:r w:rsidRPr="007F739A">
          <w:t xml:space="preserve">: </w:t>
        </w:r>
        <w:r w:rsidR="00082208" w:rsidRPr="007F739A">
          <w:t xml:space="preserve">View </w:t>
        </w:r>
        <w:r w:rsidRPr="007F739A">
          <w:t>Dashboard Note</w:t>
        </w:r>
        <w:bookmarkEnd w:id="13072"/>
        <w:bookmarkEnd w:id="13073"/>
        <w:bookmarkEnd w:id="13074"/>
        <w:bookmarkEnd w:id="13075"/>
      </w:ins>
    </w:p>
    <w:p w14:paraId="513C7973" w14:textId="77777777" w:rsidR="002E6DF8" w:rsidRPr="00CF2303" w:rsidRDefault="002E6DF8">
      <w:pPr>
        <w:rPr>
          <w:ins w:id="13079" w:author="Alina Frey" w:date="2017-11-17T10:47:00Z"/>
        </w:rPr>
        <w:pPrChange w:id="13080" w:author="Alina Frey" w:date="2017-11-17T10:47:00Z">
          <w:pPr>
            <w:pStyle w:val="Alina-NormalText"/>
            <w:numPr>
              <w:numId w:val="139"/>
            </w:numPr>
            <w:spacing w:after="0" w:line="259" w:lineRule="auto"/>
            <w:ind w:left="720" w:hanging="360"/>
            <w:contextualSpacing/>
          </w:pPr>
        </w:pPrChange>
      </w:pPr>
      <w:ins w:id="13081" w:author="Alina Frey" w:date="2017-11-17T10:47:00Z">
        <w:r w:rsidRPr="007F739A">
          <w:rPr>
            <w:color w:val="auto"/>
            <w:rPrChange w:id="13082" w:author="Alina Frey" w:date="2017-11-20T10:06:00Z">
              <w:rPr/>
            </w:rPrChange>
          </w:rPr>
          <w:t xml:space="preserve">Select </w:t>
        </w:r>
        <w:r w:rsidRPr="007F739A">
          <w:rPr>
            <w:b/>
            <w:color w:val="auto"/>
            <w:rPrChange w:id="13083" w:author="Alina Frey" w:date="2017-11-20T10:06:00Z">
              <w:rPr/>
            </w:rPrChange>
          </w:rPr>
          <w:t>Return to Lis</w:t>
        </w:r>
        <w:r w:rsidRPr="007F739A">
          <w:rPr>
            <w:color w:val="auto"/>
            <w:rPrChange w:id="13084" w:author="Alina Frey" w:date="2017-11-20T10:06:00Z">
              <w:rPr/>
            </w:rPrChange>
          </w:rPr>
          <w:t>t to return to the Dashboard Notes screen.</w:t>
        </w:r>
      </w:ins>
    </w:p>
    <w:p w14:paraId="180C1509" w14:textId="77777777" w:rsidR="002E6DF8" w:rsidRPr="007F739A" w:rsidRDefault="002E6DF8" w:rsidP="002E6DF8">
      <w:pPr>
        <w:pStyle w:val="Heading3"/>
        <w:numPr>
          <w:ilvl w:val="2"/>
          <w:numId w:val="0"/>
        </w:numPr>
        <w:spacing w:after="240"/>
        <w:ind w:left="864" w:hanging="864"/>
        <w:rPr>
          <w:ins w:id="13085" w:author="Alina Frey" w:date="2017-11-17T10:47:00Z"/>
          <w:color w:val="auto"/>
          <w:rPrChange w:id="13086" w:author="Alina Frey" w:date="2017-11-20T10:06:00Z">
            <w:rPr>
              <w:ins w:id="13087" w:author="Alina Frey" w:date="2017-11-17T10:47:00Z"/>
            </w:rPr>
          </w:rPrChange>
        </w:rPr>
      </w:pPr>
      <w:bookmarkStart w:id="13088" w:name="_Toc497816435"/>
      <w:bookmarkStart w:id="13089" w:name="_Toc498937666"/>
      <w:bookmarkStart w:id="13090" w:name="_Toc498942514"/>
      <w:bookmarkStart w:id="13091" w:name="_Toc498939181"/>
      <w:bookmarkStart w:id="13092" w:name="_Toc499024449"/>
      <w:ins w:id="13093" w:author="Alina Frey" w:date="2017-11-17T10:47:00Z">
        <w:r w:rsidRPr="007F739A">
          <w:rPr>
            <w:color w:val="auto"/>
            <w:rPrChange w:id="13094" w:author="Alina Frey" w:date="2017-11-20T10:06:00Z">
              <w:rPr/>
            </w:rPrChange>
          </w:rPr>
          <w:t>Create a new note</w:t>
        </w:r>
        <w:bookmarkEnd w:id="13088"/>
        <w:bookmarkEnd w:id="13089"/>
        <w:bookmarkEnd w:id="13090"/>
        <w:bookmarkEnd w:id="13091"/>
        <w:bookmarkEnd w:id="13092"/>
      </w:ins>
    </w:p>
    <w:p w14:paraId="3F16505B" w14:textId="77777777" w:rsidR="004977BA" w:rsidRPr="007F739A" w:rsidRDefault="00035E09" w:rsidP="00035E09">
      <w:pPr>
        <w:spacing w:after="19" w:line="252" w:lineRule="auto"/>
        <w:ind w:left="-5" w:hanging="10"/>
        <w:rPr>
          <w:ins w:id="13095" w:author="Alina Frey" w:date="2017-11-17T12:56:00Z"/>
          <w:rFonts w:eastAsia="Times New Roman" w:cs="Times New Roman"/>
          <w:color w:val="auto"/>
          <w:rPrChange w:id="13096" w:author="Alina Frey" w:date="2017-11-20T10:06:00Z">
            <w:rPr>
              <w:ins w:id="13097" w:author="Alina Frey" w:date="2017-11-17T12:56:00Z"/>
              <w:rFonts w:eastAsia="Times New Roman" w:cs="Times New Roman"/>
            </w:rPr>
          </w:rPrChange>
        </w:rPr>
      </w:pPr>
      <w:ins w:id="13098" w:author="Alina Frey" w:date="2017-11-17T10:50:00Z">
        <w:r w:rsidRPr="007F739A">
          <w:rPr>
            <w:rFonts w:eastAsia="Times New Roman" w:cs="Times New Roman"/>
            <w:color w:val="auto"/>
            <w:rPrChange w:id="13099" w:author="Alina Frey" w:date="2017-11-20T10:06:00Z">
              <w:rPr>
                <w:rFonts w:eastAsia="Times New Roman" w:cs="Times New Roman"/>
              </w:rPr>
            </w:rPrChange>
          </w:rPr>
          <w:t xml:space="preserve">To add a </w:t>
        </w:r>
      </w:ins>
      <w:ins w:id="13100" w:author="Alina Frey" w:date="2017-11-17T11:46:00Z">
        <w:r w:rsidR="00E10B8E" w:rsidRPr="007F739A">
          <w:rPr>
            <w:rFonts w:eastAsia="Times New Roman" w:cs="Times New Roman"/>
            <w:color w:val="auto"/>
            <w:rPrChange w:id="13101" w:author="Alina Frey" w:date="2017-11-20T10:06:00Z">
              <w:rPr>
                <w:rFonts w:eastAsia="Times New Roman" w:cs="Times New Roman"/>
              </w:rPr>
            </w:rPrChange>
          </w:rPr>
          <w:t>D</w:t>
        </w:r>
      </w:ins>
      <w:ins w:id="13102" w:author="Alina Frey" w:date="2017-11-17T10:50:00Z">
        <w:r w:rsidRPr="007F739A">
          <w:rPr>
            <w:rFonts w:eastAsia="Times New Roman" w:cs="Times New Roman"/>
            <w:color w:val="auto"/>
            <w:rPrChange w:id="13103" w:author="Alina Frey" w:date="2017-11-20T10:06:00Z">
              <w:rPr>
                <w:rFonts w:eastAsia="Times New Roman" w:cs="Times New Roman"/>
              </w:rPr>
            </w:rPrChange>
          </w:rPr>
          <w:t xml:space="preserve">ashboard </w:t>
        </w:r>
      </w:ins>
      <w:ins w:id="13104" w:author="Alina Frey" w:date="2017-11-17T11:46:00Z">
        <w:r w:rsidR="00E10B8E" w:rsidRPr="007F739A">
          <w:rPr>
            <w:rFonts w:eastAsia="Times New Roman" w:cs="Times New Roman"/>
            <w:color w:val="auto"/>
            <w:rPrChange w:id="13105" w:author="Alina Frey" w:date="2017-11-20T10:06:00Z">
              <w:rPr>
                <w:rFonts w:eastAsia="Times New Roman" w:cs="Times New Roman"/>
              </w:rPr>
            </w:rPrChange>
          </w:rPr>
          <w:t>N</w:t>
        </w:r>
      </w:ins>
      <w:ins w:id="13106" w:author="Alina Frey" w:date="2017-11-17T10:50:00Z">
        <w:r w:rsidRPr="007F739A">
          <w:rPr>
            <w:rFonts w:eastAsia="Times New Roman" w:cs="Times New Roman"/>
            <w:color w:val="auto"/>
            <w:rPrChange w:id="13107" w:author="Alina Frey" w:date="2017-11-20T10:06:00Z">
              <w:rPr>
                <w:rFonts w:eastAsia="Times New Roman" w:cs="Times New Roman"/>
              </w:rPr>
            </w:rPrChange>
          </w:rPr>
          <w:t xml:space="preserve">ote, click </w:t>
        </w:r>
        <w:r w:rsidRPr="007F739A">
          <w:rPr>
            <w:rFonts w:eastAsia="Times New Roman" w:cs="Times New Roman"/>
            <w:b/>
            <w:color w:val="auto"/>
            <w:rPrChange w:id="13108" w:author="Alina Frey" w:date="2017-11-20T10:06:00Z">
              <w:rPr>
                <w:rFonts w:eastAsia="Times New Roman" w:cs="Times New Roman"/>
                <w:b/>
              </w:rPr>
            </w:rPrChange>
          </w:rPr>
          <w:t>New Note</w:t>
        </w:r>
      </w:ins>
      <w:ins w:id="13109" w:author="Alina Frey" w:date="2017-11-17T12:56:00Z">
        <w:r w:rsidR="00120BA4" w:rsidRPr="007F739A">
          <w:rPr>
            <w:rFonts w:eastAsia="Times New Roman" w:cs="Times New Roman"/>
            <w:b/>
            <w:color w:val="auto"/>
            <w:rPrChange w:id="13110" w:author="Alina Frey" w:date="2017-11-20T10:06:00Z">
              <w:rPr>
                <w:rFonts w:eastAsia="Times New Roman" w:cs="Times New Roman"/>
                <w:b/>
              </w:rPr>
            </w:rPrChange>
          </w:rPr>
          <w:t xml:space="preserve"> </w:t>
        </w:r>
        <w:r w:rsidR="00120BA4" w:rsidRPr="007F739A">
          <w:rPr>
            <w:color w:val="auto"/>
            <w:rPrChange w:id="13111" w:author="Alina Frey" w:date="2017-11-20T10:06:00Z">
              <w:rPr/>
            </w:rPrChange>
          </w:rPr>
          <w:t>at the bottom of the Dashboard Notes screen</w:t>
        </w:r>
      </w:ins>
      <w:ins w:id="13112" w:author="Alina Frey" w:date="2017-11-17T10:50:00Z">
        <w:r w:rsidRPr="007F739A">
          <w:rPr>
            <w:rFonts w:eastAsia="Times New Roman" w:cs="Times New Roman"/>
            <w:color w:val="auto"/>
            <w:rPrChange w:id="13113" w:author="Alina Frey" w:date="2017-11-20T10:06:00Z">
              <w:rPr>
                <w:rFonts w:eastAsia="Times New Roman" w:cs="Times New Roman"/>
              </w:rPr>
            </w:rPrChange>
          </w:rPr>
          <w:t xml:space="preserve">. </w:t>
        </w:r>
      </w:ins>
    </w:p>
    <w:p w14:paraId="07073CEA" w14:textId="77777777" w:rsidR="004977BA" w:rsidRPr="007F739A" w:rsidRDefault="004977BA">
      <w:pPr>
        <w:keepNext/>
        <w:spacing w:after="38"/>
        <w:rPr>
          <w:ins w:id="13114" w:author="Alina Frey" w:date="2017-11-17T12:56:00Z"/>
          <w:color w:val="auto"/>
          <w:rPrChange w:id="13115" w:author="Alina Frey" w:date="2017-11-20T10:06:00Z">
            <w:rPr>
              <w:ins w:id="13116" w:author="Alina Frey" w:date="2017-11-17T12:56:00Z"/>
            </w:rPr>
          </w:rPrChange>
        </w:rPr>
        <w:pPrChange w:id="13117" w:author="Alina Frey" w:date="2017-11-17T13:02:00Z">
          <w:pPr>
            <w:keepNext/>
            <w:spacing w:after="75"/>
          </w:pPr>
        </w:pPrChange>
      </w:pPr>
      <w:ins w:id="13118" w:author="Alina Frey" w:date="2017-11-17T12:56:00Z">
        <w:r w:rsidRPr="007F739A">
          <w:rPr>
            <w:noProof/>
            <w:color w:val="auto"/>
            <w:rPrChange w:id="13119" w:author="Alina Frey" w:date="2017-11-20T10:06:00Z">
              <w:rPr>
                <w:noProof/>
              </w:rPr>
            </w:rPrChange>
          </w:rPr>
          <w:drawing>
            <wp:inline distT="0" distB="0" distL="0" distR="0" wp14:anchorId="32077CAB" wp14:editId="64468343">
              <wp:extent cx="3663135" cy="284480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3668297" cy="2848809"/>
                      </a:xfrm>
                      <a:prstGeom prst="rect">
                        <a:avLst/>
                      </a:prstGeom>
                    </pic:spPr>
                  </pic:pic>
                </a:graphicData>
              </a:graphic>
            </wp:inline>
          </w:drawing>
        </w:r>
      </w:ins>
    </w:p>
    <w:p w14:paraId="3BB88D0A" w14:textId="4955EDD3" w:rsidR="004977BA" w:rsidRPr="007F739A" w:rsidRDefault="004977BA" w:rsidP="004977BA">
      <w:pPr>
        <w:pStyle w:val="Caption"/>
        <w:rPr>
          <w:ins w:id="13120" w:author="Alina Frey" w:date="2017-11-17T12:56:00Z"/>
        </w:rPr>
      </w:pPr>
      <w:bookmarkStart w:id="13121" w:name="_Toc498937560"/>
      <w:bookmarkStart w:id="13122" w:name="_Toc498942408"/>
      <w:bookmarkStart w:id="13123" w:name="_Toc498939075"/>
      <w:bookmarkStart w:id="13124" w:name="_Toc499024648"/>
      <w:ins w:id="13125" w:author="Alina Frey" w:date="2017-11-17T12:56:00Z">
        <w:r w:rsidRPr="007F739A">
          <w:t xml:space="preserve">Figure </w:t>
        </w:r>
        <w:r w:rsidRPr="00CF2303">
          <w:fldChar w:fldCharType="begin"/>
        </w:r>
        <w:r w:rsidRPr="007F739A">
          <w:instrText xml:space="preserve"> SEQ Figure \* ARABIC </w:instrText>
        </w:r>
        <w:r w:rsidRPr="00CF2303">
          <w:fldChar w:fldCharType="separate"/>
        </w:r>
      </w:ins>
      <w:ins w:id="13126" w:author="Alina Frey [2]" w:date="2017-11-21T10:58:00Z">
        <w:r w:rsidR="003B7B8C">
          <w:rPr>
            <w:noProof/>
          </w:rPr>
          <w:t>184</w:t>
        </w:r>
      </w:ins>
      <w:ins w:id="13127" w:author="Alina Frey" w:date="2017-11-17T12:56:00Z">
        <w:r w:rsidRPr="00CF2303">
          <w:fldChar w:fldCharType="end"/>
        </w:r>
        <w:r w:rsidRPr="007F739A">
          <w:t>: New Dashboard Note</w:t>
        </w:r>
        <w:bookmarkEnd w:id="13121"/>
        <w:bookmarkEnd w:id="13122"/>
        <w:bookmarkEnd w:id="13123"/>
        <w:bookmarkEnd w:id="13124"/>
      </w:ins>
    </w:p>
    <w:p w14:paraId="5616E06B" w14:textId="77777777" w:rsidR="008E73E0" w:rsidRPr="007F739A" w:rsidRDefault="00035E09" w:rsidP="00035E09">
      <w:pPr>
        <w:spacing w:after="19" w:line="252" w:lineRule="auto"/>
        <w:ind w:left="-5" w:hanging="10"/>
        <w:rPr>
          <w:ins w:id="13128" w:author="Alina Frey" w:date="2017-11-17T12:58:00Z"/>
          <w:rFonts w:eastAsia="Times New Roman" w:cs="Times New Roman"/>
          <w:color w:val="auto"/>
          <w:rPrChange w:id="13129" w:author="Alina Frey" w:date="2017-11-20T10:06:00Z">
            <w:rPr>
              <w:ins w:id="13130" w:author="Alina Frey" w:date="2017-11-17T12:58:00Z"/>
              <w:rFonts w:eastAsia="Times New Roman" w:cs="Times New Roman"/>
            </w:rPr>
          </w:rPrChange>
        </w:rPr>
      </w:pPr>
      <w:ins w:id="13131" w:author="Alina Frey" w:date="2017-11-17T10:50:00Z">
        <w:r w:rsidRPr="007F739A">
          <w:rPr>
            <w:rFonts w:eastAsia="Times New Roman" w:cs="Times New Roman"/>
            <w:color w:val="auto"/>
            <w:rPrChange w:id="13132" w:author="Alina Frey" w:date="2017-11-20T10:06:00Z">
              <w:rPr>
                <w:rFonts w:eastAsia="Times New Roman" w:cs="Times New Roman"/>
              </w:rPr>
            </w:rPrChange>
          </w:rPr>
          <w:t xml:space="preserve">At the New Dashboard Note, </w:t>
        </w:r>
      </w:ins>
      <w:ins w:id="13133" w:author="Alina Frey" w:date="2017-11-17T12:57:00Z">
        <w:r w:rsidR="00A0007E" w:rsidRPr="007F739A">
          <w:rPr>
            <w:color w:val="auto"/>
            <w:rPrChange w:id="13134" w:author="Alina Frey" w:date="2017-11-20T10:06:00Z">
              <w:rPr/>
            </w:rPrChange>
          </w:rPr>
          <w:t>s</w:t>
        </w:r>
        <w:r w:rsidR="004977BA" w:rsidRPr="007F739A">
          <w:rPr>
            <w:color w:val="auto"/>
            <w:rPrChange w:id="13135" w:author="Alina Frey" w:date="2017-11-20T10:06:00Z">
              <w:rPr/>
            </w:rPrChange>
          </w:rPr>
          <w:t>elect the Pregnancy (if any), which this note should be associated with</w:t>
        </w:r>
        <w:r w:rsidR="00A0007E" w:rsidRPr="007F739A">
          <w:rPr>
            <w:rFonts w:eastAsia="Times New Roman" w:cs="Times New Roman"/>
            <w:color w:val="auto"/>
            <w:rPrChange w:id="13136" w:author="Alina Frey" w:date="2017-11-20T10:06:00Z">
              <w:rPr>
                <w:rFonts w:eastAsia="Times New Roman" w:cs="Times New Roman"/>
              </w:rPr>
            </w:rPrChange>
          </w:rPr>
          <w:t xml:space="preserve">, </w:t>
        </w:r>
      </w:ins>
      <w:ins w:id="13137" w:author="Alina Frey" w:date="2017-11-17T10:50:00Z">
        <w:r w:rsidRPr="007F739A">
          <w:rPr>
            <w:rFonts w:eastAsia="Times New Roman" w:cs="Times New Roman"/>
            <w:color w:val="auto"/>
            <w:rPrChange w:id="13138" w:author="Alina Frey" w:date="2017-11-20T10:06:00Z">
              <w:rPr>
                <w:rFonts w:eastAsia="Times New Roman" w:cs="Times New Roman"/>
              </w:rPr>
            </w:rPrChange>
          </w:rPr>
          <w:t>enter text in the provided fields</w:t>
        </w:r>
      </w:ins>
      <w:ins w:id="13139" w:author="Alina Frey" w:date="2017-11-17T12:57:00Z">
        <w:r w:rsidR="00A0007E" w:rsidRPr="007F739A">
          <w:rPr>
            <w:rFonts w:eastAsia="Times New Roman" w:cs="Times New Roman"/>
            <w:color w:val="auto"/>
            <w:rPrChange w:id="13140" w:author="Alina Frey" w:date="2017-11-20T10:06:00Z">
              <w:rPr>
                <w:rFonts w:eastAsia="Times New Roman" w:cs="Times New Roman"/>
              </w:rPr>
            </w:rPrChange>
          </w:rPr>
          <w:t>: Subject and Dashbo</w:t>
        </w:r>
        <w:r w:rsidR="008E73E0" w:rsidRPr="007F739A">
          <w:rPr>
            <w:rFonts w:eastAsia="Times New Roman" w:cs="Times New Roman"/>
            <w:color w:val="auto"/>
            <w:rPrChange w:id="13141" w:author="Alina Frey" w:date="2017-11-20T10:06:00Z">
              <w:rPr>
                <w:rFonts w:eastAsia="Times New Roman" w:cs="Times New Roman"/>
              </w:rPr>
            </w:rPrChange>
          </w:rPr>
          <w:t>ard Note text</w:t>
        </w:r>
      </w:ins>
      <w:ins w:id="13142" w:author="Alina Frey" w:date="2017-11-17T10:50:00Z">
        <w:r w:rsidRPr="007F739A">
          <w:rPr>
            <w:rFonts w:eastAsia="Times New Roman" w:cs="Times New Roman"/>
            <w:color w:val="auto"/>
            <w:rPrChange w:id="13143" w:author="Alina Frey" w:date="2017-11-20T10:06:00Z">
              <w:rPr>
                <w:rFonts w:eastAsia="Times New Roman" w:cs="Times New Roman"/>
              </w:rPr>
            </w:rPrChange>
          </w:rPr>
          <w:t xml:space="preserve">. </w:t>
        </w:r>
      </w:ins>
    </w:p>
    <w:p w14:paraId="37E3DBC4" w14:textId="51982D83" w:rsidR="00035E09" w:rsidRPr="007F739A" w:rsidRDefault="00035E09" w:rsidP="00035E09">
      <w:pPr>
        <w:spacing w:after="19" w:line="252" w:lineRule="auto"/>
        <w:ind w:left="-5" w:hanging="10"/>
        <w:rPr>
          <w:ins w:id="13144" w:author="Alina Frey" w:date="2017-11-17T10:50:00Z"/>
          <w:color w:val="auto"/>
          <w:rPrChange w:id="13145" w:author="Alina Frey" w:date="2017-11-20T10:06:00Z">
            <w:rPr>
              <w:ins w:id="13146" w:author="Alina Frey" w:date="2017-11-17T10:50:00Z"/>
            </w:rPr>
          </w:rPrChange>
        </w:rPr>
      </w:pPr>
      <w:ins w:id="13147" w:author="Alina Frey" w:date="2017-11-17T10:50:00Z">
        <w:r w:rsidRPr="007F739A">
          <w:rPr>
            <w:rFonts w:eastAsia="Times New Roman" w:cs="Times New Roman"/>
            <w:color w:val="auto"/>
            <w:rPrChange w:id="13148" w:author="Alina Frey" w:date="2017-11-20T10:06:00Z">
              <w:rPr>
                <w:rFonts w:eastAsia="Times New Roman" w:cs="Times New Roman"/>
              </w:rPr>
            </w:rPrChange>
          </w:rPr>
          <w:lastRenderedPageBreak/>
          <w:t xml:space="preserve">Click </w:t>
        </w:r>
        <w:r w:rsidRPr="007F739A">
          <w:rPr>
            <w:rFonts w:eastAsia="Times New Roman" w:cs="Times New Roman"/>
            <w:b/>
            <w:color w:val="auto"/>
            <w:rPrChange w:id="13149" w:author="Alina Frey" w:date="2017-11-20T10:06:00Z">
              <w:rPr>
                <w:rFonts w:eastAsia="Times New Roman" w:cs="Times New Roman"/>
                <w:b/>
              </w:rPr>
            </w:rPrChange>
          </w:rPr>
          <w:t>Cancel</w:t>
        </w:r>
        <w:r w:rsidRPr="007F739A">
          <w:rPr>
            <w:rFonts w:eastAsia="Times New Roman" w:cs="Times New Roman"/>
            <w:color w:val="auto"/>
            <w:rPrChange w:id="13150" w:author="Alina Frey" w:date="2017-11-20T10:06:00Z">
              <w:rPr>
                <w:rFonts w:eastAsia="Times New Roman" w:cs="Times New Roman"/>
              </w:rPr>
            </w:rPrChange>
          </w:rPr>
          <w:t xml:space="preserve"> to return to the previous page without saving. Click </w:t>
        </w:r>
        <w:r w:rsidRPr="007F739A">
          <w:rPr>
            <w:rFonts w:eastAsia="Times New Roman" w:cs="Times New Roman"/>
            <w:b/>
            <w:color w:val="auto"/>
            <w:rPrChange w:id="13151" w:author="Alina Frey" w:date="2017-11-20T10:06:00Z">
              <w:rPr>
                <w:rFonts w:eastAsia="Times New Roman" w:cs="Times New Roman"/>
                <w:b/>
              </w:rPr>
            </w:rPrChange>
          </w:rPr>
          <w:t>Save</w:t>
        </w:r>
        <w:r w:rsidRPr="007F739A">
          <w:rPr>
            <w:rFonts w:eastAsia="Times New Roman" w:cs="Times New Roman"/>
            <w:color w:val="auto"/>
            <w:rPrChange w:id="13152" w:author="Alina Frey" w:date="2017-11-20T10:06:00Z">
              <w:rPr>
                <w:rFonts w:eastAsia="Times New Roman" w:cs="Times New Roman"/>
              </w:rPr>
            </w:rPrChange>
          </w:rPr>
          <w:t xml:space="preserve"> to store the note and return to the previous page. </w:t>
        </w:r>
      </w:ins>
    </w:p>
    <w:p w14:paraId="4A925F0F" w14:textId="736D3F9D" w:rsidR="002E6DF8" w:rsidRPr="00CF2303" w:rsidRDefault="002E6DF8">
      <w:pPr>
        <w:rPr>
          <w:ins w:id="13153" w:author="Alina Frey" w:date="2017-11-17T10:47:00Z"/>
        </w:rPr>
        <w:pPrChange w:id="13154" w:author="Alina Frey" w:date="2017-11-17T10:48:00Z">
          <w:pPr>
            <w:pStyle w:val="Alina-NormalText"/>
            <w:numPr>
              <w:numId w:val="140"/>
            </w:numPr>
            <w:spacing w:after="0" w:line="259" w:lineRule="auto"/>
            <w:ind w:left="720" w:hanging="360"/>
            <w:contextualSpacing/>
          </w:pPr>
        </w:pPrChange>
      </w:pPr>
      <w:ins w:id="13155" w:author="Alina Frey" w:date="2017-11-17T10:47:00Z">
        <w:r w:rsidRPr="007F739A">
          <w:rPr>
            <w:color w:val="auto"/>
            <w:rPrChange w:id="13156" w:author="Alina Frey" w:date="2017-11-20T10:06:00Z">
              <w:rPr/>
            </w:rPrChange>
          </w:rPr>
          <w:t>The user should see the New Note added to the list of Dashboard Notes, with the Title MCC Dashboard Note.</w:t>
        </w:r>
      </w:ins>
      <w:ins w:id="13157" w:author="Alina Frey" w:date="2017-11-17T12:58:00Z">
        <w:r w:rsidR="008E73E0" w:rsidRPr="007F739A">
          <w:rPr>
            <w:color w:val="auto"/>
            <w:rPrChange w:id="13158" w:author="Alina Frey" w:date="2017-11-20T10:06:00Z">
              <w:rPr/>
            </w:rPrChange>
          </w:rPr>
          <w:t xml:space="preserve"> </w:t>
        </w:r>
        <w:r w:rsidR="008E73E0" w:rsidRPr="007F739A">
          <w:rPr>
            <w:rFonts w:eastAsia="Times New Roman" w:cs="Times New Roman"/>
            <w:color w:val="auto"/>
            <w:rPrChange w:id="13159" w:author="Alina Frey" w:date="2017-11-20T10:06:00Z">
              <w:rPr>
                <w:rFonts w:eastAsia="Times New Roman" w:cs="Times New Roman"/>
              </w:rPr>
            </w:rPrChange>
          </w:rPr>
          <w:t>The note crosses into CPRS as unsigned.</w:t>
        </w:r>
      </w:ins>
    </w:p>
    <w:p w14:paraId="6C559CE3" w14:textId="77777777" w:rsidR="002E6DF8" w:rsidRPr="00CF2303" w:rsidRDefault="002E6DF8">
      <w:pPr>
        <w:rPr>
          <w:ins w:id="13160" w:author="Alina Frey" w:date="2017-11-17T10:47:00Z"/>
        </w:rPr>
        <w:pPrChange w:id="13161" w:author="Alina Frey" w:date="2017-11-17T10:48:00Z">
          <w:pPr>
            <w:pStyle w:val="Alina-NormalText"/>
            <w:numPr>
              <w:numId w:val="140"/>
            </w:numPr>
            <w:spacing w:after="0" w:line="259" w:lineRule="auto"/>
            <w:ind w:left="720" w:hanging="360"/>
            <w:contextualSpacing/>
          </w:pPr>
        </w:pPrChange>
      </w:pPr>
      <w:ins w:id="13162" w:author="Alina Frey" w:date="2017-11-17T10:47:00Z">
        <w:r w:rsidRPr="007F739A">
          <w:rPr>
            <w:color w:val="auto"/>
            <w:rPrChange w:id="13163" w:author="Alina Frey" w:date="2017-11-20T10:06:00Z">
              <w:rPr/>
            </w:rPrChange>
          </w:rPr>
          <w:t>To return to the patient summary, click Patient Summary button at the bottom of the screen.</w:t>
        </w:r>
      </w:ins>
    </w:p>
    <w:p w14:paraId="31876F7D" w14:textId="7F3B9204" w:rsidR="006C0619" w:rsidRPr="007F739A" w:rsidDel="00B525AE" w:rsidRDefault="005F159C">
      <w:pPr>
        <w:spacing w:after="25" w:line="246" w:lineRule="auto"/>
        <w:ind w:left="-5" w:right="-10" w:hanging="10"/>
        <w:rPr>
          <w:del w:id="13164" w:author="Alina Frey" w:date="2017-11-17T10:40:00Z"/>
          <w:color w:val="auto"/>
          <w:rPrChange w:id="13165" w:author="Alina Frey" w:date="2017-11-20T10:06:00Z">
            <w:rPr>
              <w:del w:id="13166" w:author="Alina Frey" w:date="2017-11-17T10:40:00Z"/>
            </w:rPr>
          </w:rPrChange>
        </w:rPr>
        <w:pPrChange w:id="13167" w:author="Alina Frey" w:date="2017-11-10T14:16:00Z">
          <w:pPr>
            <w:spacing w:after="25" w:line="246" w:lineRule="auto"/>
            <w:ind w:left="-5" w:right="-10" w:hanging="10"/>
            <w:jc w:val="both"/>
          </w:pPr>
        </w:pPrChange>
      </w:pPr>
      <w:del w:id="13168" w:author="Alina Frey" w:date="2017-11-17T10:38:00Z">
        <w:r w:rsidRPr="007F739A" w:rsidDel="006E504F">
          <w:rPr>
            <w:rFonts w:eastAsia="Times New Roman" w:cs="Times New Roman"/>
            <w:color w:val="auto"/>
            <w:rPrChange w:id="13169" w:author="Alina Frey" w:date="2017-11-20T10:06:00Z">
              <w:rPr>
                <w:rFonts w:eastAsia="Times New Roman" w:cs="Times New Roman"/>
              </w:rPr>
            </w:rPrChange>
          </w:rPr>
          <w:delText xml:space="preserve">The page shows a list of notes to include Date/Time, Title, Subject, Author and Signature Status and can be filtered by Current Pregnancy, past Pregnancies or All. </w:delText>
        </w:r>
      </w:del>
      <w:del w:id="13170" w:author="Alina Frey" w:date="2017-11-17T10:40:00Z">
        <w:r w:rsidRPr="007F739A" w:rsidDel="00B525AE">
          <w:rPr>
            <w:rFonts w:eastAsia="Times New Roman" w:cs="Times New Roman"/>
            <w:color w:val="auto"/>
            <w:rPrChange w:id="13171" w:author="Alina Frey" w:date="2017-11-20T10:06:00Z">
              <w:rPr>
                <w:rFonts w:eastAsia="Times New Roman" w:cs="Times New Roman"/>
              </w:rPr>
            </w:rPrChange>
          </w:rPr>
          <w:delText xml:space="preserve">From the options on this page, the user can select an existing note to addend, edit, sign, delete, view or add a new note. Clicking the </w:delText>
        </w:r>
        <w:r w:rsidRPr="007F739A" w:rsidDel="00B525AE">
          <w:rPr>
            <w:rFonts w:eastAsia="Times New Roman" w:cs="Times New Roman"/>
            <w:b/>
            <w:color w:val="auto"/>
            <w:rPrChange w:id="13172" w:author="Alina Frey" w:date="2017-11-20T10:06:00Z">
              <w:rPr>
                <w:rFonts w:eastAsia="Times New Roman" w:cs="Times New Roman"/>
                <w:b/>
              </w:rPr>
            </w:rPrChange>
          </w:rPr>
          <w:delText>Return to Summary</w:delText>
        </w:r>
        <w:r w:rsidRPr="007F739A" w:rsidDel="00B525AE">
          <w:rPr>
            <w:rFonts w:eastAsia="Times New Roman" w:cs="Times New Roman"/>
            <w:color w:val="auto"/>
            <w:rPrChange w:id="13173" w:author="Alina Frey" w:date="2017-11-20T10:06:00Z">
              <w:rPr>
                <w:rFonts w:eastAsia="Times New Roman" w:cs="Times New Roman"/>
              </w:rPr>
            </w:rPrChange>
          </w:rPr>
          <w:delText xml:space="preserve"> option takes the user to the Summary page.</w:delText>
        </w:r>
      </w:del>
    </w:p>
    <w:p w14:paraId="31876F7E" w14:textId="529F1859" w:rsidR="006C0619" w:rsidRPr="007F739A" w:rsidDel="00F30CB3" w:rsidRDefault="005F159C">
      <w:pPr>
        <w:pStyle w:val="Heading3"/>
        <w:rPr>
          <w:del w:id="13174" w:author="Alina Frey" w:date="2017-11-17T10:32:00Z"/>
          <w:color w:val="auto"/>
          <w:rPrChange w:id="13175" w:author="Alina Frey" w:date="2017-11-20T10:06:00Z">
            <w:rPr>
              <w:del w:id="13176" w:author="Alina Frey" w:date="2017-11-17T10:32:00Z"/>
            </w:rPr>
          </w:rPrChange>
        </w:rPr>
        <w:pPrChange w:id="13177" w:author="Alina Frey" w:date="2017-11-17T10:33:00Z">
          <w:pPr>
            <w:spacing w:after="59"/>
            <w:ind w:right="-510"/>
          </w:pPr>
        </w:pPrChange>
      </w:pPr>
      <w:del w:id="13178" w:author="Alina Frey" w:date="2017-11-17T10:32:00Z">
        <w:r w:rsidRPr="007F739A" w:rsidDel="00F30CB3">
          <w:rPr>
            <w:noProof/>
            <w:color w:val="auto"/>
            <w:rPrChange w:id="13179" w:author="Alina Frey" w:date="2017-11-20T10:06:00Z">
              <w:rPr>
                <w:noProof/>
              </w:rPr>
            </w:rPrChange>
          </w:rPr>
          <w:drawing>
            <wp:inline distT="0" distB="0" distL="0" distR="0" wp14:anchorId="3187713E" wp14:editId="7BD539FB">
              <wp:extent cx="6267450" cy="2143506"/>
              <wp:effectExtent l="0" t="0" r="0" b="0"/>
              <wp:docPr id="1733" name="Picture 1733"/>
              <wp:cNvGraphicFramePr/>
              <a:graphic xmlns:a="http://schemas.openxmlformats.org/drawingml/2006/main">
                <a:graphicData uri="http://schemas.openxmlformats.org/drawingml/2006/picture">
                  <pic:pic xmlns:pic="http://schemas.openxmlformats.org/drawingml/2006/picture">
                    <pic:nvPicPr>
                      <pic:cNvPr id="1733" name="Picture 1733"/>
                      <pic:cNvPicPr/>
                    </pic:nvPicPr>
                    <pic:blipFill>
                      <a:blip r:embed="rId311"/>
                      <a:stretch>
                        <a:fillRect/>
                      </a:stretch>
                    </pic:blipFill>
                    <pic:spPr>
                      <a:xfrm>
                        <a:off x="0" y="0"/>
                        <a:ext cx="6267450" cy="2143506"/>
                      </a:xfrm>
                      <a:prstGeom prst="rect">
                        <a:avLst/>
                      </a:prstGeom>
                    </pic:spPr>
                  </pic:pic>
                </a:graphicData>
              </a:graphic>
            </wp:inline>
          </w:drawing>
        </w:r>
      </w:del>
    </w:p>
    <w:p w14:paraId="31876F7F" w14:textId="4EC718AB" w:rsidR="006C0619" w:rsidRPr="007F739A" w:rsidDel="00323C16" w:rsidRDefault="005F159C">
      <w:pPr>
        <w:pStyle w:val="Heading3"/>
        <w:rPr>
          <w:del w:id="13180" w:author="Alina Frey" w:date="2017-11-08T16:49:00Z"/>
          <w:color w:val="auto"/>
          <w:rPrChange w:id="13181" w:author="Alina Frey" w:date="2017-11-20T10:06:00Z">
            <w:rPr>
              <w:del w:id="13182" w:author="Alina Frey" w:date="2017-11-08T16:49:00Z"/>
            </w:rPr>
          </w:rPrChange>
        </w:rPr>
        <w:pPrChange w:id="13183" w:author="Alina Frey" w:date="2017-11-17T10:33:00Z">
          <w:pPr>
            <w:spacing w:after="29" w:line="265" w:lineRule="auto"/>
            <w:ind w:left="-5" w:hanging="10"/>
          </w:pPr>
        </w:pPrChange>
      </w:pPr>
      <w:del w:id="13184" w:author="Alina Frey" w:date="2017-11-08T16:49:00Z">
        <w:r w:rsidRPr="007F739A" w:rsidDel="00323C16">
          <w:rPr>
            <w:b w:val="0"/>
            <w:color w:val="auto"/>
            <w:sz w:val="20"/>
            <w:rPrChange w:id="13185" w:author="Alina Frey" w:date="2017-11-20T10:06:00Z">
              <w:rPr>
                <w:b/>
                <w:sz w:val="20"/>
              </w:rPr>
            </w:rPrChange>
          </w:rPr>
          <w:delText>Figure 105: Dashboard Notes</w:delText>
        </w:r>
      </w:del>
    </w:p>
    <w:p w14:paraId="31876F80" w14:textId="47A40C04" w:rsidR="006C0619" w:rsidRPr="007F739A" w:rsidDel="00EF488F" w:rsidRDefault="005F159C">
      <w:pPr>
        <w:pStyle w:val="Heading3"/>
        <w:rPr>
          <w:del w:id="13186" w:author="Alina Frey" w:date="2017-11-17T10:48:00Z"/>
          <w:color w:val="auto"/>
          <w:rPrChange w:id="13187" w:author="Alina Frey" w:date="2017-11-20T10:06:00Z">
            <w:rPr>
              <w:del w:id="13188" w:author="Alina Frey" w:date="2017-11-17T10:48:00Z"/>
            </w:rPr>
          </w:rPrChange>
        </w:rPr>
        <w:pPrChange w:id="13189" w:author="Alina Frey" w:date="2017-11-17T10:33:00Z">
          <w:pPr>
            <w:pStyle w:val="Heading3"/>
            <w:ind w:left="-5"/>
          </w:pPr>
        </w:pPrChange>
      </w:pPr>
      <w:bookmarkStart w:id="13190" w:name="_Toc497914087"/>
      <w:del w:id="13191" w:author="Alina Frey" w:date="2017-11-17T10:48:00Z">
        <w:r w:rsidRPr="007F739A" w:rsidDel="00EF488F">
          <w:rPr>
            <w:b w:val="0"/>
            <w:color w:val="auto"/>
            <w:rPrChange w:id="13192" w:author="Alina Frey" w:date="2017-11-20T10:06:00Z">
              <w:rPr>
                <w:b w:val="0"/>
              </w:rPr>
            </w:rPrChange>
          </w:rPr>
          <w:delText>Addendum</w:delText>
        </w:r>
        <w:bookmarkEnd w:id="13190"/>
      </w:del>
    </w:p>
    <w:p w14:paraId="31876F81" w14:textId="5314CBC9" w:rsidR="006C0619" w:rsidRPr="007F739A" w:rsidDel="00EF488F" w:rsidRDefault="005F159C" w:rsidP="00125EBA">
      <w:pPr>
        <w:spacing w:after="19" w:line="252" w:lineRule="auto"/>
        <w:ind w:left="-5" w:hanging="10"/>
        <w:rPr>
          <w:del w:id="13193" w:author="Alina Frey" w:date="2017-11-17T10:48:00Z"/>
          <w:color w:val="auto"/>
          <w:rPrChange w:id="13194" w:author="Alina Frey" w:date="2017-11-20T10:06:00Z">
            <w:rPr>
              <w:del w:id="13195" w:author="Alina Frey" w:date="2017-11-17T10:48:00Z"/>
            </w:rPr>
          </w:rPrChange>
        </w:rPr>
      </w:pPr>
      <w:del w:id="13196" w:author="Alina Frey" w:date="2017-11-17T10:48:00Z">
        <w:r w:rsidRPr="007F739A" w:rsidDel="00EF488F">
          <w:rPr>
            <w:rFonts w:eastAsia="Times New Roman" w:cs="Times New Roman"/>
            <w:color w:val="auto"/>
            <w:rPrChange w:id="13197" w:author="Alina Frey" w:date="2017-11-20T10:06:00Z">
              <w:rPr>
                <w:rFonts w:eastAsia="Times New Roman" w:cs="Times New Roman"/>
              </w:rPr>
            </w:rPrChange>
          </w:rPr>
          <w:delText xml:space="preserve">The user may make an addendum to a signed Dashboard Note. Highlight the note from the list and click </w:delText>
        </w:r>
        <w:r w:rsidRPr="007F739A" w:rsidDel="00EF488F">
          <w:rPr>
            <w:rFonts w:eastAsia="Times New Roman" w:cs="Times New Roman"/>
            <w:b/>
            <w:color w:val="auto"/>
            <w:rPrChange w:id="13198" w:author="Alina Frey" w:date="2017-11-20T10:06:00Z">
              <w:rPr>
                <w:rFonts w:eastAsia="Times New Roman" w:cs="Times New Roman"/>
                <w:b/>
              </w:rPr>
            </w:rPrChange>
          </w:rPr>
          <w:delText>Addendum</w:delText>
        </w:r>
        <w:r w:rsidRPr="007F739A" w:rsidDel="00EF488F">
          <w:rPr>
            <w:rFonts w:eastAsia="Times New Roman" w:cs="Times New Roman"/>
            <w:color w:val="auto"/>
            <w:rPrChange w:id="13199" w:author="Alina Frey" w:date="2017-11-20T10:06:00Z">
              <w:rPr>
                <w:rFonts w:eastAsia="Times New Roman" w:cs="Times New Roman"/>
              </w:rPr>
            </w:rPrChange>
          </w:rPr>
          <w:delText xml:space="preserve">. The Create Addendum page opens with a free-text box for the user to type additional information. Click </w:delText>
        </w:r>
        <w:r w:rsidRPr="007F739A" w:rsidDel="00EF488F">
          <w:rPr>
            <w:rFonts w:eastAsia="Times New Roman" w:cs="Times New Roman"/>
            <w:b/>
            <w:color w:val="auto"/>
            <w:rPrChange w:id="13200" w:author="Alina Frey" w:date="2017-11-20T10:06:00Z">
              <w:rPr>
                <w:rFonts w:eastAsia="Times New Roman" w:cs="Times New Roman"/>
                <w:b/>
              </w:rPr>
            </w:rPrChange>
          </w:rPr>
          <w:delText>Cancel</w:delText>
        </w:r>
        <w:r w:rsidRPr="007F739A" w:rsidDel="00EF488F">
          <w:rPr>
            <w:rFonts w:eastAsia="Times New Roman" w:cs="Times New Roman"/>
            <w:color w:val="auto"/>
            <w:rPrChange w:id="13201" w:author="Alina Frey" w:date="2017-11-20T10:06:00Z">
              <w:rPr>
                <w:rFonts w:eastAsia="Times New Roman" w:cs="Times New Roman"/>
              </w:rPr>
            </w:rPrChange>
          </w:rPr>
          <w:delText xml:space="preserve"> to exit without saving and return to the previous page. Click </w:delText>
        </w:r>
        <w:r w:rsidRPr="007F739A" w:rsidDel="00EF488F">
          <w:rPr>
            <w:rFonts w:eastAsia="Times New Roman" w:cs="Times New Roman"/>
            <w:b/>
            <w:color w:val="auto"/>
            <w:rPrChange w:id="13202" w:author="Alina Frey" w:date="2017-11-20T10:06:00Z">
              <w:rPr>
                <w:rFonts w:eastAsia="Times New Roman" w:cs="Times New Roman"/>
                <w:b/>
              </w:rPr>
            </w:rPrChange>
          </w:rPr>
          <w:delText>Save</w:delText>
        </w:r>
        <w:r w:rsidRPr="007F739A" w:rsidDel="00EF488F">
          <w:rPr>
            <w:rFonts w:eastAsia="Times New Roman" w:cs="Times New Roman"/>
            <w:color w:val="auto"/>
            <w:rPrChange w:id="13203" w:author="Alina Frey" w:date="2017-11-20T10:06:00Z">
              <w:rPr>
                <w:rFonts w:eastAsia="Times New Roman" w:cs="Times New Roman"/>
              </w:rPr>
            </w:rPrChange>
          </w:rPr>
          <w:delText xml:space="preserve"> to store the addendum text to the Dashboard Note. </w:delText>
        </w:r>
      </w:del>
    </w:p>
    <w:p w14:paraId="31876F82" w14:textId="0F8B23E6" w:rsidR="006C0619" w:rsidRPr="00CF2303" w:rsidDel="00EF488F" w:rsidRDefault="005F159C">
      <w:pPr>
        <w:pStyle w:val="Caption"/>
        <w:rPr>
          <w:del w:id="13204" w:author="Alina Frey" w:date="2017-11-17T10:48:00Z"/>
        </w:rPr>
        <w:pPrChange w:id="13205" w:author="Alina Frey" w:date="2017-11-10T14:16:00Z">
          <w:pPr>
            <w:spacing w:after="38"/>
          </w:pPr>
        </w:pPrChange>
      </w:pPr>
      <w:del w:id="13206" w:author="Alina Frey" w:date="2017-11-17T10:48:00Z">
        <w:r w:rsidRPr="007F739A" w:rsidDel="00EF488F">
          <w:rPr>
            <w:noProof/>
            <w:rPrChange w:id="13207" w:author="Alina Frey" w:date="2017-11-20T10:06:00Z">
              <w:rPr>
                <w:noProof/>
              </w:rPr>
            </w:rPrChange>
          </w:rPr>
          <w:drawing>
            <wp:inline distT="0" distB="0" distL="0" distR="0" wp14:anchorId="31877140" wp14:editId="31877141">
              <wp:extent cx="5638800" cy="2391156"/>
              <wp:effectExtent l="0" t="0" r="0" b="0"/>
              <wp:docPr id="1760" name="Picture 1760"/>
              <wp:cNvGraphicFramePr/>
              <a:graphic xmlns:a="http://schemas.openxmlformats.org/drawingml/2006/main">
                <a:graphicData uri="http://schemas.openxmlformats.org/drawingml/2006/picture">
                  <pic:pic xmlns:pic="http://schemas.openxmlformats.org/drawingml/2006/picture">
                    <pic:nvPicPr>
                      <pic:cNvPr id="1760" name="Picture 1760"/>
                      <pic:cNvPicPr/>
                    </pic:nvPicPr>
                    <pic:blipFill>
                      <a:blip r:embed="rId312"/>
                      <a:stretch>
                        <a:fillRect/>
                      </a:stretch>
                    </pic:blipFill>
                    <pic:spPr>
                      <a:xfrm>
                        <a:off x="0" y="0"/>
                        <a:ext cx="5638800" cy="2391156"/>
                      </a:xfrm>
                      <a:prstGeom prst="rect">
                        <a:avLst/>
                      </a:prstGeom>
                    </pic:spPr>
                  </pic:pic>
                </a:graphicData>
              </a:graphic>
            </wp:inline>
          </w:drawing>
        </w:r>
      </w:del>
    </w:p>
    <w:p w14:paraId="31876F83" w14:textId="425FA535" w:rsidR="006C0619" w:rsidRPr="007F739A" w:rsidDel="00F1325B" w:rsidRDefault="005F159C">
      <w:pPr>
        <w:spacing w:after="286" w:line="265" w:lineRule="auto"/>
        <w:ind w:left="-5" w:hanging="10"/>
        <w:rPr>
          <w:del w:id="13208" w:author="Alina Frey" w:date="2017-11-08T16:49:00Z"/>
          <w:color w:val="auto"/>
          <w:rPrChange w:id="13209" w:author="Alina Frey" w:date="2017-11-20T10:06:00Z">
            <w:rPr>
              <w:del w:id="13210" w:author="Alina Frey" w:date="2017-11-08T16:49:00Z"/>
            </w:rPr>
          </w:rPrChange>
        </w:rPr>
      </w:pPr>
      <w:del w:id="13211" w:author="Alina Frey" w:date="2017-11-08T16:49:00Z">
        <w:r w:rsidRPr="007F739A" w:rsidDel="00F1325B">
          <w:rPr>
            <w:rFonts w:eastAsia="Times New Roman" w:cs="Times New Roman"/>
            <w:b/>
            <w:color w:val="auto"/>
            <w:sz w:val="20"/>
            <w:rPrChange w:id="13212" w:author="Alina Frey" w:date="2017-11-20T10:06:00Z">
              <w:rPr>
                <w:rFonts w:eastAsia="Times New Roman" w:cs="Times New Roman"/>
                <w:b/>
                <w:sz w:val="20"/>
              </w:rPr>
            </w:rPrChange>
          </w:rPr>
          <w:delText>Figure 106: Create Addendum</w:delText>
        </w:r>
      </w:del>
    </w:p>
    <w:p w14:paraId="31876F84" w14:textId="1A4DBF59" w:rsidR="006C0619" w:rsidRPr="007F739A" w:rsidDel="00EF488F" w:rsidRDefault="005F159C" w:rsidP="00125EBA">
      <w:pPr>
        <w:pStyle w:val="Heading3"/>
        <w:ind w:left="-5"/>
        <w:rPr>
          <w:del w:id="13213" w:author="Alina Frey" w:date="2017-11-17T10:48:00Z"/>
          <w:color w:val="auto"/>
          <w:rPrChange w:id="13214" w:author="Alina Frey" w:date="2017-11-20T10:06:00Z">
            <w:rPr>
              <w:del w:id="13215" w:author="Alina Frey" w:date="2017-11-17T10:48:00Z"/>
            </w:rPr>
          </w:rPrChange>
        </w:rPr>
      </w:pPr>
      <w:bookmarkStart w:id="13216" w:name="_Toc497914088"/>
      <w:del w:id="13217" w:author="Alina Frey" w:date="2017-11-17T10:48:00Z">
        <w:r w:rsidRPr="007F739A" w:rsidDel="00EF488F">
          <w:rPr>
            <w:b w:val="0"/>
            <w:color w:val="auto"/>
            <w:rPrChange w:id="13218" w:author="Alina Frey" w:date="2017-11-20T10:06:00Z">
              <w:rPr>
                <w:b w:val="0"/>
              </w:rPr>
            </w:rPrChange>
          </w:rPr>
          <w:delText>Edit</w:delText>
        </w:r>
        <w:bookmarkEnd w:id="13216"/>
      </w:del>
    </w:p>
    <w:p w14:paraId="31876F85" w14:textId="3311B044" w:rsidR="006C0619" w:rsidRPr="007F739A" w:rsidDel="00EF488F" w:rsidRDefault="005F159C" w:rsidP="00125EBA">
      <w:pPr>
        <w:spacing w:after="19" w:line="252" w:lineRule="auto"/>
        <w:ind w:left="-5" w:hanging="10"/>
        <w:rPr>
          <w:del w:id="13219" w:author="Alina Frey" w:date="2017-11-17T10:48:00Z"/>
          <w:color w:val="auto"/>
          <w:rPrChange w:id="13220" w:author="Alina Frey" w:date="2017-11-20T10:06:00Z">
            <w:rPr>
              <w:del w:id="13221" w:author="Alina Frey" w:date="2017-11-17T10:48:00Z"/>
            </w:rPr>
          </w:rPrChange>
        </w:rPr>
      </w:pPr>
      <w:del w:id="13222" w:author="Alina Frey" w:date="2017-11-17T10:48:00Z">
        <w:r w:rsidRPr="007F739A" w:rsidDel="00EF488F">
          <w:rPr>
            <w:rFonts w:eastAsia="Times New Roman" w:cs="Times New Roman"/>
            <w:color w:val="auto"/>
            <w:rPrChange w:id="13223" w:author="Alina Frey" w:date="2017-11-20T10:06:00Z">
              <w:rPr>
                <w:rFonts w:eastAsia="Times New Roman" w:cs="Times New Roman"/>
              </w:rPr>
            </w:rPrChange>
          </w:rPr>
          <w:delText xml:space="preserve">To edit an existing note, highlight and select the note from the list and choose the </w:delText>
        </w:r>
        <w:r w:rsidRPr="007F739A" w:rsidDel="00EF488F">
          <w:rPr>
            <w:rFonts w:eastAsia="Times New Roman" w:cs="Times New Roman"/>
            <w:b/>
            <w:color w:val="auto"/>
            <w:rPrChange w:id="13224" w:author="Alina Frey" w:date="2017-11-20T10:06:00Z">
              <w:rPr>
                <w:rFonts w:eastAsia="Times New Roman" w:cs="Times New Roman"/>
                <w:b/>
              </w:rPr>
            </w:rPrChange>
          </w:rPr>
          <w:delText>Edit</w:delText>
        </w:r>
        <w:r w:rsidRPr="007F739A" w:rsidDel="00EF488F">
          <w:rPr>
            <w:rFonts w:eastAsia="Times New Roman" w:cs="Times New Roman"/>
            <w:color w:val="auto"/>
            <w:rPrChange w:id="13225" w:author="Alina Frey" w:date="2017-11-20T10:06:00Z">
              <w:rPr>
                <w:rFonts w:eastAsia="Times New Roman" w:cs="Times New Roman"/>
              </w:rPr>
            </w:rPrChange>
          </w:rPr>
          <w:delText xml:space="preserve"> option. An edit window opens and allows the user to edit text in the fields provided. Click </w:delText>
        </w:r>
        <w:r w:rsidRPr="007F739A" w:rsidDel="00EF488F">
          <w:rPr>
            <w:rFonts w:eastAsia="Times New Roman" w:cs="Times New Roman"/>
            <w:b/>
            <w:color w:val="auto"/>
            <w:rPrChange w:id="13226" w:author="Alina Frey" w:date="2017-11-20T10:06:00Z">
              <w:rPr>
                <w:rFonts w:eastAsia="Times New Roman" w:cs="Times New Roman"/>
                <w:b/>
              </w:rPr>
            </w:rPrChange>
          </w:rPr>
          <w:delText>Save</w:delText>
        </w:r>
        <w:r w:rsidRPr="007F739A" w:rsidDel="00EF488F">
          <w:rPr>
            <w:rFonts w:eastAsia="Times New Roman" w:cs="Times New Roman"/>
            <w:color w:val="auto"/>
            <w:rPrChange w:id="13227" w:author="Alina Frey" w:date="2017-11-20T10:06:00Z">
              <w:rPr>
                <w:rFonts w:eastAsia="Times New Roman" w:cs="Times New Roman"/>
              </w:rPr>
            </w:rPrChange>
          </w:rPr>
          <w:delText xml:space="preserve"> to store the edits, or </w:delText>
        </w:r>
        <w:r w:rsidRPr="007F739A" w:rsidDel="00EF488F">
          <w:rPr>
            <w:rFonts w:eastAsia="Times New Roman" w:cs="Times New Roman"/>
            <w:b/>
            <w:color w:val="auto"/>
            <w:rPrChange w:id="13228" w:author="Alina Frey" w:date="2017-11-20T10:06:00Z">
              <w:rPr>
                <w:rFonts w:eastAsia="Times New Roman" w:cs="Times New Roman"/>
                <w:b/>
              </w:rPr>
            </w:rPrChange>
          </w:rPr>
          <w:delText>Cancel</w:delText>
        </w:r>
        <w:r w:rsidRPr="007F739A" w:rsidDel="00EF488F">
          <w:rPr>
            <w:rFonts w:eastAsia="Times New Roman" w:cs="Times New Roman"/>
            <w:color w:val="auto"/>
            <w:rPrChange w:id="13229" w:author="Alina Frey" w:date="2017-11-20T10:06:00Z">
              <w:rPr>
                <w:rFonts w:eastAsia="Times New Roman" w:cs="Times New Roman"/>
              </w:rPr>
            </w:rPrChange>
          </w:rPr>
          <w:delText xml:space="preserve"> to return to the previous page without saving. </w:delText>
        </w:r>
      </w:del>
    </w:p>
    <w:p w14:paraId="31876F86" w14:textId="39D47D2D" w:rsidR="006C0619" w:rsidRPr="00CF2303" w:rsidDel="00EF488F" w:rsidRDefault="005F159C">
      <w:pPr>
        <w:pStyle w:val="Caption"/>
        <w:rPr>
          <w:del w:id="13230" w:author="Alina Frey" w:date="2017-11-17T10:48:00Z"/>
        </w:rPr>
        <w:pPrChange w:id="13231" w:author="Alina Frey" w:date="2017-11-10T14:16:00Z">
          <w:pPr>
            <w:spacing w:after="63"/>
          </w:pPr>
        </w:pPrChange>
      </w:pPr>
      <w:del w:id="13232" w:author="Alina Frey" w:date="2017-11-17T10:48:00Z">
        <w:r w:rsidRPr="007F739A" w:rsidDel="00EF488F">
          <w:rPr>
            <w:noProof/>
            <w:rPrChange w:id="13233" w:author="Alina Frey" w:date="2017-11-20T10:06:00Z">
              <w:rPr>
                <w:noProof/>
              </w:rPr>
            </w:rPrChange>
          </w:rPr>
          <w:drawing>
            <wp:inline distT="0" distB="0" distL="0" distR="0" wp14:anchorId="31877142" wp14:editId="31877143">
              <wp:extent cx="5915407" cy="2123694"/>
              <wp:effectExtent l="0" t="0" r="0" b="0"/>
              <wp:docPr id="1763" name="Picture 1763"/>
              <wp:cNvGraphicFramePr/>
              <a:graphic xmlns:a="http://schemas.openxmlformats.org/drawingml/2006/main">
                <a:graphicData uri="http://schemas.openxmlformats.org/drawingml/2006/picture">
                  <pic:pic xmlns:pic="http://schemas.openxmlformats.org/drawingml/2006/picture">
                    <pic:nvPicPr>
                      <pic:cNvPr id="1763" name="Picture 1763"/>
                      <pic:cNvPicPr/>
                    </pic:nvPicPr>
                    <pic:blipFill>
                      <a:blip r:embed="rId313"/>
                      <a:stretch>
                        <a:fillRect/>
                      </a:stretch>
                    </pic:blipFill>
                    <pic:spPr>
                      <a:xfrm>
                        <a:off x="0" y="0"/>
                        <a:ext cx="5915407" cy="2123694"/>
                      </a:xfrm>
                      <a:prstGeom prst="rect">
                        <a:avLst/>
                      </a:prstGeom>
                    </pic:spPr>
                  </pic:pic>
                </a:graphicData>
              </a:graphic>
            </wp:inline>
          </w:drawing>
        </w:r>
      </w:del>
    </w:p>
    <w:p w14:paraId="31876F87" w14:textId="09F06116" w:rsidR="006C0619" w:rsidRPr="007F739A" w:rsidDel="00AD6A8C" w:rsidRDefault="005F159C">
      <w:pPr>
        <w:spacing w:after="29" w:line="265" w:lineRule="auto"/>
        <w:ind w:left="-5" w:hanging="10"/>
        <w:rPr>
          <w:del w:id="13234" w:author="Alina Frey" w:date="2017-11-08T16:49:00Z"/>
          <w:color w:val="auto"/>
          <w:rPrChange w:id="13235" w:author="Alina Frey" w:date="2017-11-20T10:06:00Z">
            <w:rPr>
              <w:del w:id="13236" w:author="Alina Frey" w:date="2017-11-08T16:49:00Z"/>
            </w:rPr>
          </w:rPrChange>
        </w:rPr>
      </w:pPr>
      <w:del w:id="13237" w:author="Alina Frey" w:date="2017-11-08T16:49:00Z">
        <w:r w:rsidRPr="007F739A" w:rsidDel="00AD6A8C">
          <w:rPr>
            <w:rFonts w:eastAsia="Times New Roman" w:cs="Times New Roman"/>
            <w:b/>
            <w:color w:val="auto"/>
            <w:sz w:val="20"/>
            <w:rPrChange w:id="13238" w:author="Alina Frey" w:date="2017-11-20T10:06:00Z">
              <w:rPr>
                <w:rFonts w:eastAsia="Times New Roman" w:cs="Times New Roman"/>
                <w:b/>
                <w:sz w:val="20"/>
              </w:rPr>
            </w:rPrChange>
          </w:rPr>
          <w:delText>Figure 107: Edit Dashboard Note</w:delText>
        </w:r>
      </w:del>
    </w:p>
    <w:p w14:paraId="31876F88" w14:textId="63CDEEDE" w:rsidR="006C0619" w:rsidRPr="007F739A" w:rsidDel="00EF488F" w:rsidRDefault="005F159C" w:rsidP="00125EBA">
      <w:pPr>
        <w:pStyle w:val="Heading3"/>
        <w:ind w:left="-5"/>
        <w:rPr>
          <w:del w:id="13239" w:author="Alina Frey" w:date="2017-11-17T10:49:00Z"/>
          <w:color w:val="auto"/>
          <w:rPrChange w:id="13240" w:author="Alina Frey" w:date="2017-11-20T10:06:00Z">
            <w:rPr>
              <w:del w:id="13241" w:author="Alina Frey" w:date="2017-11-17T10:49:00Z"/>
            </w:rPr>
          </w:rPrChange>
        </w:rPr>
      </w:pPr>
      <w:bookmarkStart w:id="13242" w:name="_Toc497914089"/>
      <w:del w:id="13243" w:author="Alina Frey" w:date="2017-11-17T10:49:00Z">
        <w:r w:rsidRPr="007F739A" w:rsidDel="00EF488F">
          <w:rPr>
            <w:b w:val="0"/>
            <w:color w:val="auto"/>
            <w:rPrChange w:id="13244" w:author="Alina Frey" w:date="2017-11-20T10:06:00Z">
              <w:rPr>
                <w:b w:val="0"/>
              </w:rPr>
            </w:rPrChange>
          </w:rPr>
          <w:delText>Sign</w:delText>
        </w:r>
        <w:bookmarkEnd w:id="13242"/>
      </w:del>
    </w:p>
    <w:p w14:paraId="31876F89" w14:textId="74744B11" w:rsidR="006C0619" w:rsidRPr="007F739A" w:rsidDel="00EF488F" w:rsidRDefault="005F159C" w:rsidP="00125EBA">
      <w:pPr>
        <w:spacing w:after="19" w:line="252" w:lineRule="auto"/>
        <w:ind w:left="-5" w:hanging="10"/>
        <w:rPr>
          <w:del w:id="13245" w:author="Alina Frey" w:date="2017-11-17T10:49:00Z"/>
          <w:color w:val="auto"/>
          <w:rPrChange w:id="13246" w:author="Alina Frey" w:date="2017-11-20T10:06:00Z">
            <w:rPr>
              <w:del w:id="13247" w:author="Alina Frey" w:date="2017-11-17T10:49:00Z"/>
            </w:rPr>
          </w:rPrChange>
        </w:rPr>
      </w:pPr>
      <w:del w:id="13248" w:author="Alina Frey" w:date="2017-11-17T10:49:00Z">
        <w:r w:rsidRPr="007F739A" w:rsidDel="00EF488F">
          <w:rPr>
            <w:rFonts w:eastAsia="Times New Roman" w:cs="Times New Roman"/>
            <w:color w:val="auto"/>
            <w:rPrChange w:id="13249" w:author="Alina Frey" w:date="2017-11-20T10:06:00Z">
              <w:rPr>
                <w:rFonts w:eastAsia="Times New Roman" w:cs="Times New Roman"/>
              </w:rPr>
            </w:rPrChange>
          </w:rPr>
          <w:delText xml:space="preserve">To sign a note, highlight the note and click </w:delText>
        </w:r>
        <w:r w:rsidRPr="007F739A" w:rsidDel="00EF488F">
          <w:rPr>
            <w:rFonts w:eastAsia="Times New Roman" w:cs="Times New Roman"/>
            <w:b/>
            <w:color w:val="auto"/>
            <w:rPrChange w:id="13250" w:author="Alina Frey" w:date="2017-11-20T10:06:00Z">
              <w:rPr>
                <w:rFonts w:eastAsia="Times New Roman" w:cs="Times New Roman"/>
                <w:b/>
              </w:rPr>
            </w:rPrChange>
          </w:rPr>
          <w:delText>Sign</w:delText>
        </w:r>
        <w:r w:rsidRPr="007F739A" w:rsidDel="00EF488F">
          <w:rPr>
            <w:rFonts w:eastAsia="Times New Roman" w:cs="Times New Roman"/>
            <w:color w:val="auto"/>
            <w:rPrChange w:id="13251" w:author="Alina Frey" w:date="2017-11-20T10:06:00Z">
              <w:rPr>
                <w:rFonts w:eastAsia="Times New Roman" w:cs="Times New Roman"/>
              </w:rPr>
            </w:rPrChange>
          </w:rPr>
          <w:delText xml:space="preserve">. At the Sign Dashboard Note window, type in the CPRS electronic signature code in the field provided. Click </w:delText>
        </w:r>
        <w:r w:rsidRPr="007F739A" w:rsidDel="00EF488F">
          <w:rPr>
            <w:rFonts w:eastAsia="Times New Roman" w:cs="Times New Roman"/>
            <w:b/>
            <w:color w:val="auto"/>
            <w:rPrChange w:id="13252" w:author="Alina Frey" w:date="2017-11-20T10:06:00Z">
              <w:rPr>
                <w:rFonts w:eastAsia="Times New Roman" w:cs="Times New Roman"/>
                <w:b/>
              </w:rPr>
            </w:rPrChange>
          </w:rPr>
          <w:delText>Cancel</w:delText>
        </w:r>
        <w:r w:rsidRPr="007F739A" w:rsidDel="00EF488F">
          <w:rPr>
            <w:rFonts w:eastAsia="Times New Roman" w:cs="Times New Roman"/>
            <w:color w:val="auto"/>
            <w:rPrChange w:id="13253" w:author="Alina Frey" w:date="2017-11-20T10:06:00Z">
              <w:rPr>
                <w:rFonts w:eastAsia="Times New Roman" w:cs="Times New Roman"/>
              </w:rPr>
            </w:rPrChange>
          </w:rPr>
          <w:delText xml:space="preserve"> to return to the previous page without signing. </w:delText>
        </w:r>
      </w:del>
    </w:p>
    <w:p w14:paraId="31876F8A" w14:textId="61DFF2C3" w:rsidR="006C0619" w:rsidRPr="007F739A" w:rsidDel="00EF488F" w:rsidRDefault="005F159C" w:rsidP="00125EBA">
      <w:pPr>
        <w:spacing w:after="19" w:line="252" w:lineRule="auto"/>
        <w:ind w:left="-5" w:hanging="10"/>
        <w:rPr>
          <w:del w:id="13254" w:author="Alina Frey" w:date="2017-11-17T10:49:00Z"/>
          <w:color w:val="auto"/>
          <w:rPrChange w:id="13255" w:author="Alina Frey" w:date="2017-11-20T10:06:00Z">
            <w:rPr>
              <w:del w:id="13256" w:author="Alina Frey" w:date="2017-11-17T10:49:00Z"/>
            </w:rPr>
          </w:rPrChange>
        </w:rPr>
      </w:pPr>
      <w:del w:id="13257" w:author="Alina Frey" w:date="2017-11-17T10:49:00Z">
        <w:r w:rsidRPr="007F739A" w:rsidDel="00EF488F">
          <w:rPr>
            <w:rFonts w:eastAsia="Times New Roman" w:cs="Times New Roman"/>
            <w:color w:val="auto"/>
            <w:rPrChange w:id="13258" w:author="Alina Frey" w:date="2017-11-20T10:06:00Z">
              <w:rPr>
                <w:rFonts w:eastAsia="Times New Roman" w:cs="Times New Roman"/>
              </w:rPr>
            </w:rPrChange>
          </w:rPr>
          <w:delText xml:space="preserve">Click </w:delText>
        </w:r>
        <w:r w:rsidRPr="007F739A" w:rsidDel="00EF488F">
          <w:rPr>
            <w:rFonts w:eastAsia="Times New Roman" w:cs="Times New Roman"/>
            <w:b/>
            <w:color w:val="auto"/>
            <w:rPrChange w:id="13259" w:author="Alina Frey" w:date="2017-11-20T10:06:00Z">
              <w:rPr>
                <w:rFonts w:eastAsia="Times New Roman" w:cs="Times New Roman"/>
                <w:b/>
              </w:rPr>
            </w:rPrChange>
          </w:rPr>
          <w:delText xml:space="preserve">Sign </w:delText>
        </w:r>
        <w:r w:rsidRPr="007F739A" w:rsidDel="00EF488F">
          <w:rPr>
            <w:rFonts w:eastAsia="Times New Roman" w:cs="Times New Roman"/>
            <w:color w:val="auto"/>
            <w:rPrChange w:id="13260" w:author="Alina Frey" w:date="2017-11-20T10:06:00Z">
              <w:rPr>
                <w:rFonts w:eastAsia="Times New Roman" w:cs="Times New Roman"/>
              </w:rPr>
            </w:rPrChange>
          </w:rPr>
          <w:delText>and the user returns to the previous page and the Signature Status field updates to Completed. The note status in CPRS updates to Signed.</w:delText>
        </w:r>
      </w:del>
    </w:p>
    <w:p w14:paraId="31876F8B" w14:textId="7BA3A7B3" w:rsidR="006C0619" w:rsidRPr="00CF2303" w:rsidDel="00EF488F" w:rsidRDefault="005F159C">
      <w:pPr>
        <w:pStyle w:val="Caption"/>
        <w:rPr>
          <w:del w:id="13261" w:author="Alina Frey" w:date="2017-11-17T10:49:00Z"/>
        </w:rPr>
        <w:pPrChange w:id="13262" w:author="Alina Frey" w:date="2017-11-10T14:16:00Z">
          <w:pPr>
            <w:spacing w:after="59"/>
          </w:pPr>
        </w:pPrChange>
      </w:pPr>
      <w:del w:id="13263" w:author="Alina Frey" w:date="2017-11-17T10:49:00Z">
        <w:r w:rsidRPr="007F739A" w:rsidDel="00EF488F">
          <w:rPr>
            <w:noProof/>
            <w:rPrChange w:id="13264" w:author="Alina Frey" w:date="2017-11-20T10:06:00Z">
              <w:rPr>
                <w:noProof/>
              </w:rPr>
            </w:rPrChange>
          </w:rPr>
          <w:drawing>
            <wp:inline distT="0" distB="0" distL="0" distR="0" wp14:anchorId="31877144" wp14:editId="31877145">
              <wp:extent cx="5896357" cy="1905762"/>
              <wp:effectExtent l="0" t="0" r="0" b="0"/>
              <wp:docPr id="1796" name="Picture 1796"/>
              <wp:cNvGraphicFramePr/>
              <a:graphic xmlns:a="http://schemas.openxmlformats.org/drawingml/2006/main">
                <a:graphicData uri="http://schemas.openxmlformats.org/drawingml/2006/picture">
                  <pic:pic xmlns:pic="http://schemas.openxmlformats.org/drawingml/2006/picture">
                    <pic:nvPicPr>
                      <pic:cNvPr id="1796" name="Picture 1796"/>
                      <pic:cNvPicPr/>
                    </pic:nvPicPr>
                    <pic:blipFill>
                      <a:blip r:embed="rId314"/>
                      <a:stretch>
                        <a:fillRect/>
                      </a:stretch>
                    </pic:blipFill>
                    <pic:spPr>
                      <a:xfrm>
                        <a:off x="0" y="0"/>
                        <a:ext cx="5896357" cy="1905762"/>
                      </a:xfrm>
                      <a:prstGeom prst="rect">
                        <a:avLst/>
                      </a:prstGeom>
                    </pic:spPr>
                  </pic:pic>
                </a:graphicData>
              </a:graphic>
            </wp:inline>
          </w:drawing>
        </w:r>
      </w:del>
    </w:p>
    <w:p w14:paraId="31876F8C" w14:textId="4A610243" w:rsidR="006C0619" w:rsidRPr="007F739A" w:rsidDel="006D401B" w:rsidRDefault="005F159C">
      <w:pPr>
        <w:spacing w:after="29" w:line="265" w:lineRule="auto"/>
        <w:ind w:left="-5" w:hanging="10"/>
        <w:rPr>
          <w:del w:id="13265" w:author="Alina Frey" w:date="2017-11-08T16:49:00Z"/>
          <w:color w:val="auto"/>
          <w:rPrChange w:id="13266" w:author="Alina Frey" w:date="2017-11-20T10:06:00Z">
            <w:rPr>
              <w:del w:id="13267" w:author="Alina Frey" w:date="2017-11-08T16:49:00Z"/>
            </w:rPr>
          </w:rPrChange>
        </w:rPr>
      </w:pPr>
      <w:del w:id="13268" w:author="Alina Frey" w:date="2017-11-08T16:49:00Z">
        <w:r w:rsidRPr="007F739A" w:rsidDel="006D401B">
          <w:rPr>
            <w:rFonts w:eastAsia="Times New Roman" w:cs="Times New Roman"/>
            <w:b/>
            <w:color w:val="auto"/>
            <w:sz w:val="20"/>
            <w:rPrChange w:id="13269" w:author="Alina Frey" w:date="2017-11-20T10:06:00Z">
              <w:rPr>
                <w:rFonts w:eastAsia="Times New Roman" w:cs="Times New Roman"/>
                <w:b/>
                <w:sz w:val="20"/>
              </w:rPr>
            </w:rPrChange>
          </w:rPr>
          <w:delText>Figure 108: Sign Dashboard Note</w:delText>
        </w:r>
      </w:del>
    </w:p>
    <w:p w14:paraId="31876F8D" w14:textId="2D6F3DC4" w:rsidR="006C0619" w:rsidRPr="00CF2303" w:rsidDel="00EF488F" w:rsidRDefault="005F159C">
      <w:pPr>
        <w:pStyle w:val="Caption"/>
        <w:rPr>
          <w:del w:id="13270" w:author="Alina Frey" w:date="2017-11-17T10:49:00Z"/>
        </w:rPr>
        <w:pPrChange w:id="13271" w:author="Alina Frey" w:date="2017-11-10T14:16:00Z">
          <w:pPr>
            <w:spacing w:after="77"/>
          </w:pPr>
        </w:pPrChange>
      </w:pPr>
      <w:del w:id="13272" w:author="Alina Frey" w:date="2017-11-17T10:49:00Z">
        <w:r w:rsidRPr="007F739A" w:rsidDel="00EF488F">
          <w:rPr>
            <w:noProof/>
            <w:rPrChange w:id="13273" w:author="Alina Frey" w:date="2017-11-20T10:06:00Z">
              <w:rPr>
                <w:noProof/>
              </w:rPr>
            </w:rPrChange>
          </w:rPr>
          <w:drawing>
            <wp:inline distT="0" distB="0" distL="0" distR="0" wp14:anchorId="31877146" wp14:editId="31877147">
              <wp:extent cx="5886450" cy="676656"/>
              <wp:effectExtent l="0" t="0" r="0" b="0"/>
              <wp:docPr id="1799" name="Picture 1799"/>
              <wp:cNvGraphicFramePr/>
              <a:graphic xmlns:a="http://schemas.openxmlformats.org/drawingml/2006/main">
                <a:graphicData uri="http://schemas.openxmlformats.org/drawingml/2006/picture">
                  <pic:pic xmlns:pic="http://schemas.openxmlformats.org/drawingml/2006/picture">
                    <pic:nvPicPr>
                      <pic:cNvPr id="1799" name="Picture 1799"/>
                      <pic:cNvPicPr/>
                    </pic:nvPicPr>
                    <pic:blipFill>
                      <a:blip r:embed="rId315"/>
                      <a:stretch>
                        <a:fillRect/>
                      </a:stretch>
                    </pic:blipFill>
                    <pic:spPr>
                      <a:xfrm>
                        <a:off x="0" y="0"/>
                        <a:ext cx="5886450" cy="676656"/>
                      </a:xfrm>
                      <a:prstGeom prst="rect">
                        <a:avLst/>
                      </a:prstGeom>
                    </pic:spPr>
                  </pic:pic>
                </a:graphicData>
              </a:graphic>
            </wp:inline>
          </w:drawing>
        </w:r>
      </w:del>
    </w:p>
    <w:p w14:paraId="31876F8E" w14:textId="276CF711" w:rsidR="006C0619" w:rsidRPr="00CF2303" w:rsidDel="007D2E14" w:rsidRDefault="005F159C">
      <w:pPr>
        <w:pStyle w:val="Caption"/>
        <w:rPr>
          <w:del w:id="13274" w:author="Alina Frey" w:date="2017-11-08T16:50:00Z"/>
        </w:rPr>
        <w:pPrChange w:id="13275" w:author="Alina Frey" w:date="2017-11-10T14:16:00Z">
          <w:pPr>
            <w:spacing w:after="286" w:line="265" w:lineRule="auto"/>
            <w:ind w:left="-5" w:hanging="10"/>
          </w:pPr>
        </w:pPrChange>
      </w:pPr>
      <w:del w:id="13276" w:author="Alina Frey" w:date="2017-11-08T16:50:00Z">
        <w:r w:rsidRPr="00CF2303" w:rsidDel="007D2E14">
          <w:rPr>
            <w:rFonts w:eastAsia="Times New Roman" w:cs="Times New Roman"/>
            <w:sz w:val="20"/>
          </w:rPr>
          <w:delText>Figure 109: Signature Status Updated</w:delText>
        </w:r>
      </w:del>
    </w:p>
    <w:p w14:paraId="31876F8F" w14:textId="77777777" w:rsidR="006C0619" w:rsidRPr="007F739A" w:rsidRDefault="005F159C" w:rsidP="00125EBA">
      <w:pPr>
        <w:pStyle w:val="Heading3"/>
        <w:ind w:left="-5"/>
        <w:rPr>
          <w:color w:val="auto"/>
          <w:rPrChange w:id="13277" w:author="Alina Frey" w:date="2017-11-20T10:06:00Z">
            <w:rPr/>
          </w:rPrChange>
        </w:rPr>
      </w:pPr>
      <w:bookmarkStart w:id="13278" w:name="_Toc497914090"/>
      <w:bookmarkStart w:id="13279" w:name="_Toc498937667"/>
      <w:bookmarkStart w:id="13280" w:name="_Toc498942515"/>
      <w:bookmarkStart w:id="13281" w:name="_Toc498939182"/>
      <w:bookmarkStart w:id="13282" w:name="_Toc499024450"/>
      <w:r w:rsidRPr="007F739A">
        <w:rPr>
          <w:color w:val="auto"/>
          <w:rPrChange w:id="13283" w:author="Alina Frey" w:date="2017-11-20T10:06:00Z">
            <w:rPr/>
          </w:rPrChange>
        </w:rPr>
        <w:t>Delete</w:t>
      </w:r>
      <w:bookmarkEnd w:id="13278"/>
      <w:bookmarkEnd w:id="13279"/>
      <w:bookmarkEnd w:id="13280"/>
      <w:bookmarkEnd w:id="13281"/>
      <w:bookmarkEnd w:id="13282"/>
    </w:p>
    <w:p w14:paraId="31876F90" w14:textId="71E8596D" w:rsidR="006C0619" w:rsidRPr="007F739A" w:rsidRDefault="007234E1">
      <w:pPr>
        <w:spacing w:after="25" w:line="246" w:lineRule="auto"/>
        <w:ind w:left="-5" w:right="-10" w:hanging="10"/>
        <w:rPr>
          <w:ins w:id="13284" w:author="Alina Frey" w:date="2017-11-08T16:50:00Z"/>
          <w:rFonts w:eastAsia="Times New Roman" w:cs="Times New Roman"/>
          <w:color w:val="auto"/>
          <w:rPrChange w:id="13285" w:author="Alina Frey" w:date="2017-11-20T10:06:00Z">
            <w:rPr>
              <w:ins w:id="13286" w:author="Alina Frey" w:date="2017-11-08T16:50:00Z"/>
              <w:rFonts w:eastAsia="Times New Roman" w:cs="Times New Roman"/>
            </w:rPr>
          </w:rPrChange>
        </w:rPr>
        <w:pPrChange w:id="13287" w:author="Alina Frey" w:date="2017-11-10T14:16:00Z">
          <w:pPr>
            <w:spacing w:after="25" w:line="246" w:lineRule="auto"/>
            <w:ind w:left="-5" w:right="-10" w:hanging="10"/>
            <w:jc w:val="both"/>
          </w:pPr>
        </w:pPrChange>
      </w:pPr>
      <w:ins w:id="13288" w:author="Alina Frey" w:date="2017-11-17T13:01:00Z">
        <w:r w:rsidRPr="007F739A">
          <w:rPr>
            <w:color w:val="auto"/>
            <w:rPrChange w:id="13289" w:author="Alina Frey" w:date="2017-11-20T10:06:00Z">
              <w:rPr/>
            </w:rPrChange>
          </w:rPr>
          <w:t xml:space="preserve">Only the MCC Dashboard Notes that are not signed could be deleted. </w:t>
        </w:r>
      </w:ins>
      <w:r w:rsidR="005F159C" w:rsidRPr="007F739A">
        <w:rPr>
          <w:rFonts w:eastAsia="Times New Roman" w:cs="Times New Roman"/>
          <w:color w:val="auto"/>
          <w:rPrChange w:id="13290" w:author="Alina Frey" w:date="2017-11-20T10:06:00Z">
            <w:rPr>
              <w:rFonts w:eastAsia="Times New Roman" w:cs="Times New Roman"/>
            </w:rPr>
          </w:rPrChange>
        </w:rPr>
        <w:t xml:space="preserve">Highlight the unsigned note and click </w:t>
      </w:r>
      <w:r w:rsidR="005F159C" w:rsidRPr="007F739A">
        <w:rPr>
          <w:rFonts w:eastAsia="Times New Roman" w:cs="Times New Roman"/>
          <w:b/>
          <w:color w:val="auto"/>
          <w:rPrChange w:id="13291" w:author="Alina Frey" w:date="2017-11-20T10:06:00Z">
            <w:rPr>
              <w:rFonts w:eastAsia="Times New Roman" w:cs="Times New Roman"/>
              <w:b/>
            </w:rPr>
          </w:rPrChange>
        </w:rPr>
        <w:t>Delete</w:t>
      </w:r>
      <w:r w:rsidR="005F159C" w:rsidRPr="007F739A">
        <w:rPr>
          <w:rFonts w:eastAsia="Times New Roman" w:cs="Times New Roman"/>
          <w:color w:val="auto"/>
          <w:rPrChange w:id="13292" w:author="Alina Frey" w:date="2017-11-20T10:06:00Z">
            <w:rPr>
              <w:rFonts w:eastAsia="Times New Roman" w:cs="Times New Roman"/>
            </w:rPr>
          </w:rPrChange>
        </w:rPr>
        <w:t xml:space="preserve">. A window displays requiring the user to indicate a reason for deleting this note. Click </w:t>
      </w:r>
      <w:r w:rsidR="005F159C" w:rsidRPr="007F739A">
        <w:rPr>
          <w:rFonts w:eastAsia="Times New Roman" w:cs="Times New Roman"/>
          <w:b/>
          <w:color w:val="auto"/>
          <w:rPrChange w:id="13293" w:author="Alina Frey" w:date="2017-11-20T10:06:00Z">
            <w:rPr>
              <w:rFonts w:eastAsia="Times New Roman" w:cs="Times New Roman"/>
              <w:b/>
            </w:rPr>
          </w:rPrChange>
        </w:rPr>
        <w:t>Cancel</w:t>
      </w:r>
      <w:r w:rsidR="005F159C" w:rsidRPr="007F739A">
        <w:rPr>
          <w:rFonts w:eastAsia="Times New Roman" w:cs="Times New Roman"/>
          <w:color w:val="auto"/>
          <w:rPrChange w:id="13294" w:author="Alina Frey" w:date="2017-11-20T10:06:00Z">
            <w:rPr>
              <w:rFonts w:eastAsia="Times New Roman" w:cs="Times New Roman"/>
            </w:rPr>
          </w:rPrChange>
        </w:rPr>
        <w:t xml:space="preserve"> to return to the previous page without deleting. Click </w:t>
      </w:r>
      <w:r w:rsidR="005F159C" w:rsidRPr="007F739A">
        <w:rPr>
          <w:rFonts w:eastAsia="Times New Roman" w:cs="Times New Roman"/>
          <w:b/>
          <w:color w:val="auto"/>
          <w:rPrChange w:id="13295" w:author="Alina Frey" w:date="2017-11-20T10:06:00Z">
            <w:rPr>
              <w:rFonts w:eastAsia="Times New Roman" w:cs="Times New Roman"/>
              <w:b/>
            </w:rPr>
          </w:rPrChange>
        </w:rPr>
        <w:t>Delete</w:t>
      </w:r>
      <w:r w:rsidR="005F159C" w:rsidRPr="007F739A">
        <w:rPr>
          <w:rFonts w:eastAsia="Times New Roman" w:cs="Times New Roman"/>
          <w:color w:val="auto"/>
          <w:rPrChange w:id="13296" w:author="Alina Frey" w:date="2017-11-20T10:06:00Z">
            <w:rPr>
              <w:rFonts w:eastAsia="Times New Roman" w:cs="Times New Roman"/>
            </w:rPr>
          </w:rPrChange>
        </w:rPr>
        <w:t xml:space="preserve"> to return to the previous page that no longer displays the note. </w:t>
      </w:r>
    </w:p>
    <w:p w14:paraId="5EDCC67F" w14:textId="0150F740" w:rsidR="000E35E5" w:rsidRPr="007F739A" w:rsidDel="00A921AB" w:rsidRDefault="000E35E5">
      <w:pPr>
        <w:spacing w:after="25" w:line="246" w:lineRule="auto"/>
        <w:ind w:left="-5" w:right="-10" w:hanging="10"/>
        <w:rPr>
          <w:del w:id="13297" w:author="Alina Frey" w:date="2017-11-17T13:02:00Z"/>
          <w:color w:val="auto"/>
          <w:rPrChange w:id="13298" w:author="Alina Frey" w:date="2017-11-20T10:06:00Z">
            <w:rPr>
              <w:del w:id="13299" w:author="Alina Frey" w:date="2017-11-17T13:02:00Z"/>
            </w:rPr>
          </w:rPrChange>
        </w:rPr>
        <w:pPrChange w:id="13300" w:author="Alina Frey" w:date="2017-11-10T14:16:00Z">
          <w:pPr>
            <w:spacing w:after="25" w:line="246" w:lineRule="auto"/>
            <w:ind w:left="-5" w:right="-10" w:hanging="10"/>
            <w:jc w:val="both"/>
          </w:pPr>
        </w:pPrChange>
      </w:pPr>
    </w:p>
    <w:p w14:paraId="70FD2AD8" w14:textId="104F09EF" w:rsidR="000E35E5" w:rsidRPr="007F739A" w:rsidRDefault="005F159C">
      <w:pPr>
        <w:keepNext/>
        <w:spacing w:after="38"/>
        <w:rPr>
          <w:ins w:id="13301" w:author="Alina Frey" w:date="2017-11-08T16:50:00Z"/>
          <w:color w:val="auto"/>
          <w:rPrChange w:id="13302" w:author="Alina Frey" w:date="2017-11-20T10:06:00Z">
            <w:rPr>
              <w:ins w:id="13303" w:author="Alina Frey" w:date="2017-11-08T16:50:00Z"/>
            </w:rPr>
          </w:rPrChange>
        </w:rPr>
        <w:pPrChange w:id="13304" w:author="Alina Frey" w:date="2017-11-17T13:03:00Z">
          <w:pPr>
            <w:spacing w:after="39"/>
          </w:pPr>
        </w:pPrChange>
      </w:pPr>
      <w:del w:id="13305" w:author="Alina Frey" w:date="2017-11-17T13:02:00Z">
        <w:r w:rsidRPr="007F739A" w:rsidDel="00A921AB">
          <w:rPr>
            <w:noProof/>
            <w:color w:val="auto"/>
            <w:rPrChange w:id="13306" w:author="Alina Frey" w:date="2017-11-20T10:06:00Z">
              <w:rPr>
                <w:noProof/>
              </w:rPr>
            </w:rPrChange>
          </w:rPr>
          <w:drawing>
            <wp:inline distT="0" distB="0" distL="0" distR="0" wp14:anchorId="31877148" wp14:editId="0A11DA39">
              <wp:extent cx="5896357" cy="2076450"/>
              <wp:effectExtent l="0" t="0" r="0" b="0"/>
              <wp:docPr id="1802" name="Picture 1802"/>
              <wp:cNvGraphicFramePr/>
              <a:graphic xmlns:a="http://schemas.openxmlformats.org/drawingml/2006/main">
                <a:graphicData uri="http://schemas.openxmlformats.org/drawingml/2006/picture">
                  <pic:pic xmlns:pic="http://schemas.openxmlformats.org/drawingml/2006/picture">
                    <pic:nvPicPr>
                      <pic:cNvPr id="1802" name="Picture 1802"/>
                      <pic:cNvPicPr/>
                    </pic:nvPicPr>
                    <pic:blipFill>
                      <a:blip r:embed="rId316"/>
                      <a:stretch>
                        <a:fillRect/>
                      </a:stretch>
                    </pic:blipFill>
                    <pic:spPr>
                      <a:xfrm>
                        <a:off x="0" y="0"/>
                        <a:ext cx="5896357" cy="2076450"/>
                      </a:xfrm>
                      <a:prstGeom prst="rect">
                        <a:avLst/>
                      </a:prstGeom>
                    </pic:spPr>
                  </pic:pic>
                </a:graphicData>
              </a:graphic>
            </wp:inline>
          </w:drawing>
        </w:r>
      </w:del>
      <w:ins w:id="13307" w:author="Alina Frey" w:date="2017-11-17T13:02:00Z">
        <w:r w:rsidR="00A921AB" w:rsidRPr="007F739A">
          <w:rPr>
            <w:noProof/>
            <w:color w:val="auto"/>
            <w:rPrChange w:id="13308" w:author="Alina Frey" w:date="2017-11-20T10:06:00Z">
              <w:rPr>
                <w:noProof/>
              </w:rPr>
            </w:rPrChange>
          </w:rPr>
          <w:drawing>
            <wp:inline distT="0" distB="0" distL="0" distR="0" wp14:anchorId="5B4AF632" wp14:editId="0059765F">
              <wp:extent cx="3190085" cy="113030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3196602" cy="1132609"/>
                      </a:xfrm>
                      <a:prstGeom prst="rect">
                        <a:avLst/>
                      </a:prstGeom>
                    </pic:spPr>
                  </pic:pic>
                </a:graphicData>
              </a:graphic>
            </wp:inline>
          </w:drawing>
        </w:r>
      </w:ins>
    </w:p>
    <w:p w14:paraId="31876F91" w14:textId="0E5601B7" w:rsidR="006C0619" w:rsidRPr="00CF2303" w:rsidRDefault="000E35E5">
      <w:pPr>
        <w:pStyle w:val="Caption"/>
        <w:pPrChange w:id="13309" w:author="Alina Frey" w:date="2017-11-10T14:16:00Z">
          <w:pPr>
            <w:spacing w:after="39"/>
          </w:pPr>
        </w:pPrChange>
      </w:pPr>
      <w:bookmarkStart w:id="13310" w:name="_Toc498937561"/>
      <w:bookmarkStart w:id="13311" w:name="_Toc498942409"/>
      <w:bookmarkStart w:id="13312" w:name="_Toc498939076"/>
      <w:bookmarkStart w:id="13313" w:name="_Toc499024649"/>
      <w:ins w:id="13314" w:author="Alina Frey" w:date="2017-11-08T16:50:00Z">
        <w:r w:rsidRPr="00CF2303">
          <w:t xml:space="preserve">Figure </w:t>
        </w:r>
        <w:r w:rsidRPr="00CF2303">
          <w:fldChar w:fldCharType="begin"/>
        </w:r>
        <w:r w:rsidRPr="00CF2303">
          <w:instrText xml:space="preserve"> SEQ Figure \* ARABIC </w:instrText>
        </w:r>
      </w:ins>
      <w:r w:rsidRPr="00CF2303">
        <w:fldChar w:fldCharType="separate"/>
      </w:r>
      <w:ins w:id="13315" w:author="Alina Frey [2]" w:date="2017-11-21T10:58:00Z">
        <w:r w:rsidR="003B7B8C">
          <w:rPr>
            <w:noProof/>
          </w:rPr>
          <w:t>185</w:t>
        </w:r>
      </w:ins>
      <w:ins w:id="13316" w:author="Alina Frey" w:date="2017-11-08T16:50:00Z">
        <w:r w:rsidRPr="00CF2303">
          <w:fldChar w:fldCharType="end"/>
        </w:r>
        <w:r w:rsidRPr="00CF2303">
          <w:t>: Delete Dashboard Note</w:t>
        </w:r>
      </w:ins>
      <w:bookmarkEnd w:id="13310"/>
      <w:bookmarkEnd w:id="13311"/>
      <w:bookmarkEnd w:id="13312"/>
      <w:bookmarkEnd w:id="13313"/>
    </w:p>
    <w:p w14:paraId="31876F92" w14:textId="218D3E31" w:rsidR="006C0619" w:rsidRPr="007F739A" w:rsidDel="000E35E5" w:rsidRDefault="005F159C">
      <w:pPr>
        <w:spacing w:after="29" w:line="265" w:lineRule="auto"/>
        <w:ind w:left="-5" w:hanging="10"/>
        <w:rPr>
          <w:del w:id="13317" w:author="Alina Frey" w:date="2017-11-08T16:50:00Z"/>
          <w:color w:val="auto"/>
          <w:rPrChange w:id="13318" w:author="Alina Frey" w:date="2017-11-20T10:06:00Z">
            <w:rPr>
              <w:del w:id="13319" w:author="Alina Frey" w:date="2017-11-08T16:50:00Z"/>
            </w:rPr>
          </w:rPrChange>
        </w:rPr>
      </w:pPr>
      <w:del w:id="13320" w:author="Alina Frey" w:date="2017-11-08T16:50:00Z">
        <w:r w:rsidRPr="007F739A" w:rsidDel="000E35E5">
          <w:rPr>
            <w:rFonts w:eastAsia="Times New Roman" w:cs="Times New Roman"/>
            <w:b/>
            <w:color w:val="auto"/>
            <w:sz w:val="20"/>
            <w:rPrChange w:id="13321" w:author="Alina Frey" w:date="2017-11-20T10:06:00Z">
              <w:rPr>
                <w:rFonts w:eastAsia="Times New Roman" w:cs="Times New Roman"/>
                <w:b/>
                <w:sz w:val="20"/>
              </w:rPr>
            </w:rPrChange>
          </w:rPr>
          <w:delText>Figure 110: Delete Dashboard Note</w:delText>
        </w:r>
      </w:del>
    </w:p>
    <w:p w14:paraId="31876F93" w14:textId="5B4FD0FA" w:rsidR="006C0619" w:rsidRPr="007F739A" w:rsidDel="00AC53E2" w:rsidRDefault="005F159C" w:rsidP="00125EBA">
      <w:pPr>
        <w:pStyle w:val="Heading3"/>
        <w:ind w:left="-5"/>
        <w:rPr>
          <w:del w:id="13322" w:author="Alina Frey" w:date="2017-11-17T10:49:00Z"/>
          <w:color w:val="auto"/>
          <w:rPrChange w:id="13323" w:author="Alina Frey" w:date="2017-11-20T10:06:00Z">
            <w:rPr>
              <w:del w:id="13324" w:author="Alina Frey" w:date="2017-11-17T10:49:00Z"/>
            </w:rPr>
          </w:rPrChange>
        </w:rPr>
      </w:pPr>
      <w:bookmarkStart w:id="13325" w:name="_Toc497914091"/>
      <w:del w:id="13326" w:author="Alina Frey" w:date="2017-11-17T10:49:00Z">
        <w:r w:rsidRPr="007F739A" w:rsidDel="00AC53E2">
          <w:rPr>
            <w:b w:val="0"/>
            <w:color w:val="auto"/>
            <w:rPrChange w:id="13327" w:author="Alina Frey" w:date="2017-11-20T10:06:00Z">
              <w:rPr>
                <w:b w:val="0"/>
              </w:rPr>
            </w:rPrChange>
          </w:rPr>
          <w:delText>View</w:delText>
        </w:r>
        <w:bookmarkEnd w:id="13325"/>
      </w:del>
    </w:p>
    <w:p w14:paraId="31876F94" w14:textId="496BCAE7" w:rsidR="006C0619" w:rsidRPr="007F739A" w:rsidDel="00AC53E2" w:rsidRDefault="005F159C" w:rsidP="00125EBA">
      <w:pPr>
        <w:spacing w:after="19" w:line="252" w:lineRule="auto"/>
        <w:ind w:left="-5" w:hanging="10"/>
        <w:rPr>
          <w:del w:id="13328" w:author="Alina Frey" w:date="2017-11-17T10:49:00Z"/>
          <w:color w:val="auto"/>
          <w:rPrChange w:id="13329" w:author="Alina Frey" w:date="2017-11-20T10:06:00Z">
            <w:rPr>
              <w:del w:id="13330" w:author="Alina Frey" w:date="2017-11-17T10:49:00Z"/>
            </w:rPr>
          </w:rPrChange>
        </w:rPr>
      </w:pPr>
      <w:del w:id="13331" w:author="Alina Frey" w:date="2017-11-17T10:49:00Z">
        <w:r w:rsidRPr="007F739A" w:rsidDel="00AC53E2">
          <w:rPr>
            <w:rFonts w:eastAsia="Times New Roman" w:cs="Times New Roman"/>
            <w:color w:val="auto"/>
            <w:rPrChange w:id="13332" w:author="Alina Frey" w:date="2017-11-20T10:06:00Z">
              <w:rPr>
                <w:rFonts w:eastAsia="Times New Roman" w:cs="Times New Roman"/>
              </w:rPr>
            </w:rPrChange>
          </w:rPr>
          <w:delText xml:space="preserve">Highlight the note and click </w:delText>
        </w:r>
        <w:r w:rsidRPr="007F739A" w:rsidDel="00AC53E2">
          <w:rPr>
            <w:rFonts w:eastAsia="Times New Roman" w:cs="Times New Roman"/>
            <w:b/>
            <w:color w:val="auto"/>
            <w:rPrChange w:id="13333" w:author="Alina Frey" w:date="2017-11-20T10:06:00Z">
              <w:rPr>
                <w:rFonts w:eastAsia="Times New Roman" w:cs="Times New Roman"/>
                <w:b/>
              </w:rPr>
            </w:rPrChange>
          </w:rPr>
          <w:delText>View</w:delText>
        </w:r>
        <w:r w:rsidRPr="007F739A" w:rsidDel="00AC53E2">
          <w:rPr>
            <w:rFonts w:eastAsia="Times New Roman" w:cs="Times New Roman"/>
            <w:color w:val="auto"/>
            <w:rPrChange w:id="13334" w:author="Alina Frey" w:date="2017-11-20T10:06:00Z">
              <w:rPr>
                <w:rFonts w:eastAsia="Times New Roman" w:cs="Times New Roman"/>
              </w:rPr>
            </w:rPrChange>
          </w:rPr>
          <w:delText xml:space="preserve">. The note opens for review but cannot be edited. Click </w:delText>
        </w:r>
        <w:r w:rsidRPr="007F739A" w:rsidDel="00AC53E2">
          <w:rPr>
            <w:rFonts w:eastAsia="Times New Roman" w:cs="Times New Roman"/>
            <w:b/>
            <w:color w:val="auto"/>
            <w:rPrChange w:id="13335" w:author="Alina Frey" w:date="2017-11-20T10:06:00Z">
              <w:rPr>
                <w:rFonts w:eastAsia="Times New Roman" w:cs="Times New Roman"/>
                <w:b/>
              </w:rPr>
            </w:rPrChange>
          </w:rPr>
          <w:delText>Return to List</w:delText>
        </w:r>
        <w:r w:rsidRPr="007F739A" w:rsidDel="00AC53E2">
          <w:rPr>
            <w:rFonts w:eastAsia="Times New Roman" w:cs="Times New Roman"/>
            <w:color w:val="auto"/>
            <w:rPrChange w:id="13336" w:author="Alina Frey" w:date="2017-11-20T10:06:00Z">
              <w:rPr>
                <w:rFonts w:eastAsia="Times New Roman" w:cs="Times New Roman"/>
              </w:rPr>
            </w:rPrChange>
          </w:rPr>
          <w:delText xml:space="preserve"> to exit the view.</w:delText>
        </w:r>
      </w:del>
    </w:p>
    <w:p w14:paraId="31876F95" w14:textId="46D3DE0E" w:rsidR="006C0619" w:rsidRPr="00CF2303" w:rsidDel="00AC53E2" w:rsidRDefault="005F159C">
      <w:pPr>
        <w:pStyle w:val="Caption"/>
        <w:rPr>
          <w:del w:id="13337" w:author="Alina Frey" w:date="2017-11-17T10:49:00Z"/>
        </w:rPr>
        <w:pPrChange w:id="13338" w:author="Alina Frey" w:date="2017-11-10T14:16:00Z">
          <w:pPr>
            <w:spacing w:after="68"/>
            <w:ind w:right="-90"/>
          </w:pPr>
        </w:pPrChange>
      </w:pPr>
      <w:del w:id="13339" w:author="Alina Frey" w:date="2017-11-17T10:49:00Z">
        <w:r w:rsidRPr="007F739A" w:rsidDel="00AC53E2">
          <w:rPr>
            <w:noProof/>
            <w:rPrChange w:id="13340" w:author="Alina Frey" w:date="2017-11-20T10:06:00Z">
              <w:rPr>
                <w:noProof/>
              </w:rPr>
            </w:rPrChange>
          </w:rPr>
          <w:drawing>
            <wp:inline distT="0" distB="0" distL="0" distR="0" wp14:anchorId="3187714A" wp14:editId="3187714B">
              <wp:extent cx="6000750" cy="2391156"/>
              <wp:effectExtent l="0" t="0" r="0" b="0"/>
              <wp:docPr id="1828" name="Picture 1828"/>
              <wp:cNvGraphicFramePr/>
              <a:graphic xmlns:a="http://schemas.openxmlformats.org/drawingml/2006/main">
                <a:graphicData uri="http://schemas.openxmlformats.org/drawingml/2006/picture">
                  <pic:pic xmlns:pic="http://schemas.openxmlformats.org/drawingml/2006/picture">
                    <pic:nvPicPr>
                      <pic:cNvPr id="1828" name="Picture 1828"/>
                      <pic:cNvPicPr/>
                    </pic:nvPicPr>
                    <pic:blipFill>
                      <a:blip r:embed="rId318"/>
                      <a:stretch>
                        <a:fillRect/>
                      </a:stretch>
                    </pic:blipFill>
                    <pic:spPr>
                      <a:xfrm>
                        <a:off x="0" y="0"/>
                        <a:ext cx="6000750" cy="2391156"/>
                      </a:xfrm>
                      <a:prstGeom prst="rect">
                        <a:avLst/>
                      </a:prstGeom>
                    </pic:spPr>
                  </pic:pic>
                </a:graphicData>
              </a:graphic>
            </wp:inline>
          </w:drawing>
        </w:r>
      </w:del>
    </w:p>
    <w:p w14:paraId="31876F96" w14:textId="599E33DB" w:rsidR="006C0619" w:rsidRPr="007F739A" w:rsidDel="0010505B" w:rsidRDefault="005F159C">
      <w:pPr>
        <w:spacing w:after="286" w:line="265" w:lineRule="auto"/>
        <w:ind w:left="-5" w:hanging="10"/>
        <w:rPr>
          <w:del w:id="13341" w:author="Alina Frey" w:date="2017-11-08T16:50:00Z"/>
          <w:color w:val="auto"/>
          <w:rPrChange w:id="13342" w:author="Alina Frey" w:date="2017-11-20T10:06:00Z">
            <w:rPr>
              <w:del w:id="13343" w:author="Alina Frey" w:date="2017-11-08T16:50:00Z"/>
            </w:rPr>
          </w:rPrChange>
        </w:rPr>
      </w:pPr>
      <w:del w:id="13344" w:author="Alina Frey" w:date="2017-11-08T16:50:00Z">
        <w:r w:rsidRPr="007F739A" w:rsidDel="0010505B">
          <w:rPr>
            <w:rFonts w:eastAsia="Times New Roman" w:cs="Times New Roman"/>
            <w:b/>
            <w:color w:val="auto"/>
            <w:sz w:val="20"/>
            <w:rPrChange w:id="13345" w:author="Alina Frey" w:date="2017-11-20T10:06:00Z">
              <w:rPr>
                <w:rFonts w:eastAsia="Times New Roman" w:cs="Times New Roman"/>
                <w:b/>
                <w:sz w:val="20"/>
              </w:rPr>
            </w:rPrChange>
          </w:rPr>
          <w:delText>Figure 111: Dashboard Note / View</w:delText>
        </w:r>
      </w:del>
    </w:p>
    <w:p w14:paraId="31876F97" w14:textId="67C43E5C" w:rsidR="006C0619" w:rsidRPr="007F739A" w:rsidDel="00035E09" w:rsidRDefault="005F159C" w:rsidP="00125EBA">
      <w:pPr>
        <w:pStyle w:val="Heading3"/>
        <w:ind w:left="-5"/>
        <w:rPr>
          <w:del w:id="13346" w:author="Alina Frey" w:date="2017-11-17T10:50:00Z"/>
          <w:color w:val="auto"/>
          <w:rPrChange w:id="13347" w:author="Alina Frey" w:date="2017-11-20T10:06:00Z">
            <w:rPr>
              <w:del w:id="13348" w:author="Alina Frey" w:date="2017-11-17T10:50:00Z"/>
            </w:rPr>
          </w:rPrChange>
        </w:rPr>
      </w:pPr>
      <w:bookmarkStart w:id="13349" w:name="_Toc497914092"/>
      <w:del w:id="13350" w:author="Alina Frey" w:date="2017-11-17T10:50:00Z">
        <w:r w:rsidRPr="007F739A" w:rsidDel="00035E09">
          <w:rPr>
            <w:b w:val="0"/>
            <w:color w:val="auto"/>
            <w:rPrChange w:id="13351" w:author="Alina Frey" w:date="2017-11-20T10:06:00Z">
              <w:rPr>
                <w:b w:val="0"/>
              </w:rPr>
            </w:rPrChange>
          </w:rPr>
          <w:delText>New Note</w:delText>
        </w:r>
        <w:bookmarkEnd w:id="13349"/>
      </w:del>
    </w:p>
    <w:p w14:paraId="31876F98" w14:textId="2C70EB95" w:rsidR="006C0619" w:rsidRPr="007F739A" w:rsidDel="00035E09" w:rsidRDefault="005F159C" w:rsidP="00125EBA">
      <w:pPr>
        <w:spacing w:after="19" w:line="252" w:lineRule="auto"/>
        <w:ind w:left="-5" w:hanging="10"/>
        <w:rPr>
          <w:del w:id="13352" w:author="Alina Frey" w:date="2017-11-17T10:50:00Z"/>
          <w:color w:val="auto"/>
          <w:rPrChange w:id="13353" w:author="Alina Frey" w:date="2017-11-20T10:06:00Z">
            <w:rPr>
              <w:del w:id="13354" w:author="Alina Frey" w:date="2017-11-17T10:50:00Z"/>
            </w:rPr>
          </w:rPrChange>
        </w:rPr>
      </w:pPr>
      <w:del w:id="13355" w:author="Alina Frey" w:date="2017-11-17T10:50:00Z">
        <w:r w:rsidRPr="007F739A" w:rsidDel="00035E09">
          <w:rPr>
            <w:rFonts w:eastAsia="Times New Roman" w:cs="Times New Roman"/>
            <w:color w:val="auto"/>
            <w:rPrChange w:id="13356" w:author="Alina Frey" w:date="2017-11-20T10:06:00Z">
              <w:rPr>
                <w:rFonts w:eastAsia="Times New Roman" w:cs="Times New Roman"/>
              </w:rPr>
            </w:rPrChange>
          </w:rPr>
          <w:delText xml:space="preserve">To add a dashboard note, click </w:delText>
        </w:r>
        <w:r w:rsidRPr="007F739A" w:rsidDel="00035E09">
          <w:rPr>
            <w:rFonts w:eastAsia="Times New Roman" w:cs="Times New Roman"/>
            <w:b/>
            <w:color w:val="auto"/>
            <w:rPrChange w:id="13357" w:author="Alina Frey" w:date="2017-11-20T10:06:00Z">
              <w:rPr>
                <w:rFonts w:eastAsia="Times New Roman" w:cs="Times New Roman"/>
                <w:b/>
              </w:rPr>
            </w:rPrChange>
          </w:rPr>
          <w:delText>New Note</w:delText>
        </w:r>
        <w:r w:rsidRPr="007F739A" w:rsidDel="00035E09">
          <w:rPr>
            <w:rFonts w:eastAsia="Times New Roman" w:cs="Times New Roman"/>
            <w:color w:val="auto"/>
            <w:rPrChange w:id="13358" w:author="Alina Frey" w:date="2017-11-20T10:06:00Z">
              <w:rPr>
                <w:rFonts w:eastAsia="Times New Roman" w:cs="Times New Roman"/>
              </w:rPr>
            </w:rPrChange>
          </w:rPr>
          <w:delText xml:space="preserve">. At the New Dashboard Note, the user can enter free text in the provided fields. Click </w:delText>
        </w:r>
        <w:r w:rsidRPr="007F739A" w:rsidDel="00035E09">
          <w:rPr>
            <w:rFonts w:eastAsia="Times New Roman" w:cs="Times New Roman"/>
            <w:b/>
            <w:color w:val="auto"/>
            <w:rPrChange w:id="13359" w:author="Alina Frey" w:date="2017-11-20T10:06:00Z">
              <w:rPr>
                <w:rFonts w:eastAsia="Times New Roman" w:cs="Times New Roman"/>
                <w:b/>
              </w:rPr>
            </w:rPrChange>
          </w:rPr>
          <w:delText>Cancel</w:delText>
        </w:r>
        <w:r w:rsidRPr="007F739A" w:rsidDel="00035E09">
          <w:rPr>
            <w:rFonts w:eastAsia="Times New Roman" w:cs="Times New Roman"/>
            <w:color w:val="auto"/>
            <w:rPrChange w:id="13360" w:author="Alina Frey" w:date="2017-11-20T10:06:00Z">
              <w:rPr>
                <w:rFonts w:eastAsia="Times New Roman" w:cs="Times New Roman"/>
              </w:rPr>
            </w:rPrChange>
          </w:rPr>
          <w:delText xml:space="preserve"> to return to the previous page without saving. Click </w:delText>
        </w:r>
        <w:r w:rsidRPr="007F739A" w:rsidDel="00035E09">
          <w:rPr>
            <w:rFonts w:eastAsia="Times New Roman" w:cs="Times New Roman"/>
            <w:b/>
            <w:color w:val="auto"/>
            <w:rPrChange w:id="13361" w:author="Alina Frey" w:date="2017-11-20T10:06:00Z">
              <w:rPr>
                <w:rFonts w:eastAsia="Times New Roman" w:cs="Times New Roman"/>
                <w:b/>
              </w:rPr>
            </w:rPrChange>
          </w:rPr>
          <w:delText>Save</w:delText>
        </w:r>
        <w:r w:rsidRPr="007F739A" w:rsidDel="00035E09">
          <w:rPr>
            <w:rFonts w:eastAsia="Times New Roman" w:cs="Times New Roman"/>
            <w:color w:val="auto"/>
            <w:rPrChange w:id="13362" w:author="Alina Frey" w:date="2017-11-20T10:06:00Z">
              <w:rPr>
                <w:rFonts w:eastAsia="Times New Roman" w:cs="Times New Roman"/>
              </w:rPr>
            </w:rPrChange>
          </w:rPr>
          <w:delText xml:space="preserve"> to store the note and return to the previous page. The list updates to display the new note. The note crosses into CPRS as unsigned.</w:delText>
        </w:r>
      </w:del>
    </w:p>
    <w:p w14:paraId="31876F99" w14:textId="65AE72A9" w:rsidR="006C0619" w:rsidRPr="00CF2303" w:rsidDel="00035E09" w:rsidRDefault="005F159C">
      <w:pPr>
        <w:pStyle w:val="Caption"/>
        <w:rPr>
          <w:del w:id="13363" w:author="Alina Frey" w:date="2017-11-17T10:50:00Z"/>
        </w:rPr>
        <w:pPrChange w:id="13364" w:author="Alina Frey" w:date="2017-11-10T14:16:00Z">
          <w:pPr>
            <w:spacing w:after="75"/>
          </w:pPr>
        </w:pPrChange>
      </w:pPr>
      <w:del w:id="13365" w:author="Alina Frey" w:date="2017-11-17T10:50:00Z">
        <w:r w:rsidRPr="007F739A" w:rsidDel="00035E09">
          <w:rPr>
            <w:noProof/>
            <w:rPrChange w:id="13366" w:author="Alina Frey" w:date="2017-11-20T10:06:00Z">
              <w:rPr>
                <w:noProof/>
              </w:rPr>
            </w:rPrChange>
          </w:rPr>
          <w:drawing>
            <wp:inline distT="0" distB="0" distL="0" distR="0" wp14:anchorId="3187714C" wp14:editId="3187714D">
              <wp:extent cx="5743957" cy="2552700"/>
              <wp:effectExtent l="0" t="0" r="0" b="0"/>
              <wp:docPr id="1831" name="Picture 1831"/>
              <wp:cNvGraphicFramePr/>
              <a:graphic xmlns:a="http://schemas.openxmlformats.org/drawingml/2006/main">
                <a:graphicData uri="http://schemas.openxmlformats.org/drawingml/2006/picture">
                  <pic:pic xmlns:pic="http://schemas.openxmlformats.org/drawingml/2006/picture">
                    <pic:nvPicPr>
                      <pic:cNvPr id="1831" name="Picture 1831"/>
                      <pic:cNvPicPr/>
                    </pic:nvPicPr>
                    <pic:blipFill>
                      <a:blip r:embed="rId319"/>
                      <a:stretch>
                        <a:fillRect/>
                      </a:stretch>
                    </pic:blipFill>
                    <pic:spPr>
                      <a:xfrm>
                        <a:off x="0" y="0"/>
                        <a:ext cx="5743957" cy="2552700"/>
                      </a:xfrm>
                      <a:prstGeom prst="rect">
                        <a:avLst/>
                      </a:prstGeom>
                    </pic:spPr>
                  </pic:pic>
                </a:graphicData>
              </a:graphic>
            </wp:inline>
          </w:drawing>
        </w:r>
      </w:del>
    </w:p>
    <w:p w14:paraId="31876F9A" w14:textId="43AA1162" w:rsidR="006C0619" w:rsidRPr="007F739A" w:rsidDel="00255105" w:rsidRDefault="005F159C">
      <w:pPr>
        <w:spacing w:after="29" w:line="265" w:lineRule="auto"/>
        <w:ind w:left="-5" w:hanging="10"/>
        <w:rPr>
          <w:del w:id="13367" w:author="Alina Frey" w:date="2017-11-08T16:51:00Z"/>
          <w:color w:val="auto"/>
          <w:rPrChange w:id="13368" w:author="Alina Frey" w:date="2017-11-20T10:06:00Z">
            <w:rPr>
              <w:del w:id="13369" w:author="Alina Frey" w:date="2017-11-08T16:51:00Z"/>
            </w:rPr>
          </w:rPrChange>
        </w:rPr>
      </w:pPr>
      <w:del w:id="13370" w:author="Alina Frey" w:date="2017-11-08T16:51:00Z">
        <w:r w:rsidRPr="007F739A" w:rsidDel="00255105">
          <w:rPr>
            <w:rFonts w:eastAsia="Times New Roman" w:cs="Times New Roman"/>
            <w:b/>
            <w:color w:val="auto"/>
            <w:sz w:val="20"/>
            <w:rPrChange w:id="13371" w:author="Alina Frey" w:date="2017-11-20T10:06:00Z">
              <w:rPr>
                <w:rFonts w:eastAsia="Times New Roman" w:cs="Times New Roman"/>
                <w:b/>
                <w:sz w:val="20"/>
              </w:rPr>
            </w:rPrChange>
          </w:rPr>
          <w:delText>Figure 112: New Dashboard Note</w:delText>
        </w:r>
      </w:del>
    </w:p>
    <w:p w14:paraId="31876F9B" w14:textId="77777777" w:rsidR="006C0619" w:rsidRPr="007F739A" w:rsidRDefault="005F159C">
      <w:pPr>
        <w:pStyle w:val="Heading2"/>
        <w:pPrChange w:id="13372" w:author="Alina Frey" w:date="2017-11-20T10:18:00Z">
          <w:pPr>
            <w:pStyle w:val="Heading2"/>
            <w:ind w:left="-5"/>
          </w:pPr>
        </w:pPrChange>
      </w:pPr>
      <w:bookmarkStart w:id="13373" w:name="_Toc497914093"/>
      <w:bookmarkStart w:id="13374" w:name="_Ref498346253"/>
      <w:bookmarkStart w:id="13375" w:name="_Toc498937668"/>
      <w:bookmarkStart w:id="13376" w:name="_Toc498942516"/>
      <w:bookmarkStart w:id="13377" w:name="_Toc498939183"/>
      <w:bookmarkStart w:id="13378" w:name="_Toc499024451"/>
      <w:r w:rsidRPr="007F739A">
        <w:t>Text4Baby Enrollment</w:t>
      </w:r>
      <w:bookmarkEnd w:id="13373"/>
      <w:bookmarkEnd w:id="13374"/>
      <w:bookmarkEnd w:id="13375"/>
      <w:bookmarkEnd w:id="13376"/>
      <w:bookmarkEnd w:id="13377"/>
      <w:bookmarkEnd w:id="13378"/>
    </w:p>
    <w:p w14:paraId="33486FCC" w14:textId="77777777" w:rsidR="00DC462A" w:rsidRPr="00CF2303" w:rsidRDefault="00DC462A">
      <w:pPr>
        <w:rPr>
          <w:ins w:id="13379" w:author="Alina Frey" w:date="2017-11-17T13:04:00Z"/>
        </w:rPr>
        <w:pPrChange w:id="13380" w:author="Alina Frey" w:date="2017-11-17T13:12:00Z">
          <w:pPr>
            <w:pStyle w:val="Alina-NormalText"/>
            <w:numPr>
              <w:numId w:val="142"/>
            </w:numPr>
            <w:spacing w:after="0" w:line="259" w:lineRule="auto"/>
            <w:ind w:left="720" w:hanging="360"/>
            <w:contextualSpacing/>
          </w:pPr>
        </w:pPrChange>
      </w:pPr>
      <w:ins w:id="13381" w:author="Alina Frey" w:date="2017-11-17T13:04:00Z">
        <w:r w:rsidRPr="007F739A">
          <w:rPr>
            <w:color w:val="auto"/>
            <w:rPrChange w:id="13382" w:author="Alina Frey" w:date="2017-11-20T10:06:00Z">
              <w:rPr/>
            </w:rPrChange>
          </w:rPr>
          <w:t>To access the Text4Baby screen, click on the Text4Baby link on the left side pane, under the Patient section.</w:t>
        </w:r>
      </w:ins>
    </w:p>
    <w:p w14:paraId="7CF5B31B" w14:textId="77777777" w:rsidR="00DC462A" w:rsidRPr="00CF2303" w:rsidRDefault="00DC462A">
      <w:pPr>
        <w:rPr>
          <w:ins w:id="13383" w:author="Alina Frey" w:date="2017-11-17T13:04:00Z"/>
        </w:rPr>
        <w:pPrChange w:id="13384" w:author="Alina Frey" w:date="2017-11-17T13:12:00Z">
          <w:pPr>
            <w:pStyle w:val="Alina-NormalText"/>
            <w:spacing w:after="0"/>
            <w:ind w:left="720"/>
            <w:contextualSpacing/>
          </w:pPr>
        </w:pPrChange>
      </w:pPr>
    </w:p>
    <w:p w14:paraId="0FC6FCBB" w14:textId="28F29135" w:rsidR="00084039" w:rsidRPr="007F739A" w:rsidRDefault="00941157">
      <w:pPr>
        <w:keepNext/>
        <w:spacing w:after="38"/>
        <w:rPr>
          <w:ins w:id="13385" w:author="Alina Frey" w:date="2017-11-17T13:16:00Z"/>
          <w:color w:val="auto"/>
          <w:rPrChange w:id="13386" w:author="Alina Frey" w:date="2017-11-20T10:06:00Z">
            <w:rPr>
              <w:ins w:id="13387" w:author="Alina Frey" w:date="2017-11-17T13:16:00Z"/>
            </w:rPr>
          </w:rPrChange>
        </w:rPr>
        <w:pPrChange w:id="13388" w:author="Alina Frey" w:date="2017-11-17T13:16:00Z">
          <w:pPr/>
        </w:pPrChange>
      </w:pPr>
      <w:ins w:id="13389" w:author="Alina Frey" w:date="2017-11-20T16:50:00Z">
        <w:r>
          <w:rPr>
            <w:noProof/>
          </w:rPr>
          <w:lastRenderedPageBreak/>
          <mc:AlternateContent>
            <mc:Choice Requires="wps">
              <w:drawing>
                <wp:anchor distT="0" distB="0" distL="114300" distR="114300" simplePos="0" relativeHeight="251664384" behindDoc="0" locked="0" layoutInCell="1" allowOverlap="1" wp14:anchorId="26780533" wp14:editId="4112972B">
                  <wp:simplePos x="0" y="0"/>
                  <wp:positionH relativeFrom="column">
                    <wp:posOffset>1409700</wp:posOffset>
                  </wp:positionH>
                  <wp:positionV relativeFrom="paragraph">
                    <wp:posOffset>3702050</wp:posOffset>
                  </wp:positionV>
                  <wp:extent cx="279400" cy="171450"/>
                  <wp:effectExtent l="38100" t="38100" r="25400" b="19050"/>
                  <wp:wrapNone/>
                  <wp:docPr id="439" name="Straight Arrow Connector 439"/>
                  <wp:cNvGraphicFramePr/>
                  <a:graphic xmlns:a="http://schemas.openxmlformats.org/drawingml/2006/main">
                    <a:graphicData uri="http://schemas.microsoft.com/office/word/2010/wordprocessingShape">
                      <wps:wsp>
                        <wps:cNvCnPr/>
                        <wps:spPr>
                          <a:xfrm flipH="1" flipV="1">
                            <a:off x="0" y="0"/>
                            <a:ext cx="279400" cy="171450"/>
                          </a:xfrm>
                          <a:prstGeom prst="straightConnector1">
                            <a:avLst/>
                          </a:prstGeom>
                          <a:ln w="28575">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660C74B" id="Straight Arrow Connector 439" o:spid="_x0000_s1026" type="#_x0000_t32" style="position:absolute;margin-left:111pt;margin-top:291.5pt;width:22pt;height:13.5pt;flip:x y;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" strokecolor="red" strokeweight="2.25pt">
                  <v:stroke endarrow="block" joinstyle="miter"/>
                </v:shape>
              </w:pict>
            </mc:Fallback>
          </mc:AlternateContent>
        </w:r>
      </w:ins>
      <w:r w:rsidR="007D6B1D" w:rsidRPr="007F739A">
        <w:rPr>
          <w:rStyle w:val="CommentReference"/>
          <w:color w:val="auto"/>
          <w:rPrChange w:id="13390" w:author="Alina Frey" w:date="2017-11-20T10:06:00Z">
            <w:rPr>
              <w:rStyle w:val="CommentReference"/>
            </w:rPr>
          </w:rPrChange>
        </w:rPr>
        <w:commentReference w:id="13391"/>
      </w:r>
      <w:ins w:id="13392" w:author="Alina Frey" w:date="2017-11-20T16:49:00Z">
        <w:r>
          <w:rPr>
            <w:noProof/>
          </w:rPr>
          <w:drawing>
            <wp:inline distT="0" distB="0" distL="0" distR="0" wp14:anchorId="0FE90688" wp14:editId="1E338550">
              <wp:extent cx="4565650" cy="5563166"/>
              <wp:effectExtent l="0" t="0" r="6350" b="0"/>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4568955" cy="5567193"/>
                      </a:xfrm>
                      <a:prstGeom prst="rect">
                        <a:avLst/>
                      </a:prstGeom>
                    </pic:spPr>
                  </pic:pic>
                </a:graphicData>
              </a:graphic>
            </wp:inline>
          </w:drawing>
        </w:r>
      </w:ins>
    </w:p>
    <w:p w14:paraId="78E51661" w14:textId="618944B4" w:rsidR="00DC462A" w:rsidRPr="00CF2303" w:rsidRDefault="00084039">
      <w:pPr>
        <w:pStyle w:val="Caption"/>
        <w:rPr>
          <w:ins w:id="13393" w:author="Alina Frey" w:date="2017-11-17T13:04:00Z"/>
        </w:rPr>
        <w:pPrChange w:id="13394" w:author="Alina Frey" w:date="2017-11-17T13:16:00Z">
          <w:pPr>
            <w:pStyle w:val="Alina-NormalText"/>
            <w:spacing w:after="0"/>
            <w:ind w:left="720"/>
            <w:contextualSpacing/>
          </w:pPr>
        </w:pPrChange>
      </w:pPr>
      <w:bookmarkStart w:id="13395" w:name="_Toc498937562"/>
      <w:bookmarkStart w:id="13396" w:name="_Toc498942410"/>
      <w:bookmarkStart w:id="13397" w:name="_Toc498939077"/>
      <w:bookmarkStart w:id="13398" w:name="_Toc499024650"/>
      <w:ins w:id="13399" w:author="Alina Frey" w:date="2017-11-17T13:16:00Z">
        <w:r w:rsidRPr="00CF2303">
          <w:t xml:space="preserve">Figure </w:t>
        </w:r>
        <w:r w:rsidRPr="00CF2303">
          <w:fldChar w:fldCharType="begin"/>
        </w:r>
        <w:r w:rsidRPr="00CF2303">
          <w:instrText xml:space="preserve"> SEQ Figure \* ARABIC </w:instrText>
        </w:r>
      </w:ins>
      <w:r w:rsidRPr="00CF2303">
        <w:fldChar w:fldCharType="separate"/>
      </w:r>
      <w:ins w:id="13400" w:author="Alina Frey [2]" w:date="2017-11-21T10:58:00Z">
        <w:r w:rsidR="003B7B8C">
          <w:rPr>
            <w:noProof/>
          </w:rPr>
          <w:t>186</w:t>
        </w:r>
      </w:ins>
      <w:ins w:id="13401" w:author="Alina Frey" w:date="2017-11-17T13:16:00Z">
        <w:r w:rsidRPr="00CF2303">
          <w:fldChar w:fldCharType="end"/>
        </w:r>
        <w:r w:rsidRPr="00CF2303">
          <w:t>: Text4baby Enrollment</w:t>
        </w:r>
      </w:ins>
      <w:bookmarkEnd w:id="13395"/>
      <w:bookmarkEnd w:id="13396"/>
      <w:bookmarkEnd w:id="13397"/>
      <w:bookmarkEnd w:id="13398"/>
    </w:p>
    <w:p w14:paraId="01574E63" w14:textId="1F2B2C9E" w:rsidR="00DC462A" w:rsidRPr="00CF2303" w:rsidRDefault="00DC462A">
      <w:pPr>
        <w:rPr>
          <w:ins w:id="13402" w:author="Alina Frey" w:date="2017-11-17T13:04:00Z"/>
        </w:rPr>
        <w:pPrChange w:id="13403" w:author="Alina Frey" w:date="2017-11-17T13:12:00Z">
          <w:pPr>
            <w:pStyle w:val="Alina-NormalText"/>
            <w:numPr>
              <w:numId w:val="142"/>
            </w:numPr>
            <w:spacing w:after="0" w:line="259" w:lineRule="auto"/>
            <w:ind w:left="720" w:hanging="360"/>
            <w:contextualSpacing/>
          </w:pPr>
        </w:pPrChange>
      </w:pPr>
      <w:ins w:id="13404" w:author="Alina Frey" w:date="2017-11-17T13:04:00Z">
        <w:r w:rsidRPr="007F739A">
          <w:rPr>
            <w:color w:val="auto"/>
            <w:rPrChange w:id="13405" w:author="Alina Frey" w:date="2017-11-20T10:06:00Z">
              <w:rPr/>
            </w:rPrChange>
          </w:rPr>
          <w:t>The user has options for three actions</w:t>
        </w:r>
      </w:ins>
      <w:ins w:id="13406" w:author="Alina Frey" w:date="2017-11-17T13:17:00Z">
        <w:r w:rsidR="00084039" w:rsidRPr="007F739A">
          <w:rPr>
            <w:color w:val="auto"/>
            <w:rPrChange w:id="13407" w:author="Alina Frey" w:date="2017-11-20T10:06:00Z">
              <w:rPr/>
            </w:rPrChange>
          </w:rPr>
          <w:t>, by selecting the corresponding button at the bottom of the screen</w:t>
        </w:r>
      </w:ins>
      <w:ins w:id="13408" w:author="Alina Frey" w:date="2017-11-17T13:04:00Z">
        <w:r w:rsidRPr="007F739A">
          <w:rPr>
            <w:color w:val="auto"/>
            <w:rPrChange w:id="13409" w:author="Alina Frey" w:date="2017-11-20T10:06:00Z">
              <w:rPr/>
            </w:rPrChange>
          </w:rPr>
          <w:t>:</w:t>
        </w:r>
      </w:ins>
    </w:p>
    <w:p w14:paraId="0D66EBA8" w14:textId="77777777" w:rsidR="00DC462A" w:rsidRPr="00CF2303" w:rsidRDefault="00DC462A">
      <w:pPr>
        <w:pStyle w:val="ListParagraph"/>
        <w:numPr>
          <w:ilvl w:val="0"/>
          <w:numId w:val="143"/>
        </w:numPr>
        <w:rPr>
          <w:ins w:id="13410" w:author="Alina Frey" w:date="2017-11-17T13:04:00Z"/>
        </w:rPr>
        <w:pPrChange w:id="13411" w:author="Alina Frey" w:date="2017-11-17T13:15:00Z">
          <w:pPr>
            <w:pStyle w:val="Alina-NormalText"/>
            <w:numPr>
              <w:ilvl w:val="1"/>
              <w:numId w:val="142"/>
            </w:numPr>
            <w:spacing w:after="0" w:line="259" w:lineRule="auto"/>
            <w:ind w:left="1440" w:hanging="360"/>
            <w:contextualSpacing/>
          </w:pPr>
        </w:pPrChange>
      </w:pPr>
      <w:ins w:id="13412" w:author="Alina Frey" w:date="2017-11-17T13:04:00Z">
        <w:r w:rsidRPr="00CF2303">
          <w:t xml:space="preserve">Navigate back to </w:t>
        </w:r>
        <w:r w:rsidRPr="007F739A">
          <w:rPr>
            <w:b/>
            <w:rPrChange w:id="13413" w:author="Alina Frey" w:date="2017-11-20T10:06:00Z">
              <w:rPr>
                <w:rFonts w:cstheme="minorHAnsi"/>
                <w:szCs w:val="24"/>
              </w:rPr>
            </w:rPrChange>
          </w:rPr>
          <w:t>Patient Summary</w:t>
        </w:r>
      </w:ins>
    </w:p>
    <w:p w14:paraId="406B4EA5" w14:textId="77777777" w:rsidR="00DC462A" w:rsidRPr="007F739A" w:rsidRDefault="00DC462A">
      <w:pPr>
        <w:pStyle w:val="ListParagraph"/>
        <w:numPr>
          <w:ilvl w:val="0"/>
          <w:numId w:val="143"/>
        </w:numPr>
        <w:rPr>
          <w:ins w:id="13414" w:author="Alina Frey" w:date="2017-11-17T13:04:00Z"/>
        </w:rPr>
        <w:pPrChange w:id="13415" w:author="Alina Frey" w:date="2017-11-17T13:15:00Z">
          <w:pPr>
            <w:pStyle w:val="Alina-NormalText"/>
            <w:numPr>
              <w:ilvl w:val="1"/>
              <w:numId w:val="142"/>
            </w:numPr>
            <w:spacing w:after="0" w:line="259" w:lineRule="auto"/>
            <w:ind w:left="1440" w:hanging="360"/>
            <w:contextualSpacing/>
          </w:pPr>
        </w:pPrChange>
      </w:pPr>
      <w:ins w:id="13416" w:author="Alina Frey" w:date="2017-11-17T13:04:00Z">
        <w:r w:rsidRPr="007F739A">
          <w:t xml:space="preserve">Not enroll, by selecting </w:t>
        </w:r>
        <w:r w:rsidRPr="007F739A">
          <w:rPr>
            <w:b/>
            <w:rPrChange w:id="13417" w:author="Alina Frey" w:date="2017-11-20T10:06:00Z">
              <w:rPr>
                <w:rFonts w:cstheme="minorHAnsi"/>
                <w:szCs w:val="24"/>
              </w:rPr>
            </w:rPrChange>
          </w:rPr>
          <w:t>Not Interested</w:t>
        </w:r>
        <w:r w:rsidRPr="00CF2303">
          <w:t xml:space="preserve"> button. That should update the status of the field Text4Baby Enrollment in the Patient Summary.</w:t>
        </w:r>
      </w:ins>
    </w:p>
    <w:p w14:paraId="09332DF9" w14:textId="2914D083" w:rsidR="00DC462A" w:rsidRPr="007F739A" w:rsidRDefault="00DC462A">
      <w:pPr>
        <w:pStyle w:val="ListParagraph"/>
        <w:numPr>
          <w:ilvl w:val="0"/>
          <w:numId w:val="143"/>
        </w:numPr>
        <w:rPr>
          <w:ins w:id="13418" w:author="Alina Frey" w:date="2017-11-17T13:04:00Z"/>
        </w:rPr>
        <w:pPrChange w:id="13419" w:author="Alina Frey" w:date="2017-11-17T13:18:00Z">
          <w:pPr>
            <w:pStyle w:val="Alina-NormalText"/>
            <w:spacing w:after="0"/>
            <w:ind w:left="1440"/>
            <w:contextualSpacing/>
          </w:pPr>
        </w:pPrChange>
      </w:pPr>
      <w:ins w:id="13420" w:author="Alina Frey" w:date="2017-11-17T13:04:00Z">
        <w:r w:rsidRPr="007F739A">
          <w:t xml:space="preserve">Enroll, by selecting the button </w:t>
        </w:r>
        <w:r w:rsidRPr="007F739A">
          <w:rPr>
            <w:b/>
            <w:rPrChange w:id="13421" w:author="Alina Frey" w:date="2017-11-20T10:06:00Z">
              <w:rPr>
                <w:rFonts w:cstheme="minorHAnsi"/>
                <w:szCs w:val="24"/>
              </w:rPr>
            </w:rPrChange>
          </w:rPr>
          <w:t>Enroll Now</w:t>
        </w:r>
        <w:r w:rsidRPr="00CF2303">
          <w:t>.</w:t>
        </w:r>
      </w:ins>
    </w:p>
    <w:p w14:paraId="0B776088" w14:textId="5B5699FA" w:rsidR="00DC462A" w:rsidRPr="00CF2303" w:rsidRDefault="00DC462A">
      <w:pPr>
        <w:rPr>
          <w:ins w:id="13422" w:author="Alina Frey" w:date="2017-11-17T13:04:00Z"/>
        </w:rPr>
        <w:pPrChange w:id="13423" w:author="Alina Frey" w:date="2017-11-17T13:12:00Z">
          <w:pPr>
            <w:pStyle w:val="Alina-NormalText"/>
            <w:numPr>
              <w:numId w:val="142"/>
            </w:numPr>
            <w:spacing w:after="0" w:line="259" w:lineRule="auto"/>
            <w:ind w:left="720" w:hanging="360"/>
            <w:contextualSpacing/>
          </w:pPr>
        </w:pPrChange>
      </w:pPr>
      <w:ins w:id="13424" w:author="Alina Frey" w:date="2017-11-17T13:04:00Z">
        <w:r w:rsidRPr="007F739A">
          <w:rPr>
            <w:color w:val="auto"/>
            <w:rPrChange w:id="13425" w:author="Alina Frey" w:date="2017-11-20T10:06:00Z">
              <w:rPr/>
            </w:rPrChange>
          </w:rPr>
          <w:t>When selecting to Enroll, the user is prompted to the text4baby</w:t>
        </w:r>
      </w:ins>
      <w:ins w:id="13426" w:author="Alina Frey" w:date="2017-11-21T10:38:00Z">
        <w:r w:rsidR="006B1325">
          <w:rPr>
            <w:color w:val="auto"/>
          </w:rPr>
          <w:t xml:space="preserve"> – </w:t>
        </w:r>
      </w:ins>
      <w:ins w:id="13427" w:author="Alina Frey" w:date="2017-11-17T13:04:00Z">
        <w:r w:rsidRPr="007F739A">
          <w:rPr>
            <w:color w:val="auto"/>
            <w:rPrChange w:id="13428" w:author="Alina Frey" w:date="2017-11-20T10:06:00Z">
              <w:rPr/>
            </w:rPrChange>
          </w:rPr>
          <w:t>Enroll Patient screen:</w:t>
        </w:r>
      </w:ins>
    </w:p>
    <w:p w14:paraId="63624619" w14:textId="77777777" w:rsidR="004A5585" w:rsidRPr="007F739A" w:rsidRDefault="00DC462A">
      <w:pPr>
        <w:keepNext/>
        <w:spacing w:after="38"/>
        <w:rPr>
          <w:ins w:id="13429" w:author="Alina Frey" w:date="2017-11-17T13:20:00Z"/>
          <w:color w:val="auto"/>
          <w:rPrChange w:id="13430" w:author="Alina Frey" w:date="2017-11-20T10:06:00Z">
            <w:rPr>
              <w:ins w:id="13431" w:author="Alina Frey" w:date="2017-11-17T13:20:00Z"/>
            </w:rPr>
          </w:rPrChange>
        </w:rPr>
        <w:pPrChange w:id="13432" w:author="Alina Frey" w:date="2017-11-17T13:25:00Z">
          <w:pPr/>
        </w:pPrChange>
      </w:pPr>
      <w:ins w:id="13433" w:author="Alina Frey" w:date="2017-11-17T13:04:00Z">
        <w:r w:rsidRPr="007F739A">
          <w:rPr>
            <w:color w:val="auto"/>
            <w:rPrChange w:id="13434" w:author="Alina Frey" w:date="2017-11-20T10:06:00Z">
              <w:rPr/>
            </w:rPrChange>
          </w:rPr>
          <w:lastRenderedPageBreak/>
          <w:t xml:space="preserve"> </w:t>
        </w:r>
      </w:ins>
      <w:ins w:id="13435" w:author="Alina Frey" w:date="2017-11-17T13:19:00Z">
        <w:r w:rsidR="005E1C8C" w:rsidRPr="007F739A">
          <w:rPr>
            <w:noProof/>
            <w:color w:val="auto"/>
            <w:rPrChange w:id="13436" w:author="Alina Frey" w:date="2017-11-20T10:06:00Z">
              <w:rPr>
                <w:noProof/>
              </w:rPr>
            </w:rPrChange>
          </w:rPr>
          <w:drawing>
            <wp:inline distT="0" distB="0" distL="0" distR="0" wp14:anchorId="44A91BC0" wp14:editId="09E92407">
              <wp:extent cx="3632200" cy="3513454"/>
              <wp:effectExtent l="0" t="0" r="635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3647597" cy="3528348"/>
                      </a:xfrm>
                      <a:prstGeom prst="rect">
                        <a:avLst/>
                      </a:prstGeom>
                    </pic:spPr>
                  </pic:pic>
                </a:graphicData>
              </a:graphic>
            </wp:inline>
          </w:drawing>
        </w:r>
      </w:ins>
    </w:p>
    <w:p w14:paraId="7DBF0849" w14:textId="7F0D2778" w:rsidR="00DC462A" w:rsidRPr="00CF2303" w:rsidRDefault="004A5585">
      <w:pPr>
        <w:pStyle w:val="Caption"/>
        <w:rPr>
          <w:ins w:id="13437" w:author="Alina Frey" w:date="2017-11-17T13:04:00Z"/>
        </w:rPr>
        <w:pPrChange w:id="13438" w:author="Alina Frey" w:date="2017-11-17T13:20:00Z">
          <w:pPr>
            <w:pStyle w:val="Alina-NormalText"/>
            <w:spacing w:after="0"/>
            <w:contextualSpacing/>
          </w:pPr>
        </w:pPrChange>
      </w:pPr>
      <w:bookmarkStart w:id="13439" w:name="_Toc498937563"/>
      <w:bookmarkStart w:id="13440" w:name="_Toc498942411"/>
      <w:bookmarkStart w:id="13441" w:name="_Toc498939078"/>
      <w:bookmarkStart w:id="13442" w:name="_Toc499024651"/>
      <w:ins w:id="13443" w:author="Alina Frey" w:date="2017-11-17T13:20:00Z">
        <w:r w:rsidRPr="00CF2303">
          <w:t xml:space="preserve">Figure </w:t>
        </w:r>
        <w:r w:rsidRPr="00CF2303">
          <w:fldChar w:fldCharType="begin"/>
        </w:r>
        <w:r w:rsidRPr="00CF2303">
          <w:instrText xml:space="preserve"> SEQ Figure \* ARABIC </w:instrText>
        </w:r>
      </w:ins>
      <w:r w:rsidRPr="00CF2303">
        <w:fldChar w:fldCharType="separate"/>
      </w:r>
      <w:ins w:id="13444" w:author="Alina Frey [2]" w:date="2017-11-21T10:58:00Z">
        <w:r w:rsidR="003B7B8C">
          <w:rPr>
            <w:noProof/>
          </w:rPr>
          <w:t>187</w:t>
        </w:r>
      </w:ins>
      <w:ins w:id="13445" w:author="Alina Frey" w:date="2017-11-17T13:20:00Z">
        <w:r w:rsidRPr="00CF2303">
          <w:fldChar w:fldCharType="end"/>
        </w:r>
        <w:r w:rsidRPr="00CF2303">
          <w:t>: Text4Baby Patient Enrollment</w:t>
        </w:r>
      </w:ins>
      <w:ins w:id="13446" w:author="Alina Frey" w:date="2017-11-17T13:30:00Z">
        <w:r w:rsidR="009A661A" w:rsidRPr="00CF2303">
          <w:t xml:space="preserve"> Form</w:t>
        </w:r>
      </w:ins>
      <w:bookmarkEnd w:id="13439"/>
      <w:bookmarkEnd w:id="13440"/>
      <w:bookmarkEnd w:id="13441"/>
      <w:bookmarkEnd w:id="13442"/>
    </w:p>
    <w:p w14:paraId="3EB69867" w14:textId="77777777" w:rsidR="00DC462A" w:rsidRPr="00CF2303" w:rsidRDefault="00DC462A">
      <w:pPr>
        <w:rPr>
          <w:ins w:id="13447" w:author="Alina Frey" w:date="2017-11-17T13:04:00Z"/>
        </w:rPr>
        <w:pPrChange w:id="13448" w:author="Alina Frey" w:date="2017-11-17T13:12:00Z">
          <w:pPr>
            <w:pStyle w:val="Alina-NormalText"/>
            <w:numPr>
              <w:numId w:val="142"/>
            </w:numPr>
            <w:spacing w:after="0" w:line="259" w:lineRule="auto"/>
            <w:ind w:left="720" w:hanging="360"/>
            <w:contextualSpacing/>
          </w:pPr>
        </w:pPrChange>
      </w:pPr>
      <w:ins w:id="13449" w:author="Alina Frey" w:date="2017-11-17T13:04:00Z">
        <w:r w:rsidRPr="007F739A">
          <w:rPr>
            <w:color w:val="auto"/>
            <w:rPrChange w:id="13450" w:author="Alina Frey" w:date="2017-11-20T10:06:00Z">
              <w:rPr/>
            </w:rPrChange>
          </w:rPr>
          <w:t>The included fields in the enrollment form are:</w:t>
        </w:r>
      </w:ins>
    </w:p>
    <w:p w14:paraId="7E0177AA" w14:textId="51C62619" w:rsidR="00DC462A" w:rsidRPr="007F739A" w:rsidRDefault="00A936C0">
      <w:pPr>
        <w:pStyle w:val="ListParagraph"/>
        <w:numPr>
          <w:ilvl w:val="0"/>
          <w:numId w:val="144"/>
        </w:numPr>
        <w:rPr>
          <w:ins w:id="13451" w:author="Alina Frey" w:date="2017-11-17T13:04:00Z"/>
        </w:rPr>
        <w:pPrChange w:id="13452" w:author="Alina Frey" w:date="2017-11-17T13:15:00Z">
          <w:pPr>
            <w:pStyle w:val="Alina-NormalText"/>
            <w:numPr>
              <w:ilvl w:val="1"/>
              <w:numId w:val="142"/>
            </w:numPr>
            <w:spacing w:after="0" w:line="259" w:lineRule="auto"/>
            <w:ind w:left="1440" w:hanging="360"/>
            <w:contextualSpacing/>
          </w:pPr>
        </w:pPrChange>
      </w:pPr>
      <w:ins w:id="13453" w:author="Alina Frey" w:date="2017-11-17T13:22:00Z">
        <w:r w:rsidRPr="00CF2303">
          <w:t>Participant</w:t>
        </w:r>
      </w:ins>
      <w:ins w:id="13454" w:author="Alina Frey" w:date="2017-11-17T13:04:00Z">
        <w:r w:rsidR="00DC462A" w:rsidRPr="00CF2303">
          <w:t xml:space="preserve"> Type</w:t>
        </w:r>
      </w:ins>
    </w:p>
    <w:p w14:paraId="1958A334" w14:textId="77777777" w:rsidR="00DC462A" w:rsidRPr="007F739A" w:rsidRDefault="00DC462A">
      <w:pPr>
        <w:pStyle w:val="ListParagraph"/>
        <w:numPr>
          <w:ilvl w:val="0"/>
          <w:numId w:val="144"/>
        </w:numPr>
        <w:rPr>
          <w:ins w:id="13455" w:author="Alina Frey" w:date="2017-11-17T13:04:00Z"/>
        </w:rPr>
        <w:pPrChange w:id="13456" w:author="Alina Frey" w:date="2017-11-17T13:15:00Z">
          <w:pPr>
            <w:pStyle w:val="Alina-NormalText"/>
            <w:numPr>
              <w:ilvl w:val="1"/>
              <w:numId w:val="142"/>
            </w:numPr>
            <w:spacing w:after="0" w:line="259" w:lineRule="auto"/>
            <w:ind w:left="1440" w:hanging="360"/>
            <w:contextualSpacing/>
          </w:pPr>
        </w:pPrChange>
      </w:pPr>
      <w:ins w:id="13457" w:author="Alina Frey" w:date="2017-11-17T13:04:00Z">
        <w:r w:rsidRPr="007F739A">
          <w:t>First Name</w:t>
        </w:r>
      </w:ins>
    </w:p>
    <w:p w14:paraId="7879D1D6" w14:textId="77777777" w:rsidR="00DC462A" w:rsidRPr="007F739A" w:rsidRDefault="00DC462A">
      <w:pPr>
        <w:pStyle w:val="ListParagraph"/>
        <w:numPr>
          <w:ilvl w:val="0"/>
          <w:numId w:val="144"/>
        </w:numPr>
        <w:rPr>
          <w:ins w:id="13458" w:author="Alina Frey" w:date="2017-11-17T13:04:00Z"/>
        </w:rPr>
        <w:pPrChange w:id="13459" w:author="Alina Frey" w:date="2017-11-17T13:15:00Z">
          <w:pPr>
            <w:pStyle w:val="Alina-NormalText"/>
            <w:numPr>
              <w:ilvl w:val="1"/>
              <w:numId w:val="142"/>
            </w:numPr>
            <w:spacing w:after="0" w:line="259" w:lineRule="auto"/>
            <w:ind w:left="1440" w:hanging="360"/>
            <w:contextualSpacing/>
          </w:pPr>
        </w:pPrChange>
      </w:pPr>
      <w:ins w:id="13460" w:author="Alina Frey" w:date="2017-11-17T13:04:00Z">
        <w:r w:rsidRPr="007F739A">
          <w:t>Email Address</w:t>
        </w:r>
      </w:ins>
    </w:p>
    <w:p w14:paraId="7473F7AC" w14:textId="77777777" w:rsidR="00DC462A" w:rsidRPr="007F739A" w:rsidRDefault="00DC462A">
      <w:pPr>
        <w:pStyle w:val="ListParagraph"/>
        <w:numPr>
          <w:ilvl w:val="0"/>
          <w:numId w:val="144"/>
        </w:numPr>
        <w:rPr>
          <w:ins w:id="13461" w:author="Alina Frey" w:date="2017-11-17T13:04:00Z"/>
        </w:rPr>
        <w:pPrChange w:id="13462" w:author="Alina Frey" w:date="2017-11-17T13:15:00Z">
          <w:pPr>
            <w:pStyle w:val="Alina-NormalText"/>
            <w:numPr>
              <w:ilvl w:val="1"/>
              <w:numId w:val="142"/>
            </w:numPr>
            <w:spacing w:after="0" w:line="259" w:lineRule="auto"/>
            <w:ind w:left="1440" w:hanging="360"/>
            <w:contextualSpacing/>
          </w:pPr>
        </w:pPrChange>
      </w:pPr>
      <w:ins w:id="13463" w:author="Alina Frey" w:date="2017-11-17T13:04:00Z">
        <w:r w:rsidRPr="007F739A">
          <w:t>Due Date is Known checkbox</w:t>
        </w:r>
      </w:ins>
    </w:p>
    <w:p w14:paraId="1FF18848" w14:textId="77777777" w:rsidR="00DC462A" w:rsidRPr="007F739A" w:rsidRDefault="00DC462A">
      <w:pPr>
        <w:pStyle w:val="ListParagraph"/>
        <w:numPr>
          <w:ilvl w:val="0"/>
          <w:numId w:val="144"/>
        </w:numPr>
        <w:rPr>
          <w:ins w:id="13464" w:author="Alina Frey" w:date="2017-11-17T13:04:00Z"/>
        </w:rPr>
        <w:pPrChange w:id="13465" w:author="Alina Frey" w:date="2017-11-17T13:15:00Z">
          <w:pPr>
            <w:pStyle w:val="Alina-NormalText"/>
            <w:numPr>
              <w:ilvl w:val="1"/>
              <w:numId w:val="142"/>
            </w:numPr>
            <w:spacing w:after="0" w:line="259" w:lineRule="auto"/>
            <w:ind w:left="1440" w:hanging="360"/>
            <w:contextualSpacing/>
          </w:pPr>
        </w:pPrChange>
      </w:pPr>
      <w:ins w:id="13466" w:author="Alina Frey" w:date="2017-11-17T13:04:00Z">
        <w:r w:rsidRPr="007F739A">
          <w:t>Estimated Due Date</w:t>
        </w:r>
      </w:ins>
    </w:p>
    <w:p w14:paraId="1006034F" w14:textId="77777777" w:rsidR="00DC462A" w:rsidRPr="007F739A" w:rsidRDefault="00DC462A">
      <w:pPr>
        <w:pStyle w:val="ListParagraph"/>
        <w:numPr>
          <w:ilvl w:val="0"/>
          <w:numId w:val="144"/>
        </w:numPr>
        <w:rPr>
          <w:ins w:id="13467" w:author="Alina Frey" w:date="2017-11-17T13:04:00Z"/>
        </w:rPr>
        <w:pPrChange w:id="13468" w:author="Alina Frey" w:date="2017-11-17T13:15:00Z">
          <w:pPr>
            <w:pStyle w:val="Alina-NormalText"/>
            <w:numPr>
              <w:ilvl w:val="1"/>
              <w:numId w:val="142"/>
            </w:numPr>
            <w:spacing w:after="0" w:line="259" w:lineRule="auto"/>
            <w:ind w:left="1440" w:hanging="360"/>
            <w:contextualSpacing/>
          </w:pPr>
        </w:pPrChange>
      </w:pPr>
      <w:ins w:id="13469" w:author="Alina Frey" w:date="2017-11-17T13:04:00Z">
        <w:r w:rsidRPr="007F739A">
          <w:t>Last Menstrual Period</w:t>
        </w:r>
      </w:ins>
    </w:p>
    <w:p w14:paraId="51B9964F" w14:textId="77777777" w:rsidR="00DC462A" w:rsidRPr="007F739A" w:rsidRDefault="00DC462A">
      <w:pPr>
        <w:pStyle w:val="ListParagraph"/>
        <w:numPr>
          <w:ilvl w:val="0"/>
          <w:numId w:val="144"/>
        </w:numPr>
        <w:rPr>
          <w:ins w:id="13470" w:author="Alina Frey" w:date="2017-11-17T13:04:00Z"/>
        </w:rPr>
        <w:pPrChange w:id="13471" w:author="Alina Frey" w:date="2017-11-17T13:15:00Z">
          <w:pPr>
            <w:pStyle w:val="Alina-NormalText"/>
            <w:numPr>
              <w:ilvl w:val="1"/>
              <w:numId w:val="142"/>
            </w:numPr>
            <w:spacing w:after="0" w:line="259" w:lineRule="auto"/>
            <w:ind w:left="1440" w:hanging="360"/>
            <w:contextualSpacing/>
          </w:pPr>
        </w:pPrChange>
      </w:pPr>
      <w:ins w:id="13472" w:author="Alina Frey" w:date="2017-11-17T13:04:00Z">
        <w:r w:rsidRPr="007F739A">
          <w:t>Baby Date of Birth</w:t>
        </w:r>
      </w:ins>
    </w:p>
    <w:p w14:paraId="57C83FC5" w14:textId="77777777" w:rsidR="00DC462A" w:rsidRPr="007F739A" w:rsidRDefault="00DC462A">
      <w:pPr>
        <w:pStyle w:val="ListParagraph"/>
        <w:numPr>
          <w:ilvl w:val="0"/>
          <w:numId w:val="144"/>
        </w:numPr>
        <w:rPr>
          <w:ins w:id="13473" w:author="Alina Frey" w:date="2017-11-17T13:04:00Z"/>
        </w:rPr>
        <w:pPrChange w:id="13474" w:author="Alina Frey" w:date="2017-11-17T13:15:00Z">
          <w:pPr>
            <w:pStyle w:val="Alina-NormalText"/>
            <w:numPr>
              <w:ilvl w:val="1"/>
              <w:numId w:val="142"/>
            </w:numPr>
            <w:spacing w:after="0" w:line="259" w:lineRule="auto"/>
            <w:ind w:left="1440" w:hanging="360"/>
            <w:contextualSpacing/>
          </w:pPr>
        </w:pPrChange>
      </w:pPr>
      <w:ins w:id="13475" w:author="Alina Frey" w:date="2017-11-17T13:04:00Z">
        <w:r w:rsidRPr="007F739A">
          <w:t>Mobile Number</w:t>
        </w:r>
      </w:ins>
    </w:p>
    <w:p w14:paraId="3843580F" w14:textId="77777777" w:rsidR="00DC462A" w:rsidRPr="007F739A" w:rsidRDefault="00DC462A">
      <w:pPr>
        <w:pStyle w:val="ListParagraph"/>
        <w:numPr>
          <w:ilvl w:val="0"/>
          <w:numId w:val="144"/>
        </w:numPr>
        <w:rPr>
          <w:ins w:id="13476" w:author="Alina Frey" w:date="2017-11-17T13:04:00Z"/>
        </w:rPr>
        <w:pPrChange w:id="13477" w:author="Alina Frey" w:date="2017-11-17T13:15:00Z">
          <w:pPr>
            <w:pStyle w:val="Alina-NormalText"/>
            <w:numPr>
              <w:ilvl w:val="1"/>
              <w:numId w:val="142"/>
            </w:numPr>
            <w:spacing w:after="0" w:line="259" w:lineRule="auto"/>
            <w:ind w:left="1440" w:hanging="360"/>
            <w:contextualSpacing/>
          </w:pPr>
        </w:pPrChange>
      </w:pPr>
      <w:ins w:id="13478" w:author="Alina Frey" w:date="2017-11-17T13:04:00Z">
        <w:r w:rsidRPr="007F739A">
          <w:t>Zip Code</w:t>
        </w:r>
      </w:ins>
    </w:p>
    <w:p w14:paraId="3BC002EF" w14:textId="5A01FA91" w:rsidR="00DC462A" w:rsidRPr="007F739A" w:rsidRDefault="00DC462A">
      <w:pPr>
        <w:pStyle w:val="ListParagraph"/>
        <w:numPr>
          <w:ilvl w:val="0"/>
          <w:numId w:val="144"/>
        </w:numPr>
        <w:rPr>
          <w:ins w:id="13479" w:author="Alina Frey" w:date="2017-11-17T13:04:00Z"/>
        </w:rPr>
        <w:pPrChange w:id="13480" w:author="Alina Frey" w:date="2017-11-17T13:20:00Z">
          <w:pPr>
            <w:pStyle w:val="Alina-NormalText"/>
            <w:spacing w:after="0"/>
            <w:ind w:left="1440"/>
            <w:contextualSpacing/>
          </w:pPr>
        </w:pPrChange>
      </w:pPr>
      <w:ins w:id="13481" w:author="Alina Frey" w:date="2017-11-17T13:04:00Z">
        <w:r w:rsidRPr="007F739A">
          <w:t>Participant Code</w:t>
        </w:r>
      </w:ins>
    </w:p>
    <w:p w14:paraId="503D523B" w14:textId="77777777" w:rsidR="00DC462A" w:rsidRPr="00CF2303" w:rsidRDefault="00DC462A">
      <w:pPr>
        <w:rPr>
          <w:ins w:id="13482" w:author="Alina Frey" w:date="2017-11-17T13:04:00Z"/>
        </w:rPr>
        <w:pPrChange w:id="13483" w:author="Alina Frey" w:date="2017-11-17T13:12:00Z">
          <w:pPr>
            <w:pStyle w:val="Alina-NormalText"/>
            <w:numPr>
              <w:numId w:val="142"/>
            </w:numPr>
            <w:spacing w:after="0" w:line="259" w:lineRule="auto"/>
            <w:ind w:left="720" w:hanging="360"/>
            <w:contextualSpacing/>
          </w:pPr>
        </w:pPrChange>
      </w:pPr>
      <w:ins w:id="13484" w:author="Alina Frey" w:date="2017-11-17T13:04:00Z">
        <w:r w:rsidRPr="007F739A">
          <w:rPr>
            <w:color w:val="auto"/>
            <w:rPrChange w:id="13485" w:author="Alina Frey" w:date="2017-11-20T10:06:00Z">
              <w:rPr/>
            </w:rPrChange>
          </w:rPr>
          <w:t>The field Pregnant Type is a dropdown list with two options:</w:t>
        </w:r>
      </w:ins>
    </w:p>
    <w:p w14:paraId="07EDADFC" w14:textId="77777777" w:rsidR="00AB4BB0" w:rsidRPr="007F739A" w:rsidRDefault="00DC462A">
      <w:pPr>
        <w:keepNext/>
        <w:spacing w:after="38"/>
        <w:rPr>
          <w:ins w:id="13486" w:author="Alina Frey" w:date="2017-11-17T13:22:00Z"/>
          <w:color w:val="auto"/>
          <w:rPrChange w:id="13487" w:author="Alina Frey" w:date="2017-11-20T10:06:00Z">
            <w:rPr>
              <w:ins w:id="13488" w:author="Alina Frey" w:date="2017-11-17T13:22:00Z"/>
            </w:rPr>
          </w:rPrChange>
        </w:rPr>
        <w:pPrChange w:id="13489" w:author="Alina Frey" w:date="2017-11-17T13:25:00Z">
          <w:pPr/>
        </w:pPrChange>
      </w:pPr>
      <w:ins w:id="13490" w:author="Alina Frey" w:date="2017-11-17T13:04:00Z">
        <w:r w:rsidRPr="007F739A">
          <w:rPr>
            <w:noProof/>
            <w:color w:val="auto"/>
            <w:rPrChange w:id="13491" w:author="Alina Frey" w:date="2017-11-20T10:06:00Z">
              <w:rPr>
                <w:noProof/>
              </w:rPr>
            </w:rPrChange>
          </w:rPr>
          <w:drawing>
            <wp:inline distT="0" distB="0" distL="0" distR="0" wp14:anchorId="0FDF920E" wp14:editId="6B151545">
              <wp:extent cx="2724150" cy="799805"/>
              <wp:effectExtent l="0" t="0" r="0" b="63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2753573" cy="808444"/>
                      </a:xfrm>
                      <a:prstGeom prst="rect">
                        <a:avLst/>
                      </a:prstGeom>
                    </pic:spPr>
                  </pic:pic>
                </a:graphicData>
              </a:graphic>
            </wp:inline>
          </w:drawing>
        </w:r>
      </w:ins>
    </w:p>
    <w:p w14:paraId="1E865740" w14:textId="7C3E4486" w:rsidR="00DC462A" w:rsidRPr="00CF2303" w:rsidRDefault="00AB4BB0">
      <w:pPr>
        <w:pStyle w:val="Caption"/>
        <w:rPr>
          <w:ins w:id="13492" w:author="Alina Frey" w:date="2017-11-17T13:04:00Z"/>
        </w:rPr>
        <w:pPrChange w:id="13493" w:author="Alina Frey" w:date="2017-11-17T13:22:00Z">
          <w:pPr>
            <w:pStyle w:val="Alina-NormalText"/>
            <w:spacing w:after="0"/>
            <w:ind w:left="720"/>
            <w:contextualSpacing/>
          </w:pPr>
        </w:pPrChange>
      </w:pPr>
      <w:bookmarkStart w:id="13494" w:name="_Toc498937564"/>
      <w:bookmarkStart w:id="13495" w:name="_Toc498942412"/>
      <w:bookmarkStart w:id="13496" w:name="_Toc498939079"/>
      <w:bookmarkStart w:id="13497" w:name="_Toc499024652"/>
      <w:ins w:id="13498" w:author="Alina Frey" w:date="2017-11-17T13:22:00Z">
        <w:r w:rsidRPr="00CF2303">
          <w:t xml:space="preserve">Figure </w:t>
        </w:r>
        <w:r w:rsidRPr="00CF2303">
          <w:fldChar w:fldCharType="begin"/>
        </w:r>
        <w:r w:rsidRPr="00CF2303">
          <w:instrText xml:space="preserve"> SEQ Figure \* ARABIC </w:instrText>
        </w:r>
      </w:ins>
      <w:r w:rsidRPr="00CF2303">
        <w:fldChar w:fldCharType="separate"/>
      </w:r>
      <w:ins w:id="13499" w:author="Alina Frey [2]" w:date="2017-11-21T10:58:00Z">
        <w:r w:rsidR="003B7B8C">
          <w:rPr>
            <w:noProof/>
          </w:rPr>
          <w:t>188</w:t>
        </w:r>
      </w:ins>
      <w:ins w:id="13500" w:author="Alina Frey" w:date="2017-11-17T13:22:00Z">
        <w:r w:rsidRPr="00CF2303">
          <w:fldChar w:fldCharType="end"/>
        </w:r>
        <w:r w:rsidRPr="00CF2303">
          <w:t>: Text4Baby Patient Enrollment</w:t>
        </w:r>
      </w:ins>
      <w:ins w:id="13501" w:author="Alina Frey" w:date="2017-11-21T10:38:00Z">
        <w:r w:rsidR="006B1325">
          <w:t xml:space="preserve"> – </w:t>
        </w:r>
      </w:ins>
      <w:ins w:id="13502" w:author="Alina Frey" w:date="2017-11-17T13:22:00Z">
        <w:r w:rsidRPr="00CF2303">
          <w:t>Participant Type</w:t>
        </w:r>
        <w:r w:rsidRPr="00795D08">
          <w:t xml:space="preserve"> Field</w:t>
        </w:r>
      </w:ins>
      <w:bookmarkEnd w:id="13494"/>
      <w:bookmarkEnd w:id="13495"/>
      <w:bookmarkEnd w:id="13496"/>
      <w:bookmarkEnd w:id="13497"/>
    </w:p>
    <w:p w14:paraId="22CDF10B" w14:textId="77777777" w:rsidR="00DC462A" w:rsidRPr="00CF2303" w:rsidRDefault="00DC462A">
      <w:pPr>
        <w:rPr>
          <w:ins w:id="13503" w:author="Alina Frey" w:date="2017-11-17T13:04:00Z"/>
        </w:rPr>
        <w:pPrChange w:id="13504" w:author="Alina Frey" w:date="2017-11-17T13:12:00Z">
          <w:pPr>
            <w:pStyle w:val="Alina-NormalText"/>
            <w:spacing w:after="0"/>
            <w:ind w:left="720"/>
            <w:contextualSpacing/>
          </w:pPr>
        </w:pPrChange>
      </w:pPr>
    </w:p>
    <w:p w14:paraId="51A4EEB7" w14:textId="7FD03D3D" w:rsidR="00DC462A" w:rsidRPr="00CF2303" w:rsidRDefault="00DC462A">
      <w:pPr>
        <w:rPr>
          <w:ins w:id="13505" w:author="Alina Frey" w:date="2017-11-17T13:04:00Z"/>
        </w:rPr>
        <w:pPrChange w:id="13506" w:author="Alina Frey" w:date="2017-11-17T13:12:00Z">
          <w:pPr>
            <w:pStyle w:val="Alina-NormalText"/>
            <w:numPr>
              <w:numId w:val="142"/>
            </w:numPr>
            <w:spacing w:after="0" w:line="259" w:lineRule="auto"/>
            <w:ind w:left="720" w:hanging="360"/>
            <w:contextualSpacing/>
          </w:pPr>
        </w:pPrChange>
      </w:pPr>
      <w:ins w:id="13507" w:author="Alina Frey" w:date="2017-11-17T13:04:00Z">
        <w:r w:rsidRPr="007F739A">
          <w:rPr>
            <w:color w:val="auto"/>
            <w:rPrChange w:id="13508" w:author="Alina Frey" w:date="2017-11-20T10:06:00Z">
              <w:rPr/>
            </w:rPrChange>
          </w:rPr>
          <w:lastRenderedPageBreak/>
          <w:t xml:space="preserve">The information in the fields is already </w:t>
        </w:r>
      </w:ins>
      <w:ins w:id="13509" w:author="Alina Frey" w:date="2017-11-17T13:23:00Z">
        <w:r w:rsidR="00D77E82" w:rsidRPr="007F739A">
          <w:rPr>
            <w:color w:val="auto"/>
            <w:rPrChange w:id="13510" w:author="Alina Frey" w:date="2017-11-20T10:06:00Z">
              <w:rPr/>
            </w:rPrChange>
          </w:rPr>
          <w:t>pre-</w:t>
        </w:r>
      </w:ins>
      <w:ins w:id="13511" w:author="Alina Frey" w:date="2017-11-17T13:04:00Z">
        <w:r w:rsidRPr="007F739A">
          <w:rPr>
            <w:color w:val="auto"/>
            <w:rPrChange w:id="13512" w:author="Alina Frey" w:date="2017-11-20T10:06:00Z">
              <w:rPr/>
            </w:rPrChange>
          </w:rPr>
          <w:t>populated, but it can be edited if anything needs to be changed.</w:t>
        </w:r>
      </w:ins>
    </w:p>
    <w:p w14:paraId="3F66B367" w14:textId="77777777" w:rsidR="00DC462A" w:rsidRPr="00CF2303" w:rsidRDefault="00DC462A">
      <w:pPr>
        <w:rPr>
          <w:ins w:id="13513" w:author="Alina Frey" w:date="2017-11-17T13:04:00Z"/>
        </w:rPr>
        <w:pPrChange w:id="13514" w:author="Alina Frey" w:date="2017-11-17T13:12:00Z">
          <w:pPr>
            <w:pStyle w:val="Alina-NormalText"/>
            <w:numPr>
              <w:numId w:val="142"/>
            </w:numPr>
            <w:spacing w:after="0" w:line="259" w:lineRule="auto"/>
            <w:ind w:left="720" w:hanging="360"/>
            <w:contextualSpacing/>
          </w:pPr>
        </w:pPrChange>
      </w:pPr>
      <w:ins w:id="13515" w:author="Alina Frey" w:date="2017-11-17T13:04:00Z">
        <w:r w:rsidRPr="007F739A">
          <w:rPr>
            <w:color w:val="auto"/>
            <w:rPrChange w:id="13516" w:author="Alina Frey" w:date="2017-11-20T10:06:00Z">
              <w:rPr/>
            </w:rPrChange>
          </w:rPr>
          <w:t xml:space="preserve">Also, the information changes based on the selection of the Pregnant Type field. </w:t>
        </w:r>
        <w:r w:rsidRPr="007F739A">
          <w:rPr>
            <w:rFonts w:eastAsia="Times New Roman"/>
            <w:color w:val="auto"/>
            <w:rPrChange w:id="13517" w:author="Alina Frey" w:date="2017-11-20T10:06:00Z">
              <w:rPr>
                <w:rFonts w:eastAsia="Times New Roman"/>
              </w:rPr>
            </w:rPrChange>
          </w:rPr>
          <w:t xml:space="preserve">Depending on the selection for </w:t>
        </w:r>
        <w:r w:rsidRPr="007F739A">
          <w:rPr>
            <w:rFonts w:eastAsia="Times New Roman"/>
            <w:b/>
            <w:color w:val="auto"/>
            <w:rPrChange w:id="13518" w:author="Alina Frey" w:date="2017-11-20T10:06:00Z">
              <w:rPr>
                <w:rFonts w:eastAsia="Times New Roman"/>
                <w:b/>
              </w:rPr>
            </w:rPrChange>
          </w:rPr>
          <w:t>Participant Type</w:t>
        </w:r>
        <w:r w:rsidRPr="007F739A">
          <w:rPr>
            <w:rFonts w:eastAsia="Times New Roman"/>
            <w:color w:val="auto"/>
            <w:rPrChange w:id="13519" w:author="Alina Frey" w:date="2017-11-20T10:06:00Z">
              <w:rPr>
                <w:rFonts w:eastAsia="Times New Roman"/>
              </w:rPr>
            </w:rPrChange>
          </w:rPr>
          <w:t xml:space="preserve">, different fields will be unavailable. For instance, selecting </w:t>
        </w:r>
        <w:r w:rsidRPr="007F739A">
          <w:rPr>
            <w:rFonts w:eastAsia="Times New Roman"/>
            <w:b/>
            <w:color w:val="auto"/>
            <w:rPrChange w:id="13520" w:author="Alina Frey" w:date="2017-11-20T10:06:00Z">
              <w:rPr>
                <w:rFonts w:eastAsia="Times New Roman"/>
                <w:b/>
              </w:rPr>
            </w:rPrChange>
          </w:rPr>
          <w:t>Pregnant</w:t>
        </w:r>
        <w:r w:rsidRPr="007F739A">
          <w:rPr>
            <w:rFonts w:eastAsia="Times New Roman"/>
            <w:color w:val="auto"/>
            <w:rPrChange w:id="13521" w:author="Alina Frey" w:date="2017-11-20T10:06:00Z">
              <w:rPr>
                <w:rFonts w:eastAsia="Times New Roman"/>
              </w:rPr>
            </w:rPrChange>
          </w:rPr>
          <w:t xml:space="preserve"> (for Participant Type) will result in the field </w:t>
        </w:r>
        <w:r w:rsidRPr="007F739A">
          <w:rPr>
            <w:rFonts w:eastAsia="Times New Roman"/>
            <w:b/>
            <w:color w:val="auto"/>
            <w:rPrChange w:id="13522" w:author="Alina Frey" w:date="2017-11-20T10:06:00Z">
              <w:rPr>
                <w:rFonts w:eastAsia="Times New Roman"/>
                <w:b/>
              </w:rPr>
            </w:rPrChange>
          </w:rPr>
          <w:t>Baby Date of Birth</w:t>
        </w:r>
        <w:r w:rsidRPr="007F739A">
          <w:rPr>
            <w:rFonts w:eastAsia="Times New Roman"/>
            <w:color w:val="auto"/>
            <w:rPrChange w:id="13523" w:author="Alina Frey" w:date="2017-11-20T10:06:00Z">
              <w:rPr>
                <w:rFonts w:eastAsia="Times New Roman"/>
              </w:rPr>
            </w:rPrChange>
          </w:rPr>
          <w:t xml:space="preserve"> being set to N/A. By selecting </w:t>
        </w:r>
        <w:r w:rsidRPr="007F739A">
          <w:rPr>
            <w:rFonts w:eastAsia="Times New Roman"/>
            <w:b/>
            <w:color w:val="auto"/>
            <w:rPrChange w:id="13524" w:author="Alina Frey" w:date="2017-11-20T10:06:00Z">
              <w:rPr>
                <w:rFonts w:eastAsia="Times New Roman"/>
                <w:b/>
              </w:rPr>
            </w:rPrChange>
          </w:rPr>
          <w:t>New Mom</w:t>
        </w:r>
        <w:r w:rsidRPr="007F739A">
          <w:rPr>
            <w:rFonts w:eastAsia="Times New Roman"/>
            <w:color w:val="auto"/>
            <w:rPrChange w:id="13525" w:author="Alina Frey" w:date="2017-11-20T10:06:00Z">
              <w:rPr>
                <w:rFonts w:eastAsia="Times New Roman"/>
              </w:rPr>
            </w:rPrChange>
          </w:rPr>
          <w:t>, the fields</w:t>
        </w:r>
        <w:r w:rsidRPr="007F739A">
          <w:rPr>
            <w:rFonts w:eastAsia="Times New Roman"/>
            <w:b/>
            <w:color w:val="auto"/>
            <w:rPrChange w:id="13526" w:author="Alina Frey" w:date="2017-11-20T10:06:00Z">
              <w:rPr>
                <w:rFonts w:eastAsia="Times New Roman"/>
                <w:b/>
              </w:rPr>
            </w:rPrChange>
          </w:rPr>
          <w:t xml:space="preserve"> Due Date Is Known</w:t>
        </w:r>
        <w:r w:rsidRPr="007F739A">
          <w:rPr>
            <w:rFonts w:eastAsia="Times New Roman"/>
            <w:color w:val="auto"/>
            <w:rPrChange w:id="13527" w:author="Alina Frey" w:date="2017-11-20T10:06:00Z">
              <w:rPr>
                <w:rFonts w:eastAsia="Times New Roman"/>
              </w:rPr>
            </w:rPrChange>
          </w:rPr>
          <w:t xml:space="preserve">, </w:t>
        </w:r>
        <w:r w:rsidRPr="007F739A">
          <w:rPr>
            <w:rFonts w:eastAsia="Times New Roman"/>
            <w:b/>
            <w:color w:val="auto"/>
            <w:rPrChange w:id="13528" w:author="Alina Frey" w:date="2017-11-20T10:06:00Z">
              <w:rPr>
                <w:rFonts w:eastAsia="Times New Roman"/>
                <w:b/>
              </w:rPr>
            </w:rPrChange>
          </w:rPr>
          <w:t>Estimated Due Date</w:t>
        </w:r>
        <w:r w:rsidRPr="007F739A">
          <w:rPr>
            <w:rFonts w:eastAsia="Times New Roman"/>
            <w:color w:val="auto"/>
            <w:rPrChange w:id="13529" w:author="Alina Frey" w:date="2017-11-20T10:06:00Z">
              <w:rPr>
                <w:rFonts w:eastAsia="Times New Roman"/>
              </w:rPr>
            </w:rPrChange>
          </w:rPr>
          <w:t xml:space="preserve">, and </w:t>
        </w:r>
        <w:r w:rsidRPr="007F739A">
          <w:rPr>
            <w:rFonts w:eastAsia="Times New Roman"/>
            <w:b/>
            <w:color w:val="auto"/>
            <w:rPrChange w:id="13530" w:author="Alina Frey" w:date="2017-11-20T10:06:00Z">
              <w:rPr>
                <w:rFonts w:eastAsia="Times New Roman"/>
                <w:b/>
              </w:rPr>
            </w:rPrChange>
          </w:rPr>
          <w:t>Last Menstrual Perio</w:t>
        </w:r>
        <w:r w:rsidRPr="007F739A">
          <w:rPr>
            <w:rFonts w:eastAsia="Times New Roman"/>
            <w:color w:val="auto"/>
            <w:rPrChange w:id="13531" w:author="Alina Frey" w:date="2017-11-20T10:06:00Z">
              <w:rPr>
                <w:rFonts w:eastAsia="Times New Roman"/>
              </w:rPr>
            </w:rPrChange>
          </w:rPr>
          <w:t xml:space="preserve">d will be set to </w:t>
        </w:r>
        <w:r w:rsidRPr="007F739A">
          <w:rPr>
            <w:rFonts w:eastAsia="Times New Roman"/>
            <w:b/>
            <w:color w:val="auto"/>
            <w:rPrChange w:id="13532" w:author="Alina Frey" w:date="2017-11-20T10:06:00Z">
              <w:rPr>
                <w:rFonts w:eastAsia="Times New Roman"/>
                <w:b/>
              </w:rPr>
            </w:rPrChange>
          </w:rPr>
          <w:t>N/A</w:t>
        </w:r>
        <w:r w:rsidRPr="007F739A">
          <w:rPr>
            <w:rFonts w:eastAsia="Times New Roman"/>
            <w:color w:val="auto"/>
            <w:rPrChange w:id="13533" w:author="Alina Frey" w:date="2017-11-20T10:06:00Z">
              <w:rPr>
                <w:rFonts w:eastAsia="Times New Roman"/>
              </w:rPr>
            </w:rPrChange>
          </w:rPr>
          <w:t>.</w:t>
        </w:r>
      </w:ins>
    </w:p>
    <w:p w14:paraId="5468D3D2" w14:textId="3747C6FB" w:rsidR="00AE7461" w:rsidRPr="007F739A" w:rsidRDefault="00AE7461" w:rsidP="00AE7461">
      <w:pPr>
        <w:spacing w:after="19" w:line="252" w:lineRule="auto"/>
        <w:ind w:left="-5" w:hanging="10"/>
        <w:rPr>
          <w:ins w:id="13534" w:author="Alina Frey" w:date="2017-11-17T13:32:00Z"/>
          <w:color w:val="auto"/>
          <w:rPrChange w:id="13535" w:author="Alina Frey" w:date="2017-11-20T10:06:00Z">
            <w:rPr>
              <w:ins w:id="13536" w:author="Alina Frey" w:date="2017-11-17T13:32:00Z"/>
            </w:rPr>
          </w:rPrChange>
        </w:rPr>
      </w:pPr>
      <w:ins w:id="13537" w:author="Alina Frey" w:date="2017-11-17T13:32:00Z">
        <w:r w:rsidRPr="007F739A">
          <w:rPr>
            <w:rFonts w:eastAsia="Times New Roman" w:cs="Times New Roman"/>
            <w:color w:val="auto"/>
            <w:rPrChange w:id="13538" w:author="Alina Frey" w:date="2017-11-20T10:06:00Z">
              <w:rPr>
                <w:rFonts w:eastAsia="Times New Roman" w:cs="Times New Roman"/>
              </w:rPr>
            </w:rPrChange>
          </w:rPr>
          <w:t xml:space="preserve">After specifying the requested information, clicking </w:t>
        </w:r>
        <w:r w:rsidRPr="007F739A">
          <w:rPr>
            <w:rFonts w:eastAsia="Times New Roman" w:cs="Times New Roman"/>
            <w:b/>
            <w:color w:val="auto"/>
            <w:rPrChange w:id="13539" w:author="Alina Frey" w:date="2017-11-20T10:06:00Z">
              <w:rPr>
                <w:rFonts w:eastAsia="Times New Roman" w:cs="Times New Roman"/>
                <w:b/>
              </w:rPr>
            </w:rPrChange>
          </w:rPr>
          <w:t xml:space="preserve">Enroll </w:t>
        </w:r>
        <w:r w:rsidRPr="007F739A">
          <w:rPr>
            <w:rFonts w:eastAsia="Times New Roman" w:cs="Times New Roman"/>
            <w:color w:val="auto"/>
            <w:rPrChange w:id="13540" w:author="Alina Frey" w:date="2017-11-20T10:06:00Z">
              <w:rPr>
                <w:rFonts w:eastAsia="Times New Roman" w:cs="Times New Roman"/>
              </w:rPr>
            </w:rPrChange>
          </w:rPr>
          <w:t>will submit the request for registration, for the text4baby service. If registration was successful, then the following window will display.</w:t>
        </w:r>
      </w:ins>
    </w:p>
    <w:p w14:paraId="51CDA475" w14:textId="77777777" w:rsidR="00F11AEF" w:rsidRPr="007F739A" w:rsidRDefault="00EE796F">
      <w:pPr>
        <w:keepNext/>
        <w:spacing w:after="38"/>
        <w:rPr>
          <w:ins w:id="13541" w:author="Alina Frey" w:date="2017-11-17T13:25:00Z"/>
          <w:color w:val="auto"/>
          <w:rPrChange w:id="13542" w:author="Alina Frey" w:date="2017-11-20T10:06:00Z">
            <w:rPr>
              <w:ins w:id="13543" w:author="Alina Frey" w:date="2017-11-17T13:25:00Z"/>
            </w:rPr>
          </w:rPrChange>
        </w:rPr>
        <w:pPrChange w:id="13544" w:author="Alina Frey" w:date="2017-11-17T13:25:00Z">
          <w:pPr/>
        </w:pPrChange>
      </w:pPr>
      <w:ins w:id="13545" w:author="Alina Frey" w:date="2017-11-17T13:24:00Z">
        <w:r w:rsidRPr="007F739A">
          <w:rPr>
            <w:noProof/>
            <w:color w:val="auto"/>
            <w:rPrChange w:id="13546" w:author="Alina Frey" w:date="2017-11-20T10:06:00Z">
              <w:rPr>
                <w:noProof/>
              </w:rPr>
            </w:rPrChange>
          </w:rPr>
          <w:drawing>
            <wp:inline distT="0" distB="0" distL="0" distR="0" wp14:anchorId="141D38E1" wp14:editId="7515A7FD">
              <wp:extent cx="3651250" cy="1997265"/>
              <wp:effectExtent l="0" t="0" r="6350" b="317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3660357" cy="2002246"/>
                      </a:xfrm>
                      <a:prstGeom prst="rect">
                        <a:avLst/>
                      </a:prstGeom>
                    </pic:spPr>
                  </pic:pic>
                </a:graphicData>
              </a:graphic>
            </wp:inline>
          </w:drawing>
        </w:r>
      </w:ins>
    </w:p>
    <w:p w14:paraId="62C1D486" w14:textId="41479766" w:rsidR="00DC462A" w:rsidRPr="007F739A" w:rsidRDefault="00F11AEF">
      <w:pPr>
        <w:pStyle w:val="Caption"/>
        <w:rPr>
          <w:ins w:id="13547" w:author="Alina Frey" w:date="2017-11-17T13:04:00Z"/>
          <w:rPrChange w:id="13548" w:author="Alina Frey" w:date="2017-11-20T10:06:00Z">
            <w:rPr>
              <w:ins w:id="13549" w:author="Alina Frey" w:date="2017-11-17T13:04:00Z"/>
              <w:rFonts w:eastAsia="Times New Roman" w:cs="Times New Roman"/>
            </w:rPr>
          </w:rPrChange>
        </w:rPr>
        <w:pPrChange w:id="13550" w:author="Alina Frey" w:date="2017-11-17T13:25:00Z">
          <w:pPr>
            <w:spacing w:after="574" w:line="252" w:lineRule="auto"/>
            <w:ind w:left="10" w:right="44" w:hanging="10"/>
          </w:pPr>
        </w:pPrChange>
      </w:pPr>
      <w:bookmarkStart w:id="13551" w:name="_Toc498937565"/>
      <w:bookmarkStart w:id="13552" w:name="_Toc498942413"/>
      <w:bookmarkStart w:id="13553" w:name="_Toc498939080"/>
      <w:bookmarkStart w:id="13554" w:name="_Toc499024653"/>
      <w:ins w:id="13555" w:author="Alina Frey" w:date="2017-11-17T13:25:00Z">
        <w:r w:rsidRPr="00CF2303">
          <w:t xml:space="preserve">Figure </w:t>
        </w:r>
        <w:r w:rsidRPr="00CF2303">
          <w:fldChar w:fldCharType="begin"/>
        </w:r>
        <w:r w:rsidRPr="00CF2303">
          <w:instrText xml:space="preserve"> SEQ Figure \* ARABIC </w:instrText>
        </w:r>
      </w:ins>
      <w:r w:rsidRPr="00CF2303">
        <w:fldChar w:fldCharType="separate"/>
      </w:r>
      <w:ins w:id="13556" w:author="Alina Frey [2]" w:date="2017-11-21T10:58:00Z">
        <w:r w:rsidR="003B7B8C">
          <w:rPr>
            <w:noProof/>
          </w:rPr>
          <w:t>189</w:t>
        </w:r>
      </w:ins>
      <w:ins w:id="13557" w:author="Alina Frey" w:date="2017-11-17T13:25:00Z">
        <w:r w:rsidRPr="00CF2303">
          <w:fldChar w:fldCharType="end"/>
        </w:r>
        <w:r w:rsidRPr="00CF2303">
          <w:t>: Text4Baby successful enrollment</w:t>
        </w:r>
      </w:ins>
      <w:bookmarkEnd w:id="13551"/>
      <w:bookmarkEnd w:id="13552"/>
      <w:bookmarkEnd w:id="13553"/>
      <w:bookmarkEnd w:id="13554"/>
    </w:p>
    <w:p w14:paraId="40ED7ED3" w14:textId="039CB275" w:rsidR="00D82727" w:rsidRPr="007F739A" w:rsidDel="00FF591F" w:rsidRDefault="005F159C">
      <w:pPr>
        <w:rPr>
          <w:del w:id="13558" w:author="Alina Frey" w:date="2017-11-17T13:31:00Z"/>
          <w:color w:val="auto"/>
          <w:rPrChange w:id="13559" w:author="Alina Frey" w:date="2017-11-20T10:06:00Z">
            <w:rPr>
              <w:del w:id="13560" w:author="Alina Frey" w:date="2017-11-17T13:31:00Z"/>
            </w:rPr>
          </w:rPrChange>
        </w:rPr>
        <w:pPrChange w:id="13561" w:author="Alina Frey" w:date="2017-11-17T13:32:00Z">
          <w:pPr>
            <w:spacing w:after="574" w:line="252" w:lineRule="auto"/>
            <w:ind w:left="10" w:right="44" w:hanging="10"/>
            <w:jc w:val="both"/>
          </w:pPr>
        </w:pPrChange>
      </w:pPr>
      <w:del w:id="13562" w:author="Alina Frey" w:date="2017-11-17T13:12:00Z">
        <w:r w:rsidRPr="007F739A" w:rsidDel="00EF3829">
          <w:rPr>
            <w:color w:val="auto"/>
            <w:rPrChange w:id="13563" w:author="Alina Frey" w:date="2017-11-20T10:06:00Z">
              <w:rPr/>
            </w:rPrChange>
          </w:rPr>
          <w:delText xml:space="preserve">See the </w:delText>
        </w:r>
        <w:r w:rsidRPr="007F739A" w:rsidDel="00EF3829">
          <w:rPr>
            <w:i/>
            <w:color w:val="auto"/>
            <w:rPrChange w:id="13564" w:author="Alina Frey" w:date="2017-11-20T10:06:00Z">
              <w:rPr>
                <w:i/>
              </w:rPr>
            </w:rPrChange>
          </w:rPr>
          <w:delText xml:space="preserve">Patient Details </w:delText>
        </w:r>
        <w:r w:rsidRPr="007F739A" w:rsidDel="00EF3829">
          <w:rPr>
            <w:color w:val="auto"/>
            <w:rPrChange w:id="13565" w:author="Alina Frey" w:date="2017-11-20T10:06:00Z">
              <w:rPr/>
            </w:rPrChange>
          </w:rPr>
          <w:delText xml:space="preserve">section of the </w:delText>
        </w:r>
        <w:r w:rsidRPr="007F739A" w:rsidDel="00EF3829">
          <w:rPr>
            <w:i/>
            <w:color w:val="auto"/>
            <w:rPrChange w:id="13566" w:author="Alina Frey" w:date="2017-11-20T10:06:00Z">
              <w:rPr>
                <w:i/>
              </w:rPr>
            </w:rPrChange>
          </w:rPr>
          <w:delText>MCC Dashboard Elements and Functionality - Tracking and Configuration</w:delText>
        </w:r>
        <w:r w:rsidRPr="007F739A" w:rsidDel="00EF3829">
          <w:rPr>
            <w:color w:val="auto"/>
            <w:rPrChange w:id="13567" w:author="Alina Frey" w:date="2017-11-20T10:06:00Z">
              <w:rPr/>
            </w:rPrChange>
          </w:rPr>
          <w:delText xml:space="preserve"> chapter for details on Text4 Baby Enrollment.</w:delText>
        </w:r>
      </w:del>
      <w:ins w:id="13568" w:author="Alina Frey" w:date="2017-11-13T14:26:00Z">
        <w:r w:rsidR="00354903" w:rsidRPr="007F739A">
          <w:rPr>
            <w:color w:val="auto"/>
            <w:rPrChange w:id="13569" w:author="Alina Frey" w:date="2017-11-20T10:06:00Z">
              <w:rPr/>
            </w:rPrChange>
          </w:rPr>
          <w:t>To edit or update the patient</w:t>
        </w:r>
      </w:ins>
      <w:ins w:id="13570" w:author="Alina Frey" w:date="2017-11-16T16:57:00Z">
        <w:r w:rsidR="00FE25D6" w:rsidRPr="007F739A">
          <w:rPr>
            <w:color w:val="auto"/>
            <w:rPrChange w:id="13571" w:author="Alina Frey" w:date="2017-11-20T10:06:00Z">
              <w:rPr/>
            </w:rPrChange>
          </w:rPr>
          <w:t>’</w:t>
        </w:r>
      </w:ins>
      <w:ins w:id="13572" w:author="Alina Frey" w:date="2017-11-13T14:26:00Z">
        <w:r w:rsidR="00354903" w:rsidRPr="007F739A">
          <w:rPr>
            <w:color w:val="auto"/>
            <w:rPrChange w:id="13573" w:author="Alina Frey" w:date="2017-11-20T10:06:00Z">
              <w:rPr/>
            </w:rPrChange>
          </w:rPr>
          <w:t xml:space="preserve">s Text4Baby Enrollment status, </w:t>
        </w:r>
      </w:ins>
      <w:ins w:id="13574" w:author="Alina Frey" w:date="2017-11-17T13:29:00Z">
        <w:r w:rsidR="00007076" w:rsidRPr="007F739A">
          <w:rPr>
            <w:color w:val="auto"/>
            <w:rPrChange w:id="13575" w:author="Alina Frey" w:date="2017-11-20T10:06:00Z">
              <w:rPr/>
            </w:rPrChange>
          </w:rPr>
          <w:t xml:space="preserve">can be done </w:t>
        </w:r>
      </w:ins>
      <w:ins w:id="13576" w:author="Alina Frey" w:date="2017-11-17T13:30:00Z">
        <w:r w:rsidR="009A661A" w:rsidRPr="007F739A">
          <w:rPr>
            <w:color w:val="auto"/>
            <w:rPrChange w:id="13577" w:author="Alina Frey" w:date="2017-11-20T10:06:00Z">
              <w:rPr/>
            </w:rPrChange>
          </w:rPr>
          <w:t xml:space="preserve">also </w:t>
        </w:r>
      </w:ins>
      <w:ins w:id="13578" w:author="Alina Frey" w:date="2017-11-17T13:29:00Z">
        <w:r w:rsidR="00494571" w:rsidRPr="007F739A">
          <w:rPr>
            <w:color w:val="auto"/>
            <w:rPrChange w:id="13579" w:author="Alina Frey" w:date="2017-11-20T10:06:00Z">
              <w:rPr/>
            </w:rPrChange>
          </w:rPr>
          <w:t xml:space="preserve">as described in </w:t>
        </w:r>
        <w:r w:rsidR="00494571" w:rsidRPr="009E5B97">
          <w:rPr>
            <w:color w:val="0070C0"/>
            <w:u w:val="single" w:color="0070C0"/>
            <w:rPrChange w:id="13580" w:author="Alina Frey" w:date="2017-11-20T10:06:00Z">
              <w:rPr/>
            </w:rPrChange>
          </w:rPr>
          <w:fldChar w:fldCharType="begin"/>
        </w:r>
        <w:r w:rsidR="00494571" w:rsidRPr="009E5B97">
          <w:rPr>
            <w:color w:val="0070C0"/>
            <w:u w:val="single" w:color="0070C0"/>
            <w:rPrChange w:id="13581" w:author="Alina Frey" w:date="2017-11-20T10:06:00Z">
              <w:rPr/>
            </w:rPrChange>
          </w:rPr>
          <w:instrText xml:space="preserve"> REF _Ref498688615 \h </w:instrText>
        </w:r>
      </w:ins>
      <w:r w:rsidR="00AE7461" w:rsidRPr="009E5B97">
        <w:rPr>
          <w:color w:val="0070C0"/>
          <w:u w:val="single" w:color="0070C0"/>
          <w:rPrChange w:id="13582" w:author="Alina Frey" w:date="2017-11-20T10:06:00Z">
            <w:rPr/>
          </w:rPrChange>
        </w:rPr>
        <w:instrText xml:space="preserve"> \* MERGEFORMAT </w:instrText>
      </w:r>
      <w:r w:rsidR="00494571" w:rsidRPr="009E5B97">
        <w:rPr>
          <w:color w:val="0070C0"/>
          <w:u w:val="single" w:color="0070C0"/>
          <w:rPrChange w:id="13583" w:author="Alina Frey" w:date="2017-11-20T10:06:00Z">
            <w:rPr>
              <w:color w:val="0070C0"/>
              <w:u w:val="single" w:color="0070C0"/>
            </w:rPr>
          </w:rPrChange>
        </w:rPr>
      </w:r>
      <w:ins w:id="13584" w:author="Alina Frey" w:date="2017-11-17T13:29:00Z">
        <w:r w:rsidR="00494571" w:rsidRPr="009E5B97">
          <w:rPr>
            <w:color w:val="0070C0"/>
            <w:u w:val="single" w:color="0070C0"/>
            <w:rPrChange w:id="13585" w:author="Alina Frey" w:date="2017-11-20T10:06:00Z">
              <w:rPr/>
            </w:rPrChange>
          </w:rPr>
          <w:fldChar w:fldCharType="separate"/>
        </w:r>
      </w:ins>
      <w:ins w:id="13586" w:author="Alina Frey [2]" w:date="2017-11-21T10:58:00Z">
        <w:r w:rsidR="003B7B8C" w:rsidRPr="003B7B8C">
          <w:rPr>
            <w:color w:val="0070C0"/>
            <w:u w:val="single" w:color="0070C0"/>
            <w:rPrChange w:id="13587" w:author="Alina Frey [2]" w:date="2017-11-21T10:58:00Z">
              <w:rPr/>
            </w:rPrChange>
          </w:rPr>
          <w:t>Patient Details</w:t>
        </w:r>
      </w:ins>
      <w:ins w:id="13588" w:author="Alina Frey" w:date="2017-11-17T13:29:00Z">
        <w:r w:rsidR="00494571" w:rsidRPr="009E5B97">
          <w:rPr>
            <w:color w:val="0070C0"/>
            <w:u w:val="single" w:color="0070C0"/>
            <w:rPrChange w:id="13589" w:author="Alina Frey" w:date="2017-11-20T10:06:00Z">
              <w:rPr/>
            </w:rPrChange>
          </w:rPr>
          <w:fldChar w:fldCharType="end"/>
        </w:r>
        <w:r w:rsidR="00494571" w:rsidRPr="007F739A">
          <w:rPr>
            <w:color w:val="auto"/>
            <w:rPrChange w:id="13590" w:author="Alina Frey" w:date="2017-11-20T10:06:00Z">
              <w:rPr/>
            </w:rPrChange>
          </w:rPr>
          <w:t xml:space="preserve"> panel of </w:t>
        </w:r>
        <w:r w:rsidR="00494571" w:rsidRPr="009E5B97">
          <w:rPr>
            <w:color w:val="0070C0"/>
            <w:u w:val="single" w:color="0070C0"/>
            <w:rPrChange w:id="13591" w:author="Alina Frey" w:date="2017-11-20T10:06:00Z">
              <w:rPr/>
            </w:rPrChange>
          </w:rPr>
          <w:fldChar w:fldCharType="begin"/>
        </w:r>
        <w:r w:rsidR="00494571" w:rsidRPr="009E5B97">
          <w:rPr>
            <w:color w:val="0070C0"/>
            <w:u w:val="single" w:color="0070C0"/>
            <w:rPrChange w:id="13592" w:author="Alina Frey" w:date="2017-11-20T10:06:00Z">
              <w:rPr/>
            </w:rPrChange>
          </w:rPr>
          <w:instrText xml:space="preserve"> REF _Ref498688654 \h </w:instrText>
        </w:r>
      </w:ins>
      <w:r w:rsidR="00AE7461" w:rsidRPr="009E5B97">
        <w:rPr>
          <w:color w:val="0070C0"/>
          <w:u w:val="single" w:color="0070C0"/>
          <w:rPrChange w:id="13593" w:author="Alina Frey" w:date="2017-11-20T10:06:00Z">
            <w:rPr/>
          </w:rPrChange>
        </w:rPr>
        <w:instrText xml:space="preserve"> \* MERGEFORMAT </w:instrText>
      </w:r>
      <w:r w:rsidR="00494571" w:rsidRPr="009E5B97">
        <w:rPr>
          <w:color w:val="0070C0"/>
          <w:u w:val="single" w:color="0070C0"/>
          <w:rPrChange w:id="13594" w:author="Alina Frey" w:date="2017-11-20T10:06:00Z">
            <w:rPr>
              <w:color w:val="0070C0"/>
              <w:u w:val="single" w:color="0070C0"/>
            </w:rPr>
          </w:rPrChange>
        </w:rPr>
      </w:r>
      <w:ins w:id="13595" w:author="Alina Frey" w:date="2017-11-17T13:29:00Z">
        <w:r w:rsidR="00494571" w:rsidRPr="009E5B97">
          <w:rPr>
            <w:color w:val="0070C0"/>
            <w:u w:val="single" w:color="0070C0"/>
            <w:rPrChange w:id="13596" w:author="Alina Frey" w:date="2017-11-20T10:06:00Z">
              <w:rPr/>
            </w:rPrChange>
          </w:rPr>
          <w:fldChar w:fldCharType="separate"/>
        </w:r>
      </w:ins>
      <w:ins w:id="13597" w:author="Alina Frey [2]" w:date="2017-11-21T10:58:00Z">
        <w:r w:rsidR="003B7B8C" w:rsidRPr="003B7B8C">
          <w:rPr>
            <w:color w:val="0070C0"/>
            <w:u w:val="single" w:color="0070C0"/>
            <w:rPrChange w:id="13598" w:author="Alina Frey [2]" w:date="2017-11-21T10:58:00Z">
              <w:rPr/>
            </w:rPrChange>
          </w:rPr>
          <w:t>Patient Summary</w:t>
        </w:r>
      </w:ins>
      <w:ins w:id="13599" w:author="Alina Frey" w:date="2017-11-17T13:29:00Z">
        <w:r w:rsidR="00494571" w:rsidRPr="009E5B97">
          <w:rPr>
            <w:color w:val="0070C0"/>
            <w:u w:val="single" w:color="0070C0"/>
            <w:rPrChange w:id="13600" w:author="Alina Frey" w:date="2017-11-20T10:06:00Z">
              <w:rPr/>
            </w:rPrChange>
          </w:rPr>
          <w:fldChar w:fldCharType="end"/>
        </w:r>
        <w:r w:rsidR="00494571" w:rsidRPr="007F739A">
          <w:rPr>
            <w:color w:val="auto"/>
            <w:rPrChange w:id="13601" w:author="Alina Frey" w:date="2017-11-20T10:06:00Z">
              <w:rPr/>
            </w:rPrChange>
          </w:rPr>
          <w:t xml:space="preserve"> screen, by </w:t>
        </w:r>
      </w:ins>
      <w:ins w:id="13602" w:author="Alina Frey" w:date="2017-11-13T14:26:00Z">
        <w:r w:rsidR="00354903" w:rsidRPr="007F739A">
          <w:rPr>
            <w:color w:val="auto"/>
            <w:rPrChange w:id="13603" w:author="Alina Frey" w:date="2017-11-20T10:06:00Z">
              <w:rPr/>
            </w:rPrChange>
          </w:rPr>
          <w:t>click</w:t>
        </w:r>
      </w:ins>
      <w:ins w:id="13604" w:author="Alina Frey" w:date="2017-11-17T13:29:00Z">
        <w:r w:rsidR="00494571" w:rsidRPr="007F739A">
          <w:rPr>
            <w:color w:val="auto"/>
            <w:rPrChange w:id="13605" w:author="Alina Frey" w:date="2017-11-20T10:06:00Z">
              <w:rPr/>
            </w:rPrChange>
          </w:rPr>
          <w:t>ing</w:t>
        </w:r>
      </w:ins>
      <w:ins w:id="13606" w:author="Alina Frey" w:date="2017-11-13T14:26:00Z">
        <w:r w:rsidR="00354903" w:rsidRPr="007F739A">
          <w:rPr>
            <w:color w:val="auto"/>
            <w:rPrChange w:id="13607" w:author="Alina Frey" w:date="2017-11-20T10:06:00Z">
              <w:rPr/>
            </w:rPrChange>
          </w:rPr>
          <w:t xml:space="preserve"> on the </w:t>
        </w:r>
        <w:r w:rsidR="00354903" w:rsidRPr="007F739A">
          <w:rPr>
            <w:b/>
            <w:color w:val="auto"/>
            <w:rPrChange w:id="13608" w:author="Alina Frey" w:date="2017-11-20T10:06:00Z">
              <w:rPr>
                <w:b/>
              </w:rPr>
            </w:rPrChange>
          </w:rPr>
          <w:t>Text4Baby Enrollment</w:t>
        </w:r>
        <w:r w:rsidR="00354903" w:rsidRPr="007F739A">
          <w:rPr>
            <w:color w:val="auto"/>
            <w:rPrChange w:id="13609" w:author="Alina Frey" w:date="2017-11-20T10:06:00Z">
              <w:rPr/>
            </w:rPrChange>
          </w:rPr>
          <w:t xml:space="preserve"> link.</w:t>
        </w:r>
      </w:ins>
    </w:p>
    <w:p w14:paraId="3CF04424" w14:textId="77777777" w:rsidR="00AE7461" w:rsidRPr="007F739A" w:rsidRDefault="00AE7461">
      <w:pPr>
        <w:rPr>
          <w:ins w:id="13610" w:author="Alina Frey" w:date="2017-11-17T13:32:00Z"/>
          <w:color w:val="auto"/>
          <w:rPrChange w:id="13611" w:author="Alina Frey" w:date="2017-11-20T10:06:00Z">
            <w:rPr>
              <w:ins w:id="13612" w:author="Alina Frey" w:date="2017-11-17T13:32:00Z"/>
            </w:rPr>
          </w:rPrChange>
        </w:rPr>
        <w:pPrChange w:id="13613" w:author="Alina Frey" w:date="2017-11-17T13:32:00Z">
          <w:pPr>
            <w:pStyle w:val="Heading2"/>
          </w:pPr>
        </w:pPrChange>
      </w:pPr>
      <w:bookmarkStart w:id="13614" w:name="_Toc497914094"/>
    </w:p>
    <w:p w14:paraId="31876F9D" w14:textId="21EDDAD1" w:rsidR="006C0619" w:rsidRPr="007F739A" w:rsidRDefault="005F159C">
      <w:pPr>
        <w:pStyle w:val="Heading2"/>
        <w:pPrChange w:id="13615" w:author="Alina Frey" w:date="2017-11-20T10:18:00Z">
          <w:pPr>
            <w:pStyle w:val="Heading2"/>
            <w:ind w:left="-5"/>
          </w:pPr>
        </w:pPrChange>
      </w:pPr>
      <w:bookmarkStart w:id="13616" w:name="_Toc498937669"/>
      <w:bookmarkStart w:id="13617" w:name="_Toc498942517"/>
      <w:bookmarkStart w:id="13618" w:name="_Toc498939184"/>
      <w:bookmarkStart w:id="13619" w:name="_Toc499024452"/>
      <w:r w:rsidRPr="007F739A">
        <w:t>Labs</w:t>
      </w:r>
      <w:bookmarkEnd w:id="13614"/>
      <w:bookmarkEnd w:id="13616"/>
      <w:bookmarkEnd w:id="13617"/>
      <w:bookmarkEnd w:id="13618"/>
      <w:bookmarkEnd w:id="13619"/>
    </w:p>
    <w:p w14:paraId="7A436004" w14:textId="35A843CF" w:rsidR="00CD27A1" w:rsidRPr="007F739A" w:rsidRDefault="00CD27A1" w:rsidP="00CD27A1">
      <w:pPr>
        <w:rPr>
          <w:ins w:id="13620" w:author="Alina Frey" w:date="2017-11-17T13:35:00Z"/>
          <w:color w:val="auto"/>
          <w:rPrChange w:id="13621" w:author="Alina Frey" w:date="2017-11-20T10:06:00Z">
            <w:rPr>
              <w:ins w:id="13622" w:author="Alina Frey" w:date="2017-11-17T13:35:00Z"/>
            </w:rPr>
          </w:rPrChange>
        </w:rPr>
      </w:pPr>
      <w:ins w:id="13623" w:author="Alina Frey" w:date="2017-11-17T13:34:00Z">
        <w:r w:rsidRPr="007F739A">
          <w:rPr>
            <w:color w:val="auto"/>
            <w:rPrChange w:id="13624" w:author="Alina Frey" w:date="2017-11-20T10:06:00Z">
              <w:rPr/>
            </w:rPrChange>
          </w:rPr>
          <w:t>To access the Labs screen, click on the Labs link on the left side pane, under the Patient section.</w:t>
        </w:r>
      </w:ins>
      <w:ins w:id="13625" w:author="Alina Frey" w:date="2017-11-17T13:39:00Z">
        <w:r w:rsidR="000B23D0" w:rsidRPr="007F739A">
          <w:rPr>
            <w:color w:val="auto"/>
            <w:rPrChange w:id="13626" w:author="Alina Frey" w:date="2017-11-20T10:06:00Z">
              <w:rPr/>
            </w:rPrChange>
          </w:rPr>
          <w:t xml:space="preserve"> </w:t>
        </w:r>
      </w:ins>
      <w:ins w:id="13627" w:author="Alina Frey" w:date="2017-11-17T13:42:00Z">
        <w:r w:rsidR="003056E2" w:rsidRPr="007F739A">
          <w:rPr>
            <w:rFonts w:eastAsia="Times New Roman" w:cs="Times New Roman"/>
            <w:color w:val="auto"/>
            <w:rPrChange w:id="13628" w:author="Alina Frey" w:date="2017-11-20T10:06:00Z">
              <w:rPr>
                <w:rFonts w:eastAsia="Times New Roman" w:cs="Times New Roman"/>
              </w:rPr>
            </w:rPrChange>
          </w:rPr>
          <w:t>The Labs option from the Dashboard allows the user to view lab results from the patient’s CPRS record.</w:t>
        </w:r>
      </w:ins>
    </w:p>
    <w:p w14:paraId="6B8CCD40" w14:textId="424589CD" w:rsidR="00232902" w:rsidRPr="007F739A" w:rsidRDefault="00DA036D">
      <w:pPr>
        <w:keepNext/>
        <w:spacing w:after="38"/>
        <w:rPr>
          <w:ins w:id="13629" w:author="Alina Frey" w:date="2017-11-17T13:36:00Z"/>
          <w:color w:val="auto"/>
          <w:rPrChange w:id="13630" w:author="Alina Frey" w:date="2017-11-20T10:06:00Z">
            <w:rPr>
              <w:ins w:id="13631" w:author="Alina Frey" w:date="2017-11-17T13:36:00Z"/>
            </w:rPr>
          </w:rPrChange>
        </w:rPr>
        <w:pPrChange w:id="13632" w:author="Alina Frey" w:date="2017-11-17T14:13:00Z">
          <w:pPr/>
        </w:pPrChange>
      </w:pPr>
      <w:ins w:id="13633" w:author="Alina Frey" w:date="2017-11-20T16:51:00Z">
        <w:r>
          <w:rPr>
            <w:noProof/>
          </w:rPr>
          <w:lastRenderedPageBreak/>
          <mc:AlternateContent>
            <mc:Choice Requires="wps">
              <w:drawing>
                <wp:anchor distT="0" distB="0" distL="114300" distR="114300" simplePos="0" relativeHeight="251666432" behindDoc="0" locked="0" layoutInCell="1" allowOverlap="1" wp14:anchorId="09A2B6DB" wp14:editId="159951DE">
                  <wp:simplePos x="0" y="0"/>
                  <wp:positionH relativeFrom="column">
                    <wp:posOffset>927100</wp:posOffset>
                  </wp:positionH>
                  <wp:positionV relativeFrom="paragraph">
                    <wp:posOffset>3467100</wp:posOffset>
                  </wp:positionV>
                  <wp:extent cx="306070" cy="202565"/>
                  <wp:effectExtent l="38100" t="19050" r="17780" b="45085"/>
                  <wp:wrapNone/>
                  <wp:docPr id="442" name="Straight Arrow Connector 442"/>
                  <wp:cNvGraphicFramePr/>
                  <a:graphic xmlns:a="http://schemas.openxmlformats.org/drawingml/2006/main">
                    <a:graphicData uri="http://schemas.microsoft.com/office/word/2010/wordprocessingShape">
                      <wps:wsp>
                        <wps:cNvCnPr/>
                        <wps:spPr>
                          <a:xfrm flipH="1">
                            <a:off x="0" y="0"/>
                            <a:ext cx="306070" cy="202565"/>
                          </a:xfrm>
                          <a:prstGeom prst="straightConnector1">
                            <a:avLst/>
                          </a:prstGeom>
                          <a:ln w="28575">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8C0B204" id="Straight Arrow Connector 442" o:spid="_x0000_s1026" type="#_x0000_t32" style="position:absolute;margin-left:73pt;margin-top:273pt;width:24.1pt;height:15.95pt;flip:x;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" strokecolor="red" strokeweight="2.25pt">
                  <v:stroke endarrow="block" joinstyle="miter"/>
                </v:shape>
              </w:pict>
            </mc:Fallback>
          </mc:AlternateContent>
        </w:r>
      </w:ins>
      <w:r w:rsidR="00786723" w:rsidRPr="007F739A">
        <w:rPr>
          <w:rStyle w:val="CommentReference"/>
          <w:color w:val="auto"/>
          <w:rPrChange w:id="13634" w:author="Alina Frey" w:date="2017-11-20T10:06:00Z">
            <w:rPr>
              <w:rStyle w:val="CommentReference"/>
            </w:rPr>
          </w:rPrChange>
        </w:rPr>
        <w:commentReference w:id="13635"/>
      </w:r>
      <w:ins w:id="13636" w:author="Alina Frey" w:date="2017-11-20T16:51:00Z">
        <w:r>
          <w:rPr>
            <w:noProof/>
          </w:rPr>
          <w:drawing>
            <wp:inline distT="0" distB="0" distL="0" distR="0" wp14:anchorId="46FAE599" wp14:editId="2246FF2B">
              <wp:extent cx="5943600" cy="5073650"/>
              <wp:effectExtent l="0" t="0" r="0" b="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5943600" cy="5073650"/>
                      </a:xfrm>
                      <a:prstGeom prst="rect">
                        <a:avLst/>
                      </a:prstGeom>
                    </pic:spPr>
                  </pic:pic>
                </a:graphicData>
              </a:graphic>
            </wp:inline>
          </w:drawing>
        </w:r>
        <w:r w:rsidRPr="00DA036D">
          <w:rPr>
            <w:rStyle w:val="CommentReference"/>
            <w:color w:val="auto"/>
          </w:rPr>
          <w:t xml:space="preserve"> </w:t>
        </w:r>
      </w:ins>
    </w:p>
    <w:p w14:paraId="29AADEAA" w14:textId="7F5F29D9" w:rsidR="008B1BED" w:rsidRPr="00CF2303" w:rsidRDefault="00232902">
      <w:pPr>
        <w:pStyle w:val="Caption"/>
        <w:rPr>
          <w:ins w:id="13637" w:author="Alina Frey" w:date="2017-11-17T13:36:00Z"/>
        </w:rPr>
        <w:pPrChange w:id="13638" w:author="Alina Frey" w:date="2017-11-17T13:36:00Z">
          <w:pPr/>
        </w:pPrChange>
      </w:pPr>
      <w:bookmarkStart w:id="13639" w:name="_Toc498937566"/>
      <w:bookmarkStart w:id="13640" w:name="_Toc498942414"/>
      <w:bookmarkStart w:id="13641" w:name="_Toc498939081"/>
      <w:bookmarkStart w:id="13642" w:name="_Toc499024654"/>
      <w:ins w:id="13643" w:author="Alina Frey" w:date="2017-11-17T13:36:00Z">
        <w:r w:rsidRPr="00CF2303">
          <w:t xml:space="preserve">Figure </w:t>
        </w:r>
        <w:r w:rsidRPr="00CF2303">
          <w:fldChar w:fldCharType="begin"/>
        </w:r>
        <w:r w:rsidRPr="00CF2303">
          <w:instrText xml:space="preserve"> SEQ Figure \* ARABIC </w:instrText>
        </w:r>
      </w:ins>
      <w:r w:rsidRPr="00CF2303">
        <w:fldChar w:fldCharType="separate"/>
      </w:r>
      <w:ins w:id="13644" w:author="Alina Frey [2]" w:date="2017-11-21T10:58:00Z">
        <w:r w:rsidR="003B7B8C">
          <w:rPr>
            <w:noProof/>
          </w:rPr>
          <w:t>190</w:t>
        </w:r>
      </w:ins>
      <w:ins w:id="13645" w:author="Alina Frey" w:date="2017-11-17T13:36:00Z">
        <w:r w:rsidRPr="00CF2303">
          <w:fldChar w:fldCharType="end"/>
        </w:r>
        <w:r w:rsidRPr="00CF2303">
          <w:t>: Lab Results</w:t>
        </w:r>
        <w:bookmarkEnd w:id="13639"/>
        <w:bookmarkEnd w:id="13640"/>
        <w:bookmarkEnd w:id="13641"/>
        <w:bookmarkEnd w:id="13642"/>
      </w:ins>
    </w:p>
    <w:p w14:paraId="11B72642" w14:textId="77777777" w:rsidR="008B1BED" w:rsidRPr="007F739A" w:rsidRDefault="008B1BED">
      <w:pPr>
        <w:keepNext/>
        <w:spacing w:after="38"/>
        <w:rPr>
          <w:ins w:id="13646" w:author="Alina Frey" w:date="2017-11-17T13:36:00Z"/>
          <w:color w:val="auto"/>
          <w:rPrChange w:id="13647" w:author="Alina Frey" w:date="2017-11-20T10:06:00Z">
            <w:rPr>
              <w:ins w:id="13648" w:author="Alina Frey" w:date="2017-11-17T13:36:00Z"/>
            </w:rPr>
          </w:rPrChange>
        </w:rPr>
        <w:pPrChange w:id="13649" w:author="Alina Frey" w:date="2017-11-17T14:13:00Z">
          <w:pPr>
            <w:keepNext/>
            <w:spacing w:after="41"/>
            <w:ind w:right="-286"/>
          </w:pPr>
        </w:pPrChange>
      </w:pPr>
      <w:ins w:id="13650" w:author="Alina Frey" w:date="2017-11-17T13:36:00Z">
        <w:r w:rsidRPr="007F739A">
          <w:rPr>
            <w:noProof/>
            <w:color w:val="auto"/>
            <w:rPrChange w:id="13651" w:author="Alina Frey" w:date="2017-11-20T10:06:00Z">
              <w:rPr>
                <w:noProof/>
              </w:rPr>
            </w:rPrChange>
          </w:rPr>
          <w:drawing>
            <wp:inline distT="0" distB="0" distL="0" distR="0" wp14:anchorId="4652E7EB" wp14:editId="7CD87F7C">
              <wp:extent cx="5930900" cy="2463800"/>
              <wp:effectExtent l="0" t="0" r="0" b="0"/>
              <wp:docPr id="27380" name="Picture 27380"/>
              <wp:cNvGraphicFramePr/>
              <a:graphic xmlns:a="http://schemas.openxmlformats.org/drawingml/2006/main">
                <a:graphicData uri="http://schemas.openxmlformats.org/drawingml/2006/picture">
                  <pic:pic xmlns:pic="http://schemas.openxmlformats.org/drawingml/2006/picture">
                    <pic:nvPicPr>
                      <pic:cNvPr id="1857" name="Picture 1857"/>
                      <pic:cNvPicPr/>
                    </pic:nvPicPr>
                    <pic:blipFill>
                      <a:blip r:embed="rId325"/>
                      <a:stretch>
                        <a:fillRect/>
                      </a:stretch>
                    </pic:blipFill>
                    <pic:spPr>
                      <a:xfrm>
                        <a:off x="0" y="0"/>
                        <a:ext cx="5931741" cy="2464149"/>
                      </a:xfrm>
                      <a:prstGeom prst="rect">
                        <a:avLst/>
                      </a:prstGeom>
                    </pic:spPr>
                  </pic:pic>
                </a:graphicData>
              </a:graphic>
            </wp:inline>
          </w:drawing>
        </w:r>
      </w:ins>
    </w:p>
    <w:p w14:paraId="3A4363A8" w14:textId="15D48067" w:rsidR="008B1BED" w:rsidRPr="007F739A" w:rsidRDefault="008B1BED" w:rsidP="008B1BED">
      <w:pPr>
        <w:pStyle w:val="Caption"/>
        <w:rPr>
          <w:ins w:id="13652" w:author="Alina Frey" w:date="2017-11-17T13:36:00Z"/>
        </w:rPr>
      </w:pPr>
      <w:bookmarkStart w:id="13653" w:name="_Toc498937567"/>
      <w:bookmarkStart w:id="13654" w:name="_Toc498942415"/>
      <w:bookmarkStart w:id="13655" w:name="_Toc498939082"/>
      <w:bookmarkStart w:id="13656" w:name="_Toc499024655"/>
      <w:ins w:id="13657" w:author="Alina Frey" w:date="2017-11-17T13:36:00Z">
        <w:r w:rsidRPr="007F739A">
          <w:t xml:space="preserve">Figure </w:t>
        </w:r>
        <w:r w:rsidRPr="00CF2303">
          <w:fldChar w:fldCharType="begin"/>
        </w:r>
        <w:r w:rsidRPr="007F739A">
          <w:instrText xml:space="preserve"> SEQ Figure \* ARABIC </w:instrText>
        </w:r>
        <w:r w:rsidRPr="00CF2303">
          <w:fldChar w:fldCharType="separate"/>
        </w:r>
      </w:ins>
      <w:ins w:id="13658" w:author="Alina Frey [2]" w:date="2017-11-21T10:58:00Z">
        <w:r w:rsidR="003B7B8C">
          <w:rPr>
            <w:noProof/>
          </w:rPr>
          <w:t>191</w:t>
        </w:r>
      </w:ins>
      <w:ins w:id="13659" w:author="Alina Frey" w:date="2017-11-17T13:36:00Z">
        <w:r w:rsidRPr="00CF2303">
          <w:fldChar w:fldCharType="end"/>
        </w:r>
        <w:r w:rsidRPr="007F739A">
          <w:t>: Lab Results</w:t>
        </w:r>
        <w:r w:rsidR="00232902" w:rsidRPr="007F739A">
          <w:t xml:space="preserve"> (continued)</w:t>
        </w:r>
        <w:bookmarkEnd w:id="13653"/>
        <w:bookmarkEnd w:id="13654"/>
        <w:bookmarkEnd w:id="13655"/>
        <w:bookmarkEnd w:id="13656"/>
      </w:ins>
    </w:p>
    <w:p w14:paraId="6FEB9D74" w14:textId="016B59BA" w:rsidR="005E277D" w:rsidRPr="007F739A" w:rsidRDefault="005E277D" w:rsidP="00870587">
      <w:pPr>
        <w:rPr>
          <w:ins w:id="13660" w:author="Alina Frey" w:date="2017-11-17T13:42:00Z"/>
          <w:color w:val="auto"/>
          <w:rPrChange w:id="13661" w:author="Alina Frey" w:date="2017-11-20T10:06:00Z">
            <w:rPr>
              <w:ins w:id="13662" w:author="Alina Frey" w:date="2017-11-17T13:42:00Z"/>
            </w:rPr>
          </w:rPrChange>
        </w:rPr>
      </w:pPr>
      <w:ins w:id="13663" w:author="Alina Frey" w:date="2017-11-17T13:38:00Z">
        <w:r w:rsidRPr="007F739A">
          <w:rPr>
            <w:color w:val="auto"/>
            <w:rPrChange w:id="13664" w:author="Alina Frey" w:date="2017-11-20T10:06:00Z">
              <w:rPr/>
            </w:rPrChange>
          </w:rPr>
          <w:lastRenderedPageBreak/>
          <w:t>The Labs can be filtered by the one of the Filters at the top of the table:</w:t>
        </w:r>
      </w:ins>
    </w:p>
    <w:p w14:paraId="2DF3AC09" w14:textId="77777777" w:rsidR="00521D5C" w:rsidRPr="007F739A" w:rsidRDefault="00521D5C" w:rsidP="00521D5C">
      <w:pPr>
        <w:pStyle w:val="ListParagraph"/>
        <w:numPr>
          <w:ilvl w:val="0"/>
          <w:numId w:val="150"/>
        </w:numPr>
        <w:rPr>
          <w:ins w:id="13665" w:author="Alina Frey" w:date="2017-11-17T13:42:00Z"/>
          <w:rPrChange w:id="13666" w:author="Alina Frey" w:date="2017-11-20T10:06:00Z">
            <w:rPr>
              <w:ins w:id="13667" w:author="Alina Frey" w:date="2017-11-17T13:42:00Z"/>
              <w:rFonts w:eastAsia="Times New Roman" w:cs="Times New Roman"/>
            </w:rPr>
          </w:rPrChange>
        </w:rPr>
      </w:pPr>
      <w:ins w:id="13668" w:author="Alina Frey" w:date="2017-11-17T13:42:00Z">
        <w:r w:rsidRPr="007F739A">
          <w:rPr>
            <w:rFonts w:eastAsia="Times New Roman" w:cs="Times New Roman"/>
          </w:rPr>
          <w:t>All Labs/Prenatal Only</w:t>
        </w:r>
      </w:ins>
    </w:p>
    <w:p w14:paraId="0E5DEF51" w14:textId="22891AD8" w:rsidR="00521D5C" w:rsidRPr="00CF2303" w:rsidRDefault="00521D5C">
      <w:pPr>
        <w:pStyle w:val="ListParagraph"/>
        <w:numPr>
          <w:ilvl w:val="0"/>
          <w:numId w:val="150"/>
        </w:numPr>
        <w:rPr>
          <w:ins w:id="13669" w:author="Alina Frey" w:date="2017-11-17T13:39:00Z"/>
        </w:rPr>
        <w:pPrChange w:id="13670" w:author="Alina Frey" w:date="2017-11-17T13:42:00Z">
          <w:pPr/>
        </w:pPrChange>
      </w:pPr>
      <w:ins w:id="13671" w:author="Alina Frey" w:date="2017-11-17T13:42:00Z">
        <w:r w:rsidRPr="00CF2303">
          <w:rPr>
            <w:rFonts w:eastAsia="Times New Roman" w:cs="Times New Roman"/>
          </w:rPr>
          <w:t>Current Pregnancy/All Pregnancies</w:t>
        </w:r>
      </w:ins>
    </w:p>
    <w:p w14:paraId="0F0C5F18" w14:textId="77777777" w:rsidR="000B23D0" w:rsidRPr="007F739A" w:rsidRDefault="00870587">
      <w:pPr>
        <w:keepNext/>
        <w:spacing w:after="38"/>
        <w:rPr>
          <w:ins w:id="13672" w:author="Alina Frey" w:date="2017-11-17T13:39:00Z"/>
          <w:color w:val="auto"/>
          <w:rPrChange w:id="13673" w:author="Alina Frey" w:date="2017-11-20T10:06:00Z">
            <w:rPr>
              <w:ins w:id="13674" w:author="Alina Frey" w:date="2017-11-17T13:39:00Z"/>
            </w:rPr>
          </w:rPrChange>
        </w:rPr>
        <w:pPrChange w:id="13675" w:author="Alina Frey" w:date="2017-11-17T14:13:00Z">
          <w:pPr/>
        </w:pPrChange>
      </w:pPr>
      <w:ins w:id="13676" w:author="Alina Frey" w:date="2017-11-17T13:39:00Z">
        <w:r w:rsidRPr="007F739A">
          <w:rPr>
            <w:noProof/>
            <w:color w:val="auto"/>
            <w:rPrChange w:id="13677" w:author="Alina Frey" w:date="2017-11-20T10:06:00Z">
              <w:rPr>
                <w:noProof/>
              </w:rPr>
            </w:rPrChange>
          </w:rPr>
          <w:drawing>
            <wp:inline distT="0" distB="0" distL="0" distR="0" wp14:anchorId="68F846E2" wp14:editId="26A33129">
              <wp:extent cx="5943600" cy="295910"/>
              <wp:effectExtent l="0" t="0" r="0" b="8890"/>
              <wp:docPr id="27381" name="Picture 27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5943600" cy="295910"/>
                      </a:xfrm>
                      <a:prstGeom prst="rect">
                        <a:avLst/>
                      </a:prstGeom>
                    </pic:spPr>
                  </pic:pic>
                </a:graphicData>
              </a:graphic>
            </wp:inline>
          </w:drawing>
        </w:r>
      </w:ins>
    </w:p>
    <w:p w14:paraId="40FCA506" w14:textId="6D6BA3D8" w:rsidR="005E277D" w:rsidRPr="00CF2303" w:rsidRDefault="000B23D0">
      <w:pPr>
        <w:pStyle w:val="Caption"/>
        <w:rPr>
          <w:ins w:id="13678" w:author="Alina Frey" w:date="2017-11-17T13:38:00Z"/>
          <w:rFonts w:cstheme="minorHAnsi"/>
          <w:szCs w:val="24"/>
        </w:rPr>
        <w:pPrChange w:id="13679" w:author="Alina Frey" w:date="2017-11-17T13:40:00Z">
          <w:pPr>
            <w:pStyle w:val="Alina-NormalText"/>
            <w:spacing w:after="0"/>
            <w:ind w:left="720"/>
            <w:contextualSpacing/>
          </w:pPr>
        </w:pPrChange>
      </w:pPr>
      <w:bookmarkStart w:id="13680" w:name="_Toc498937568"/>
      <w:bookmarkStart w:id="13681" w:name="_Toc498942416"/>
      <w:bookmarkStart w:id="13682" w:name="_Toc498939083"/>
      <w:bookmarkStart w:id="13683" w:name="_Toc499024656"/>
      <w:ins w:id="13684" w:author="Alina Frey" w:date="2017-11-17T13:39:00Z">
        <w:r w:rsidRPr="00CF2303">
          <w:t xml:space="preserve">Figure </w:t>
        </w:r>
        <w:r w:rsidRPr="00CF2303">
          <w:fldChar w:fldCharType="begin"/>
        </w:r>
        <w:r w:rsidRPr="00CF2303">
          <w:instrText xml:space="preserve"> SEQ Figure \* ARABIC </w:instrText>
        </w:r>
      </w:ins>
      <w:r w:rsidRPr="00CF2303">
        <w:fldChar w:fldCharType="separate"/>
      </w:r>
      <w:ins w:id="13685" w:author="Alina Frey [2]" w:date="2017-11-21T10:58:00Z">
        <w:r w:rsidR="003B7B8C">
          <w:rPr>
            <w:noProof/>
          </w:rPr>
          <w:t>192</w:t>
        </w:r>
      </w:ins>
      <w:ins w:id="13686" w:author="Alina Frey" w:date="2017-11-17T13:39:00Z">
        <w:r w:rsidRPr="00CF2303">
          <w:fldChar w:fldCharType="end"/>
        </w:r>
        <w:r w:rsidRPr="00CF2303">
          <w:t>: Labs</w:t>
        </w:r>
      </w:ins>
      <w:ins w:id="13687" w:author="Alina Frey" w:date="2017-11-21T10:38:00Z">
        <w:r w:rsidR="006B1325">
          <w:t xml:space="preserve"> – </w:t>
        </w:r>
      </w:ins>
      <w:ins w:id="13688" w:author="Alina Frey" w:date="2017-11-17T13:39:00Z">
        <w:r w:rsidRPr="00CF2303">
          <w:t>Filters</w:t>
        </w:r>
      </w:ins>
      <w:bookmarkEnd w:id="13680"/>
      <w:bookmarkEnd w:id="13681"/>
      <w:bookmarkEnd w:id="13682"/>
      <w:bookmarkEnd w:id="13683"/>
    </w:p>
    <w:p w14:paraId="3753BA03" w14:textId="77777777" w:rsidR="005E277D" w:rsidRPr="00CF2303" w:rsidRDefault="005E277D">
      <w:pPr>
        <w:rPr>
          <w:ins w:id="13689" w:author="Alina Frey" w:date="2017-11-17T13:38:00Z"/>
          <w:rFonts w:cstheme="minorHAnsi"/>
          <w:szCs w:val="24"/>
        </w:rPr>
        <w:pPrChange w:id="13690" w:author="Alina Frey" w:date="2017-11-17T13:40:00Z">
          <w:pPr>
            <w:pStyle w:val="Alina-NormalText"/>
            <w:numPr>
              <w:numId w:val="145"/>
            </w:numPr>
            <w:spacing w:after="0" w:line="259" w:lineRule="auto"/>
            <w:ind w:left="720" w:hanging="360"/>
            <w:contextualSpacing/>
          </w:pPr>
        </w:pPrChange>
      </w:pPr>
      <w:ins w:id="13691" w:author="Alina Frey" w:date="2017-11-17T13:38:00Z">
        <w:r w:rsidRPr="007F739A">
          <w:rPr>
            <w:rFonts w:cstheme="minorHAnsi"/>
            <w:color w:val="auto"/>
            <w:szCs w:val="24"/>
            <w:rPrChange w:id="13692" w:author="Alina Frey" w:date="2017-11-20T10:06:00Z">
              <w:rPr>
                <w:rFonts w:cstheme="minorHAnsi"/>
                <w:szCs w:val="24"/>
              </w:rPr>
            </w:rPrChange>
          </w:rPr>
          <w:t>The Lab’s information in the table includes:</w:t>
        </w:r>
      </w:ins>
    </w:p>
    <w:p w14:paraId="2213CEF9" w14:textId="77777777" w:rsidR="005E277D" w:rsidRPr="007F739A" w:rsidRDefault="005E277D">
      <w:pPr>
        <w:pStyle w:val="ListParagraph"/>
        <w:numPr>
          <w:ilvl w:val="0"/>
          <w:numId w:val="148"/>
        </w:numPr>
        <w:rPr>
          <w:ins w:id="13693" w:author="Alina Frey" w:date="2017-11-17T13:38:00Z"/>
        </w:rPr>
        <w:pPrChange w:id="13694" w:author="Alina Frey" w:date="2017-11-17T13:40:00Z">
          <w:pPr>
            <w:pStyle w:val="Alina-NormalText"/>
            <w:numPr>
              <w:ilvl w:val="1"/>
              <w:numId w:val="146"/>
            </w:numPr>
            <w:spacing w:after="0" w:line="259" w:lineRule="auto"/>
            <w:ind w:left="1440" w:hanging="360"/>
            <w:contextualSpacing/>
          </w:pPr>
        </w:pPrChange>
      </w:pPr>
      <w:ins w:id="13695" w:author="Alina Frey" w:date="2017-11-17T13:38:00Z">
        <w:r w:rsidRPr="00CF2303">
          <w:t>Specimen</w:t>
        </w:r>
      </w:ins>
    </w:p>
    <w:p w14:paraId="6CF7DDAD" w14:textId="77777777" w:rsidR="005E277D" w:rsidRPr="007F739A" w:rsidRDefault="005E277D">
      <w:pPr>
        <w:pStyle w:val="ListParagraph"/>
        <w:numPr>
          <w:ilvl w:val="0"/>
          <w:numId w:val="148"/>
        </w:numPr>
        <w:rPr>
          <w:ins w:id="13696" w:author="Alina Frey" w:date="2017-11-17T13:38:00Z"/>
        </w:rPr>
        <w:pPrChange w:id="13697" w:author="Alina Frey" w:date="2017-11-17T13:40:00Z">
          <w:pPr>
            <w:pStyle w:val="Alina-NormalText"/>
            <w:numPr>
              <w:ilvl w:val="1"/>
              <w:numId w:val="146"/>
            </w:numPr>
            <w:spacing w:after="0" w:line="259" w:lineRule="auto"/>
            <w:ind w:left="1440" w:hanging="360"/>
            <w:contextualSpacing/>
          </w:pPr>
        </w:pPrChange>
      </w:pPr>
      <w:ins w:id="13698" w:author="Alina Frey" w:date="2017-11-17T13:38:00Z">
        <w:r w:rsidRPr="007F739A">
          <w:t>Collected</w:t>
        </w:r>
      </w:ins>
    </w:p>
    <w:p w14:paraId="7C003107" w14:textId="77777777" w:rsidR="005E277D" w:rsidRPr="007F739A" w:rsidRDefault="005E277D">
      <w:pPr>
        <w:pStyle w:val="ListParagraph"/>
        <w:numPr>
          <w:ilvl w:val="0"/>
          <w:numId w:val="148"/>
        </w:numPr>
        <w:rPr>
          <w:ins w:id="13699" w:author="Alina Frey" w:date="2017-11-17T13:38:00Z"/>
        </w:rPr>
        <w:pPrChange w:id="13700" w:author="Alina Frey" w:date="2017-11-17T13:40:00Z">
          <w:pPr>
            <w:pStyle w:val="Alina-NormalText"/>
            <w:numPr>
              <w:ilvl w:val="1"/>
              <w:numId w:val="146"/>
            </w:numPr>
            <w:spacing w:after="0" w:line="259" w:lineRule="auto"/>
            <w:ind w:left="1440" w:hanging="360"/>
            <w:contextualSpacing/>
          </w:pPr>
        </w:pPrChange>
      </w:pPr>
      <w:ins w:id="13701" w:author="Alina Frey" w:date="2017-11-17T13:38:00Z">
        <w:r w:rsidRPr="007F739A">
          <w:t>Test</w:t>
        </w:r>
      </w:ins>
    </w:p>
    <w:p w14:paraId="2E65CB10" w14:textId="77777777" w:rsidR="005E277D" w:rsidRPr="007F739A" w:rsidRDefault="005E277D">
      <w:pPr>
        <w:pStyle w:val="ListParagraph"/>
        <w:numPr>
          <w:ilvl w:val="0"/>
          <w:numId w:val="148"/>
        </w:numPr>
        <w:rPr>
          <w:ins w:id="13702" w:author="Alina Frey" w:date="2017-11-17T13:38:00Z"/>
        </w:rPr>
        <w:pPrChange w:id="13703" w:author="Alina Frey" w:date="2017-11-17T13:40:00Z">
          <w:pPr>
            <w:pStyle w:val="Alina-NormalText"/>
            <w:numPr>
              <w:ilvl w:val="1"/>
              <w:numId w:val="146"/>
            </w:numPr>
            <w:spacing w:after="0" w:line="259" w:lineRule="auto"/>
            <w:ind w:left="1440" w:hanging="360"/>
            <w:contextualSpacing/>
          </w:pPr>
        </w:pPrChange>
      </w:pPr>
      <w:ins w:id="13704" w:author="Alina Frey" w:date="2017-11-17T13:38:00Z">
        <w:r w:rsidRPr="007F739A">
          <w:t>Result/Status</w:t>
        </w:r>
      </w:ins>
    </w:p>
    <w:p w14:paraId="122BDF7C" w14:textId="77777777" w:rsidR="005E277D" w:rsidRPr="007F739A" w:rsidRDefault="005E277D">
      <w:pPr>
        <w:pStyle w:val="ListParagraph"/>
        <w:numPr>
          <w:ilvl w:val="0"/>
          <w:numId w:val="148"/>
        </w:numPr>
        <w:rPr>
          <w:ins w:id="13705" w:author="Alina Frey" w:date="2017-11-17T13:38:00Z"/>
        </w:rPr>
        <w:pPrChange w:id="13706" w:author="Alina Frey" w:date="2017-11-17T13:40:00Z">
          <w:pPr>
            <w:pStyle w:val="Alina-NormalText"/>
            <w:numPr>
              <w:ilvl w:val="1"/>
              <w:numId w:val="146"/>
            </w:numPr>
            <w:spacing w:after="0" w:line="259" w:lineRule="auto"/>
            <w:ind w:left="1440" w:hanging="360"/>
            <w:contextualSpacing/>
          </w:pPr>
        </w:pPrChange>
      </w:pPr>
      <w:ins w:id="13707" w:author="Alina Frey" w:date="2017-11-17T13:38:00Z">
        <w:r w:rsidRPr="007F739A">
          <w:t>Flag</w:t>
        </w:r>
      </w:ins>
    </w:p>
    <w:p w14:paraId="38295424" w14:textId="77777777" w:rsidR="005E277D" w:rsidRPr="007F739A" w:rsidRDefault="005E277D">
      <w:pPr>
        <w:pStyle w:val="ListParagraph"/>
        <w:numPr>
          <w:ilvl w:val="0"/>
          <w:numId w:val="148"/>
        </w:numPr>
        <w:rPr>
          <w:ins w:id="13708" w:author="Alina Frey" w:date="2017-11-17T13:38:00Z"/>
        </w:rPr>
        <w:pPrChange w:id="13709" w:author="Alina Frey" w:date="2017-11-17T13:40:00Z">
          <w:pPr>
            <w:pStyle w:val="Alina-NormalText"/>
            <w:numPr>
              <w:ilvl w:val="1"/>
              <w:numId w:val="146"/>
            </w:numPr>
            <w:spacing w:after="0" w:line="259" w:lineRule="auto"/>
            <w:ind w:left="1440" w:hanging="360"/>
            <w:contextualSpacing/>
          </w:pPr>
        </w:pPrChange>
      </w:pPr>
      <w:ins w:id="13710" w:author="Alina Frey" w:date="2017-11-17T13:38:00Z">
        <w:r w:rsidRPr="007F739A">
          <w:t>Units</w:t>
        </w:r>
      </w:ins>
    </w:p>
    <w:p w14:paraId="6B9E5882" w14:textId="7A111085" w:rsidR="005E277D" w:rsidRPr="007F739A" w:rsidRDefault="005E277D">
      <w:pPr>
        <w:pStyle w:val="ListParagraph"/>
        <w:numPr>
          <w:ilvl w:val="0"/>
          <w:numId w:val="148"/>
        </w:numPr>
        <w:rPr>
          <w:ins w:id="13711" w:author="Alina Frey" w:date="2017-11-17T13:38:00Z"/>
        </w:rPr>
        <w:pPrChange w:id="13712" w:author="Alina Frey" w:date="2017-11-17T13:41:00Z">
          <w:pPr>
            <w:pStyle w:val="Alina-NormalText"/>
            <w:spacing w:after="0"/>
            <w:ind w:left="1440"/>
            <w:contextualSpacing/>
          </w:pPr>
        </w:pPrChange>
      </w:pPr>
      <w:ins w:id="13713" w:author="Alina Frey" w:date="2017-11-17T13:38:00Z">
        <w:r w:rsidRPr="007F739A">
          <w:t>Ref Range</w:t>
        </w:r>
      </w:ins>
    </w:p>
    <w:p w14:paraId="34B66C89" w14:textId="77777777" w:rsidR="005E277D" w:rsidRPr="00CF2303" w:rsidRDefault="005E277D">
      <w:pPr>
        <w:rPr>
          <w:ins w:id="13714" w:author="Alina Frey" w:date="2017-11-17T13:38:00Z"/>
        </w:rPr>
        <w:pPrChange w:id="13715" w:author="Alina Frey" w:date="2017-11-17T13:40:00Z">
          <w:pPr>
            <w:pStyle w:val="Alina-NormalText"/>
            <w:numPr>
              <w:numId w:val="145"/>
            </w:numPr>
            <w:spacing w:before="0" w:after="0" w:line="259" w:lineRule="auto"/>
            <w:ind w:left="720" w:hanging="360"/>
          </w:pPr>
        </w:pPrChange>
      </w:pPr>
      <w:ins w:id="13716" w:author="Alina Frey" w:date="2017-11-17T13:38:00Z">
        <w:r w:rsidRPr="007F739A">
          <w:rPr>
            <w:color w:val="auto"/>
            <w:rPrChange w:id="13717" w:author="Alina Frey" w:date="2017-11-20T10:06:00Z">
              <w:rPr/>
            </w:rPrChange>
          </w:rPr>
          <w:t>The user has two options, by selecting the corresponding buttons at the bottom of the Labs screen:</w:t>
        </w:r>
      </w:ins>
    </w:p>
    <w:p w14:paraId="556EA09B" w14:textId="77777777" w:rsidR="005E277D" w:rsidRPr="007F739A" w:rsidRDefault="005E277D">
      <w:pPr>
        <w:pStyle w:val="ListParagraph"/>
        <w:numPr>
          <w:ilvl w:val="0"/>
          <w:numId w:val="149"/>
        </w:numPr>
        <w:rPr>
          <w:ins w:id="13718" w:author="Alina Frey" w:date="2017-11-17T13:38:00Z"/>
        </w:rPr>
        <w:pPrChange w:id="13719" w:author="Alina Frey" w:date="2017-11-17T13:40:00Z">
          <w:pPr>
            <w:pStyle w:val="Alina-NormalText"/>
            <w:numPr>
              <w:numId w:val="147"/>
            </w:numPr>
            <w:spacing w:before="0" w:after="0" w:line="259" w:lineRule="auto"/>
            <w:ind w:left="1440" w:hanging="360"/>
          </w:pPr>
        </w:pPrChange>
      </w:pPr>
      <w:ins w:id="13720" w:author="Alina Frey" w:date="2017-11-17T13:38:00Z">
        <w:r w:rsidRPr="007F739A">
          <w:rPr>
            <w:b/>
            <w:rPrChange w:id="13721" w:author="Alina Frey" w:date="2017-11-20T10:06:00Z">
              <w:rPr>
                <w:rFonts w:cstheme="minorHAnsi"/>
                <w:szCs w:val="24"/>
              </w:rPr>
            </w:rPrChange>
          </w:rPr>
          <w:t>View Selected</w:t>
        </w:r>
        <w:r w:rsidRPr="00CF2303">
          <w:t xml:space="preserve"> lab</w:t>
        </w:r>
      </w:ins>
    </w:p>
    <w:p w14:paraId="1014362D" w14:textId="77777777" w:rsidR="005E277D" w:rsidRPr="007F739A" w:rsidRDefault="005E277D">
      <w:pPr>
        <w:pStyle w:val="ListParagraph"/>
        <w:numPr>
          <w:ilvl w:val="0"/>
          <w:numId w:val="149"/>
        </w:numPr>
        <w:rPr>
          <w:ins w:id="13722" w:author="Alina Frey" w:date="2017-11-17T13:38:00Z"/>
        </w:rPr>
        <w:pPrChange w:id="13723" w:author="Alina Frey" w:date="2017-11-17T13:40:00Z">
          <w:pPr>
            <w:pStyle w:val="Alina-NormalText"/>
            <w:numPr>
              <w:numId w:val="147"/>
            </w:numPr>
            <w:spacing w:before="0" w:after="0" w:line="259" w:lineRule="auto"/>
            <w:ind w:left="1440" w:hanging="360"/>
          </w:pPr>
        </w:pPrChange>
      </w:pPr>
      <w:ins w:id="13724" w:author="Alina Frey" w:date="2017-11-17T13:38:00Z">
        <w:r w:rsidRPr="007F739A">
          <w:t xml:space="preserve">Navigate to back to </w:t>
        </w:r>
        <w:r w:rsidRPr="007F739A">
          <w:rPr>
            <w:b/>
            <w:rPrChange w:id="13725" w:author="Alina Frey" w:date="2017-11-20T10:06:00Z">
              <w:rPr>
                <w:rFonts w:cstheme="minorHAnsi"/>
                <w:szCs w:val="24"/>
              </w:rPr>
            </w:rPrChange>
          </w:rPr>
          <w:t>Patient Summary</w:t>
        </w:r>
        <w:r w:rsidRPr="00CF2303">
          <w:t xml:space="preserve"> screen</w:t>
        </w:r>
      </w:ins>
    </w:p>
    <w:p w14:paraId="27F8B7C2" w14:textId="77777777" w:rsidR="005E277D" w:rsidRPr="00CF2303" w:rsidRDefault="005E277D">
      <w:pPr>
        <w:rPr>
          <w:ins w:id="13726" w:author="Alina Frey" w:date="2017-11-17T13:38:00Z"/>
        </w:rPr>
        <w:pPrChange w:id="13727" w:author="Alina Frey" w:date="2017-11-17T13:40:00Z">
          <w:pPr>
            <w:pStyle w:val="Alina-NormalText"/>
            <w:numPr>
              <w:numId w:val="145"/>
            </w:numPr>
            <w:spacing w:line="259" w:lineRule="auto"/>
            <w:ind w:left="720" w:hanging="360"/>
          </w:pPr>
        </w:pPrChange>
      </w:pPr>
      <w:ins w:id="13728" w:author="Alina Frey" w:date="2017-11-17T13:38:00Z">
        <w:r w:rsidRPr="007F739A">
          <w:rPr>
            <w:color w:val="auto"/>
            <w:rPrChange w:id="13729" w:author="Alina Frey" w:date="2017-11-20T10:06:00Z">
              <w:rPr/>
            </w:rPrChange>
          </w:rPr>
          <w:t>To view the Lab’s details, select the corresponding row in the Labs table and click View Selected.</w:t>
        </w:r>
      </w:ins>
    </w:p>
    <w:p w14:paraId="3CBB0A9A" w14:textId="0FE7BAD9" w:rsidR="00832FC6" w:rsidRPr="007F739A" w:rsidDel="000B23D0" w:rsidRDefault="005F159C" w:rsidP="00125EBA">
      <w:pPr>
        <w:spacing w:after="19" w:line="252" w:lineRule="auto"/>
        <w:ind w:left="-5" w:hanging="10"/>
        <w:rPr>
          <w:del w:id="13730" w:author="Alina Frey" w:date="2017-11-17T13:40:00Z"/>
          <w:color w:val="auto"/>
          <w:rPrChange w:id="13731" w:author="Alina Frey" w:date="2017-11-20T10:06:00Z">
            <w:rPr>
              <w:del w:id="13732" w:author="Alina Frey" w:date="2017-11-17T13:40:00Z"/>
            </w:rPr>
          </w:rPrChange>
        </w:rPr>
      </w:pPr>
      <w:del w:id="13733" w:author="Alina Frey" w:date="2017-11-17T13:43:00Z">
        <w:r w:rsidRPr="007F739A" w:rsidDel="00481DA2">
          <w:rPr>
            <w:rFonts w:eastAsia="Times New Roman" w:cs="Times New Roman"/>
            <w:color w:val="auto"/>
            <w:rPrChange w:id="13734" w:author="Alina Frey" w:date="2017-11-20T10:06:00Z">
              <w:rPr>
                <w:rFonts w:eastAsia="Times New Roman" w:cs="Times New Roman"/>
              </w:rPr>
            </w:rPrChange>
          </w:rPr>
          <w:delText>The Labs option from the Dashboard allows the user to view lab results from the patient</w:delText>
        </w:r>
      </w:del>
      <w:del w:id="13735" w:author="Alina Frey" w:date="2017-11-16T16:57:00Z">
        <w:r w:rsidRPr="007F739A" w:rsidDel="00FE25D6">
          <w:rPr>
            <w:rFonts w:eastAsia="Times New Roman" w:cs="Times New Roman"/>
            <w:color w:val="auto"/>
            <w:rPrChange w:id="13736" w:author="Alina Frey" w:date="2017-11-20T10:06:00Z">
              <w:rPr>
                <w:rFonts w:eastAsia="Times New Roman" w:cs="Times New Roman"/>
              </w:rPr>
            </w:rPrChange>
          </w:rPr>
          <w:delText>'</w:delText>
        </w:r>
      </w:del>
      <w:del w:id="13737" w:author="Alina Frey" w:date="2017-11-17T13:43:00Z">
        <w:r w:rsidRPr="007F739A" w:rsidDel="00481DA2">
          <w:rPr>
            <w:rFonts w:eastAsia="Times New Roman" w:cs="Times New Roman"/>
            <w:color w:val="auto"/>
            <w:rPrChange w:id="13738" w:author="Alina Frey" w:date="2017-11-20T10:06:00Z">
              <w:rPr>
                <w:rFonts w:eastAsia="Times New Roman" w:cs="Times New Roman"/>
              </w:rPr>
            </w:rPrChange>
          </w:rPr>
          <w:delText xml:space="preserve">s CPRS record. The window allows the user to filter the results by: All Labs, Prenatal Only, Current Pregnancy and All Pregnancies. The list includes Specimen, Collected, Test, Result/Status, Flag, Units, and Ref Range. The user can exit this window by clicking the </w:delText>
        </w:r>
        <w:r w:rsidRPr="007F739A" w:rsidDel="00481DA2">
          <w:rPr>
            <w:rFonts w:eastAsia="Times New Roman" w:cs="Times New Roman"/>
            <w:b/>
            <w:color w:val="auto"/>
            <w:rPrChange w:id="13739" w:author="Alina Frey" w:date="2017-11-20T10:06:00Z">
              <w:rPr>
                <w:rFonts w:eastAsia="Times New Roman" w:cs="Times New Roman"/>
                <w:b/>
              </w:rPr>
            </w:rPrChange>
          </w:rPr>
          <w:delText>Patient Summary</w:delText>
        </w:r>
        <w:r w:rsidRPr="007F739A" w:rsidDel="00481DA2">
          <w:rPr>
            <w:rFonts w:eastAsia="Times New Roman" w:cs="Times New Roman"/>
            <w:color w:val="auto"/>
            <w:rPrChange w:id="13740" w:author="Alina Frey" w:date="2017-11-20T10:06:00Z">
              <w:rPr>
                <w:rFonts w:eastAsia="Times New Roman" w:cs="Times New Roman"/>
              </w:rPr>
            </w:rPrChange>
          </w:rPr>
          <w:delText>.</w:delText>
        </w:r>
      </w:del>
    </w:p>
    <w:p w14:paraId="31876F9F" w14:textId="72A4E3B6" w:rsidR="006C0619" w:rsidRPr="00CF2303" w:rsidDel="008B1BED" w:rsidRDefault="005F159C">
      <w:pPr>
        <w:pStyle w:val="Caption"/>
        <w:rPr>
          <w:del w:id="13741" w:author="Alina Frey" w:date="2017-11-17T13:36:00Z"/>
        </w:rPr>
        <w:pPrChange w:id="13742" w:author="Alina Frey" w:date="2017-11-10T14:16:00Z">
          <w:pPr>
            <w:spacing w:after="41"/>
            <w:ind w:right="-286"/>
          </w:pPr>
        </w:pPrChange>
      </w:pPr>
      <w:del w:id="13743" w:author="Alina Frey" w:date="2017-11-17T13:36:00Z">
        <w:r w:rsidRPr="007F739A" w:rsidDel="008B1BED">
          <w:rPr>
            <w:noProof/>
            <w:rPrChange w:id="13744" w:author="Alina Frey" w:date="2017-11-20T10:06:00Z">
              <w:rPr>
                <w:noProof/>
              </w:rPr>
            </w:rPrChange>
          </w:rPr>
          <w:drawing>
            <wp:inline distT="0" distB="0" distL="0" distR="0" wp14:anchorId="3187714E" wp14:editId="3187714F">
              <wp:extent cx="6124957" cy="2695956"/>
              <wp:effectExtent l="0" t="0" r="0" b="0"/>
              <wp:docPr id="1857" name="Picture 1857"/>
              <wp:cNvGraphicFramePr/>
              <a:graphic xmlns:a="http://schemas.openxmlformats.org/drawingml/2006/main">
                <a:graphicData uri="http://schemas.openxmlformats.org/drawingml/2006/picture">
                  <pic:pic xmlns:pic="http://schemas.openxmlformats.org/drawingml/2006/picture">
                    <pic:nvPicPr>
                      <pic:cNvPr id="1857" name="Picture 1857"/>
                      <pic:cNvPicPr/>
                    </pic:nvPicPr>
                    <pic:blipFill>
                      <a:blip r:embed="rId325"/>
                      <a:stretch>
                        <a:fillRect/>
                      </a:stretch>
                    </pic:blipFill>
                    <pic:spPr>
                      <a:xfrm>
                        <a:off x="0" y="0"/>
                        <a:ext cx="6124957" cy="2695956"/>
                      </a:xfrm>
                      <a:prstGeom prst="rect">
                        <a:avLst/>
                      </a:prstGeom>
                    </pic:spPr>
                  </pic:pic>
                </a:graphicData>
              </a:graphic>
            </wp:inline>
          </w:drawing>
        </w:r>
      </w:del>
    </w:p>
    <w:p w14:paraId="31876FA0" w14:textId="0253FBFD" w:rsidR="006C0619" w:rsidRPr="007F739A" w:rsidDel="00832FC6" w:rsidRDefault="005F159C">
      <w:pPr>
        <w:spacing w:after="29" w:line="265" w:lineRule="auto"/>
        <w:ind w:left="-5" w:hanging="10"/>
        <w:rPr>
          <w:del w:id="13745" w:author="Alina Frey" w:date="2017-11-08T16:51:00Z"/>
          <w:color w:val="auto"/>
          <w:rPrChange w:id="13746" w:author="Alina Frey" w:date="2017-11-20T10:06:00Z">
            <w:rPr>
              <w:del w:id="13747" w:author="Alina Frey" w:date="2017-11-08T16:51:00Z"/>
            </w:rPr>
          </w:rPrChange>
        </w:rPr>
      </w:pPr>
      <w:del w:id="13748" w:author="Alina Frey" w:date="2017-11-08T16:51:00Z">
        <w:r w:rsidRPr="007F739A" w:rsidDel="00832FC6">
          <w:rPr>
            <w:rFonts w:eastAsia="Times New Roman" w:cs="Times New Roman"/>
            <w:b/>
            <w:color w:val="auto"/>
            <w:sz w:val="20"/>
            <w:rPrChange w:id="13749" w:author="Alina Frey" w:date="2017-11-20T10:06:00Z">
              <w:rPr>
                <w:rFonts w:eastAsia="Times New Roman" w:cs="Times New Roman"/>
                <w:b/>
                <w:sz w:val="20"/>
              </w:rPr>
            </w:rPrChange>
          </w:rPr>
          <w:delText>Figure 113: Lab Results</w:delText>
        </w:r>
      </w:del>
    </w:p>
    <w:p w14:paraId="31876FA1" w14:textId="77777777" w:rsidR="006C0619" w:rsidRPr="007F739A" w:rsidRDefault="005F159C">
      <w:pPr>
        <w:pStyle w:val="Heading2"/>
        <w:pPrChange w:id="13750" w:author="Alina Frey" w:date="2017-11-20T10:18:00Z">
          <w:pPr>
            <w:pStyle w:val="Heading2"/>
            <w:ind w:left="-5"/>
          </w:pPr>
        </w:pPrChange>
      </w:pPr>
      <w:bookmarkStart w:id="13751" w:name="_Toc497914095"/>
      <w:bookmarkStart w:id="13752" w:name="_Toc498937670"/>
      <w:bookmarkStart w:id="13753" w:name="_Toc498942518"/>
      <w:bookmarkStart w:id="13754" w:name="_Toc498939185"/>
      <w:bookmarkStart w:id="13755" w:name="_Toc499024453"/>
      <w:r w:rsidRPr="007F739A">
        <w:t>Clinical Exchange Documents</w:t>
      </w:r>
      <w:bookmarkEnd w:id="13751"/>
      <w:bookmarkEnd w:id="13752"/>
      <w:bookmarkEnd w:id="13753"/>
      <w:bookmarkEnd w:id="13754"/>
      <w:bookmarkEnd w:id="13755"/>
    </w:p>
    <w:p w14:paraId="778C6435" w14:textId="77777777" w:rsidR="007C152D" w:rsidRPr="007F739A" w:rsidRDefault="007C152D">
      <w:pPr>
        <w:rPr>
          <w:ins w:id="13756" w:author="Alina Frey" w:date="2017-11-17T16:36:00Z"/>
          <w:color w:val="auto"/>
          <w:rPrChange w:id="13757" w:author="Alina Frey" w:date="2017-11-20T10:06:00Z">
            <w:rPr>
              <w:ins w:id="13758" w:author="Alina Frey" w:date="2017-11-17T16:36:00Z"/>
            </w:rPr>
          </w:rPrChange>
        </w:rPr>
      </w:pPr>
      <w:ins w:id="13759" w:author="Alina Frey" w:date="2017-11-17T13:45:00Z">
        <w:r w:rsidRPr="007F739A">
          <w:rPr>
            <w:color w:val="auto"/>
            <w:rPrChange w:id="13760" w:author="Alina Frey" w:date="2017-11-20T10:06:00Z">
              <w:rPr/>
            </w:rPrChange>
          </w:rPr>
          <w:t xml:space="preserve">To access the Clinical </w:t>
        </w:r>
        <w:r w:rsidRPr="007F739A">
          <w:rPr>
            <w:color w:val="auto"/>
            <w:rPrChange w:id="13761" w:author="Alina Frey" w:date="2017-11-20T10:06:00Z">
              <w:rPr>
                <w:rFonts w:cstheme="minorHAnsi"/>
                <w:szCs w:val="24"/>
              </w:rPr>
            </w:rPrChange>
          </w:rPr>
          <w:t>Exchange Documents screen, click on the Clinical Exchange Documents link on the left side pane, under the Patient section.</w:t>
        </w:r>
      </w:ins>
    </w:p>
    <w:p w14:paraId="14B08037" w14:textId="6B80BEC0" w:rsidR="00B437EF" w:rsidRPr="00CF2303" w:rsidRDefault="00B437EF">
      <w:pPr>
        <w:rPr>
          <w:ins w:id="13762" w:author="Alina Frey" w:date="2017-11-17T13:45:00Z"/>
        </w:rPr>
        <w:pPrChange w:id="13763" w:author="Alina Frey" w:date="2017-11-17T13:57:00Z">
          <w:pPr>
            <w:pStyle w:val="Alina-NormalText"/>
            <w:numPr>
              <w:numId w:val="151"/>
            </w:numPr>
            <w:spacing w:line="259" w:lineRule="auto"/>
            <w:ind w:left="720" w:hanging="360"/>
          </w:pPr>
        </w:pPrChange>
      </w:pPr>
      <w:ins w:id="13764" w:author="Alina Frey" w:date="2017-11-17T16:36:00Z">
        <w:r w:rsidRPr="007F739A">
          <w:rPr>
            <w:rFonts w:eastAsia="Times New Roman" w:cs="Times New Roman"/>
            <w:color w:val="auto"/>
            <w:rPrChange w:id="13765" w:author="Alina Frey" w:date="2017-11-20T10:06:00Z">
              <w:rPr>
                <w:rFonts w:eastAsia="Times New Roman" w:cs="Times New Roman"/>
              </w:rPr>
            </w:rPrChange>
          </w:rPr>
          <w:t>This menu option allows the user to share documents with and retrieve documents from outside providers. Inbound documents are stored as a TIU note in CPRS.</w:t>
        </w:r>
      </w:ins>
    </w:p>
    <w:p w14:paraId="61624566" w14:textId="2425D1D2" w:rsidR="00751A87" w:rsidRPr="00CF2303" w:rsidRDefault="00D509A6">
      <w:pPr>
        <w:keepNext/>
        <w:spacing w:after="38"/>
        <w:rPr>
          <w:ins w:id="13766" w:author="Alina Frey" w:date="2017-11-17T14:13:00Z"/>
        </w:rPr>
        <w:pPrChange w:id="13767" w:author="Alina Frey" w:date="2017-11-17T14:13:00Z">
          <w:pPr>
            <w:pStyle w:val="Alina-NormalText"/>
          </w:pPr>
        </w:pPrChange>
      </w:pPr>
      <w:ins w:id="13768" w:author="Alina Frey" w:date="2017-11-20T16:52:00Z">
        <w:r>
          <w:rPr>
            <w:noProof/>
          </w:rPr>
          <w:lastRenderedPageBreak/>
          <mc:AlternateContent>
            <mc:Choice Requires="wps">
              <w:drawing>
                <wp:anchor distT="0" distB="0" distL="114300" distR="114300" simplePos="0" relativeHeight="251668480" behindDoc="0" locked="0" layoutInCell="1" allowOverlap="1" wp14:anchorId="0ADC3849" wp14:editId="1D59B442">
                  <wp:simplePos x="0" y="0"/>
                  <wp:positionH relativeFrom="column">
                    <wp:posOffset>952500</wp:posOffset>
                  </wp:positionH>
                  <wp:positionV relativeFrom="paragraph">
                    <wp:posOffset>3943350</wp:posOffset>
                  </wp:positionV>
                  <wp:extent cx="279400" cy="171450"/>
                  <wp:effectExtent l="38100" t="38100" r="25400" b="19050"/>
                  <wp:wrapNone/>
                  <wp:docPr id="444" name="Straight Arrow Connector 444"/>
                  <wp:cNvGraphicFramePr/>
                  <a:graphic xmlns:a="http://schemas.openxmlformats.org/drawingml/2006/main">
                    <a:graphicData uri="http://schemas.microsoft.com/office/word/2010/wordprocessingShape">
                      <wps:wsp>
                        <wps:cNvCnPr/>
                        <wps:spPr>
                          <a:xfrm flipH="1" flipV="1">
                            <a:off x="0" y="0"/>
                            <a:ext cx="279400" cy="171450"/>
                          </a:xfrm>
                          <a:prstGeom prst="straightConnector1">
                            <a:avLst/>
                          </a:prstGeom>
                          <a:ln w="28575">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EEDD562" id="Straight Arrow Connector 444" o:spid="_x0000_s1026" type="#_x0000_t32" style="position:absolute;margin-left:75pt;margin-top:310.5pt;width:22pt;height:13.5pt;flip:x y;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" strokecolor="red" strokeweight="2.25pt">
                  <v:stroke endarrow="block" joinstyle="miter"/>
                </v:shape>
              </w:pict>
            </mc:Fallback>
          </mc:AlternateContent>
        </w:r>
      </w:ins>
      <w:r w:rsidR="004B20F0" w:rsidRPr="007F739A">
        <w:rPr>
          <w:rStyle w:val="CommentReference"/>
          <w:color w:val="auto"/>
          <w:rPrChange w:id="13769" w:author="Alina Frey" w:date="2017-11-20T10:06:00Z">
            <w:rPr>
              <w:rStyle w:val="CommentReference"/>
            </w:rPr>
          </w:rPrChange>
        </w:rPr>
        <w:commentReference w:id="13770"/>
      </w:r>
      <w:ins w:id="13771" w:author="Alina Frey" w:date="2017-11-20T16:52:00Z">
        <w:r>
          <w:rPr>
            <w:noProof/>
          </w:rPr>
          <w:drawing>
            <wp:inline distT="0" distB="0" distL="0" distR="0" wp14:anchorId="3124E9FF" wp14:editId="1EB4F674">
              <wp:extent cx="5943600" cy="5041265"/>
              <wp:effectExtent l="0" t="0" r="0" b="6985"/>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5943600" cy="5041265"/>
                      </a:xfrm>
                      <a:prstGeom prst="rect">
                        <a:avLst/>
                      </a:prstGeom>
                    </pic:spPr>
                  </pic:pic>
                </a:graphicData>
              </a:graphic>
            </wp:inline>
          </w:drawing>
        </w:r>
      </w:ins>
    </w:p>
    <w:p w14:paraId="5FED42D5" w14:textId="7C721FA5" w:rsidR="007C152D" w:rsidRPr="00CF2303" w:rsidRDefault="00751A87">
      <w:pPr>
        <w:pStyle w:val="Caption"/>
        <w:rPr>
          <w:ins w:id="13772" w:author="Alina Frey" w:date="2017-11-17T13:45:00Z"/>
        </w:rPr>
        <w:pPrChange w:id="13773" w:author="Alina Frey" w:date="2017-11-17T14:13:00Z">
          <w:pPr>
            <w:pStyle w:val="Alina-NormalText"/>
            <w:ind w:left="360"/>
          </w:pPr>
        </w:pPrChange>
      </w:pPr>
      <w:bookmarkStart w:id="13774" w:name="_Toc498937569"/>
      <w:bookmarkStart w:id="13775" w:name="_Toc498942417"/>
      <w:bookmarkStart w:id="13776" w:name="_Toc498939084"/>
      <w:bookmarkStart w:id="13777" w:name="_Toc499024657"/>
      <w:ins w:id="13778" w:author="Alina Frey" w:date="2017-11-17T14:13:00Z">
        <w:r w:rsidRPr="00CF2303">
          <w:t xml:space="preserve">Figure </w:t>
        </w:r>
        <w:r w:rsidRPr="00CF2303">
          <w:fldChar w:fldCharType="begin"/>
        </w:r>
        <w:r w:rsidRPr="00CF2303">
          <w:instrText xml:space="preserve"> SEQ Figure \* ARABIC </w:instrText>
        </w:r>
      </w:ins>
      <w:r w:rsidRPr="00CF2303">
        <w:fldChar w:fldCharType="separate"/>
      </w:r>
      <w:ins w:id="13779" w:author="Alina Frey [2]" w:date="2017-11-21T10:58:00Z">
        <w:r w:rsidR="003B7B8C">
          <w:rPr>
            <w:noProof/>
          </w:rPr>
          <w:t>193</w:t>
        </w:r>
      </w:ins>
      <w:ins w:id="13780" w:author="Alina Frey" w:date="2017-11-17T14:13:00Z">
        <w:r w:rsidRPr="00CF2303">
          <w:fldChar w:fldCharType="end"/>
        </w:r>
        <w:r w:rsidRPr="00CF2303">
          <w:t xml:space="preserve">: Clinical </w:t>
        </w:r>
      </w:ins>
      <w:ins w:id="13781" w:author="Alina Frey" w:date="2017-11-17T14:29:00Z">
        <w:r w:rsidR="006A679D" w:rsidRPr="00CF2303">
          <w:t>Exchang</w:t>
        </w:r>
      </w:ins>
      <w:ins w:id="13782" w:author="Alina Frey" w:date="2017-11-17T14:30:00Z">
        <w:r w:rsidR="006A679D" w:rsidRPr="00CF2303">
          <w:t>e Documents</w:t>
        </w:r>
      </w:ins>
      <w:bookmarkEnd w:id="13774"/>
      <w:bookmarkEnd w:id="13775"/>
      <w:bookmarkEnd w:id="13776"/>
      <w:bookmarkEnd w:id="13777"/>
    </w:p>
    <w:p w14:paraId="1612AA58" w14:textId="1EC64FC7" w:rsidR="0086158B" w:rsidRPr="007F739A" w:rsidDel="00193D47" w:rsidRDefault="000B4B13" w:rsidP="000B4B13">
      <w:pPr>
        <w:spacing w:after="19" w:line="252" w:lineRule="auto"/>
        <w:ind w:left="-5" w:hanging="10"/>
        <w:rPr>
          <w:del w:id="13783" w:author="Alina Frey" w:date="2017-11-17T14:30:00Z"/>
          <w:moveTo w:id="13784" w:author="Alina Frey" w:date="2017-11-17T14:27:00Z"/>
          <w:color w:val="auto"/>
          <w:rPrChange w:id="13785" w:author="Alina Frey" w:date="2017-11-20T10:06:00Z">
            <w:rPr>
              <w:del w:id="13786" w:author="Alina Frey" w:date="2017-11-17T14:30:00Z"/>
              <w:moveTo w:id="13787" w:author="Alina Frey" w:date="2017-11-17T14:27:00Z"/>
            </w:rPr>
          </w:rPrChange>
        </w:rPr>
      </w:pPr>
      <w:moveToRangeStart w:id="13788" w:author="Alina Frey" w:date="2017-11-17T14:27:00Z" w:name="move498692163"/>
      <w:moveTo w:id="13789" w:author="Alina Frey" w:date="2017-11-17T14:27:00Z">
        <w:del w:id="13790" w:author="Alina Frey" w:date="2017-11-17T14:29:00Z">
          <w:r w:rsidRPr="007F739A" w:rsidDel="006A679D">
            <w:rPr>
              <w:rFonts w:eastAsia="Times New Roman" w:cs="Times New Roman"/>
              <w:color w:val="auto"/>
              <w:rPrChange w:id="13791" w:author="Alina Frey" w:date="2017-11-20T10:06:00Z">
                <w:rPr>
                  <w:rFonts w:eastAsia="Times New Roman" w:cs="Times New Roman"/>
                </w:rPr>
              </w:rPrChange>
            </w:rPr>
            <w:delText xml:space="preserve">By selecting </w:delText>
          </w:r>
          <w:r w:rsidRPr="007F739A" w:rsidDel="006A679D">
            <w:rPr>
              <w:rFonts w:eastAsia="Times New Roman" w:cs="Times New Roman"/>
              <w:b/>
              <w:color w:val="auto"/>
              <w:rPrChange w:id="13792" w:author="Alina Frey" w:date="2017-11-20T10:06:00Z">
                <w:rPr>
                  <w:rFonts w:eastAsia="Times New Roman" w:cs="Times New Roman"/>
                  <w:b/>
                </w:rPr>
              </w:rPrChange>
            </w:rPr>
            <w:delText xml:space="preserve">Clinical Exchange Documents </w:delText>
          </w:r>
          <w:r w:rsidRPr="007F739A" w:rsidDel="006A679D">
            <w:rPr>
              <w:rFonts w:eastAsia="Times New Roman" w:cs="Times New Roman"/>
              <w:color w:val="auto"/>
              <w:rPrChange w:id="13793" w:author="Alina Frey" w:date="2017-11-20T10:06:00Z">
                <w:rPr>
                  <w:rFonts w:eastAsia="Times New Roman" w:cs="Times New Roman"/>
                </w:rPr>
              </w:rPrChange>
            </w:rPr>
            <w:delText>on the main menu, the window opens to display a list of shared documents to include Direction (Outbound, Inbound), Date, Type, Title, Sender and Recipient.</w:delText>
          </w:r>
        </w:del>
      </w:moveTo>
    </w:p>
    <w:moveToRangeEnd w:id="13788"/>
    <w:p w14:paraId="2C29CFB4" w14:textId="684733AB" w:rsidR="007C152D" w:rsidRPr="007F739A" w:rsidRDefault="007C152D">
      <w:pPr>
        <w:rPr>
          <w:ins w:id="13794" w:author="Alina Frey" w:date="2017-11-17T13:45:00Z"/>
        </w:rPr>
        <w:pPrChange w:id="13795" w:author="Alina Frey" w:date="2017-11-17T13:57:00Z">
          <w:pPr>
            <w:pStyle w:val="Alina-NormalText"/>
            <w:numPr>
              <w:numId w:val="151"/>
            </w:numPr>
            <w:spacing w:before="0" w:after="0" w:line="259" w:lineRule="auto"/>
            <w:ind w:left="720" w:hanging="360"/>
          </w:pPr>
        </w:pPrChange>
      </w:pPr>
      <w:ins w:id="13796" w:author="Alina Frey" w:date="2017-11-17T13:45:00Z">
        <w:r w:rsidRPr="007F739A">
          <w:rPr>
            <w:color w:val="auto"/>
            <w:rPrChange w:id="13797" w:author="Alina Frey" w:date="2017-11-20T10:06:00Z">
              <w:rPr>
                <w:rFonts w:cstheme="minorHAnsi"/>
                <w:szCs w:val="24"/>
              </w:rPr>
            </w:rPrChange>
          </w:rPr>
          <w:t xml:space="preserve">The screen shows a table of all the </w:t>
        </w:r>
      </w:ins>
      <w:ins w:id="13798" w:author="Alina Frey" w:date="2017-11-17T14:30:00Z">
        <w:r w:rsidR="00193D47" w:rsidRPr="007F739A">
          <w:rPr>
            <w:rFonts w:eastAsia="Times New Roman" w:cs="Times New Roman"/>
            <w:color w:val="auto"/>
            <w:rPrChange w:id="13799" w:author="Alina Frey" w:date="2017-11-20T10:06:00Z">
              <w:rPr>
                <w:rFonts w:eastAsia="Times New Roman" w:cs="Times New Roman"/>
              </w:rPr>
            </w:rPrChange>
          </w:rPr>
          <w:t xml:space="preserve">shared </w:t>
        </w:r>
      </w:ins>
      <w:ins w:id="13800" w:author="Alina Frey" w:date="2017-11-17T13:45:00Z">
        <w:r w:rsidRPr="007F739A">
          <w:rPr>
            <w:color w:val="auto"/>
            <w:rPrChange w:id="13801" w:author="Alina Frey" w:date="2017-11-20T10:06:00Z">
              <w:rPr>
                <w:rFonts w:cstheme="minorHAnsi"/>
                <w:szCs w:val="24"/>
              </w:rPr>
            </w:rPrChange>
          </w:rPr>
          <w:t>clinical documents that were generated or imported, containing the following info:</w:t>
        </w:r>
      </w:ins>
    </w:p>
    <w:p w14:paraId="5B11FC90" w14:textId="77777777" w:rsidR="007C152D" w:rsidRPr="00CF2303" w:rsidRDefault="007C152D">
      <w:pPr>
        <w:pStyle w:val="ListParagraph"/>
        <w:numPr>
          <w:ilvl w:val="0"/>
          <w:numId w:val="158"/>
        </w:numPr>
        <w:rPr>
          <w:ins w:id="13802" w:author="Alina Frey" w:date="2017-11-17T13:45:00Z"/>
          <w:rFonts w:cstheme="minorHAnsi"/>
          <w:szCs w:val="24"/>
        </w:rPr>
        <w:pPrChange w:id="13803" w:author="Alina Frey" w:date="2017-11-17T13:48:00Z">
          <w:pPr>
            <w:pStyle w:val="Alina-NormalText"/>
            <w:numPr>
              <w:ilvl w:val="1"/>
              <w:numId w:val="151"/>
            </w:numPr>
            <w:spacing w:before="0" w:after="0" w:line="259" w:lineRule="auto"/>
            <w:ind w:left="1440" w:hanging="360"/>
          </w:pPr>
        </w:pPrChange>
      </w:pPr>
      <w:ins w:id="13804" w:author="Alina Frey" w:date="2017-11-17T13:45:00Z">
        <w:r w:rsidRPr="00CF2303">
          <w:rPr>
            <w:rFonts w:cstheme="minorHAnsi"/>
            <w:szCs w:val="24"/>
          </w:rPr>
          <w:t>Direction:</w:t>
        </w:r>
      </w:ins>
    </w:p>
    <w:p w14:paraId="5C1307C9" w14:textId="77777777" w:rsidR="007C152D" w:rsidRPr="00CF2303" w:rsidRDefault="007C152D">
      <w:pPr>
        <w:pStyle w:val="ListParagraph"/>
        <w:numPr>
          <w:ilvl w:val="1"/>
          <w:numId w:val="158"/>
        </w:numPr>
        <w:rPr>
          <w:ins w:id="13805" w:author="Alina Frey" w:date="2017-11-17T13:45:00Z"/>
          <w:rFonts w:cstheme="minorHAnsi"/>
          <w:szCs w:val="24"/>
        </w:rPr>
        <w:pPrChange w:id="13806" w:author="Alina Frey" w:date="2017-11-17T13:48:00Z">
          <w:pPr>
            <w:pStyle w:val="Alina-NormalText"/>
            <w:numPr>
              <w:ilvl w:val="2"/>
              <w:numId w:val="151"/>
            </w:numPr>
            <w:spacing w:before="0" w:after="0" w:line="259" w:lineRule="auto"/>
            <w:ind w:left="2160" w:hanging="180"/>
          </w:pPr>
        </w:pPrChange>
      </w:pPr>
      <w:ins w:id="13807" w:author="Alina Frey" w:date="2017-11-17T13:45:00Z">
        <w:r w:rsidRPr="00CF2303">
          <w:rPr>
            <w:rFonts w:cstheme="minorHAnsi"/>
            <w:szCs w:val="24"/>
          </w:rPr>
          <w:t>Outbound: if the document was sent</w:t>
        </w:r>
      </w:ins>
    </w:p>
    <w:p w14:paraId="611EA44D" w14:textId="77777777" w:rsidR="007C152D" w:rsidRPr="00CF2303" w:rsidRDefault="007C152D">
      <w:pPr>
        <w:pStyle w:val="ListParagraph"/>
        <w:numPr>
          <w:ilvl w:val="1"/>
          <w:numId w:val="158"/>
        </w:numPr>
        <w:rPr>
          <w:ins w:id="13808" w:author="Alina Frey" w:date="2017-11-17T13:45:00Z"/>
          <w:rFonts w:cstheme="minorHAnsi"/>
          <w:szCs w:val="24"/>
        </w:rPr>
        <w:pPrChange w:id="13809" w:author="Alina Frey" w:date="2017-11-17T13:48:00Z">
          <w:pPr>
            <w:pStyle w:val="Alina-NormalText"/>
            <w:numPr>
              <w:ilvl w:val="2"/>
              <w:numId w:val="151"/>
            </w:numPr>
            <w:spacing w:before="0" w:after="0" w:line="259" w:lineRule="auto"/>
            <w:ind w:left="2160" w:hanging="180"/>
          </w:pPr>
        </w:pPrChange>
      </w:pPr>
      <w:ins w:id="13810" w:author="Alina Frey" w:date="2017-11-17T13:45:00Z">
        <w:r w:rsidRPr="00CF2303">
          <w:rPr>
            <w:rFonts w:cstheme="minorHAnsi"/>
            <w:szCs w:val="24"/>
          </w:rPr>
          <w:t>Inbound: if the document was received</w:t>
        </w:r>
      </w:ins>
    </w:p>
    <w:p w14:paraId="6F920898" w14:textId="77777777" w:rsidR="007C152D" w:rsidRPr="00CF2303" w:rsidRDefault="007C152D">
      <w:pPr>
        <w:pStyle w:val="ListParagraph"/>
        <w:numPr>
          <w:ilvl w:val="0"/>
          <w:numId w:val="158"/>
        </w:numPr>
        <w:rPr>
          <w:ins w:id="13811" w:author="Alina Frey" w:date="2017-11-17T13:45:00Z"/>
          <w:rFonts w:cstheme="minorHAnsi"/>
          <w:szCs w:val="24"/>
        </w:rPr>
        <w:pPrChange w:id="13812" w:author="Alina Frey" w:date="2017-11-17T13:48:00Z">
          <w:pPr>
            <w:pStyle w:val="Alina-NormalText"/>
            <w:numPr>
              <w:ilvl w:val="1"/>
              <w:numId w:val="151"/>
            </w:numPr>
            <w:spacing w:before="0" w:after="0" w:line="259" w:lineRule="auto"/>
            <w:ind w:left="1440" w:hanging="360"/>
          </w:pPr>
        </w:pPrChange>
      </w:pPr>
      <w:ins w:id="13813" w:author="Alina Frey" w:date="2017-11-17T13:45:00Z">
        <w:r w:rsidRPr="00CF2303">
          <w:rPr>
            <w:rFonts w:cstheme="minorHAnsi"/>
            <w:szCs w:val="24"/>
          </w:rPr>
          <w:t>Date when it was generated</w:t>
        </w:r>
      </w:ins>
    </w:p>
    <w:p w14:paraId="50609B44" w14:textId="1A299830" w:rsidR="007C152D" w:rsidRPr="00CF2303" w:rsidRDefault="007C152D">
      <w:pPr>
        <w:pStyle w:val="ListParagraph"/>
        <w:numPr>
          <w:ilvl w:val="0"/>
          <w:numId w:val="158"/>
        </w:numPr>
        <w:rPr>
          <w:ins w:id="13814" w:author="Alina Frey" w:date="2017-11-17T13:45:00Z"/>
          <w:rFonts w:cstheme="minorHAnsi"/>
          <w:szCs w:val="24"/>
        </w:rPr>
        <w:pPrChange w:id="13815" w:author="Alina Frey" w:date="2017-11-17T13:48:00Z">
          <w:pPr>
            <w:pStyle w:val="Alina-NormalText"/>
            <w:numPr>
              <w:ilvl w:val="1"/>
              <w:numId w:val="151"/>
            </w:numPr>
            <w:spacing w:before="0" w:after="0" w:line="259" w:lineRule="auto"/>
            <w:ind w:left="1440" w:hanging="360"/>
          </w:pPr>
        </w:pPrChange>
      </w:pPr>
      <w:ins w:id="13816" w:author="Alina Frey" w:date="2017-11-17T13:45:00Z">
        <w:r w:rsidRPr="00CF2303">
          <w:rPr>
            <w:rFonts w:cstheme="minorHAnsi"/>
            <w:szCs w:val="24"/>
          </w:rPr>
          <w:t>Type of document</w:t>
        </w:r>
      </w:ins>
      <w:ins w:id="13817" w:author="Alina Frey" w:date="2017-11-17T14:34:00Z">
        <w:r w:rsidR="00BE2F64" w:rsidRPr="00CF2303">
          <w:rPr>
            <w:rFonts w:cstheme="minorHAnsi"/>
            <w:szCs w:val="24"/>
          </w:rPr>
          <w:t>. The available type</w:t>
        </w:r>
      </w:ins>
      <w:ins w:id="13818" w:author="Alina Frey" w:date="2017-11-17T16:04:00Z">
        <w:r w:rsidR="0096784D" w:rsidRPr="00CF2303">
          <w:rPr>
            <w:rFonts w:cstheme="minorHAnsi"/>
            <w:szCs w:val="24"/>
          </w:rPr>
          <w:t>s</w:t>
        </w:r>
      </w:ins>
      <w:ins w:id="13819" w:author="Alina Frey" w:date="2017-11-17T14:34:00Z">
        <w:r w:rsidR="00BE2F64" w:rsidRPr="00CF2303">
          <w:rPr>
            <w:rFonts w:cstheme="minorHAnsi"/>
            <w:szCs w:val="24"/>
          </w:rPr>
          <w:t xml:space="preserve"> are:</w:t>
        </w:r>
      </w:ins>
    </w:p>
    <w:p w14:paraId="047FFA4E" w14:textId="77777777" w:rsidR="009B767D" w:rsidRPr="007F739A" w:rsidRDefault="009B767D">
      <w:pPr>
        <w:pStyle w:val="ListParagraph"/>
        <w:numPr>
          <w:ilvl w:val="1"/>
          <w:numId w:val="158"/>
        </w:numPr>
        <w:rPr>
          <w:ins w:id="13820" w:author="Alina Frey" w:date="2017-11-17T14:34:00Z"/>
          <w:rFonts w:cstheme="minorHAnsi"/>
          <w:szCs w:val="24"/>
        </w:rPr>
        <w:pPrChange w:id="13821" w:author="Alina Frey" w:date="2017-11-17T14:34:00Z">
          <w:pPr>
            <w:numPr>
              <w:numId w:val="158"/>
            </w:numPr>
            <w:spacing w:after="51" w:line="252" w:lineRule="auto"/>
            <w:ind w:left="720" w:hanging="360"/>
          </w:pPr>
        </w:pPrChange>
      </w:pPr>
      <w:ins w:id="13822" w:author="Alina Frey" w:date="2017-11-17T14:34:00Z">
        <w:r w:rsidRPr="007F739A">
          <w:rPr>
            <w:rFonts w:cstheme="minorHAnsi"/>
            <w:szCs w:val="24"/>
            <w:rPrChange w:id="13823" w:author="Alina Frey" w:date="2017-11-20T10:06:00Z">
              <w:rPr>
                <w:rFonts w:eastAsia="Times New Roman" w:cs="Times New Roman"/>
              </w:rPr>
            </w:rPrChange>
          </w:rPr>
          <w:t>Antepartum History &amp; Physical (APHP)</w:t>
        </w:r>
      </w:ins>
    </w:p>
    <w:p w14:paraId="3CB22F12" w14:textId="77777777" w:rsidR="009B767D" w:rsidRPr="007F739A" w:rsidRDefault="009B767D">
      <w:pPr>
        <w:pStyle w:val="ListParagraph"/>
        <w:numPr>
          <w:ilvl w:val="1"/>
          <w:numId w:val="158"/>
        </w:numPr>
        <w:rPr>
          <w:ins w:id="13824" w:author="Alina Frey" w:date="2017-11-17T14:34:00Z"/>
          <w:rFonts w:cstheme="minorHAnsi"/>
          <w:szCs w:val="24"/>
        </w:rPr>
        <w:pPrChange w:id="13825" w:author="Alina Frey" w:date="2017-11-17T14:34:00Z">
          <w:pPr>
            <w:numPr>
              <w:numId w:val="158"/>
            </w:numPr>
            <w:spacing w:after="52" w:line="252" w:lineRule="auto"/>
            <w:ind w:left="720" w:hanging="360"/>
          </w:pPr>
        </w:pPrChange>
      </w:pPr>
      <w:ins w:id="13826" w:author="Alina Frey" w:date="2017-11-17T14:34:00Z">
        <w:r w:rsidRPr="007F739A">
          <w:rPr>
            <w:rFonts w:cstheme="minorHAnsi"/>
            <w:szCs w:val="24"/>
            <w:rPrChange w:id="13827" w:author="Alina Frey" w:date="2017-11-20T10:06:00Z">
              <w:rPr>
                <w:rFonts w:eastAsia="Times New Roman" w:cs="Times New Roman"/>
              </w:rPr>
            </w:rPrChange>
          </w:rPr>
          <w:t>Antepartum Summary (APS)</w:t>
        </w:r>
      </w:ins>
    </w:p>
    <w:p w14:paraId="1AC489E0" w14:textId="77777777" w:rsidR="009B767D" w:rsidRPr="007F739A" w:rsidRDefault="009B767D">
      <w:pPr>
        <w:pStyle w:val="ListParagraph"/>
        <w:numPr>
          <w:ilvl w:val="1"/>
          <w:numId w:val="158"/>
        </w:numPr>
        <w:rPr>
          <w:ins w:id="13828" w:author="Alina Frey" w:date="2017-11-17T14:34:00Z"/>
          <w:rFonts w:cstheme="minorHAnsi"/>
          <w:szCs w:val="24"/>
        </w:rPr>
        <w:pPrChange w:id="13829" w:author="Alina Frey" w:date="2017-11-17T14:34:00Z">
          <w:pPr>
            <w:numPr>
              <w:numId w:val="158"/>
            </w:numPr>
            <w:spacing w:after="52" w:line="252" w:lineRule="auto"/>
            <w:ind w:left="720" w:hanging="360"/>
          </w:pPr>
        </w:pPrChange>
      </w:pPr>
      <w:ins w:id="13830" w:author="Alina Frey" w:date="2017-11-17T14:34:00Z">
        <w:r w:rsidRPr="007F739A">
          <w:rPr>
            <w:rFonts w:cstheme="minorHAnsi"/>
            <w:szCs w:val="24"/>
            <w:rPrChange w:id="13831" w:author="Alina Frey" w:date="2017-11-20T10:06:00Z">
              <w:rPr>
                <w:rFonts w:eastAsia="Times New Roman" w:cs="Times New Roman"/>
              </w:rPr>
            </w:rPrChange>
          </w:rPr>
          <w:t>Antepartum Laboratory (APL)</w:t>
        </w:r>
      </w:ins>
    </w:p>
    <w:p w14:paraId="00EA2308" w14:textId="77777777" w:rsidR="009B767D" w:rsidRPr="007F739A" w:rsidRDefault="009B767D">
      <w:pPr>
        <w:pStyle w:val="ListParagraph"/>
        <w:numPr>
          <w:ilvl w:val="1"/>
          <w:numId w:val="158"/>
        </w:numPr>
        <w:rPr>
          <w:ins w:id="13832" w:author="Alina Frey" w:date="2017-11-17T14:34:00Z"/>
          <w:rFonts w:cstheme="minorHAnsi"/>
          <w:szCs w:val="24"/>
        </w:rPr>
        <w:pPrChange w:id="13833" w:author="Alina Frey" w:date="2017-11-17T14:34:00Z">
          <w:pPr>
            <w:numPr>
              <w:numId w:val="158"/>
            </w:numPr>
            <w:spacing w:after="51" w:line="252" w:lineRule="auto"/>
            <w:ind w:left="720" w:hanging="360"/>
          </w:pPr>
        </w:pPrChange>
      </w:pPr>
      <w:ins w:id="13834" w:author="Alina Frey" w:date="2017-11-17T14:34:00Z">
        <w:r w:rsidRPr="007F739A">
          <w:rPr>
            <w:rFonts w:cstheme="minorHAnsi"/>
            <w:szCs w:val="24"/>
            <w:rPrChange w:id="13835" w:author="Alina Frey" w:date="2017-11-20T10:06:00Z">
              <w:rPr>
                <w:rFonts w:eastAsia="Times New Roman" w:cs="Times New Roman"/>
              </w:rPr>
            </w:rPrChange>
          </w:rPr>
          <w:t>Antepartum Education (APE)</w:t>
        </w:r>
      </w:ins>
    </w:p>
    <w:p w14:paraId="314E966A" w14:textId="77777777" w:rsidR="009B767D" w:rsidRPr="007F739A" w:rsidRDefault="009B767D">
      <w:pPr>
        <w:pStyle w:val="ListParagraph"/>
        <w:numPr>
          <w:ilvl w:val="1"/>
          <w:numId w:val="158"/>
        </w:numPr>
        <w:rPr>
          <w:ins w:id="13836" w:author="Alina Frey" w:date="2017-11-17T14:34:00Z"/>
          <w:rFonts w:cstheme="minorHAnsi"/>
          <w:szCs w:val="24"/>
        </w:rPr>
        <w:pPrChange w:id="13837" w:author="Alina Frey" w:date="2017-11-17T14:34:00Z">
          <w:pPr>
            <w:numPr>
              <w:numId w:val="158"/>
            </w:numPr>
            <w:spacing w:after="52" w:line="252" w:lineRule="auto"/>
            <w:ind w:left="720" w:hanging="360"/>
          </w:pPr>
        </w:pPrChange>
      </w:pPr>
      <w:ins w:id="13838" w:author="Alina Frey" w:date="2017-11-17T14:34:00Z">
        <w:r w:rsidRPr="007F739A">
          <w:rPr>
            <w:rFonts w:cstheme="minorHAnsi"/>
            <w:szCs w:val="24"/>
            <w:rPrChange w:id="13839" w:author="Alina Frey" w:date="2017-11-20T10:06:00Z">
              <w:rPr>
                <w:rFonts w:eastAsia="Times New Roman" w:cs="Times New Roman"/>
              </w:rPr>
            </w:rPrChange>
          </w:rPr>
          <w:t>Postpartum Visit Summary (PPVS)</w:t>
        </w:r>
      </w:ins>
    </w:p>
    <w:p w14:paraId="2EED364E" w14:textId="77777777" w:rsidR="009B767D" w:rsidRPr="007F739A" w:rsidRDefault="009B767D">
      <w:pPr>
        <w:pStyle w:val="ListParagraph"/>
        <w:numPr>
          <w:ilvl w:val="1"/>
          <w:numId w:val="158"/>
        </w:numPr>
        <w:rPr>
          <w:ins w:id="13840" w:author="Alina Frey" w:date="2017-11-17T14:34:00Z"/>
          <w:rFonts w:cstheme="minorHAnsi"/>
          <w:szCs w:val="24"/>
        </w:rPr>
        <w:pPrChange w:id="13841" w:author="Alina Frey" w:date="2017-11-17T14:34:00Z">
          <w:pPr>
            <w:numPr>
              <w:numId w:val="158"/>
            </w:numPr>
            <w:spacing w:after="52" w:line="252" w:lineRule="auto"/>
            <w:ind w:left="720" w:hanging="360"/>
          </w:pPr>
        </w:pPrChange>
      </w:pPr>
      <w:ins w:id="13842" w:author="Alina Frey" w:date="2017-11-17T14:34:00Z">
        <w:r w:rsidRPr="007F739A">
          <w:rPr>
            <w:rFonts w:cstheme="minorHAnsi"/>
            <w:szCs w:val="24"/>
            <w:rPrChange w:id="13843" w:author="Alina Frey" w:date="2017-11-20T10:06:00Z">
              <w:rPr>
                <w:rFonts w:eastAsia="Times New Roman" w:cs="Times New Roman"/>
              </w:rPr>
            </w:rPrChange>
          </w:rPr>
          <w:t>Imaging Report (XDR-I)</w:t>
        </w:r>
      </w:ins>
    </w:p>
    <w:p w14:paraId="5D490C7D" w14:textId="77777777" w:rsidR="009B767D" w:rsidRPr="007F739A" w:rsidRDefault="009B767D">
      <w:pPr>
        <w:pStyle w:val="ListParagraph"/>
        <w:numPr>
          <w:ilvl w:val="1"/>
          <w:numId w:val="158"/>
        </w:numPr>
        <w:rPr>
          <w:ins w:id="13844" w:author="Alina Frey" w:date="2017-11-17T14:34:00Z"/>
          <w:rFonts w:cstheme="minorHAnsi"/>
          <w:szCs w:val="24"/>
        </w:rPr>
        <w:pPrChange w:id="13845" w:author="Alina Frey" w:date="2017-11-17T14:34:00Z">
          <w:pPr>
            <w:numPr>
              <w:numId w:val="158"/>
            </w:numPr>
            <w:spacing w:after="51" w:line="252" w:lineRule="auto"/>
            <w:ind w:left="720" w:hanging="360"/>
          </w:pPr>
        </w:pPrChange>
      </w:pPr>
      <w:ins w:id="13846" w:author="Alina Frey" w:date="2017-11-17T14:34:00Z">
        <w:r w:rsidRPr="007F739A">
          <w:rPr>
            <w:rFonts w:cstheme="minorHAnsi"/>
            <w:szCs w:val="24"/>
            <w:rPrChange w:id="13847" w:author="Alina Frey" w:date="2017-11-20T10:06:00Z">
              <w:rPr>
                <w:rFonts w:eastAsia="Times New Roman" w:cs="Times New Roman"/>
              </w:rPr>
            </w:rPrChange>
          </w:rPr>
          <w:t>Newborn Discharge Summary (NDS) *** Receiving Only ***</w:t>
        </w:r>
      </w:ins>
    </w:p>
    <w:p w14:paraId="554C3093" w14:textId="4319F2F6" w:rsidR="00893C2B" w:rsidRPr="007F739A" w:rsidRDefault="009B767D">
      <w:pPr>
        <w:pStyle w:val="ListParagraph"/>
        <w:numPr>
          <w:ilvl w:val="1"/>
          <w:numId w:val="158"/>
        </w:numPr>
        <w:rPr>
          <w:ins w:id="13848" w:author="Alina Frey" w:date="2017-11-17T13:45:00Z"/>
          <w:rFonts w:cstheme="minorHAnsi"/>
          <w:szCs w:val="24"/>
        </w:rPr>
        <w:pPrChange w:id="13849" w:author="Alina Frey" w:date="2017-11-17T14:34:00Z">
          <w:pPr>
            <w:pStyle w:val="Alina-NormalText"/>
            <w:numPr>
              <w:ilvl w:val="2"/>
              <w:numId w:val="151"/>
            </w:numPr>
            <w:spacing w:after="0" w:line="259" w:lineRule="auto"/>
            <w:ind w:left="2160" w:hanging="180"/>
            <w:contextualSpacing/>
          </w:pPr>
        </w:pPrChange>
      </w:pPr>
      <w:ins w:id="13850" w:author="Alina Frey" w:date="2017-11-17T14:34:00Z">
        <w:r w:rsidRPr="007F739A">
          <w:rPr>
            <w:rFonts w:cstheme="minorHAnsi"/>
            <w:szCs w:val="24"/>
            <w:rPrChange w:id="13851" w:author="Alina Frey" w:date="2017-11-20T10:06:00Z">
              <w:rPr>
                <w:rFonts w:eastAsia="Times New Roman" w:cs="Times New Roman"/>
              </w:rPr>
            </w:rPrChange>
          </w:rPr>
          <w:lastRenderedPageBreak/>
          <w:t>Maternal Discharge Summary (MDS) *** Receiving Only ***</w:t>
        </w:r>
      </w:ins>
    </w:p>
    <w:p w14:paraId="52474B39" w14:textId="77777777" w:rsidR="007C152D" w:rsidRPr="00CF2303" w:rsidRDefault="007C152D">
      <w:pPr>
        <w:pStyle w:val="ListParagraph"/>
        <w:numPr>
          <w:ilvl w:val="0"/>
          <w:numId w:val="158"/>
        </w:numPr>
        <w:rPr>
          <w:ins w:id="13852" w:author="Alina Frey" w:date="2017-11-17T13:45:00Z"/>
          <w:rFonts w:cstheme="minorHAnsi"/>
          <w:szCs w:val="24"/>
        </w:rPr>
        <w:pPrChange w:id="13853" w:author="Alina Frey" w:date="2017-11-17T13:48:00Z">
          <w:pPr>
            <w:pStyle w:val="Alina-NormalText"/>
            <w:numPr>
              <w:ilvl w:val="1"/>
              <w:numId w:val="151"/>
            </w:numPr>
            <w:spacing w:before="0" w:after="0" w:line="259" w:lineRule="auto"/>
            <w:ind w:left="1440" w:hanging="360"/>
          </w:pPr>
        </w:pPrChange>
      </w:pPr>
      <w:ins w:id="13854" w:author="Alina Frey" w:date="2017-11-17T13:45:00Z">
        <w:r w:rsidRPr="00CF2303">
          <w:rPr>
            <w:rFonts w:cstheme="minorHAnsi"/>
            <w:szCs w:val="24"/>
          </w:rPr>
          <w:t>Title of the document</w:t>
        </w:r>
      </w:ins>
    </w:p>
    <w:p w14:paraId="141DAB0B" w14:textId="77777777" w:rsidR="007C152D" w:rsidRPr="00CF2303" w:rsidRDefault="007C152D">
      <w:pPr>
        <w:pStyle w:val="ListParagraph"/>
        <w:numPr>
          <w:ilvl w:val="0"/>
          <w:numId w:val="158"/>
        </w:numPr>
        <w:rPr>
          <w:ins w:id="13855" w:author="Alina Frey" w:date="2017-11-17T13:45:00Z"/>
          <w:rFonts w:cstheme="minorHAnsi"/>
          <w:szCs w:val="24"/>
        </w:rPr>
        <w:pPrChange w:id="13856" w:author="Alina Frey" w:date="2017-11-17T13:48:00Z">
          <w:pPr>
            <w:pStyle w:val="Alina-NormalText"/>
            <w:numPr>
              <w:ilvl w:val="1"/>
              <w:numId w:val="151"/>
            </w:numPr>
            <w:spacing w:before="0" w:after="0" w:line="259" w:lineRule="auto"/>
            <w:ind w:left="1440" w:hanging="360"/>
          </w:pPr>
        </w:pPrChange>
      </w:pPr>
      <w:ins w:id="13857" w:author="Alina Frey" w:date="2017-11-17T13:45:00Z">
        <w:r w:rsidRPr="00CF2303">
          <w:rPr>
            <w:rFonts w:cstheme="minorHAnsi"/>
            <w:szCs w:val="24"/>
          </w:rPr>
          <w:t>Sender</w:t>
        </w:r>
      </w:ins>
    </w:p>
    <w:p w14:paraId="57CDAEDC" w14:textId="5ACC4FEF" w:rsidR="007C152D" w:rsidRPr="00CF2303" w:rsidRDefault="007C152D">
      <w:pPr>
        <w:pStyle w:val="ListParagraph"/>
        <w:numPr>
          <w:ilvl w:val="0"/>
          <w:numId w:val="158"/>
        </w:numPr>
        <w:rPr>
          <w:ins w:id="13858" w:author="Alina Frey" w:date="2017-11-17T13:45:00Z"/>
          <w:rFonts w:cstheme="minorHAnsi"/>
          <w:szCs w:val="24"/>
        </w:rPr>
        <w:pPrChange w:id="13859" w:author="Alina Frey" w:date="2017-11-17T14:17:00Z">
          <w:pPr>
            <w:pStyle w:val="Alina-NormalText"/>
            <w:spacing w:before="0" w:after="0"/>
            <w:ind w:left="1440"/>
          </w:pPr>
        </w:pPrChange>
      </w:pPr>
      <w:ins w:id="13860" w:author="Alina Frey" w:date="2017-11-17T13:45:00Z">
        <w:r w:rsidRPr="00CF2303">
          <w:rPr>
            <w:rFonts w:cstheme="minorHAnsi"/>
            <w:szCs w:val="24"/>
          </w:rPr>
          <w:t>Recipient</w:t>
        </w:r>
      </w:ins>
    </w:p>
    <w:p w14:paraId="08BA219D" w14:textId="58DDA9D6" w:rsidR="007C152D" w:rsidRPr="00CF2303" w:rsidRDefault="007C152D">
      <w:pPr>
        <w:rPr>
          <w:ins w:id="13861" w:author="Alina Frey" w:date="2017-11-17T13:45:00Z"/>
        </w:rPr>
        <w:pPrChange w:id="13862" w:author="Alina Frey" w:date="2017-11-17T14:13:00Z">
          <w:pPr>
            <w:pStyle w:val="Alina-NormalText"/>
            <w:numPr>
              <w:numId w:val="151"/>
            </w:numPr>
            <w:spacing w:before="0" w:after="0" w:line="259" w:lineRule="auto"/>
            <w:ind w:left="720" w:hanging="360"/>
          </w:pPr>
        </w:pPrChange>
      </w:pPr>
      <w:ins w:id="13863" w:author="Alina Frey" w:date="2017-11-17T13:45:00Z">
        <w:r w:rsidRPr="007F739A">
          <w:rPr>
            <w:color w:val="auto"/>
            <w:rPrChange w:id="13864" w:author="Alina Frey" w:date="2017-11-20T10:06:00Z">
              <w:rPr/>
            </w:rPrChange>
          </w:rPr>
          <w:t>The user has the following options, by selecting the correspond</w:t>
        </w:r>
      </w:ins>
      <w:ins w:id="13865" w:author="Alina Frey" w:date="2017-11-17T14:35:00Z">
        <w:r w:rsidR="00BE2F64" w:rsidRPr="007F739A">
          <w:rPr>
            <w:color w:val="auto"/>
            <w:rPrChange w:id="13866" w:author="Alina Frey" w:date="2017-11-20T10:06:00Z">
              <w:rPr/>
            </w:rPrChange>
          </w:rPr>
          <w:t>ing</w:t>
        </w:r>
      </w:ins>
      <w:ins w:id="13867" w:author="Alina Frey" w:date="2017-11-17T13:45:00Z">
        <w:r w:rsidRPr="007F739A">
          <w:rPr>
            <w:color w:val="auto"/>
            <w:rPrChange w:id="13868" w:author="Alina Frey" w:date="2017-11-20T10:06:00Z">
              <w:rPr/>
            </w:rPrChange>
          </w:rPr>
          <w:t xml:space="preserve"> button at the bottom of the screen:</w:t>
        </w:r>
      </w:ins>
    </w:p>
    <w:p w14:paraId="67A848E4" w14:textId="77777777" w:rsidR="007C152D" w:rsidRPr="00CF2303" w:rsidRDefault="007C152D">
      <w:pPr>
        <w:pStyle w:val="ListParagraph"/>
        <w:numPr>
          <w:ilvl w:val="0"/>
          <w:numId w:val="159"/>
        </w:numPr>
        <w:rPr>
          <w:ins w:id="13869" w:author="Alina Frey" w:date="2017-11-17T13:45:00Z"/>
          <w:rFonts w:cstheme="minorHAnsi"/>
          <w:szCs w:val="24"/>
        </w:rPr>
        <w:pPrChange w:id="13870" w:author="Alina Frey" w:date="2017-11-17T13:48:00Z">
          <w:pPr>
            <w:pStyle w:val="Alina-NormalText"/>
            <w:numPr>
              <w:ilvl w:val="1"/>
              <w:numId w:val="151"/>
            </w:numPr>
            <w:spacing w:before="0" w:after="0" w:line="259" w:lineRule="auto"/>
            <w:ind w:left="1440" w:hanging="360"/>
          </w:pPr>
        </w:pPrChange>
      </w:pPr>
      <w:ins w:id="13871" w:author="Alina Frey" w:date="2017-11-17T13:45:00Z">
        <w:r w:rsidRPr="00CF2303">
          <w:rPr>
            <w:rFonts w:cstheme="minorHAnsi"/>
            <w:szCs w:val="24"/>
          </w:rPr>
          <w:t>View Selected document</w:t>
        </w:r>
      </w:ins>
    </w:p>
    <w:p w14:paraId="3E015042" w14:textId="77777777" w:rsidR="007C152D" w:rsidRPr="00CF2303" w:rsidRDefault="007C152D">
      <w:pPr>
        <w:pStyle w:val="ListParagraph"/>
        <w:numPr>
          <w:ilvl w:val="0"/>
          <w:numId w:val="159"/>
        </w:numPr>
        <w:rPr>
          <w:ins w:id="13872" w:author="Alina Frey" w:date="2017-11-17T13:45:00Z"/>
          <w:rFonts w:cstheme="minorHAnsi"/>
          <w:szCs w:val="24"/>
        </w:rPr>
        <w:pPrChange w:id="13873" w:author="Alina Frey" w:date="2017-11-17T13:48:00Z">
          <w:pPr>
            <w:pStyle w:val="Alina-NormalText"/>
            <w:numPr>
              <w:ilvl w:val="1"/>
              <w:numId w:val="151"/>
            </w:numPr>
            <w:spacing w:before="0" w:after="0" w:line="259" w:lineRule="auto"/>
            <w:ind w:left="1440" w:hanging="360"/>
          </w:pPr>
        </w:pPrChange>
      </w:pPr>
      <w:ins w:id="13874" w:author="Alina Frey" w:date="2017-11-17T13:45:00Z">
        <w:r w:rsidRPr="00CF2303">
          <w:rPr>
            <w:rFonts w:cstheme="minorHAnsi"/>
            <w:szCs w:val="24"/>
          </w:rPr>
          <w:t>Receive a Document</w:t>
        </w:r>
      </w:ins>
    </w:p>
    <w:p w14:paraId="5370D05D" w14:textId="77777777" w:rsidR="007C152D" w:rsidRPr="00CF2303" w:rsidRDefault="007C152D">
      <w:pPr>
        <w:pStyle w:val="ListParagraph"/>
        <w:numPr>
          <w:ilvl w:val="0"/>
          <w:numId w:val="159"/>
        </w:numPr>
        <w:rPr>
          <w:ins w:id="13875" w:author="Alina Frey" w:date="2017-11-17T13:45:00Z"/>
          <w:rFonts w:cstheme="minorHAnsi"/>
          <w:szCs w:val="24"/>
        </w:rPr>
        <w:pPrChange w:id="13876" w:author="Alina Frey" w:date="2017-11-17T13:48:00Z">
          <w:pPr>
            <w:pStyle w:val="Alina-NormalText"/>
            <w:numPr>
              <w:ilvl w:val="1"/>
              <w:numId w:val="151"/>
            </w:numPr>
            <w:spacing w:before="0" w:after="0" w:line="259" w:lineRule="auto"/>
            <w:ind w:left="1440" w:hanging="360"/>
          </w:pPr>
        </w:pPrChange>
      </w:pPr>
      <w:ins w:id="13877" w:author="Alina Frey" w:date="2017-11-17T13:45:00Z">
        <w:r w:rsidRPr="00CF2303">
          <w:rPr>
            <w:rFonts w:cstheme="minorHAnsi"/>
            <w:szCs w:val="24"/>
          </w:rPr>
          <w:t>Send a Document</w:t>
        </w:r>
      </w:ins>
    </w:p>
    <w:p w14:paraId="29F65834" w14:textId="77777777" w:rsidR="007C152D" w:rsidRPr="00CF2303" w:rsidRDefault="007C152D">
      <w:pPr>
        <w:pStyle w:val="ListParagraph"/>
        <w:numPr>
          <w:ilvl w:val="0"/>
          <w:numId w:val="159"/>
        </w:numPr>
        <w:rPr>
          <w:ins w:id="13878" w:author="Alina Frey" w:date="2017-11-17T13:45:00Z"/>
          <w:rFonts w:cstheme="minorHAnsi"/>
          <w:szCs w:val="24"/>
        </w:rPr>
        <w:pPrChange w:id="13879" w:author="Alina Frey" w:date="2017-11-17T13:48:00Z">
          <w:pPr>
            <w:pStyle w:val="Alina-NormalText"/>
            <w:numPr>
              <w:ilvl w:val="1"/>
              <w:numId w:val="151"/>
            </w:numPr>
            <w:spacing w:before="0" w:after="0" w:line="259" w:lineRule="auto"/>
            <w:ind w:left="1440" w:hanging="360"/>
          </w:pPr>
        </w:pPrChange>
      </w:pPr>
      <w:ins w:id="13880" w:author="Alina Frey" w:date="2017-11-17T13:45:00Z">
        <w:r w:rsidRPr="00CF2303">
          <w:rPr>
            <w:rFonts w:cstheme="minorHAnsi"/>
            <w:szCs w:val="24"/>
          </w:rPr>
          <w:t>Navigate back to the Patient Summary screen.</w:t>
        </w:r>
      </w:ins>
    </w:p>
    <w:p w14:paraId="211CEF30" w14:textId="77777777" w:rsidR="00ED51C2" w:rsidRPr="00CF2303" w:rsidRDefault="00ED51C2">
      <w:pPr>
        <w:keepNext/>
        <w:spacing w:after="38"/>
        <w:rPr>
          <w:ins w:id="13881" w:author="Alina Frey" w:date="2017-11-17T14:16:00Z"/>
        </w:rPr>
        <w:pPrChange w:id="13882" w:author="Alina Frey" w:date="2017-11-17T14:17:00Z">
          <w:pPr>
            <w:pStyle w:val="Caption"/>
          </w:pPr>
        </w:pPrChange>
      </w:pPr>
      <w:ins w:id="13883" w:author="Alina Frey" w:date="2017-11-17T14:16:00Z">
        <w:r w:rsidRPr="007F739A">
          <w:rPr>
            <w:noProof/>
            <w:color w:val="auto"/>
            <w:rPrChange w:id="13884" w:author="Alina Frey" w:date="2017-11-20T10:06:00Z">
              <w:rPr>
                <w:b w:val="0"/>
                <w:iCs w:val="0"/>
                <w:noProof/>
              </w:rPr>
            </w:rPrChange>
          </w:rPr>
          <w:drawing>
            <wp:inline distT="0" distB="0" distL="0" distR="0" wp14:anchorId="790EB706" wp14:editId="44904E33">
              <wp:extent cx="3657600" cy="317758"/>
              <wp:effectExtent l="0" t="0" r="0" b="6350"/>
              <wp:docPr id="27391" name="Picture 27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3687852" cy="320386"/>
                      </a:xfrm>
                      <a:prstGeom prst="rect">
                        <a:avLst/>
                      </a:prstGeom>
                    </pic:spPr>
                  </pic:pic>
                </a:graphicData>
              </a:graphic>
            </wp:inline>
          </w:drawing>
        </w:r>
      </w:ins>
    </w:p>
    <w:p w14:paraId="3E3807DF" w14:textId="078697B9" w:rsidR="007C152D" w:rsidRPr="00CF2303" w:rsidRDefault="00ED51C2">
      <w:pPr>
        <w:pStyle w:val="Caption"/>
        <w:rPr>
          <w:ins w:id="13885" w:author="Alina Frey" w:date="2017-11-17T13:45:00Z"/>
          <w:rFonts w:cstheme="minorHAnsi"/>
          <w:szCs w:val="24"/>
        </w:rPr>
        <w:pPrChange w:id="13886" w:author="Alina Frey" w:date="2017-11-17T14:17:00Z">
          <w:pPr>
            <w:pStyle w:val="Alina-NormalText"/>
            <w:spacing w:before="0" w:after="0"/>
            <w:ind w:left="720"/>
          </w:pPr>
        </w:pPrChange>
      </w:pPr>
      <w:bookmarkStart w:id="13887" w:name="_Toc498937570"/>
      <w:bookmarkStart w:id="13888" w:name="_Toc498942418"/>
      <w:bookmarkStart w:id="13889" w:name="_Toc498939085"/>
      <w:bookmarkStart w:id="13890" w:name="_Toc499024658"/>
      <w:ins w:id="13891" w:author="Alina Frey" w:date="2017-11-17T14:16:00Z">
        <w:r w:rsidRPr="00CF2303">
          <w:t xml:space="preserve">Figure </w:t>
        </w:r>
        <w:r w:rsidRPr="00CF2303">
          <w:fldChar w:fldCharType="begin"/>
        </w:r>
        <w:r w:rsidRPr="00CF2303">
          <w:instrText xml:space="preserve"> SEQ Figure \* ARABIC </w:instrText>
        </w:r>
      </w:ins>
      <w:r w:rsidRPr="00CF2303">
        <w:fldChar w:fldCharType="separate"/>
      </w:r>
      <w:ins w:id="13892" w:author="Alina Frey [2]" w:date="2017-11-21T10:58:00Z">
        <w:r w:rsidR="003B7B8C">
          <w:rPr>
            <w:noProof/>
          </w:rPr>
          <w:t>194</w:t>
        </w:r>
      </w:ins>
      <w:ins w:id="13893" w:author="Alina Frey" w:date="2017-11-17T14:16:00Z">
        <w:r w:rsidRPr="00CF2303">
          <w:fldChar w:fldCharType="end"/>
        </w:r>
        <w:r w:rsidRPr="00CF2303">
          <w:t>: Clinical Exchange Documents</w:t>
        </w:r>
        <w:r w:rsidRPr="00795D08">
          <w:t xml:space="preserve"> Options</w:t>
        </w:r>
      </w:ins>
      <w:bookmarkEnd w:id="13887"/>
      <w:bookmarkEnd w:id="13888"/>
      <w:bookmarkEnd w:id="13889"/>
      <w:bookmarkEnd w:id="13890"/>
    </w:p>
    <w:p w14:paraId="6DF3EB42" w14:textId="1D5D8181" w:rsidR="007C152D" w:rsidRPr="008575D3" w:rsidRDefault="007C152D">
      <w:pPr>
        <w:rPr>
          <w:ins w:id="13894" w:author="Alina Frey" w:date="2017-11-17T13:45:00Z"/>
          <w:rFonts w:cstheme="minorHAnsi"/>
          <w:szCs w:val="24"/>
        </w:rPr>
        <w:pPrChange w:id="13895" w:author="Alina Frey" w:date="2017-11-21T08:56:00Z">
          <w:pPr>
            <w:pStyle w:val="Alina-NormalText"/>
            <w:numPr>
              <w:ilvl w:val="1"/>
              <w:numId w:val="151"/>
            </w:numPr>
            <w:spacing w:before="0" w:after="0" w:line="259" w:lineRule="auto"/>
            <w:ind w:left="1440" w:hanging="360"/>
          </w:pPr>
        </w:pPrChange>
      </w:pPr>
      <w:ins w:id="13896" w:author="Alina Frey" w:date="2017-11-17T13:45:00Z">
        <w:r w:rsidRPr="007F739A">
          <w:rPr>
            <w:color w:val="auto"/>
            <w:rPrChange w:id="13897" w:author="Alina Frey" w:date="2017-11-20T10:06:00Z">
              <w:rPr/>
            </w:rPrChange>
          </w:rPr>
          <w:t>To be able to Export documents (after sending/generating one or after viewing an existing one), the user needs to make sure that the</w:t>
        </w:r>
      </w:ins>
      <w:ins w:id="13898" w:author="Alina Frey" w:date="2017-11-21T09:24:00Z">
        <w:r w:rsidR="00647568">
          <w:rPr>
            <w:color w:val="auto"/>
          </w:rPr>
          <w:t xml:space="preserve"> CDA </w:t>
        </w:r>
      </w:ins>
      <w:ins w:id="13899" w:author="Alina Frey" w:date="2017-11-17T13:45:00Z">
        <w:r w:rsidRPr="007F739A">
          <w:rPr>
            <w:color w:val="auto"/>
            <w:rPrChange w:id="13900" w:author="Alina Frey" w:date="2017-11-20T10:06:00Z">
              <w:rPr/>
            </w:rPrChange>
          </w:rPr>
          <w:t>export folder exists.</w:t>
        </w:r>
      </w:ins>
      <w:ins w:id="13901" w:author="Alina Frey" w:date="2017-11-21T08:56:00Z">
        <w:r w:rsidR="000C28F0">
          <w:rPr>
            <w:color w:val="auto"/>
          </w:rPr>
          <w:t xml:space="preserve"> B</w:t>
        </w:r>
      </w:ins>
      <w:del w:id="13902" w:author="Alina Frey" w:date="2017-11-20T16:53:00Z">
        <w:r w:rsidR="00BC09B5" w:rsidDel="00D509A6">
          <w:rPr>
            <w:rStyle w:val="CommentReference"/>
          </w:rPr>
          <w:commentReference w:id="13903"/>
        </w:r>
      </w:del>
      <w:ins w:id="13904" w:author="Alina Frey" w:date="2017-11-17T13:45:00Z">
        <w:r w:rsidRPr="008575D3">
          <w:rPr>
            <w:rFonts w:cstheme="minorHAnsi"/>
            <w:szCs w:val="24"/>
          </w:rPr>
          <w:t xml:space="preserve">y default, the path </w:t>
        </w:r>
      </w:ins>
      <w:ins w:id="13905" w:author="Alina Frey" w:date="2017-11-21T09:25:00Z">
        <w:r w:rsidR="00F748A4">
          <w:rPr>
            <w:rFonts w:cstheme="minorHAnsi"/>
            <w:szCs w:val="24"/>
          </w:rPr>
          <w:t xml:space="preserve">to the CDA export folder </w:t>
        </w:r>
      </w:ins>
      <w:ins w:id="13906" w:author="Alina Frey" w:date="2017-11-17T13:45:00Z">
        <w:r w:rsidRPr="008575D3">
          <w:rPr>
            <w:rFonts w:cstheme="minorHAnsi"/>
            <w:szCs w:val="24"/>
          </w:rPr>
          <w:t>is set</w:t>
        </w:r>
      </w:ins>
      <w:ins w:id="13907" w:author="Alina Frey" w:date="2017-11-21T09:25:00Z">
        <w:r w:rsidR="00647568">
          <w:rPr>
            <w:rFonts w:cstheme="minorHAnsi"/>
            <w:szCs w:val="24"/>
          </w:rPr>
          <w:t xml:space="preserve"> </w:t>
        </w:r>
      </w:ins>
      <w:ins w:id="13908" w:author="Alina Frey" w:date="2017-11-17T13:45:00Z">
        <w:r w:rsidRPr="008575D3">
          <w:rPr>
            <w:rStyle w:val="Alina-CodeChar"/>
            <w:b/>
          </w:rPr>
          <w:t>c:\cda\outgoing</w:t>
        </w:r>
        <w:r w:rsidRPr="008575D3">
          <w:rPr>
            <w:rFonts w:cstheme="minorHAnsi"/>
            <w:szCs w:val="24"/>
          </w:rPr>
          <w:t xml:space="preserve">, but it can be changed to be anywhere on the local machine, as long as the user creates the </w:t>
        </w:r>
      </w:ins>
      <w:ins w:id="13909" w:author="Alina Frey" w:date="2017-11-17T14:36:00Z">
        <w:r w:rsidR="00F24D97" w:rsidRPr="008575D3">
          <w:rPr>
            <w:rFonts w:cstheme="minorHAnsi"/>
            <w:szCs w:val="24"/>
          </w:rPr>
          <w:t>corresponding</w:t>
        </w:r>
      </w:ins>
      <w:ins w:id="13910" w:author="Alina Frey" w:date="2017-11-17T13:45:00Z">
        <w:r w:rsidRPr="008575D3">
          <w:rPr>
            <w:rFonts w:cstheme="minorHAnsi"/>
            <w:szCs w:val="24"/>
          </w:rPr>
          <w:t xml:space="preserve"> folders.</w:t>
        </w:r>
      </w:ins>
    </w:p>
    <w:p w14:paraId="41952DAD" w14:textId="0F8E04DF" w:rsidR="007C152D" w:rsidRPr="007F739A" w:rsidRDefault="007C152D" w:rsidP="007C152D">
      <w:pPr>
        <w:pStyle w:val="Heading3"/>
        <w:numPr>
          <w:ilvl w:val="2"/>
          <w:numId w:val="0"/>
        </w:numPr>
        <w:spacing w:after="240"/>
        <w:ind w:left="864" w:hanging="864"/>
        <w:rPr>
          <w:ins w:id="13911" w:author="Alina Frey" w:date="2017-11-17T13:45:00Z"/>
          <w:color w:val="auto"/>
          <w:rPrChange w:id="13912" w:author="Alina Frey" w:date="2017-11-20T10:06:00Z">
            <w:rPr>
              <w:ins w:id="13913" w:author="Alina Frey" w:date="2017-11-17T13:45:00Z"/>
            </w:rPr>
          </w:rPrChange>
        </w:rPr>
      </w:pPr>
      <w:bookmarkStart w:id="13914" w:name="_Toc497816439"/>
      <w:bookmarkStart w:id="13915" w:name="_Toc498937671"/>
      <w:bookmarkStart w:id="13916" w:name="_Toc498942519"/>
      <w:bookmarkStart w:id="13917" w:name="_Toc498939186"/>
      <w:bookmarkStart w:id="13918" w:name="_Toc499024454"/>
      <w:ins w:id="13919" w:author="Alina Frey" w:date="2017-11-17T13:45:00Z">
        <w:r w:rsidRPr="007F739A">
          <w:rPr>
            <w:color w:val="auto"/>
            <w:rPrChange w:id="13920" w:author="Alina Frey" w:date="2017-11-20T10:06:00Z">
              <w:rPr/>
            </w:rPrChange>
          </w:rPr>
          <w:t xml:space="preserve">View a Clinical </w:t>
        </w:r>
      </w:ins>
      <w:ins w:id="13921" w:author="Alina Frey" w:date="2017-11-17T14:18:00Z">
        <w:r w:rsidR="008B3CB7" w:rsidRPr="007F739A">
          <w:rPr>
            <w:color w:val="auto"/>
            <w:rPrChange w:id="13922" w:author="Alina Frey" w:date="2017-11-20T10:06:00Z">
              <w:rPr/>
            </w:rPrChange>
          </w:rPr>
          <w:t xml:space="preserve">Exchange </w:t>
        </w:r>
      </w:ins>
      <w:ins w:id="13923" w:author="Alina Frey" w:date="2017-11-17T13:45:00Z">
        <w:r w:rsidRPr="007F739A">
          <w:rPr>
            <w:color w:val="auto"/>
            <w:rPrChange w:id="13924" w:author="Alina Frey" w:date="2017-11-20T10:06:00Z">
              <w:rPr/>
            </w:rPrChange>
          </w:rPr>
          <w:t>Document</w:t>
        </w:r>
        <w:bookmarkEnd w:id="13914"/>
        <w:bookmarkEnd w:id="13915"/>
        <w:bookmarkEnd w:id="13916"/>
        <w:bookmarkEnd w:id="13917"/>
        <w:bookmarkEnd w:id="13918"/>
      </w:ins>
    </w:p>
    <w:p w14:paraId="13061281" w14:textId="03AF9D30" w:rsidR="007C152D" w:rsidRPr="00CF2303" w:rsidRDefault="007C152D">
      <w:pPr>
        <w:rPr>
          <w:ins w:id="13925" w:author="Alina Frey" w:date="2017-11-17T13:45:00Z"/>
        </w:rPr>
        <w:pPrChange w:id="13926" w:author="Alina Frey" w:date="2017-11-17T13:45:00Z">
          <w:pPr>
            <w:pStyle w:val="Alina-NormalText"/>
            <w:numPr>
              <w:numId w:val="155"/>
            </w:numPr>
            <w:spacing w:before="0" w:after="0" w:line="259" w:lineRule="auto"/>
            <w:ind w:left="720" w:hanging="360"/>
          </w:pPr>
        </w:pPrChange>
      </w:pPr>
      <w:ins w:id="13927" w:author="Alina Frey" w:date="2017-11-17T13:45:00Z">
        <w:r w:rsidRPr="007F739A">
          <w:rPr>
            <w:color w:val="auto"/>
            <w:rPrChange w:id="13928" w:author="Alina Frey" w:date="2017-11-20T10:06:00Z">
              <w:rPr/>
            </w:rPrChange>
          </w:rPr>
          <w:t xml:space="preserve">To view details of a clinical document that was already created, select the document row from the table, then click </w:t>
        </w:r>
        <w:r w:rsidRPr="007F739A">
          <w:rPr>
            <w:b/>
            <w:color w:val="auto"/>
            <w:rPrChange w:id="13929" w:author="Alina Frey" w:date="2017-11-20T10:06:00Z">
              <w:rPr/>
            </w:rPrChange>
          </w:rPr>
          <w:t>View Selected</w:t>
        </w:r>
        <w:r w:rsidRPr="007F739A">
          <w:rPr>
            <w:color w:val="auto"/>
            <w:rPrChange w:id="13930" w:author="Alina Frey" w:date="2017-11-20T10:06:00Z">
              <w:rPr/>
            </w:rPrChange>
          </w:rPr>
          <w:t xml:space="preserve"> button.</w:t>
        </w:r>
      </w:ins>
    </w:p>
    <w:p w14:paraId="6B008B5E" w14:textId="77777777" w:rsidR="007C152D" w:rsidRPr="00CF2303" w:rsidRDefault="007C152D">
      <w:pPr>
        <w:keepNext/>
        <w:rPr>
          <w:ins w:id="13931" w:author="Alina Frey" w:date="2017-11-17T13:45:00Z"/>
        </w:rPr>
        <w:pPrChange w:id="13932" w:author="Alina Frey" w:date="2017-11-21T08:57:00Z">
          <w:pPr>
            <w:pStyle w:val="Alina-NormalText"/>
            <w:numPr>
              <w:numId w:val="155"/>
            </w:numPr>
            <w:spacing w:before="0" w:after="0" w:line="259" w:lineRule="auto"/>
            <w:ind w:left="720" w:hanging="360"/>
          </w:pPr>
        </w:pPrChange>
      </w:pPr>
      <w:ins w:id="13933" w:author="Alina Frey" w:date="2017-11-17T13:45:00Z">
        <w:r w:rsidRPr="007F739A">
          <w:rPr>
            <w:color w:val="auto"/>
            <w:rPrChange w:id="13934" w:author="Alina Frey" w:date="2017-11-20T10:06:00Z">
              <w:rPr/>
            </w:rPrChange>
          </w:rPr>
          <w:lastRenderedPageBreak/>
          <w:t>This redirects the user to the Summary page of the document.</w:t>
        </w:r>
      </w:ins>
    </w:p>
    <w:p w14:paraId="1CA35574" w14:textId="14D3E845" w:rsidR="007C152D" w:rsidRPr="007F739A" w:rsidRDefault="001139C4">
      <w:pPr>
        <w:keepNext/>
        <w:spacing w:after="38"/>
        <w:rPr>
          <w:ins w:id="13935" w:author="Alina Frey" w:date="2017-11-17T14:40:00Z"/>
          <w:color w:val="auto"/>
          <w:rPrChange w:id="13936" w:author="Alina Frey" w:date="2017-11-20T10:06:00Z">
            <w:rPr>
              <w:ins w:id="13937" w:author="Alina Frey" w:date="2017-11-17T14:40:00Z"/>
            </w:rPr>
          </w:rPrChange>
        </w:rPr>
        <w:pPrChange w:id="13938" w:author="Alina Frey" w:date="2017-11-17T14:50:00Z">
          <w:pPr/>
        </w:pPrChange>
      </w:pPr>
      <w:ins w:id="13939" w:author="Alina Frey" w:date="2017-11-20T16:58:00Z">
        <w:r>
          <w:rPr>
            <w:noProof/>
          </w:rPr>
          <mc:AlternateContent>
            <mc:Choice Requires="wps">
              <w:drawing>
                <wp:anchor distT="0" distB="0" distL="114300" distR="114300" simplePos="0" relativeHeight="251670528" behindDoc="0" locked="0" layoutInCell="1" allowOverlap="1" wp14:anchorId="4179A0D9" wp14:editId="44686D50">
                  <wp:simplePos x="0" y="0"/>
                  <wp:positionH relativeFrom="column">
                    <wp:posOffset>5607050</wp:posOffset>
                  </wp:positionH>
                  <wp:positionV relativeFrom="paragraph">
                    <wp:posOffset>2724150</wp:posOffset>
                  </wp:positionV>
                  <wp:extent cx="228600" cy="348615"/>
                  <wp:effectExtent l="38100" t="19050" r="19050" b="51435"/>
                  <wp:wrapNone/>
                  <wp:docPr id="446" name="Straight Arrow Connector 446"/>
                  <wp:cNvGraphicFramePr/>
                  <a:graphic xmlns:a="http://schemas.openxmlformats.org/drawingml/2006/main">
                    <a:graphicData uri="http://schemas.microsoft.com/office/word/2010/wordprocessingShape">
                      <wps:wsp>
                        <wps:cNvCnPr/>
                        <wps:spPr>
                          <a:xfrm flipH="1">
                            <a:off x="0" y="0"/>
                            <a:ext cx="228600" cy="348615"/>
                          </a:xfrm>
                          <a:prstGeom prst="straightConnector1">
                            <a:avLst/>
                          </a:prstGeom>
                          <a:ln w="28575">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CDE81C0" id="Straight Arrow Connector 446" o:spid="_x0000_s1026" type="#_x0000_t32" style="position:absolute;margin-left:441.5pt;margin-top:214.5pt;width:18pt;height:27.45pt;flip:x;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" strokecolor="red" strokeweight="2.25pt">
                  <v:stroke endarrow="block" joinstyle="miter"/>
                </v:shape>
              </w:pict>
            </mc:Fallback>
          </mc:AlternateContent>
        </w:r>
      </w:ins>
      <w:r w:rsidR="00C023AE" w:rsidRPr="007F739A">
        <w:rPr>
          <w:rStyle w:val="CommentReference"/>
          <w:color w:val="auto"/>
          <w:rPrChange w:id="13940" w:author="Alina Frey" w:date="2017-11-20T10:06:00Z">
            <w:rPr>
              <w:rStyle w:val="CommentReference"/>
            </w:rPr>
          </w:rPrChange>
        </w:rPr>
        <w:commentReference w:id="13941"/>
      </w:r>
      <w:ins w:id="13942" w:author="Alina Frey" w:date="2017-11-20T16:57:00Z">
        <w:r>
          <w:rPr>
            <w:noProof/>
          </w:rPr>
          <w:drawing>
            <wp:inline distT="0" distB="0" distL="0" distR="0" wp14:anchorId="7089F364" wp14:editId="1DED0E24">
              <wp:extent cx="5943600" cy="3280410"/>
              <wp:effectExtent l="0" t="0" r="0" b="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5943600" cy="3280410"/>
                      </a:xfrm>
                      <a:prstGeom prst="rect">
                        <a:avLst/>
                      </a:prstGeom>
                    </pic:spPr>
                  </pic:pic>
                </a:graphicData>
              </a:graphic>
            </wp:inline>
          </w:drawing>
        </w:r>
      </w:ins>
    </w:p>
    <w:p w14:paraId="545BABCC" w14:textId="06735986" w:rsidR="008F5B22" w:rsidRPr="007F739A" w:rsidRDefault="008F5B22" w:rsidP="008F5B22">
      <w:pPr>
        <w:pStyle w:val="Caption"/>
        <w:rPr>
          <w:ins w:id="13943" w:author="Alina Frey" w:date="2017-11-17T14:40:00Z"/>
        </w:rPr>
      </w:pPr>
      <w:bookmarkStart w:id="13944" w:name="_Toc498937571"/>
      <w:bookmarkStart w:id="13945" w:name="_Toc498942419"/>
      <w:bookmarkStart w:id="13946" w:name="_Toc498939086"/>
      <w:bookmarkStart w:id="13947" w:name="_Toc499024659"/>
      <w:ins w:id="13948" w:author="Alina Frey" w:date="2017-11-17T14:40:00Z">
        <w:r w:rsidRPr="007F739A">
          <w:t xml:space="preserve">Figure </w:t>
        </w:r>
        <w:r w:rsidRPr="00CF2303">
          <w:fldChar w:fldCharType="begin"/>
        </w:r>
        <w:r w:rsidRPr="007F739A">
          <w:instrText xml:space="preserve"> SEQ Figure \* ARABIC </w:instrText>
        </w:r>
        <w:r w:rsidRPr="00CF2303">
          <w:fldChar w:fldCharType="separate"/>
        </w:r>
      </w:ins>
      <w:ins w:id="13949" w:author="Alina Frey [2]" w:date="2017-11-21T10:58:00Z">
        <w:r w:rsidR="003B7B8C">
          <w:rPr>
            <w:noProof/>
          </w:rPr>
          <w:t>195</w:t>
        </w:r>
      </w:ins>
      <w:ins w:id="13950" w:author="Alina Frey" w:date="2017-11-17T14:40:00Z">
        <w:r w:rsidRPr="00CF2303">
          <w:fldChar w:fldCharType="end"/>
        </w:r>
        <w:r w:rsidRPr="007F739A">
          <w:t>: Document View</w:t>
        </w:r>
        <w:bookmarkEnd w:id="13944"/>
        <w:bookmarkEnd w:id="13945"/>
        <w:bookmarkEnd w:id="13946"/>
        <w:bookmarkEnd w:id="13947"/>
      </w:ins>
    </w:p>
    <w:p w14:paraId="6C597899" w14:textId="63FB88D1" w:rsidR="007C152D" w:rsidRPr="00CF2303" w:rsidRDefault="007C152D">
      <w:pPr>
        <w:rPr>
          <w:ins w:id="13951" w:author="Alina Frey" w:date="2017-11-17T13:45:00Z"/>
        </w:rPr>
        <w:pPrChange w:id="13952" w:author="Alina Frey" w:date="2017-11-17T13:45:00Z">
          <w:pPr>
            <w:pStyle w:val="Alina-NormalText"/>
            <w:numPr>
              <w:numId w:val="145"/>
            </w:numPr>
            <w:spacing w:before="0" w:after="0" w:line="259" w:lineRule="auto"/>
            <w:ind w:left="720" w:hanging="360"/>
          </w:pPr>
        </w:pPrChange>
      </w:pPr>
      <w:ins w:id="13953" w:author="Alina Frey" w:date="2017-11-17T13:45:00Z">
        <w:r w:rsidRPr="007F739A">
          <w:rPr>
            <w:color w:val="auto"/>
            <w:rPrChange w:id="13954" w:author="Alina Frey" w:date="2017-11-20T10:06:00Z">
              <w:rPr/>
            </w:rPrChange>
          </w:rPr>
          <w:t xml:space="preserve">The user has the </w:t>
        </w:r>
      </w:ins>
      <w:ins w:id="13955" w:author="Alina Frey" w:date="2017-11-17T14:41:00Z">
        <w:r w:rsidR="00BD4627" w:rsidRPr="007F739A">
          <w:rPr>
            <w:color w:val="auto"/>
            <w:rPrChange w:id="13956" w:author="Alina Frey" w:date="2017-11-20T10:06:00Z">
              <w:rPr/>
            </w:rPrChange>
          </w:rPr>
          <w:t xml:space="preserve">following </w:t>
        </w:r>
      </w:ins>
      <w:ins w:id="13957" w:author="Alina Frey" w:date="2017-11-17T13:45:00Z">
        <w:r w:rsidRPr="007F739A">
          <w:rPr>
            <w:color w:val="auto"/>
            <w:rPrChange w:id="13958" w:author="Alina Frey" w:date="2017-11-20T10:06:00Z">
              <w:rPr/>
            </w:rPrChange>
          </w:rPr>
          <w:t>option</w:t>
        </w:r>
      </w:ins>
      <w:ins w:id="13959" w:author="Alina Frey" w:date="2017-11-17T14:41:00Z">
        <w:r w:rsidR="00BD4627" w:rsidRPr="007F739A">
          <w:rPr>
            <w:color w:val="auto"/>
            <w:rPrChange w:id="13960" w:author="Alina Frey" w:date="2017-11-20T10:06:00Z">
              <w:rPr/>
            </w:rPrChange>
          </w:rPr>
          <w:t>s:</w:t>
        </w:r>
      </w:ins>
    </w:p>
    <w:p w14:paraId="3F747A19" w14:textId="77777777" w:rsidR="007C152D" w:rsidRPr="00CF2303" w:rsidRDefault="007C152D">
      <w:pPr>
        <w:pStyle w:val="ListParagraph"/>
        <w:numPr>
          <w:ilvl w:val="0"/>
          <w:numId w:val="161"/>
        </w:numPr>
        <w:rPr>
          <w:ins w:id="13961" w:author="Alina Frey" w:date="2017-11-17T13:45:00Z"/>
          <w:rFonts w:cstheme="minorHAnsi"/>
          <w:szCs w:val="24"/>
        </w:rPr>
        <w:pPrChange w:id="13962" w:author="Alina Frey" w:date="2017-11-17T13:49:00Z">
          <w:pPr>
            <w:pStyle w:val="Alina-NormalText"/>
            <w:numPr>
              <w:ilvl w:val="1"/>
              <w:numId w:val="145"/>
            </w:numPr>
            <w:spacing w:before="0" w:after="0" w:line="259" w:lineRule="auto"/>
            <w:ind w:left="1440" w:hanging="360"/>
          </w:pPr>
        </w:pPrChange>
      </w:pPr>
      <w:ins w:id="13963" w:author="Alina Frey" w:date="2017-11-17T13:45:00Z">
        <w:r w:rsidRPr="007F739A">
          <w:rPr>
            <w:rFonts w:cstheme="minorHAnsi"/>
            <w:b/>
            <w:szCs w:val="24"/>
            <w:rPrChange w:id="13964" w:author="Alina Frey" w:date="2017-11-20T10:06:00Z">
              <w:rPr>
                <w:rFonts w:cstheme="minorHAnsi"/>
                <w:szCs w:val="24"/>
              </w:rPr>
            </w:rPrChange>
          </w:rPr>
          <w:t>Export</w:t>
        </w:r>
        <w:r w:rsidRPr="00CF2303">
          <w:rPr>
            <w:rFonts w:cstheme="minorHAnsi"/>
            <w:szCs w:val="24"/>
          </w:rPr>
          <w:t xml:space="preserve"> the viewed document</w:t>
        </w:r>
      </w:ins>
    </w:p>
    <w:p w14:paraId="727CD5F0" w14:textId="77777777" w:rsidR="007C152D" w:rsidRPr="00CF2303" w:rsidRDefault="007C152D">
      <w:pPr>
        <w:pStyle w:val="ListParagraph"/>
        <w:numPr>
          <w:ilvl w:val="0"/>
          <w:numId w:val="161"/>
        </w:numPr>
        <w:rPr>
          <w:ins w:id="13965" w:author="Alina Frey" w:date="2017-11-17T13:45:00Z"/>
          <w:rFonts w:cstheme="minorHAnsi"/>
          <w:szCs w:val="24"/>
        </w:rPr>
        <w:pPrChange w:id="13966" w:author="Alina Frey" w:date="2017-11-17T13:49:00Z">
          <w:pPr>
            <w:pStyle w:val="Alina-NormalText"/>
            <w:numPr>
              <w:ilvl w:val="1"/>
              <w:numId w:val="145"/>
            </w:numPr>
            <w:spacing w:before="0" w:after="0" w:line="259" w:lineRule="auto"/>
            <w:ind w:left="1440" w:hanging="360"/>
          </w:pPr>
        </w:pPrChange>
      </w:pPr>
      <w:ins w:id="13967" w:author="Alina Frey" w:date="2017-11-17T13:45:00Z">
        <w:r w:rsidRPr="00CF2303">
          <w:rPr>
            <w:rFonts w:cstheme="minorHAnsi"/>
            <w:szCs w:val="24"/>
          </w:rPr>
          <w:t xml:space="preserve">Navigate back to the </w:t>
        </w:r>
        <w:r w:rsidRPr="007F739A">
          <w:rPr>
            <w:rFonts w:cstheme="minorHAnsi"/>
            <w:b/>
            <w:szCs w:val="24"/>
            <w:rPrChange w:id="13968" w:author="Alina Frey" w:date="2017-11-20T10:06:00Z">
              <w:rPr>
                <w:rFonts w:cstheme="minorHAnsi"/>
                <w:szCs w:val="24"/>
              </w:rPr>
            </w:rPrChange>
          </w:rPr>
          <w:t>Patient Summary</w:t>
        </w:r>
        <w:r w:rsidRPr="00CF2303">
          <w:rPr>
            <w:rFonts w:cstheme="minorHAnsi"/>
            <w:szCs w:val="24"/>
          </w:rPr>
          <w:t xml:space="preserve"> screen</w:t>
        </w:r>
      </w:ins>
    </w:p>
    <w:p w14:paraId="3A28559E" w14:textId="531E3E24" w:rsidR="007C152D" w:rsidRPr="00CF2303" w:rsidRDefault="007C152D">
      <w:pPr>
        <w:pStyle w:val="ListParagraph"/>
        <w:numPr>
          <w:ilvl w:val="0"/>
          <w:numId w:val="161"/>
        </w:numPr>
        <w:rPr>
          <w:ins w:id="13969" w:author="Alina Frey" w:date="2017-11-17T13:45:00Z"/>
          <w:rFonts w:cstheme="minorHAnsi"/>
          <w:szCs w:val="24"/>
        </w:rPr>
        <w:pPrChange w:id="13970" w:author="Alina Frey" w:date="2017-11-17T13:49:00Z">
          <w:pPr>
            <w:pStyle w:val="Alina-NormalText"/>
            <w:numPr>
              <w:ilvl w:val="1"/>
              <w:numId w:val="145"/>
            </w:numPr>
            <w:spacing w:before="0" w:after="0" w:line="259" w:lineRule="auto"/>
            <w:ind w:left="1440" w:hanging="360"/>
          </w:pPr>
        </w:pPrChange>
      </w:pPr>
      <w:ins w:id="13971" w:author="Alina Frey" w:date="2017-11-17T13:45:00Z">
        <w:r w:rsidRPr="00CF2303">
          <w:rPr>
            <w:rFonts w:cstheme="minorHAnsi"/>
            <w:szCs w:val="24"/>
          </w:rPr>
          <w:t xml:space="preserve">Navigate back to </w:t>
        </w:r>
        <w:r w:rsidRPr="007F739A">
          <w:rPr>
            <w:rFonts w:cstheme="minorHAnsi"/>
            <w:b/>
            <w:szCs w:val="24"/>
            <w:rPrChange w:id="13972" w:author="Alina Frey" w:date="2017-11-20T10:06:00Z">
              <w:rPr>
                <w:rFonts w:cstheme="minorHAnsi"/>
                <w:szCs w:val="24"/>
              </w:rPr>
            </w:rPrChange>
          </w:rPr>
          <w:t xml:space="preserve">Clinical </w:t>
        </w:r>
      </w:ins>
      <w:ins w:id="13973" w:author="Alina Frey" w:date="2017-11-17T14:40:00Z">
        <w:r w:rsidR="00A94B6B" w:rsidRPr="007F739A">
          <w:rPr>
            <w:rFonts w:cstheme="minorHAnsi"/>
            <w:b/>
            <w:szCs w:val="24"/>
            <w:rPrChange w:id="13974" w:author="Alina Frey" w:date="2017-11-20T10:06:00Z">
              <w:rPr>
                <w:rFonts w:cstheme="minorHAnsi"/>
                <w:szCs w:val="24"/>
              </w:rPr>
            </w:rPrChange>
          </w:rPr>
          <w:t xml:space="preserve">Exchange </w:t>
        </w:r>
      </w:ins>
      <w:ins w:id="13975" w:author="Alina Frey" w:date="2017-11-17T13:45:00Z">
        <w:r w:rsidRPr="007F739A">
          <w:rPr>
            <w:rFonts w:cstheme="minorHAnsi"/>
            <w:b/>
            <w:szCs w:val="24"/>
            <w:rPrChange w:id="13976" w:author="Alina Frey" w:date="2017-11-20T10:06:00Z">
              <w:rPr>
                <w:rFonts w:cstheme="minorHAnsi"/>
                <w:szCs w:val="24"/>
              </w:rPr>
            </w:rPrChange>
          </w:rPr>
          <w:t>Documents</w:t>
        </w:r>
        <w:r w:rsidRPr="00CF2303">
          <w:rPr>
            <w:rFonts w:cstheme="minorHAnsi"/>
            <w:szCs w:val="24"/>
          </w:rPr>
          <w:t xml:space="preserve"> screen</w:t>
        </w:r>
      </w:ins>
    </w:p>
    <w:p w14:paraId="38696AF0" w14:textId="423ADE4C" w:rsidR="007C152D" w:rsidRPr="00CF2303" w:rsidRDefault="007C152D">
      <w:pPr>
        <w:rPr>
          <w:ins w:id="13977" w:author="Alina Frey" w:date="2017-11-17T13:45:00Z"/>
        </w:rPr>
        <w:pPrChange w:id="13978" w:author="Alina Frey" w:date="2017-11-17T13:45:00Z">
          <w:pPr>
            <w:pStyle w:val="Alina-NormalText"/>
            <w:numPr>
              <w:numId w:val="145"/>
            </w:numPr>
            <w:spacing w:before="0" w:after="0" w:line="259" w:lineRule="auto"/>
            <w:ind w:left="720" w:hanging="360"/>
          </w:pPr>
        </w:pPrChange>
      </w:pPr>
      <w:ins w:id="13979" w:author="Alina Frey" w:date="2017-11-17T13:45:00Z">
        <w:r w:rsidRPr="007F739A">
          <w:rPr>
            <w:color w:val="auto"/>
            <w:rPrChange w:id="13980" w:author="Alina Frey" w:date="2017-11-20T10:06:00Z">
              <w:rPr/>
            </w:rPrChange>
          </w:rPr>
          <w:t xml:space="preserve">To Export the viewed document, select the </w:t>
        </w:r>
      </w:ins>
      <w:ins w:id="13981" w:author="Alina Frey" w:date="2017-11-17T14:36:00Z">
        <w:r w:rsidR="00F24D97" w:rsidRPr="007F739A">
          <w:rPr>
            <w:color w:val="auto"/>
            <w:rPrChange w:id="13982" w:author="Alina Frey" w:date="2017-11-20T10:06:00Z">
              <w:rPr/>
            </w:rPrChange>
          </w:rPr>
          <w:t>corresponding</w:t>
        </w:r>
      </w:ins>
      <w:ins w:id="13983" w:author="Alina Frey" w:date="2017-11-17T13:45:00Z">
        <w:r w:rsidRPr="007F739A">
          <w:rPr>
            <w:color w:val="auto"/>
            <w:rPrChange w:id="13984" w:author="Alina Frey" w:date="2017-11-20T10:06:00Z">
              <w:rPr/>
            </w:rPrChange>
          </w:rPr>
          <w:t xml:space="preserve"> button. Also, the user needs to make sure that the export folder exists, as specified above. </w:t>
        </w:r>
      </w:ins>
      <w:ins w:id="13985" w:author="Alina Frey" w:date="2017-11-17T14:39:00Z">
        <w:r w:rsidR="004F08E4" w:rsidRPr="007F739A">
          <w:rPr>
            <w:rFonts w:eastAsia="Times New Roman" w:cs="Times New Roman"/>
            <w:color w:val="auto"/>
            <w:rPrChange w:id="13986" w:author="Alina Frey" w:date="2017-11-20T10:06:00Z">
              <w:rPr>
                <w:rFonts w:eastAsia="Times New Roman" w:cs="Times New Roman"/>
              </w:rPr>
            </w:rPrChange>
          </w:rPr>
          <w:t xml:space="preserve">Clicking </w:t>
        </w:r>
        <w:r w:rsidR="004F08E4" w:rsidRPr="007F739A">
          <w:rPr>
            <w:rFonts w:eastAsia="Times New Roman" w:cs="Times New Roman"/>
            <w:b/>
            <w:color w:val="auto"/>
            <w:rPrChange w:id="13987" w:author="Alina Frey" w:date="2017-11-20T10:06:00Z">
              <w:rPr>
                <w:rFonts w:eastAsia="Times New Roman" w:cs="Times New Roman"/>
                <w:b/>
              </w:rPr>
            </w:rPrChange>
          </w:rPr>
          <w:t>Export</w:t>
        </w:r>
        <w:r w:rsidR="004F08E4" w:rsidRPr="007F739A">
          <w:rPr>
            <w:rFonts w:eastAsia="Times New Roman" w:cs="Times New Roman"/>
            <w:color w:val="auto"/>
            <w:rPrChange w:id="13988" w:author="Alina Frey" w:date="2017-11-20T10:06:00Z">
              <w:rPr>
                <w:rFonts w:eastAsia="Times New Roman" w:cs="Times New Roman"/>
              </w:rPr>
            </w:rPrChange>
          </w:rPr>
          <w:t xml:space="preserve"> allows the user to store the document locally. </w:t>
        </w:r>
      </w:ins>
    </w:p>
    <w:p w14:paraId="4E4D7705" w14:textId="77777777" w:rsidR="004F08E4" w:rsidRPr="007F739A" w:rsidRDefault="007C152D" w:rsidP="007C152D">
      <w:pPr>
        <w:rPr>
          <w:ins w:id="13989" w:author="Alina Frey" w:date="2017-11-17T14:39:00Z"/>
          <w:color w:val="auto"/>
          <w:rPrChange w:id="13990" w:author="Alina Frey" w:date="2017-11-20T10:06:00Z">
            <w:rPr>
              <w:ins w:id="13991" w:author="Alina Frey" w:date="2017-11-17T14:39:00Z"/>
            </w:rPr>
          </w:rPrChange>
        </w:rPr>
      </w:pPr>
      <w:ins w:id="13992" w:author="Alina Frey" w:date="2017-11-17T13:45:00Z">
        <w:r w:rsidRPr="007F739A">
          <w:rPr>
            <w:color w:val="auto"/>
            <w:rPrChange w:id="13993" w:author="Alina Frey" w:date="2017-11-20T10:06:00Z">
              <w:rPr/>
            </w:rPrChange>
          </w:rPr>
          <w:t>The user should see an info message where the file was exported to:</w:t>
        </w:r>
      </w:ins>
    </w:p>
    <w:p w14:paraId="6AF651D4" w14:textId="52DEF442" w:rsidR="007C152D" w:rsidRPr="007F739A" w:rsidRDefault="007C152D" w:rsidP="007C152D">
      <w:pPr>
        <w:rPr>
          <w:ins w:id="13994" w:author="Alina Frey" w:date="2017-11-17T14:18:00Z"/>
          <w:rFonts w:ascii="Helvetica" w:hAnsi="Helvetica" w:cs="Helvetica"/>
          <w:color w:val="auto"/>
          <w:sz w:val="21"/>
          <w:szCs w:val="21"/>
          <w:shd w:val="clear" w:color="auto" w:fill="D9EDF7"/>
          <w:rPrChange w:id="13995" w:author="Alina Frey" w:date="2017-11-20T10:06:00Z">
            <w:rPr>
              <w:ins w:id="13996" w:author="Alina Frey" w:date="2017-11-17T14:18:00Z"/>
              <w:rFonts w:ascii="Helvetica" w:hAnsi="Helvetica" w:cs="Helvetica"/>
              <w:color w:val="31708F"/>
              <w:sz w:val="21"/>
              <w:szCs w:val="21"/>
              <w:shd w:val="clear" w:color="auto" w:fill="D9EDF7"/>
            </w:rPr>
          </w:rPrChange>
        </w:rPr>
      </w:pPr>
      <w:ins w:id="13997" w:author="Alina Frey" w:date="2017-11-17T13:45:00Z">
        <w:r w:rsidRPr="007F739A">
          <w:rPr>
            <w:rFonts w:ascii="Helvetica" w:hAnsi="Helvetica" w:cs="Helvetica"/>
            <w:color w:val="auto"/>
            <w:sz w:val="21"/>
            <w:szCs w:val="21"/>
            <w:shd w:val="clear" w:color="auto" w:fill="D9EDF7"/>
            <w:rPrChange w:id="13998" w:author="Alina Frey" w:date="2017-11-20T10:06:00Z">
              <w:rPr>
                <w:rFonts w:ascii="Helvetica" w:hAnsi="Helvetica" w:cs="Helvetica"/>
                <w:color w:val="31708F"/>
                <w:sz w:val="21"/>
                <w:szCs w:val="21"/>
                <w:shd w:val="clear" w:color="auto" w:fill="D9EDF7"/>
              </w:rPr>
            </w:rPrChange>
          </w:rPr>
          <w:t>The document has been saved to 'c:\cda\outgoing\XDR-I-PATIENT, BROOKE ANNE-11-03-17.xml'</w:t>
        </w:r>
      </w:ins>
    </w:p>
    <w:p w14:paraId="06AE3418" w14:textId="45CE1395" w:rsidR="007C152D" w:rsidRPr="007F739A" w:rsidRDefault="007C152D" w:rsidP="007C152D">
      <w:pPr>
        <w:pStyle w:val="Heading3"/>
        <w:numPr>
          <w:ilvl w:val="2"/>
          <w:numId w:val="0"/>
        </w:numPr>
        <w:spacing w:after="240"/>
        <w:ind w:left="864" w:hanging="864"/>
        <w:rPr>
          <w:ins w:id="13999" w:author="Alina Frey" w:date="2017-11-17T13:45:00Z"/>
          <w:color w:val="auto"/>
          <w:rPrChange w:id="14000" w:author="Alina Frey" w:date="2017-11-20T10:06:00Z">
            <w:rPr>
              <w:ins w:id="14001" w:author="Alina Frey" w:date="2017-11-17T13:45:00Z"/>
            </w:rPr>
          </w:rPrChange>
        </w:rPr>
      </w:pPr>
      <w:bookmarkStart w:id="14002" w:name="_Toc497816440"/>
      <w:bookmarkStart w:id="14003" w:name="_Toc498937672"/>
      <w:bookmarkStart w:id="14004" w:name="_Toc498942520"/>
      <w:bookmarkStart w:id="14005" w:name="_Toc498939187"/>
      <w:bookmarkStart w:id="14006" w:name="_Toc499024455"/>
      <w:ins w:id="14007" w:author="Alina Frey" w:date="2017-11-17T13:45:00Z">
        <w:r w:rsidRPr="007F739A">
          <w:rPr>
            <w:color w:val="auto"/>
            <w:rPrChange w:id="14008" w:author="Alina Frey" w:date="2017-11-20T10:06:00Z">
              <w:rPr/>
            </w:rPrChange>
          </w:rPr>
          <w:t xml:space="preserve">Receive a Clinical </w:t>
        </w:r>
      </w:ins>
      <w:ins w:id="14009" w:author="Alina Frey" w:date="2017-11-17T14:19:00Z">
        <w:r w:rsidR="00B00ED2" w:rsidRPr="007F739A">
          <w:rPr>
            <w:color w:val="auto"/>
            <w:rPrChange w:id="14010" w:author="Alina Frey" w:date="2017-11-20T10:06:00Z">
              <w:rPr/>
            </w:rPrChange>
          </w:rPr>
          <w:t xml:space="preserve">Exchange </w:t>
        </w:r>
      </w:ins>
      <w:ins w:id="14011" w:author="Alina Frey" w:date="2017-11-17T13:45:00Z">
        <w:r w:rsidRPr="007F739A">
          <w:rPr>
            <w:color w:val="auto"/>
            <w:rPrChange w:id="14012" w:author="Alina Frey" w:date="2017-11-20T10:06:00Z">
              <w:rPr/>
            </w:rPrChange>
          </w:rPr>
          <w:t>Document</w:t>
        </w:r>
        <w:bookmarkEnd w:id="14002"/>
        <w:bookmarkEnd w:id="14003"/>
        <w:bookmarkEnd w:id="14004"/>
        <w:bookmarkEnd w:id="14005"/>
        <w:bookmarkEnd w:id="14006"/>
      </w:ins>
    </w:p>
    <w:p w14:paraId="64113CC8" w14:textId="36424FEE" w:rsidR="007C152D" w:rsidRPr="00CF2303" w:rsidRDefault="007C152D">
      <w:pPr>
        <w:rPr>
          <w:ins w:id="14013" w:author="Alina Frey" w:date="2017-11-17T13:45:00Z"/>
        </w:rPr>
        <w:pPrChange w:id="14014" w:author="Alina Frey" w:date="2017-11-17T13:46:00Z">
          <w:pPr>
            <w:pStyle w:val="Alina-NormalText"/>
            <w:spacing w:before="0" w:after="0"/>
          </w:pPr>
        </w:pPrChange>
      </w:pPr>
      <w:ins w:id="14015" w:author="Alina Frey" w:date="2017-11-17T13:45:00Z">
        <w:r w:rsidRPr="007F739A">
          <w:rPr>
            <w:color w:val="auto"/>
            <w:rPrChange w:id="14016" w:author="Alina Frey" w:date="2017-11-20T10:06:00Z">
              <w:rPr/>
            </w:rPrChange>
          </w:rPr>
          <w:t xml:space="preserve">This option is available for the cases where the user would like to import a clinical document that is not loaded in the Clinical Exchange Documents table. </w:t>
        </w:r>
      </w:ins>
      <w:ins w:id="14017" w:author="Alina Frey" w:date="2017-11-17T14:55:00Z">
        <w:r w:rsidR="00347547" w:rsidRPr="007F739A">
          <w:rPr>
            <w:rFonts w:eastAsia="Times New Roman" w:cs="Times New Roman"/>
            <w:color w:val="auto"/>
            <w:rPrChange w:id="14018" w:author="Alina Frey" w:date="2017-11-20T10:06:00Z">
              <w:rPr>
                <w:rFonts w:eastAsia="Times New Roman" w:cs="Times New Roman"/>
              </w:rPr>
            </w:rPrChange>
          </w:rPr>
          <w:t>Documents from outside providers will be placed in a pre-arranged location.</w:t>
        </w:r>
      </w:ins>
    </w:p>
    <w:p w14:paraId="2C266C2C" w14:textId="656F5D6A" w:rsidR="0057085D" w:rsidRPr="007F739A" w:rsidRDefault="00AE6B4A" w:rsidP="0057085D">
      <w:pPr>
        <w:spacing w:after="19" w:line="252" w:lineRule="auto"/>
        <w:ind w:left="-5" w:hanging="10"/>
        <w:rPr>
          <w:ins w:id="14019" w:author="Alina Frey" w:date="2017-11-17T14:57:00Z"/>
          <w:color w:val="auto"/>
          <w:rPrChange w:id="14020" w:author="Alina Frey" w:date="2017-11-20T10:06:00Z">
            <w:rPr>
              <w:ins w:id="14021" w:author="Alina Frey" w:date="2017-11-17T14:57:00Z"/>
            </w:rPr>
          </w:rPrChange>
        </w:rPr>
      </w:pPr>
      <w:ins w:id="14022" w:author="Alina Frey" w:date="2017-11-17T14:56:00Z">
        <w:r w:rsidRPr="007F739A">
          <w:rPr>
            <w:rFonts w:eastAsia="Times New Roman" w:cs="Times New Roman"/>
            <w:color w:val="auto"/>
            <w:rPrChange w:id="14023" w:author="Alina Frey" w:date="2017-11-20T10:06:00Z">
              <w:rPr>
                <w:rFonts w:eastAsia="Times New Roman" w:cs="Times New Roman"/>
              </w:rPr>
            </w:rPrChange>
          </w:rPr>
          <w:t xml:space="preserve">By Selecting the </w:t>
        </w:r>
        <w:r w:rsidRPr="007F739A">
          <w:rPr>
            <w:rFonts w:eastAsia="Times New Roman" w:cs="Times New Roman"/>
            <w:b/>
            <w:color w:val="auto"/>
            <w:rPrChange w:id="14024" w:author="Alina Frey" w:date="2017-11-20T10:06:00Z">
              <w:rPr>
                <w:rFonts w:eastAsia="Times New Roman" w:cs="Times New Roman"/>
                <w:b/>
              </w:rPr>
            </w:rPrChange>
          </w:rPr>
          <w:t>Receive Document</w:t>
        </w:r>
        <w:r w:rsidRPr="007F739A">
          <w:rPr>
            <w:rFonts w:eastAsia="Times New Roman" w:cs="Times New Roman"/>
            <w:color w:val="auto"/>
            <w:rPrChange w:id="14025" w:author="Alina Frey" w:date="2017-11-20T10:06:00Z">
              <w:rPr>
                <w:rFonts w:eastAsia="Times New Roman" w:cs="Times New Roman"/>
              </w:rPr>
            </w:rPrChange>
          </w:rPr>
          <w:t xml:space="preserve"> option, the user can upload a locally stored document into MT</w:t>
        </w:r>
        <w:r w:rsidRPr="007F739A">
          <w:rPr>
            <w:color w:val="auto"/>
            <w:rPrChange w:id="14026" w:author="Alina Frey" w:date="2017-11-20T10:06:00Z">
              <w:rPr/>
            </w:rPrChange>
          </w:rPr>
          <w:t>.</w:t>
        </w:r>
      </w:ins>
    </w:p>
    <w:p w14:paraId="656BCBC3" w14:textId="135AED16" w:rsidR="007C152D" w:rsidRPr="00CF2303" w:rsidRDefault="007C152D">
      <w:pPr>
        <w:rPr>
          <w:ins w:id="14027" w:author="Alina Frey" w:date="2017-11-17T13:45:00Z"/>
        </w:rPr>
        <w:pPrChange w:id="14028" w:author="Alina Frey" w:date="2017-11-17T13:46:00Z">
          <w:pPr>
            <w:pStyle w:val="Alina-NormalText"/>
            <w:numPr>
              <w:numId w:val="156"/>
            </w:numPr>
            <w:spacing w:before="0" w:after="0" w:line="259" w:lineRule="auto"/>
            <w:ind w:left="720" w:hanging="360"/>
          </w:pPr>
        </w:pPrChange>
      </w:pPr>
    </w:p>
    <w:p w14:paraId="7374DEA3" w14:textId="7876E7DE" w:rsidR="007C152D" w:rsidRPr="007F739A" w:rsidRDefault="00992D6A">
      <w:pPr>
        <w:keepNext/>
        <w:spacing w:after="38"/>
        <w:rPr>
          <w:ins w:id="14029" w:author="Alina Frey" w:date="2017-11-17T14:50:00Z"/>
          <w:color w:val="auto"/>
          <w:rPrChange w:id="14030" w:author="Alina Frey" w:date="2017-11-20T10:06:00Z">
            <w:rPr>
              <w:ins w:id="14031" w:author="Alina Frey" w:date="2017-11-17T14:50:00Z"/>
            </w:rPr>
          </w:rPrChange>
        </w:rPr>
        <w:pPrChange w:id="14032" w:author="Alina Frey" w:date="2017-11-17T14:50:00Z">
          <w:pPr/>
        </w:pPrChange>
      </w:pPr>
      <w:ins w:id="14033" w:author="Alina Frey" w:date="2017-11-20T16:59:00Z">
        <w:r>
          <w:rPr>
            <w:noProof/>
          </w:rPr>
          <mc:AlternateContent>
            <mc:Choice Requires="wps">
              <w:drawing>
                <wp:anchor distT="0" distB="0" distL="114300" distR="114300" simplePos="0" relativeHeight="251672576" behindDoc="0" locked="0" layoutInCell="1" allowOverlap="1" wp14:anchorId="64765908" wp14:editId="1D322374">
                  <wp:simplePos x="0" y="0"/>
                  <wp:positionH relativeFrom="column">
                    <wp:posOffset>615950</wp:posOffset>
                  </wp:positionH>
                  <wp:positionV relativeFrom="paragraph">
                    <wp:posOffset>2736850</wp:posOffset>
                  </wp:positionV>
                  <wp:extent cx="609600" cy="114300"/>
                  <wp:effectExtent l="19050" t="76200" r="0" b="19050"/>
                  <wp:wrapNone/>
                  <wp:docPr id="448" name="Straight Arrow Connector 448"/>
                  <wp:cNvGraphicFramePr/>
                  <a:graphic xmlns:a="http://schemas.openxmlformats.org/drawingml/2006/main">
                    <a:graphicData uri="http://schemas.microsoft.com/office/word/2010/wordprocessingShape">
                      <wps:wsp>
                        <wps:cNvCnPr/>
                        <wps:spPr>
                          <a:xfrm flipV="1">
                            <a:off x="0" y="0"/>
                            <a:ext cx="609600" cy="114300"/>
                          </a:xfrm>
                          <a:prstGeom prst="straightConnector1">
                            <a:avLst/>
                          </a:prstGeom>
                          <a:ln w="28575">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F9DB5D9" id="Straight Arrow Connector 448" o:spid="_x0000_s1026" type="#_x0000_t32" style="position:absolute;margin-left:48.5pt;margin-top:215.5pt;width:48pt;height:9pt;flip:y;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" strokecolor="red" strokeweight="2.25pt">
                  <v:stroke endarrow="block" joinstyle="miter"/>
                </v:shape>
              </w:pict>
            </mc:Fallback>
          </mc:AlternateContent>
        </w:r>
      </w:ins>
      <w:r w:rsidR="002E26EF" w:rsidRPr="007F739A">
        <w:rPr>
          <w:rStyle w:val="CommentReference"/>
          <w:color w:val="auto"/>
          <w:rPrChange w:id="14034" w:author="Alina Frey" w:date="2017-11-20T10:06:00Z">
            <w:rPr>
              <w:rStyle w:val="CommentReference"/>
            </w:rPr>
          </w:rPrChange>
        </w:rPr>
        <w:commentReference w:id="14035"/>
      </w:r>
      <w:ins w:id="14036" w:author="Alina Frey" w:date="2017-11-20T16:59:00Z">
        <w:r>
          <w:rPr>
            <w:noProof/>
          </w:rPr>
          <w:drawing>
            <wp:inline distT="0" distB="0" distL="0" distR="0" wp14:anchorId="0F2040F2" wp14:editId="29BBE084">
              <wp:extent cx="2692400" cy="2957077"/>
              <wp:effectExtent l="0" t="0" r="0" b="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2692871" cy="2957594"/>
                      </a:xfrm>
                      <a:prstGeom prst="rect">
                        <a:avLst/>
                      </a:prstGeom>
                    </pic:spPr>
                  </pic:pic>
                </a:graphicData>
              </a:graphic>
            </wp:inline>
          </w:drawing>
        </w:r>
      </w:ins>
    </w:p>
    <w:p w14:paraId="7DA90821" w14:textId="2B35E245" w:rsidR="003E4CFF" w:rsidRPr="007F739A" w:rsidRDefault="003E4CFF" w:rsidP="003E4CFF">
      <w:pPr>
        <w:pStyle w:val="Caption"/>
        <w:rPr>
          <w:ins w:id="14037" w:author="Alina Frey" w:date="2017-11-17T14:50:00Z"/>
        </w:rPr>
      </w:pPr>
      <w:bookmarkStart w:id="14038" w:name="_Toc498937572"/>
      <w:bookmarkStart w:id="14039" w:name="_Toc498942420"/>
      <w:bookmarkStart w:id="14040" w:name="_Toc498939087"/>
      <w:bookmarkStart w:id="14041" w:name="_Toc499024660"/>
      <w:ins w:id="14042" w:author="Alina Frey" w:date="2017-11-17T14:50:00Z">
        <w:r w:rsidRPr="007F739A">
          <w:t xml:space="preserve">Figure </w:t>
        </w:r>
        <w:r w:rsidRPr="00CF2303">
          <w:fldChar w:fldCharType="begin"/>
        </w:r>
        <w:r w:rsidRPr="007F739A">
          <w:instrText xml:space="preserve"> SEQ Figure \* ARABIC </w:instrText>
        </w:r>
        <w:r w:rsidRPr="00CF2303">
          <w:fldChar w:fldCharType="separate"/>
        </w:r>
      </w:ins>
      <w:ins w:id="14043" w:author="Alina Frey [2]" w:date="2017-11-21T10:58:00Z">
        <w:r w:rsidR="003B7B8C">
          <w:rPr>
            <w:noProof/>
          </w:rPr>
          <w:t>196</w:t>
        </w:r>
      </w:ins>
      <w:ins w:id="14044" w:author="Alina Frey" w:date="2017-11-17T14:50:00Z">
        <w:r w:rsidRPr="00CF2303">
          <w:fldChar w:fldCharType="end"/>
        </w:r>
        <w:r w:rsidRPr="007F739A">
          <w:t>: Receive Document</w:t>
        </w:r>
        <w:bookmarkEnd w:id="14038"/>
        <w:bookmarkEnd w:id="14039"/>
        <w:bookmarkEnd w:id="14040"/>
        <w:bookmarkEnd w:id="14041"/>
      </w:ins>
    </w:p>
    <w:p w14:paraId="3CFD3F93" w14:textId="06D17DB0" w:rsidR="00C51536" w:rsidRPr="007F739A" w:rsidRDefault="00C51536" w:rsidP="00C51536">
      <w:pPr>
        <w:spacing w:after="19" w:line="252" w:lineRule="auto"/>
        <w:ind w:left="-5" w:hanging="10"/>
        <w:rPr>
          <w:ins w:id="14045" w:author="Alina Frey" w:date="2017-11-17T15:12:00Z"/>
          <w:color w:val="auto"/>
          <w:rPrChange w:id="14046" w:author="Alina Frey" w:date="2017-11-20T10:06:00Z">
            <w:rPr>
              <w:ins w:id="14047" w:author="Alina Frey" w:date="2017-11-17T15:12:00Z"/>
            </w:rPr>
          </w:rPrChange>
        </w:rPr>
      </w:pPr>
      <w:ins w:id="14048" w:author="Alina Frey" w:date="2017-11-17T15:12:00Z">
        <w:r w:rsidRPr="007F739A">
          <w:rPr>
            <w:color w:val="auto"/>
            <w:rPrChange w:id="14049" w:author="Alina Frey" w:date="2017-11-20T10:06:00Z">
              <w:rPr/>
            </w:rPrChange>
          </w:rPr>
          <w:t xml:space="preserve">Select the appropriate clinical document from the location on filesystem where it was saved previously and select </w:t>
        </w:r>
        <w:r w:rsidRPr="007F739A">
          <w:rPr>
            <w:b/>
            <w:color w:val="auto"/>
            <w:rPrChange w:id="14050" w:author="Alina Frey" w:date="2017-11-20T10:06:00Z">
              <w:rPr>
                <w:b/>
              </w:rPr>
            </w:rPrChange>
          </w:rPr>
          <w:t>Upload</w:t>
        </w:r>
        <w:r w:rsidRPr="007F739A">
          <w:rPr>
            <w:color w:val="auto"/>
            <w:rPrChange w:id="14051" w:author="Alina Frey" w:date="2017-11-20T10:06:00Z">
              <w:rPr/>
            </w:rPrChange>
          </w:rPr>
          <w:t xml:space="preserve"> </w:t>
        </w:r>
        <w:r w:rsidRPr="007F739A">
          <w:rPr>
            <w:rFonts w:eastAsia="Times New Roman" w:cs="Times New Roman"/>
            <w:color w:val="auto"/>
            <w:rPrChange w:id="14052" w:author="Alina Frey" w:date="2017-11-20T10:06:00Z">
              <w:rPr>
                <w:rFonts w:eastAsia="Times New Roman" w:cs="Times New Roman"/>
              </w:rPr>
            </w:rPrChange>
          </w:rPr>
          <w:t>to store the document</w:t>
        </w:r>
      </w:ins>
      <w:ins w:id="14053" w:author="Alina Frey" w:date="2017-11-17T15:14:00Z">
        <w:r w:rsidR="00E15439" w:rsidRPr="007F739A">
          <w:rPr>
            <w:rFonts w:eastAsia="Times New Roman" w:cs="Times New Roman"/>
            <w:color w:val="auto"/>
            <w:rPrChange w:id="14054" w:author="Alina Frey" w:date="2017-11-20T10:06:00Z">
              <w:rPr>
                <w:rFonts w:eastAsia="Times New Roman" w:cs="Times New Roman"/>
              </w:rPr>
            </w:rPrChange>
          </w:rPr>
          <w:t xml:space="preserve">. </w:t>
        </w:r>
      </w:ins>
      <w:ins w:id="14055" w:author="Alina Frey" w:date="2017-11-17T15:12:00Z">
        <w:r w:rsidRPr="007F739A">
          <w:rPr>
            <w:rFonts w:eastAsia="Times New Roman" w:cs="Times New Roman"/>
            <w:b/>
            <w:color w:val="auto"/>
            <w:rPrChange w:id="14056" w:author="Alina Frey" w:date="2017-11-20T10:06:00Z">
              <w:rPr>
                <w:rFonts w:eastAsia="Times New Roman" w:cs="Times New Roman"/>
                <w:b/>
              </w:rPr>
            </w:rPrChange>
          </w:rPr>
          <w:t>Cancel</w:t>
        </w:r>
        <w:r w:rsidRPr="007F739A">
          <w:rPr>
            <w:rFonts w:eastAsia="Times New Roman" w:cs="Times New Roman"/>
            <w:color w:val="auto"/>
            <w:rPrChange w:id="14057" w:author="Alina Frey" w:date="2017-11-20T10:06:00Z">
              <w:rPr>
                <w:rFonts w:eastAsia="Times New Roman" w:cs="Times New Roman"/>
              </w:rPr>
            </w:rPrChange>
          </w:rPr>
          <w:t xml:space="preserve"> to return to the previous page without storing the document.</w:t>
        </w:r>
      </w:ins>
    </w:p>
    <w:p w14:paraId="658E1B82" w14:textId="730F8424" w:rsidR="007C152D" w:rsidRPr="007F739A" w:rsidRDefault="007C152D" w:rsidP="00F271A7">
      <w:pPr>
        <w:rPr>
          <w:ins w:id="14058" w:author="Alina Frey" w:date="2017-11-17T14:19:00Z"/>
          <w:color w:val="auto"/>
          <w:rPrChange w:id="14059" w:author="Alina Frey" w:date="2017-11-20T10:06:00Z">
            <w:rPr>
              <w:ins w:id="14060" w:author="Alina Frey" w:date="2017-11-17T14:19:00Z"/>
            </w:rPr>
          </w:rPrChange>
        </w:rPr>
      </w:pPr>
      <w:ins w:id="14061" w:author="Alina Frey" w:date="2017-11-17T13:45:00Z">
        <w:r w:rsidRPr="007F739A">
          <w:rPr>
            <w:color w:val="auto"/>
            <w:rPrChange w:id="14062" w:author="Alina Frey" w:date="2017-11-20T10:06:00Z">
              <w:rPr/>
            </w:rPrChange>
          </w:rPr>
          <w:t xml:space="preserve">Just as a note, any file that was exported to the </w:t>
        </w:r>
      </w:ins>
      <w:ins w:id="14063" w:author="Alina Frey" w:date="2017-11-21T09:23:00Z">
        <w:r w:rsidR="00E64A05" w:rsidRPr="004F7369">
          <w:rPr>
            <w:color w:val="auto"/>
            <w:rPrChange w:id="14064" w:author="Alina Frey" w:date="2017-11-21T09:23:00Z">
              <w:rPr>
                <w:rStyle w:val="Alina-CodeChar"/>
                <w:b/>
              </w:rPr>
            </w:rPrChange>
          </w:rPr>
          <w:t>CDA export folder (</w:t>
        </w:r>
        <w:r w:rsidR="00E64A05" w:rsidRPr="00465522">
          <w:rPr>
            <w:rStyle w:val="Alina-CodeChar"/>
            <w:b/>
          </w:rPr>
          <w:t>c:\cda\outgoing</w:t>
        </w:r>
        <w:r w:rsidR="00E64A05" w:rsidRPr="004F7369">
          <w:rPr>
            <w:color w:val="auto"/>
            <w:rPrChange w:id="14065" w:author="Alina Frey" w:date="2017-11-21T09:23:00Z">
              <w:rPr>
                <w:rStyle w:val="Alina-CodeChar"/>
                <w:b/>
              </w:rPr>
            </w:rPrChange>
          </w:rPr>
          <w:t>)</w:t>
        </w:r>
      </w:ins>
      <w:ins w:id="14066" w:author="Alina Frey" w:date="2017-11-17T13:45:00Z">
        <w:r w:rsidRPr="007F739A">
          <w:rPr>
            <w:color w:val="auto"/>
            <w:rPrChange w:id="14067" w:author="Alina Frey" w:date="2017-11-20T10:06:00Z">
              <w:rPr/>
            </w:rPrChange>
          </w:rPr>
          <w:t xml:space="preserve"> can be uploaded as well. That will create a duplicate record in the table of Clinical Exchange Documents.</w:t>
        </w:r>
      </w:ins>
    </w:p>
    <w:p w14:paraId="562585D5" w14:textId="4D40C7B9" w:rsidR="00564B46" w:rsidRPr="007F739A" w:rsidRDefault="00B00ED2" w:rsidP="00B00ED2">
      <w:pPr>
        <w:spacing w:after="19" w:line="252" w:lineRule="auto"/>
        <w:ind w:left="-5" w:hanging="10"/>
        <w:rPr>
          <w:ins w:id="14068" w:author="Alina Frey" w:date="2017-11-17T15:15:00Z"/>
          <w:rFonts w:eastAsia="Times New Roman" w:cs="Times New Roman"/>
          <w:color w:val="auto"/>
          <w:rPrChange w:id="14069" w:author="Alina Frey" w:date="2017-11-20T10:06:00Z">
            <w:rPr>
              <w:ins w:id="14070" w:author="Alina Frey" w:date="2017-11-17T15:15:00Z"/>
              <w:rFonts w:eastAsia="Times New Roman" w:cs="Times New Roman"/>
            </w:rPr>
          </w:rPrChange>
        </w:rPr>
      </w:pPr>
      <w:ins w:id="14071" w:author="Alina Frey" w:date="2017-11-17T14:19:00Z">
        <w:r w:rsidRPr="007F739A">
          <w:rPr>
            <w:rFonts w:eastAsia="Times New Roman" w:cs="Times New Roman"/>
            <w:color w:val="auto"/>
            <w:rPrChange w:id="14072" w:author="Alina Frey" w:date="2017-11-20T10:06:00Z">
              <w:rPr>
                <w:rFonts w:eastAsia="Times New Roman" w:cs="Times New Roman"/>
              </w:rPr>
            </w:rPrChange>
          </w:rPr>
          <w:t xml:space="preserve">Upload will first enable the viewing of the document. </w:t>
        </w:r>
      </w:ins>
    </w:p>
    <w:p w14:paraId="184B0D6B" w14:textId="0D337DDD" w:rsidR="007378C3" w:rsidRPr="007F739A" w:rsidRDefault="00D30669">
      <w:pPr>
        <w:keepNext/>
        <w:spacing w:after="19" w:line="252" w:lineRule="auto"/>
        <w:ind w:left="-5" w:hanging="10"/>
        <w:rPr>
          <w:ins w:id="14073" w:author="Alina Frey" w:date="2017-11-17T15:16:00Z"/>
          <w:color w:val="auto"/>
          <w:rPrChange w:id="14074" w:author="Alina Frey" w:date="2017-11-20T10:06:00Z">
            <w:rPr>
              <w:ins w:id="14075" w:author="Alina Frey" w:date="2017-11-17T15:16:00Z"/>
            </w:rPr>
          </w:rPrChange>
        </w:rPr>
        <w:pPrChange w:id="14076" w:author="Alina Frey" w:date="2017-11-17T15:16:00Z">
          <w:pPr>
            <w:spacing w:after="19" w:line="252" w:lineRule="auto"/>
            <w:ind w:left="-5" w:hanging="10"/>
          </w:pPr>
        </w:pPrChange>
      </w:pPr>
      <w:ins w:id="14077" w:author="Alina Frey" w:date="2017-11-20T17:01:00Z">
        <w:r>
          <w:rPr>
            <w:noProof/>
          </w:rPr>
          <w:lastRenderedPageBreak/>
          <mc:AlternateContent>
            <mc:Choice Requires="wps">
              <w:drawing>
                <wp:anchor distT="0" distB="0" distL="114300" distR="114300" simplePos="0" relativeHeight="251674624" behindDoc="0" locked="0" layoutInCell="1" allowOverlap="1" wp14:anchorId="454E9A62" wp14:editId="6FAE7601">
                  <wp:simplePos x="0" y="0"/>
                  <wp:positionH relativeFrom="column">
                    <wp:posOffset>5537200</wp:posOffset>
                  </wp:positionH>
                  <wp:positionV relativeFrom="paragraph">
                    <wp:posOffset>2946400</wp:posOffset>
                  </wp:positionV>
                  <wp:extent cx="306070" cy="202565"/>
                  <wp:effectExtent l="38100" t="19050" r="17780" b="45085"/>
                  <wp:wrapNone/>
                  <wp:docPr id="450" name="Straight Arrow Connector 450"/>
                  <wp:cNvGraphicFramePr/>
                  <a:graphic xmlns:a="http://schemas.openxmlformats.org/drawingml/2006/main">
                    <a:graphicData uri="http://schemas.microsoft.com/office/word/2010/wordprocessingShape">
                      <wps:wsp>
                        <wps:cNvCnPr/>
                        <wps:spPr>
                          <a:xfrm flipH="1">
                            <a:off x="0" y="0"/>
                            <a:ext cx="306070" cy="202565"/>
                          </a:xfrm>
                          <a:prstGeom prst="straightConnector1">
                            <a:avLst/>
                          </a:prstGeom>
                          <a:ln w="28575">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3204362" id="Straight Arrow Connector 450" o:spid="_x0000_s1026" type="#_x0000_t32" style="position:absolute;margin-left:436pt;margin-top:232pt;width:24.1pt;height:15.95pt;flip:x;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" strokecolor="red" strokeweight="2.25pt">
                  <v:stroke endarrow="block" joinstyle="miter"/>
                </v:shape>
              </w:pict>
            </mc:Fallback>
          </mc:AlternateContent>
        </w:r>
      </w:ins>
      <w:r w:rsidR="00323DEB" w:rsidRPr="007F739A">
        <w:rPr>
          <w:rStyle w:val="CommentReference"/>
          <w:color w:val="auto"/>
          <w:rPrChange w:id="14078" w:author="Alina Frey" w:date="2017-11-20T10:06:00Z">
            <w:rPr>
              <w:rStyle w:val="CommentReference"/>
            </w:rPr>
          </w:rPrChange>
        </w:rPr>
        <w:commentReference w:id="14079"/>
      </w:r>
      <w:ins w:id="14080" w:author="Alina Frey" w:date="2017-11-20T17:00:00Z">
        <w:r>
          <w:rPr>
            <w:noProof/>
          </w:rPr>
          <w:drawing>
            <wp:inline distT="0" distB="0" distL="0" distR="0" wp14:anchorId="477072AF" wp14:editId="28B8A520">
              <wp:extent cx="5943600" cy="3479800"/>
              <wp:effectExtent l="0" t="0" r="0" b="635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943600" cy="3479800"/>
                      </a:xfrm>
                      <a:prstGeom prst="rect">
                        <a:avLst/>
                      </a:prstGeom>
                    </pic:spPr>
                  </pic:pic>
                </a:graphicData>
              </a:graphic>
            </wp:inline>
          </w:drawing>
        </w:r>
      </w:ins>
    </w:p>
    <w:p w14:paraId="493AE6BD" w14:textId="5F7D2B90" w:rsidR="00564B46" w:rsidRPr="00CF2303" w:rsidRDefault="007378C3">
      <w:pPr>
        <w:pStyle w:val="Caption"/>
        <w:rPr>
          <w:ins w:id="14081" w:author="Alina Frey" w:date="2017-11-17T15:15:00Z"/>
          <w:rFonts w:eastAsia="Times New Roman" w:cs="Times New Roman"/>
        </w:rPr>
        <w:pPrChange w:id="14082" w:author="Alina Frey" w:date="2017-11-17T15:16:00Z">
          <w:pPr>
            <w:spacing w:after="19" w:line="252" w:lineRule="auto"/>
            <w:ind w:left="-5" w:hanging="10"/>
          </w:pPr>
        </w:pPrChange>
      </w:pPr>
      <w:bookmarkStart w:id="14083" w:name="_Toc498937573"/>
      <w:bookmarkStart w:id="14084" w:name="_Toc498942421"/>
      <w:bookmarkStart w:id="14085" w:name="_Toc498939088"/>
      <w:bookmarkStart w:id="14086" w:name="_Toc499024661"/>
      <w:ins w:id="14087" w:author="Alina Frey" w:date="2017-11-17T15:16:00Z">
        <w:r w:rsidRPr="00CF2303">
          <w:t xml:space="preserve">Figure </w:t>
        </w:r>
        <w:r w:rsidRPr="00CF2303">
          <w:fldChar w:fldCharType="begin"/>
        </w:r>
        <w:r w:rsidRPr="00CF2303">
          <w:instrText xml:space="preserve"> SEQ Figure \* ARABIC </w:instrText>
        </w:r>
      </w:ins>
      <w:r w:rsidRPr="00CF2303">
        <w:fldChar w:fldCharType="separate"/>
      </w:r>
      <w:ins w:id="14088" w:author="Alina Frey [2]" w:date="2017-11-21T10:58:00Z">
        <w:r w:rsidR="003B7B8C">
          <w:rPr>
            <w:noProof/>
          </w:rPr>
          <w:t>197</w:t>
        </w:r>
      </w:ins>
      <w:ins w:id="14089" w:author="Alina Frey" w:date="2017-11-17T15:16:00Z">
        <w:r w:rsidRPr="00CF2303">
          <w:fldChar w:fldCharType="end"/>
        </w:r>
        <w:r w:rsidRPr="00CF2303">
          <w:t>: Clinical Exchange Documents</w:t>
        </w:r>
      </w:ins>
      <w:ins w:id="14090" w:author="Alina Frey" w:date="2017-11-21T10:38:00Z">
        <w:r w:rsidR="006B1325">
          <w:t xml:space="preserve"> – </w:t>
        </w:r>
      </w:ins>
      <w:ins w:id="14091" w:author="Alina Frey" w:date="2017-11-17T15:16:00Z">
        <w:r w:rsidRPr="00CF2303">
          <w:t xml:space="preserve">Review uploaded </w:t>
        </w:r>
        <w:r w:rsidRPr="00795D08">
          <w:t>document</w:t>
        </w:r>
      </w:ins>
      <w:bookmarkEnd w:id="14083"/>
      <w:bookmarkEnd w:id="14084"/>
      <w:bookmarkEnd w:id="14085"/>
      <w:bookmarkEnd w:id="14086"/>
    </w:p>
    <w:p w14:paraId="6DDE2BA8" w14:textId="29DDAEFB" w:rsidR="00B00ED2" w:rsidRPr="007F739A" w:rsidRDefault="00B00ED2" w:rsidP="00B00ED2">
      <w:pPr>
        <w:spacing w:after="19" w:line="252" w:lineRule="auto"/>
        <w:ind w:left="-5" w:hanging="10"/>
        <w:rPr>
          <w:ins w:id="14092" w:author="Alina Frey" w:date="2017-11-17T15:17:00Z"/>
          <w:rFonts w:eastAsia="Times New Roman" w:cs="Times New Roman"/>
          <w:color w:val="auto"/>
          <w:rPrChange w:id="14093" w:author="Alina Frey" w:date="2017-11-20T10:06:00Z">
            <w:rPr>
              <w:ins w:id="14094" w:author="Alina Frey" w:date="2017-11-17T15:17:00Z"/>
              <w:rFonts w:eastAsia="Times New Roman" w:cs="Times New Roman"/>
            </w:rPr>
          </w:rPrChange>
        </w:rPr>
      </w:pPr>
      <w:ins w:id="14095" w:author="Alina Frey" w:date="2017-11-17T14:19:00Z">
        <w:r w:rsidRPr="007F739A">
          <w:rPr>
            <w:rFonts w:eastAsia="Times New Roman" w:cs="Times New Roman"/>
            <w:color w:val="auto"/>
            <w:rPrChange w:id="14096" w:author="Alina Frey" w:date="2017-11-20T10:06:00Z">
              <w:rPr>
                <w:rFonts w:eastAsia="Times New Roman" w:cs="Times New Roman"/>
              </w:rPr>
            </w:rPrChange>
          </w:rPr>
          <w:t xml:space="preserve">Clicking </w:t>
        </w:r>
        <w:r w:rsidRPr="007F739A">
          <w:rPr>
            <w:rFonts w:eastAsia="Times New Roman" w:cs="Times New Roman"/>
            <w:b/>
            <w:color w:val="auto"/>
            <w:rPrChange w:id="14097" w:author="Alina Frey" w:date="2017-11-20T10:06:00Z">
              <w:rPr>
                <w:rFonts w:eastAsia="Times New Roman" w:cs="Times New Roman"/>
                <w:b/>
              </w:rPr>
            </w:rPrChange>
          </w:rPr>
          <w:t xml:space="preserve">Continue </w:t>
        </w:r>
        <w:r w:rsidRPr="007F739A">
          <w:rPr>
            <w:rFonts w:eastAsia="Times New Roman" w:cs="Times New Roman"/>
            <w:color w:val="auto"/>
            <w:rPrChange w:id="14098" w:author="Alina Frey" w:date="2017-11-20T10:06:00Z">
              <w:rPr>
                <w:rFonts w:eastAsia="Times New Roman" w:cs="Times New Roman"/>
              </w:rPr>
            </w:rPrChange>
          </w:rPr>
          <w:t>will then allow the conformation of the current patient with the patient in the document.</w:t>
        </w:r>
      </w:ins>
    </w:p>
    <w:p w14:paraId="4E16A5C3" w14:textId="0087C7EC" w:rsidR="0034052E" w:rsidRPr="007F739A" w:rsidRDefault="00C46DE2">
      <w:pPr>
        <w:keepNext/>
        <w:spacing w:after="19" w:line="252" w:lineRule="auto"/>
        <w:ind w:left="-5" w:hanging="10"/>
        <w:rPr>
          <w:ins w:id="14099" w:author="Alina Frey" w:date="2017-11-17T15:17:00Z"/>
          <w:color w:val="auto"/>
          <w:rPrChange w:id="14100" w:author="Alina Frey" w:date="2017-11-20T10:06:00Z">
            <w:rPr>
              <w:ins w:id="14101" w:author="Alina Frey" w:date="2017-11-17T15:17:00Z"/>
            </w:rPr>
          </w:rPrChange>
        </w:rPr>
        <w:pPrChange w:id="14102" w:author="Alina Frey" w:date="2017-11-17T15:17:00Z">
          <w:pPr>
            <w:spacing w:after="19" w:line="252" w:lineRule="auto"/>
            <w:ind w:left="-5" w:hanging="10"/>
          </w:pPr>
        </w:pPrChange>
      </w:pPr>
      <w:ins w:id="14103" w:author="Alina Frey" w:date="2017-11-20T17:01:00Z">
        <w:r>
          <w:rPr>
            <w:noProof/>
          </w:rPr>
          <mc:AlternateContent>
            <mc:Choice Requires="wps">
              <w:drawing>
                <wp:anchor distT="0" distB="0" distL="114300" distR="114300" simplePos="0" relativeHeight="251676672" behindDoc="0" locked="0" layoutInCell="1" allowOverlap="1" wp14:anchorId="13053474" wp14:editId="4114C2EB">
                  <wp:simplePos x="0" y="0"/>
                  <wp:positionH relativeFrom="column">
                    <wp:posOffset>4826000</wp:posOffset>
                  </wp:positionH>
                  <wp:positionV relativeFrom="paragraph">
                    <wp:posOffset>1645920</wp:posOffset>
                  </wp:positionV>
                  <wp:extent cx="209550" cy="476250"/>
                  <wp:effectExtent l="19050" t="38100" r="57150" b="19050"/>
                  <wp:wrapNone/>
                  <wp:docPr id="452" name="Straight Arrow Connector 452"/>
                  <wp:cNvGraphicFramePr/>
                  <a:graphic xmlns:a="http://schemas.openxmlformats.org/drawingml/2006/main">
                    <a:graphicData uri="http://schemas.microsoft.com/office/word/2010/wordprocessingShape">
                      <wps:wsp>
                        <wps:cNvCnPr/>
                        <wps:spPr>
                          <a:xfrm flipV="1">
                            <a:off x="0" y="0"/>
                            <a:ext cx="209550" cy="476250"/>
                          </a:xfrm>
                          <a:prstGeom prst="straightConnector1">
                            <a:avLst/>
                          </a:prstGeom>
                          <a:ln w="28575">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0DE3DE" id="Straight Arrow Connector 452" o:spid="_x0000_s1026" type="#_x0000_t32" style="position:absolute;margin-left:380pt;margin-top:129.6pt;width:16.5pt;height:37.5pt;flip:y;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" strokecolor="red" strokeweight="2.25pt">
                  <v:stroke endarrow="block" joinstyle="miter"/>
                </v:shape>
              </w:pict>
            </mc:Fallback>
          </mc:AlternateContent>
        </w:r>
      </w:ins>
      <w:r w:rsidR="0073313B" w:rsidRPr="007F739A">
        <w:rPr>
          <w:rStyle w:val="CommentReference"/>
          <w:color w:val="auto"/>
          <w:rPrChange w:id="14104" w:author="Alina Frey" w:date="2017-11-20T10:06:00Z">
            <w:rPr>
              <w:rStyle w:val="CommentReference"/>
            </w:rPr>
          </w:rPrChange>
        </w:rPr>
        <w:commentReference w:id="14105"/>
      </w:r>
      <w:ins w:id="14106" w:author="Alina Frey" w:date="2017-11-20T17:01:00Z">
        <w:r>
          <w:rPr>
            <w:noProof/>
          </w:rPr>
          <w:drawing>
            <wp:inline distT="0" distB="0" distL="0" distR="0" wp14:anchorId="0A4D8E9B" wp14:editId="657FAC5E">
              <wp:extent cx="5943600" cy="2195830"/>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5943600" cy="2195830"/>
                      </a:xfrm>
                      <a:prstGeom prst="rect">
                        <a:avLst/>
                      </a:prstGeom>
                    </pic:spPr>
                  </pic:pic>
                </a:graphicData>
              </a:graphic>
            </wp:inline>
          </w:drawing>
        </w:r>
        <w:r w:rsidRPr="00C46DE2">
          <w:rPr>
            <w:noProof/>
          </w:rPr>
          <w:t xml:space="preserve"> </w:t>
        </w:r>
      </w:ins>
    </w:p>
    <w:p w14:paraId="388E9E7D" w14:textId="26CEF682" w:rsidR="0085629B" w:rsidRPr="00CF2303" w:rsidRDefault="0034052E">
      <w:pPr>
        <w:pStyle w:val="Caption"/>
        <w:rPr>
          <w:ins w:id="14107" w:author="Alina Frey" w:date="2017-11-17T14:19:00Z"/>
        </w:rPr>
        <w:pPrChange w:id="14108" w:author="Alina Frey" w:date="2017-11-17T15:17:00Z">
          <w:pPr>
            <w:spacing w:after="19" w:line="252" w:lineRule="auto"/>
            <w:ind w:left="-5" w:hanging="10"/>
          </w:pPr>
        </w:pPrChange>
      </w:pPr>
      <w:bookmarkStart w:id="14109" w:name="_Toc498937574"/>
      <w:bookmarkStart w:id="14110" w:name="_Toc498942422"/>
      <w:bookmarkStart w:id="14111" w:name="_Toc498939089"/>
      <w:bookmarkStart w:id="14112" w:name="_Toc499024662"/>
      <w:ins w:id="14113" w:author="Alina Frey" w:date="2017-11-17T15:17:00Z">
        <w:r w:rsidRPr="00CF2303">
          <w:t xml:space="preserve">Figure </w:t>
        </w:r>
        <w:r w:rsidRPr="00CF2303">
          <w:fldChar w:fldCharType="begin"/>
        </w:r>
        <w:r w:rsidRPr="00CF2303">
          <w:instrText xml:space="preserve"> SEQ Figure \* ARABIC </w:instrText>
        </w:r>
      </w:ins>
      <w:r w:rsidRPr="00CF2303">
        <w:fldChar w:fldCharType="separate"/>
      </w:r>
      <w:ins w:id="14114" w:author="Alina Frey [2]" w:date="2017-11-21T10:58:00Z">
        <w:r w:rsidR="003B7B8C">
          <w:rPr>
            <w:noProof/>
          </w:rPr>
          <w:t>198</w:t>
        </w:r>
      </w:ins>
      <w:ins w:id="14115" w:author="Alina Frey" w:date="2017-11-17T15:17:00Z">
        <w:r w:rsidRPr="00CF2303">
          <w:fldChar w:fldCharType="end"/>
        </w:r>
        <w:r w:rsidRPr="00CF2303">
          <w:t>: Clinical Exchange Documents</w:t>
        </w:r>
      </w:ins>
      <w:ins w:id="14116" w:author="Alina Frey" w:date="2017-11-21T10:38:00Z">
        <w:r w:rsidR="006B1325">
          <w:t xml:space="preserve"> – </w:t>
        </w:r>
      </w:ins>
      <w:ins w:id="14117" w:author="Alina Frey" w:date="2017-11-17T15:17:00Z">
        <w:r w:rsidRPr="00CF2303">
          <w:t>Confirm Patient on upload</w:t>
        </w:r>
      </w:ins>
      <w:bookmarkEnd w:id="14109"/>
      <w:bookmarkEnd w:id="14110"/>
      <w:bookmarkEnd w:id="14111"/>
      <w:bookmarkEnd w:id="14112"/>
    </w:p>
    <w:p w14:paraId="2F86F9B5" w14:textId="4A920728" w:rsidR="00B00ED2" w:rsidRPr="007F739A" w:rsidRDefault="00765DE5">
      <w:pPr>
        <w:spacing w:after="19" w:line="252" w:lineRule="auto"/>
        <w:ind w:left="-15"/>
        <w:rPr>
          <w:ins w:id="14118" w:author="Alina Frey" w:date="2017-11-17T14:19:00Z"/>
          <w:color w:val="auto"/>
          <w:rPrChange w:id="14119" w:author="Alina Frey" w:date="2017-11-20T10:06:00Z">
            <w:rPr>
              <w:ins w:id="14120" w:author="Alina Frey" w:date="2017-11-17T14:19:00Z"/>
            </w:rPr>
          </w:rPrChange>
        </w:rPr>
        <w:pPrChange w:id="14121" w:author="Alina Frey" w:date="2017-11-17T15:17:00Z">
          <w:pPr>
            <w:spacing w:after="19" w:line="252" w:lineRule="auto"/>
            <w:ind w:left="-5" w:hanging="10"/>
          </w:pPr>
        </w:pPrChange>
      </w:pPr>
      <w:ins w:id="14122" w:author="Alina Frey" w:date="2017-11-17T15:17:00Z">
        <w:r w:rsidRPr="007F739A">
          <w:rPr>
            <w:rFonts w:eastAsia="Times New Roman" w:cs="Times New Roman"/>
            <w:color w:val="auto"/>
            <w:rPrChange w:id="14123" w:author="Alina Frey" w:date="2017-11-20T10:06:00Z">
              <w:rPr>
                <w:rFonts w:eastAsia="Times New Roman" w:cs="Times New Roman"/>
              </w:rPr>
            </w:rPrChange>
          </w:rPr>
          <w:t>The user is redire</w:t>
        </w:r>
      </w:ins>
      <w:ins w:id="14124" w:author="Alina Frey" w:date="2017-11-17T15:18:00Z">
        <w:r w:rsidRPr="007F739A">
          <w:rPr>
            <w:rFonts w:eastAsia="Times New Roman" w:cs="Times New Roman"/>
            <w:color w:val="auto"/>
            <w:rPrChange w:id="14125" w:author="Alina Frey" w:date="2017-11-20T10:06:00Z">
              <w:rPr>
                <w:rFonts w:eastAsia="Times New Roman" w:cs="Times New Roman"/>
              </w:rPr>
            </w:rPrChange>
          </w:rPr>
          <w:t>cted to t</w:t>
        </w:r>
      </w:ins>
      <w:ins w:id="14126" w:author="Alina Frey" w:date="2017-11-17T14:19:00Z">
        <w:r w:rsidR="00B00ED2" w:rsidRPr="007F739A">
          <w:rPr>
            <w:rFonts w:eastAsia="Times New Roman" w:cs="Times New Roman"/>
            <w:color w:val="auto"/>
            <w:rPrChange w:id="14127" w:author="Alina Frey" w:date="2017-11-20T10:06:00Z">
              <w:rPr>
                <w:rFonts w:eastAsia="Times New Roman" w:cs="Times New Roman"/>
              </w:rPr>
            </w:rPrChange>
          </w:rPr>
          <w:t xml:space="preserve">he </w:t>
        </w:r>
        <w:r w:rsidR="00B00ED2" w:rsidRPr="007F739A">
          <w:rPr>
            <w:rFonts w:eastAsia="Times New Roman" w:cs="Times New Roman"/>
            <w:b/>
            <w:color w:val="auto"/>
            <w:rPrChange w:id="14128" w:author="Alina Frey" w:date="2017-11-20T10:06:00Z">
              <w:rPr>
                <w:rFonts w:eastAsia="Times New Roman" w:cs="Times New Roman"/>
                <w:b/>
              </w:rPr>
            </w:rPrChange>
          </w:rPr>
          <w:t>Select Data To Import</w:t>
        </w:r>
        <w:r w:rsidR="00B00ED2" w:rsidRPr="007F739A">
          <w:rPr>
            <w:rFonts w:eastAsia="Times New Roman" w:cs="Times New Roman"/>
            <w:color w:val="auto"/>
            <w:rPrChange w:id="14129" w:author="Alina Frey" w:date="2017-11-20T10:06:00Z">
              <w:rPr>
                <w:rFonts w:eastAsia="Times New Roman" w:cs="Times New Roman"/>
              </w:rPr>
            </w:rPrChange>
          </w:rPr>
          <w:t xml:space="preserve"> window</w:t>
        </w:r>
      </w:ins>
      <w:ins w:id="14130" w:author="Alina Frey" w:date="2017-11-17T15:18:00Z">
        <w:r w:rsidRPr="007F739A">
          <w:rPr>
            <w:rFonts w:eastAsia="Times New Roman" w:cs="Times New Roman"/>
            <w:color w:val="auto"/>
            <w:rPrChange w:id="14131" w:author="Alina Frey" w:date="2017-11-20T10:06:00Z">
              <w:rPr>
                <w:rFonts w:eastAsia="Times New Roman" w:cs="Times New Roman"/>
              </w:rPr>
            </w:rPrChange>
          </w:rPr>
          <w:t xml:space="preserve">, which </w:t>
        </w:r>
      </w:ins>
      <w:ins w:id="14132" w:author="Alina Frey" w:date="2017-11-17T14:19:00Z">
        <w:r w:rsidR="00B00ED2" w:rsidRPr="007F739A">
          <w:rPr>
            <w:rFonts w:eastAsia="Times New Roman" w:cs="Times New Roman"/>
            <w:color w:val="auto"/>
            <w:rPrChange w:id="14133" w:author="Alina Frey" w:date="2017-11-20T10:06:00Z">
              <w:rPr>
                <w:rFonts w:eastAsia="Times New Roman" w:cs="Times New Roman"/>
              </w:rPr>
            </w:rPrChange>
          </w:rPr>
          <w:t>allow</w:t>
        </w:r>
      </w:ins>
      <w:ins w:id="14134" w:author="Alina Frey" w:date="2017-11-17T15:18:00Z">
        <w:r w:rsidRPr="007F739A">
          <w:rPr>
            <w:rFonts w:eastAsia="Times New Roman" w:cs="Times New Roman"/>
            <w:color w:val="auto"/>
            <w:rPrChange w:id="14135" w:author="Alina Frey" w:date="2017-11-20T10:06:00Z">
              <w:rPr>
                <w:rFonts w:eastAsia="Times New Roman" w:cs="Times New Roman"/>
              </w:rPr>
            </w:rPrChange>
          </w:rPr>
          <w:t>s</w:t>
        </w:r>
      </w:ins>
      <w:ins w:id="14136" w:author="Alina Frey" w:date="2017-11-17T14:19:00Z">
        <w:r w:rsidR="00B00ED2" w:rsidRPr="007F739A">
          <w:rPr>
            <w:rFonts w:eastAsia="Times New Roman" w:cs="Times New Roman"/>
            <w:color w:val="auto"/>
            <w:rPrChange w:id="14137" w:author="Alina Frey" w:date="2017-11-20T10:06:00Z">
              <w:rPr>
                <w:rFonts w:eastAsia="Times New Roman" w:cs="Times New Roman"/>
              </w:rPr>
            </w:rPrChange>
          </w:rPr>
          <w:t xml:space="preserve"> the selection of the data elements to import, either by clicking on Select All, or checking the individual elements. Clicking </w:t>
        </w:r>
        <w:r w:rsidR="00B00ED2" w:rsidRPr="007F739A">
          <w:rPr>
            <w:rFonts w:eastAsia="Times New Roman" w:cs="Times New Roman"/>
            <w:b/>
            <w:color w:val="auto"/>
            <w:rPrChange w:id="14138" w:author="Alina Frey" w:date="2017-11-20T10:06:00Z">
              <w:rPr>
                <w:rFonts w:eastAsia="Times New Roman" w:cs="Times New Roman"/>
                <w:b/>
              </w:rPr>
            </w:rPrChange>
          </w:rPr>
          <w:t>Finish</w:t>
        </w:r>
        <w:r w:rsidR="00B00ED2" w:rsidRPr="007F739A">
          <w:rPr>
            <w:rFonts w:eastAsia="Times New Roman" w:cs="Times New Roman"/>
            <w:color w:val="auto"/>
            <w:rPrChange w:id="14139" w:author="Alina Frey" w:date="2017-11-20T10:06:00Z">
              <w:rPr>
                <w:rFonts w:eastAsia="Times New Roman" w:cs="Times New Roman"/>
              </w:rPr>
            </w:rPrChange>
          </w:rPr>
          <w:t xml:space="preserve"> will then import the selected data elements into a note.</w:t>
        </w:r>
      </w:ins>
    </w:p>
    <w:p w14:paraId="6826727D" w14:textId="299B2398" w:rsidR="00B00ED2" w:rsidRPr="007F739A" w:rsidRDefault="00CA1D58">
      <w:pPr>
        <w:keepNext/>
        <w:spacing w:after="19" w:line="252" w:lineRule="auto"/>
        <w:ind w:left="-5" w:hanging="10"/>
        <w:rPr>
          <w:ins w:id="14140" w:author="Alina Frey" w:date="2017-11-17T14:19:00Z"/>
          <w:color w:val="auto"/>
          <w:rPrChange w:id="14141" w:author="Alina Frey" w:date="2017-11-20T10:06:00Z">
            <w:rPr>
              <w:ins w:id="14142" w:author="Alina Frey" w:date="2017-11-17T14:19:00Z"/>
            </w:rPr>
          </w:rPrChange>
        </w:rPr>
        <w:pPrChange w:id="14143" w:author="Alina Frey" w:date="2017-11-17T15:21:00Z">
          <w:pPr>
            <w:keepNext/>
            <w:spacing w:after="73"/>
            <w:ind w:left="30"/>
          </w:pPr>
        </w:pPrChange>
      </w:pPr>
      <w:ins w:id="14144" w:author="Alina Frey" w:date="2017-11-20T17:02:00Z">
        <w:r>
          <w:rPr>
            <w:noProof/>
          </w:rPr>
          <w:lastRenderedPageBreak/>
          <mc:AlternateContent>
            <mc:Choice Requires="wps">
              <w:drawing>
                <wp:anchor distT="0" distB="0" distL="114300" distR="114300" simplePos="0" relativeHeight="251680768" behindDoc="0" locked="0" layoutInCell="1" allowOverlap="1" wp14:anchorId="4BBE9B98" wp14:editId="163E6AFC">
                  <wp:simplePos x="0" y="0"/>
                  <wp:positionH relativeFrom="column">
                    <wp:posOffset>5303520</wp:posOffset>
                  </wp:positionH>
                  <wp:positionV relativeFrom="paragraph">
                    <wp:posOffset>2178050</wp:posOffset>
                  </wp:positionV>
                  <wp:extent cx="411480" cy="241300"/>
                  <wp:effectExtent l="19050" t="19050" r="64770" b="44450"/>
                  <wp:wrapNone/>
                  <wp:docPr id="455" name="Straight Arrow Connector 455"/>
                  <wp:cNvGraphicFramePr/>
                  <a:graphic xmlns:a="http://schemas.openxmlformats.org/drawingml/2006/main">
                    <a:graphicData uri="http://schemas.microsoft.com/office/word/2010/wordprocessingShape">
                      <wps:wsp>
                        <wps:cNvCnPr/>
                        <wps:spPr>
                          <a:xfrm>
                            <a:off x="0" y="0"/>
                            <a:ext cx="411480" cy="241300"/>
                          </a:xfrm>
                          <a:prstGeom prst="straightConnector1">
                            <a:avLst/>
                          </a:prstGeom>
                          <a:ln w="28575">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E7BB0F6" id="Straight Arrow Connector 455" o:spid="_x0000_s1026" type="#_x0000_t32" style="position:absolute;margin-left:417.6pt;margin-top:171.5pt;width:32.4pt;height:19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" strokecolor="red" strokeweight="2.25pt">
                  <v:stroke endarrow="block" joinstyle="miter"/>
                </v:shape>
              </w:pict>
            </mc:Fallback>
          </mc:AlternateContent>
        </w:r>
        <w:r>
          <w:rPr>
            <w:noProof/>
          </w:rPr>
          <mc:AlternateContent>
            <mc:Choice Requires="wps">
              <w:drawing>
                <wp:anchor distT="0" distB="0" distL="114300" distR="114300" simplePos="0" relativeHeight="251678720" behindDoc="0" locked="0" layoutInCell="1" allowOverlap="1" wp14:anchorId="4959E381" wp14:editId="2C3FDBEA">
                  <wp:simplePos x="0" y="0"/>
                  <wp:positionH relativeFrom="column">
                    <wp:posOffset>4813300</wp:posOffset>
                  </wp:positionH>
                  <wp:positionV relativeFrom="paragraph">
                    <wp:posOffset>2209800</wp:posOffset>
                  </wp:positionV>
                  <wp:extent cx="306070" cy="202565"/>
                  <wp:effectExtent l="38100" t="19050" r="17780" b="45085"/>
                  <wp:wrapNone/>
                  <wp:docPr id="454" name="Straight Arrow Connector 454"/>
                  <wp:cNvGraphicFramePr/>
                  <a:graphic xmlns:a="http://schemas.openxmlformats.org/drawingml/2006/main">
                    <a:graphicData uri="http://schemas.microsoft.com/office/word/2010/wordprocessingShape">
                      <wps:wsp>
                        <wps:cNvCnPr/>
                        <wps:spPr>
                          <a:xfrm flipH="1">
                            <a:off x="0" y="0"/>
                            <a:ext cx="306070" cy="202565"/>
                          </a:xfrm>
                          <a:prstGeom prst="straightConnector1">
                            <a:avLst/>
                          </a:prstGeom>
                          <a:ln w="28575">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D7465DF" id="Straight Arrow Connector 454" o:spid="_x0000_s1026" type="#_x0000_t32" style="position:absolute;margin-left:379pt;margin-top:174pt;width:24.1pt;height:15.95pt;flip:x;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" strokecolor="red" strokeweight="2.25pt">
                  <v:stroke endarrow="block" joinstyle="miter"/>
                </v:shape>
              </w:pict>
            </mc:Fallback>
          </mc:AlternateContent>
        </w:r>
      </w:ins>
      <w:r w:rsidR="00297C45" w:rsidRPr="007F739A">
        <w:rPr>
          <w:rStyle w:val="CommentReference"/>
          <w:color w:val="auto"/>
          <w:rPrChange w:id="14145" w:author="Alina Frey" w:date="2017-11-20T10:06:00Z">
            <w:rPr>
              <w:rStyle w:val="CommentReference"/>
            </w:rPr>
          </w:rPrChange>
        </w:rPr>
        <w:commentReference w:id="14146"/>
      </w:r>
      <w:ins w:id="14147" w:author="Alina Frey" w:date="2017-11-20T17:02:00Z">
        <w:r>
          <w:rPr>
            <w:noProof/>
          </w:rPr>
          <w:drawing>
            <wp:inline distT="0" distB="0" distL="0" distR="0" wp14:anchorId="5042C174" wp14:editId="2C86465D">
              <wp:extent cx="5943600" cy="2788920"/>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5943600" cy="2788920"/>
                      </a:xfrm>
                      <a:prstGeom prst="rect">
                        <a:avLst/>
                      </a:prstGeom>
                    </pic:spPr>
                  </pic:pic>
                </a:graphicData>
              </a:graphic>
            </wp:inline>
          </w:drawing>
        </w:r>
      </w:ins>
    </w:p>
    <w:p w14:paraId="2603082B" w14:textId="074210D2" w:rsidR="00B00ED2" w:rsidRPr="007F739A" w:rsidRDefault="00B00ED2" w:rsidP="00B00ED2">
      <w:pPr>
        <w:pStyle w:val="Caption"/>
        <w:rPr>
          <w:ins w:id="14148" w:author="Alina Frey" w:date="2017-11-17T15:20:00Z"/>
        </w:rPr>
      </w:pPr>
      <w:bookmarkStart w:id="14149" w:name="_Toc498937575"/>
      <w:bookmarkStart w:id="14150" w:name="_Toc498942423"/>
      <w:bookmarkStart w:id="14151" w:name="_Toc498939090"/>
      <w:bookmarkStart w:id="14152" w:name="_Toc499024663"/>
      <w:ins w:id="14153" w:author="Alina Frey" w:date="2017-11-17T14:19:00Z">
        <w:r w:rsidRPr="007F739A">
          <w:t xml:space="preserve">Figure </w:t>
        </w:r>
        <w:r w:rsidRPr="007F739A">
          <w:rPr>
            <w:b w:val="0"/>
            <w:iCs w:val="0"/>
            <w:rPrChange w:id="14154" w:author="Alina Frey" w:date="2017-11-20T10:06:00Z">
              <w:rPr>
                <w:b w:val="0"/>
                <w:iCs w:val="0"/>
                <w:color w:val="44546A" w:themeColor="text2"/>
              </w:rPr>
            </w:rPrChange>
          </w:rPr>
          <w:fldChar w:fldCharType="begin"/>
        </w:r>
        <w:r w:rsidRPr="007F739A">
          <w:instrText xml:space="preserve"> SEQ Figure \* ARABIC </w:instrText>
        </w:r>
        <w:r w:rsidRPr="007F739A">
          <w:rPr>
            <w:b w:val="0"/>
            <w:iCs w:val="0"/>
            <w:rPrChange w:id="14155" w:author="Alina Frey" w:date="2017-11-20T10:06:00Z">
              <w:rPr>
                <w:b w:val="0"/>
                <w:iCs w:val="0"/>
                <w:color w:val="44546A" w:themeColor="text2"/>
              </w:rPr>
            </w:rPrChange>
          </w:rPr>
          <w:fldChar w:fldCharType="separate"/>
        </w:r>
      </w:ins>
      <w:ins w:id="14156" w:author="Alina Frey [2]" w:date="2017-11-21T10:58:00Z">
        <w:r w:rsidR="003B7B8C">
          <w:rPr>
            <w:noProof/>
          </w:rPr>
          <w:t>199</w:t>
        </w:r>
      </w:ins>
      <w:ins w:id="14157" w:author="Alina Frey" w:date="2017-11-17T14:19:00Z">
        <w:r w:rsidRPr="007F739A">
          <w:rPr>
            <w:b w:val="0"/>
            <w:iCs w:val="0"/>
            <w:rPrChange w:id="14158" w:author="Alina Frey" w:date="2017-11-20T10:06:00Z">
              <w:rPr>
                <w:b w:val="0"/>
                <w:iCs w:val="0"/>
                <w:color w:val="44546A" w:themeColor="text2"/>
              </w:rPr>
            </w:rPrChange>
          </w:rPr>
          <w:fldChar w:fldCharType="end"/>
        </w:r>
        <w:r w:rsidRPr="007F739A">
          <w:t>: Select Data to Import</w:t>
        </w:r>
      </w:ins>
      <w:bookmarkEnd w:id="14149"/>
      <w:bookmarkEnd w:id="14150"/>
      <w:bookmarkEnd w:id="14151"/>
      <w:bookmarkEnd w:id="14152"/>
    </w:p>
    <w:p w14:paraId="427BAAEF" w14:textId="36AA76C8" w:rsidR="003525FD" w:rsidRPr="007F739A" w:rsidRDefault="003525FD" w:rsidP="003525FD">
      <w:pPr>
        <w:rPr>
          <w:ins w:id="14159" w:author="Alina Frey" w:date="2017-11-17T15:20:00Z"/>
          <w:color w:val="auto"/>
          <w:rPrChange w:id="14160" w:author="Alina Frey" w:date="2017-11-20T10:06:00Z">
            <w:rPr>
              <w:ins w:id="14161" w:author="Alina Frey" w:date="2017-11-17T15:20:00Z"/>
            </w:rPr>
          </w:rPrChange>
        </w:rPr>
      </w:pPr>
      <w:ins w:id="14162" w:author="Alina Frey" w:date="2017-11-17T15:20:00Z">
        <w:r w:rsidRPr="007F739A">
          <w:rPr>
            <w:color w:val="auto"/>
            <w:rPrChange w:id="14163" w:author="Alina Frey" w:date="2017-11-20T10:06:00Z">
              <w:rPr/>
            </w:rPrChange>
          </w:rPr>
          <w:t xml:space="preserve">The user is </w:t>
        </w:r>
        <w:r w:rsidR="006432EF" w:rsidRPr="007F739A">
          <w:rPr>
            <w:color w:val="auto"/>
            <w:rPrChange w:id="14164" w:author="Alina Frey" w:date="2017-11-20T10:06:00Z">
              <w:rPr/>
            </w:rPrChange>
          </w:rPr>
          <w:t xml:space="preserve">asked to enter the </w:t>
        </w:r>
      </w:ins>
      <w:ins w:id="14165" w:author="Alina Frey" w:date="2017-11-17T15:21:00Z">
        <w:r w:rsidR="00A97D2E" w:rsidRPr="007F739A">
          <w:rPr>
            <w:color w:val="auto"/>
            <w:rPrChange w:id="14166" w:author="Alina Frey" w:date="2017-11-20T10:06:00Z">
              <w:rPr/>
            </w:rPrChange>
          </w:rPr>
          <w:t>electronic signature to Sign the document.</w:t>
        </w:r>
      </w:ins>
    </w:p>
    <w:p w14:paraId="0695287A" w14:textId="77777777" w:rsidR="00A97D2E" w:rsidRPr="007F739A" w:rsidRDefault="006432EF">
      <w:pPr>
        <w:keepNext/>
        <w:spacing w:after="19" w:line="252" w:lineRule="auto"/>
        <w:ind w:left="-5" w:hanging="10"/>
        <w:rPr>
          <w:ins w:id="14167" w:author="Alina Frey" w:date="2017-11-17T15:21:00Z"/>
          <w:color w:val="auto"/>
          <w:rPrChange w:id="14168" w:author="Alina Frey" w:date="2017-11-20T10:06:00Z">
            <w:rPr>
              <w:ins w:id="14169" w:author="Alina Frey" w:date="2017-11-17T15:21:00Z"/>
            </w:rPr>
          </w:rPrChange>
        </w:rPr>
        <w:pPrChange w:id="14170" w:author="Alina Frey" w:date="2017-11-17T15:21:00Z">
          <w:pPr/>
        </w:pPrChange>
      </w:pPr>
      <w:ins w:id="14171" w:author="Alina Frey" w:date="2017-11-17T15:20:00Z">
        <w:r w:rsidRPr="007F739A">
          <w:rPr>
            <w:noProof/>
            <w:color w:val="auto"/>
            <w:rPrChange w:id="14172" w:author="Alina Frey" w:date="2017-11-20T10:06:00Z">
              <w:rPr>
                <w:noProof/>
              </w:rPr>
            </w:rPrChange>
          </w:rPr>
          <w:drawing>
            <wp:inline distT="0" distB="0" distL="0" distR="0" wp14:anchorId="09E1E42A" wp14:editId="57CA7597">
              <wp:extent cx="3181350" cy="122525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3199463" cy="1232226"/>
                      </a:xfrm>
                      <a:prstGeom prst="rect">
                        <a:avLst/>
                      </a:prstGeom>
                    </pic:spPr>
                  </pic:pic>
                </a:graphicData>
              </a:graphic>
            </wp:inline>
          </w:drawing>
        </w:r>
      </w:ins>
    </w:p>
    <w:p w14:paraId="71B2AAFE" w14:textId="79F6CBCB" w:rsidR="006432EF" w:rsidRPr="007F739A" w:rsidRDefault="00A97D2E" w:rsidP="00A97D2E">
      <w:pPr>
        <w:pStyle w:val="Caption"/>
        <w:rPr>
          <w:ins w:id="14173" w:author="Alina Frey" w:date="2017-11-17T15:23:00Z"/>
        </w:rPr>
      </w:pPr>
      <w:bookmarkStart w:id="14174" w:name="_Toc498937576"/>
      <w:bookmarkStart w:id="14175" w:name="_Toc498942424"/>
      <w:bookmarkStart w:id="14176" w:name="_Toc498939091"/>
      <w:bookmarkStart w:id="14177" w:name="_Toc499024664"/>
      <w:ins w:id="14178" w:author="Alina Frey" w:date="2017-11-17T15:21:00Z">
        <w:r w:rsidRPr="007F739A">
          <w:t xml:space="preserve">Figure </w:t>
        </w:r>
        <w:r w:rsidRPr="00CF2303">
          <w:fldChar w:fldCharType="begin"/>
        </w:r>
        <w:r w:rsidRPr="007F739A">
          <w:instrText xml:space="preserve"> SEQ Figure \* ARABIC </w:instrText>
        </w:r>
      </w:ins>
      <w:r w:rsidRPr="00CF2303">
        <w:fldChar w:fldCharType="separate"/>
      </w:r>
      <w:ins w:id="14179" w:author="Alina Frey [2]" w:date="2017-11-21T10:58:00Z">
        <w:r w:rsidR="003B7B8C">
          <w:rPr>
            <w:noProof/>
          </w:rPr>
          <w:t>200</w:t>
        </w:r>
      </w:ins>
      <w:ins w:id="14180" w:author="Alina Frey" w:date="2017-11-17T15:21:00Z">
        <w:r w:rsidRPr="00CF2303">
          <w:fldChar w:fldCharType="end"/>
        </w:r>
        <w:r w:rsidRPr="007F739A">
          <w:t>: Electronic Signature for uploading clinical document</w:t>
        </w:r>
      </w:ins>
      <w:bookmarkEnd w:id="14174"/>
      <w:bookmarkEnd w:id="14175"/>
      <w:bookmarkEnd w:id="14176"/>
      <w:bookmarkEnd w:id="14177"/>
    </w:p>
    <w:p w14:paraId="68D43AF2" w14:textId="22B504B7" w:rsidR="00AD55EE" w:rsidRPr="007F739A" w:rsidRDefault="00AD55EE" w:rsidP="00AD55EE">
      <w:pPr>
        <w:rPr>
          <w:ins w:id="14181" w:author="Alina Frey" w:date="2017-11-17T15:25:00Z"/>
          <w:color w:val="auto"/>
          <w:rPrChange w:id="14182" w:author="Alina Frey" w:date="2017-11-20T10:06:00Z">
            <w:rPr>
              <w:ins w:id="14183" w:author="Alina Frey" w:date="2017-11-17T15:25:00Z"/>
            </w:rPr>
          </w:rPrChange>
        </w:rPr>
      </w:pPr>
      <w:ins w:id="14184" w:author="Alina Frey" w:date="2017-11-17T15:23:00Z">
        <w:r w:rsidRPr="007F739A">
          <w:rPr>
            <w:color w:val="auto"/>
            <w:rPrChange w:id="14185" w:author="Alina Frey" w:date="2017-11-20T10:06:00Z">
              <w:rPr/>
            </w:rPrChange>
          </w:rPr>
          <w:t>Upon a successful upload, the user is redirected back to Clinical Exchange Documents screen</w:t>
        </w:r>
        <w:r w:rsidR="006174CA" w:rsidRPr="007F739A">
          <w:rPr>
            <w:color w:val="auto"/>
            <w:rPrChange w:id="14186" w:author="Alina Frey" w:date="2017-11-20T10:06:00Z">
              <w:rPr/>
            </w:rPrChange>
          </w:rPr>
          <w:t>, which display</w:t>
        </w:r>
      </w:ins>
      <w:ins w:id="14187" w:author="Alina Frey" w:date="2017-11-17T15:24:00Z">
        <w:r w:rsidR="006174CA" w:rsidRPr="007F739A">
          <w:rPr>
            <w:color w:val="auto"/>
            <w:rPrChange w:id="14188" w:author="Alina Frey" w:date="2017-11-20T10:06:00Z">
              <w:rPr/>
            </w:rPrChange>
          </w:rPr>
          <w:t xml:space="preserve">s a success message, and the </w:t>
        </w:r>
      </w:ins>
      <w:ins w:id="14189" w:author="Alina Frey" w:date="2017-11-17T15:23:00Z">
        <w:r w:rsidRPr="007F739A">
          <w:rPr>
            <w:color w:val="auto"/>
            <w:rPrChange w:id="14190" w:author="Alina Frey" w:date="2017-11-20T10:06:00Z">
              <w:rPr/>
            </w:rPrChange>
          </w:rPr>
          <w:t>imported document</w:t>
        </w:r>
      </w:ins>
      <w:ins w:id="14191" w:author="Alina Frey" w:date="2017-11-17T15:24:00Z">
        <w:r w:rsidR="006174CA" w:rsidRPr="007F739A">
          <w:rPr>
            <w:color w:val="auto"/>
            <w:rPrChange w:id="14192" w:author="Alina Frey" w:date="2017-11-20T10:06:00Z">
              <w:rPr/>
            </w:rPrChange>
          </w:rPr>
          <w:t xml:space="preserve"> shows in the table of </w:t>
        </w:r>
        <w:r w:rsidR="00237568" w:rsidRPr="007F739A">
          <w:rPr>
            <w:color w:val="auto"/>
            <w:rPrChange w:id="14193" w:author="Alina Frey" w:date="2017-11-20T10:06:00Z">
              <w:rPr/>
            </w:rPrChange>
          </w:rPr>
          <w:t>clinical documents, with the Direction set to Inbound.</w:t>
        </w:r>
      </w:ins>
    </w:p>
    <w:p w14:paraId="1D421937" w14:textId="52402EF9" w:rsidR="00704A36" w:rsidRPr="007F739A" w:rsidRDefault="007F0FAE">
      <w:pPr>
        <w:keepNext/>
        <w:spacing w:after="19" w:line="252" w:lineRule="auto"/>
        <w:ind w:left="-5" w:hanging="10"/>
        <w:rPr>
          <w:ins w:id="14194" w:author="Alina Frey" w:date="2017-11-17T15:25:00Z"/>
          <w:color w:val="auto"/>
          <w:rPrChange w:id="14195" w:author="Alina Frey" w:date="2017-11-20T10:06:00Z">
            <w:rPr>
              <w:ins w:id="14196" w:author="Alina Frey" w:date="2017-11-17T15:25:00Z"/>
            </w:rPr>
          </w:rPrChange>
        </w:rPr>
        <w:pPrChange w:id="14197" w:author="Alina Frey" w:date="2017-11-17T15:26:00Z">
          <w:pPr/>
        </w:pPrChange>
      </w:pPr>
      <w:ins w:id="14198" w:author="Alina Frey" w:date="2017-11-20T17:04:00Z">
        <w:r>
          <w:rPr>
            <w:noProof/>
          </w:rPr>
          <w:lastRenderedPageBreak/>
          <mc:AlternateContent>
            <mc:Choice Requires="wps">
              <w:drawing>
                <wp:anchor distT="0" distB="0" distL="114300" distR="114300" simplePos="0" relativeHeight="251682816" behindDoc="0" locked="0" layoutInCell="1" allowOverlap="1" wp14:anchorId="68C87C12" wp14:editId="62893A8D">
                  <wp:simplePos x="0" y="0"/>
                  <wp:positionH relativeFrom="column">
                    <wp:posOffset>3086100</wp:posOffset>
                  </wp:positionH>
                  <wp:positionV relativeFrom="paragraph">
                    <wp:posOffset>202565</wp:posOffset>
                  </wp:positionV>
                  <wp:extent cx="346075" cy="0"/>
                  <wp:effectExtent l="0" t="95250" r="0" b="95250"/>
                  <wp:wrapNone/>
                  <wp:docPr id="457" name="Straight Arrow Connector 457"/>
                  <wp:cNvGraphicFramePr/>
                  <a:graphic xmlns:a="http://schemas.openxmlformats.org/drawingml/2006/main">
                    <a:graphicData uri="http://schemas.microsoft.com/office/word/2010/wordprocessingShape">
                      <wps:wsp>
                        <wps:cNvCnPr/>
                        <wps:spPr>
                          <a:xfrm flipH="1">
                            <a:off x="0" y="0"/>
                            <a:ext cx="346075" cy="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F0A4F47" id="Straight Arrow Connector 457" o:spid="_x0000_s1026" type="#_x0000_t32" style="position:absolute;margin-left:243pt;margin-top:15.95pt;width:27.25pt;height:0;flip:x;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" strokecolor="red" strokeweight="2.25pt">
                  <v:stroke endarrow="block" joinstyle="miter"/>
                </v:shape>
              </w:pict>
            </mc:Fallback>
          </mc:AlternateContent>
        </w:r>
        <w:r>
          <w:rPr>
            <w:noProof/>
          </w:rPr>
          <mc:AlternateContent>
            <mc:Choice Requires="wps">
              <w:drawing>
                <wp:anchor distT="0" distB="0" distL="114300" distR="114300" simplePos="0" relativeHeight="251684864" behindDoc="0" locked="0" layoutInCell="1" allowOverlap="1" wp14:anchorId="40E04B2D" wp14:editId="06EF487A">
                  <wp:simplePos x="0" y="0"/>
                  <wp:positionH relativeFrom="column">
                    <wp:posOffset>412750</wp:posOffset>
                  </wp:positionH>
                  <wp:positionV relativeFrom="paragraph">
                    <wp:posOffset>3714750</wp:posOffset>
                  </wp:positionV>
                  <wp:extent cx="279400" cy="171450"/>
                  <wp:effectExtent l="38100" t="38100" r="25400" b="19050"/>
                  <wp:wrapNone/>
                  <wp:docPr id="458" name="Straight Arrow Connector 458"/>
                  <wp:cNvGraphicFramePr/>
                  <a:graphic xmlns:a="http://schemas.openxmlformats.org/drawingml/2006/main">
                    <a:graphicData uri="http://schemas.microsoft.com/office/word/2010/wordprocessingShape">
                      <wps:wsp>
                        <wps:cNvCnPr/>
                        <wps:spPr>
                          <a:xfrm flipH="1" flipV="1">
                            <a:off x="0" y="0"/>
                            <a:ext cx="279400" cy="171450"/>
                          </a:xfrm>
                          <a:prstGeom prst="straightConnector1">
                            <a:avLst/>
                          </a:prstGeom>
                          <a:ln w="28575">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1A6F26B" id="Straight Arrow Connector 458" o:spid="_x0000_s1026" type="#_x0000_t32" style="position:absolute;margin-left:32.5pt;margin-top:292.5pt;width:22pt;height:13.5pt;flip:x y;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" strokecolor="red" strokeweight="2.25pt">
                  <v:stroke endarrow="block" joinstyle="miter"/>
                </v:shape>
              </w:pict>
            </mc:Fallback>
          </mc:AlternateContent>
        </w:r>
      </w:ins>
      <w:r w:rsidR="00BB6091" w:rsidRPr="007F739A">
        <w:rPr>
          <w:rStyle w:val="CommentReference"/>
          <w:color w:val="auto"/>
          <w:rPrChange w:id="14199" w:author="Alina Frey" w:date="2017-11-20T10:06:00Z">
            <w:rPr>
              <w:rStyle w:val="CommentReference"/>
            </w:rPr>
          </w:rPrChange>
        </w:rPr>
        <w:commentReference w:id="14200"/>
      </w:r>
      <w:ins w:id="14201" w:author="Alina Frey" w:date="2017-11-20T17:04:00Z">
        <w:r>
          <w:rPr>
            <w:noProof/>
          </w:rPr>
          <w:drawing>
            <wp:inline distT="0" distB="0" distL="0" distR="0" wp14:anchorId="0B3434B3" wp14:editId="448945DD">
              <wp:extent cx="5943600" cy="4802505"/>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5943600" cy="4802505"/>
                      </a:xfrm>
                      <a:prstGeom prst="rect">
                        <a:avLst/>
                      </a:prstGeom>
                    </pic:spPr>
                  </pic:pic>
                </a:graphicData>
              </a:graphic>
            </wp:inline>
          </w:drawing>
        </w:r>
        <w:r w:rsidRPr="007F0FAE">
          <w:rPr>
            <w:noProof/>
          </w:rPr>
          <w:t xml:space="preserve"> </w:t>
        </w:r>
      </w:ins>
    </w:p>
    <w:p w14:paraId="1582B53A" w14:textId="7F12E124" w:rsidR="00D244BB" w:rsidRPr="007F739A" w:rsidRDefault="00704A36">
      <w:pPr>
        <w:pStyle w:val="Caption"/>
        <w:rPr>
          <w:ins w:id="14202" w:author="Alina Frey" w:date="2017-11-17T14:19:00Z"/>
        </w:rPr>
      </w:pPr>
      <w:bookmarkStart w:id="14203" w:name="_Toc498937577"/>
      <w:bookmarkStart w:id="14204" w:name="_Toc498942425"/>
      <w:bookmarkStart w:id="14205" w:name="_Toc498939092"/>
      <w:bookmarkStart w:id="14206" w:name="_Toc499024665"/>
      <w:ins w:id="14207" w:author="Alina Frey" w:date="2017-11-17T15:25:00Z">
        <w:r w:rsidRPr="007F739A">
          <w:t xml:space="preserve">Figure </w:t>
        </w:r>
        <w:r w:rsidRPr="00CF2303">
          <w:fldChar w:fldCharType="begin"/>
        </w:r>
        <w:r w:rsidRPr="007F739A">
          <w:instrText xml:space="preserve"> SEQ Figure \* ARABIC </w:instrText>
        </w:r>
      </w:ins>
      <w:r w:rsidRPr="00CF2303">
        <w:fldChar w:fldCharType="separate"/>
      </w:r>
      <w:ins w:id="14208" w:author="Alina Frey [2]" w:date="2017-11-21T10:58:00Z">
        <w:r w:rsidR="003B7B8C">
          <w:rPr>
            <w:noProof/>
          </w:rPr>
          <w:t>201</w:t>
        </w:r>
      </w:ins>
      <w:ins w:id="14209" w:author="Alina Frey" w:date="2017-11-17T15:25:00Z">
        <w:r w:rsidRPr="00CF2303">
          <w:fldChar w:fldCharType="end"/>
        </w:r>
        <w:r w:rsidRPr="007F739A">
          <w:t>: Clinical Exchange Documents</w:t>
        </w:r>
      </w:ins>
      <w:ins w:id="14210" w:author="Alina Frey" w:date="2017-11-21T10:38:00Z">
        <w:r w:rsidR="006B1325">
          <w:t xml:space="preserve"> – </w:t>
        </w:r>
      </w:ins>
      <w:ins w:id="14211" w:author="Alina Frey" w:date="2017-11-17T15:25:00Z">
        <w:r w:rsidRPr="007F739A">
          <w:t>successful upload</w:t>
        </w:r>
      </w:ins>
      <w:bookmarkEnd w:id="14203"/>
      <w:bookmarkEnd w:id="14204"/>
      <w:bookmarkEnd w:id="14205"/>
      <w:bookmarkEnd w:id="14206"/>
    </w:p>
    <w:p w14:paraId="17C233A7" w14:textId="57732797" w:rsidR="007C152D" w:rsidRPr="007F739A" w:rsidRDefault="007C152D" w:rsidP="007C152D">
      <w:pPr>
        <w:pStyle w:val="Heading3"/>
        <w:numPr>
          <w:ilvl w:val="2"/>
          <w:numId w:val="0"/>
        </w:numPr>
        <w:spacing w:after="240"/>
        <w:ind w:left="864" w:hanging="864"/>
        <w:rPr>
          <w:ins w:id="14212" w:author="Alina Frey" w:date="2017-11-17T13:45:00Z"/>
          <w:color w:val="auto"/>
          <w:rPrChange w:id="14213" w:author="Alina Frey" w:date="2017-11-20T10:06:00Z">
            <w:rPr>
              <w:ins w:id="14214" w:author="Alina Frey" w:date="2017-11-17T13:45:00Z"/>
            </w:rPr>
          </w:rPrChange>
        </w:rPr>
      </w:pPr>
      <w:bookmarkStart w:id="14215" w:name="_Toc497816441"/>
      <w:bookmarkStart w:id="14216" w:name="_Toc498937673"/>
      <w:bookmarkStart w:id="14217" w:name="_Toc498942521"/>
      <w:bookmarkStart w:id="14218" w:name="_Toc498939188"/>
      <w:bookmarkStart w:id="14219" w:name="_Toc499024456"/>
      <w:ins w:id="14220" w:author="Alina Frey" w:date="2017-11-17T13:45:00Z">
        <w:r w:rsidRPr="007F739A">
          <w:rPr>
            <w:color w:val="auto"/>
            <w:rPrChange w:id="14221" w:author="Alina Frey" w:date="2017-11-20T10:06:00Z">
              <w:rPr/>
            </w:rPrChange>
          </w:rPr>
          <w:t xml:space="preserve">Send a Clinical </w:t>
        </w:r>
      </w:ins>
      <w:ins w:id="14222" w:author="Alina Frey" w:date="2017-11-17T14:19:00Z">
        <w:r w:rsidR="00B00ED2" w:rsidRPr="007F739A">
          <w:rPr>
            <w:color w:val="auto"/>
            <w:rPrChange w:id="14223" w:author="Alina Frey" w:date="2017-11-20T10:06:00Z">
              <w:rPr/>
            </w:rPrChange>
          </w:rPr>
          <w:t xml:space="preserve">Exchange </w:t>
        </w:r>
      </w:ins>
      <w:ins w:id="14224" w:author="Alina Frey" w:date="2017-11-17T13:45:00Z">
        <w:r w:rsidRPr="007F739A">
          <w:rPr>
            <w:color w:val="auto"/>
            <w:rPrChange w:id="14225" w:author="Alina Frey" w:date="2017-11-20T10:06:00Z">
              <w:rPr/>
            </w:rPrChange>
          </w:rPr>
          <w:t>Document</w:t>
        </w:r>
        <w:bookmarkEnd w:id="14215"/>
        <w:bookmarkEnd w:id="14216"/>
        <w:bookmarkEnd w:id="14217"/>
        <w:bookmarkEnd w:id="14218"/>
        <w:bookmarkEnd w:id="14219"/>
      </w:ins>
    </w:p>
    <w:p w14:paraId="1CCE51C8" w14:textId="4A6FA2D2" w:rsidR="0084704E" w:rsidRPr="007F739A" w:rsidRDefault="0084704E" w:rsidP="00F271A7">
      <w:pPr>
        <w:rPr>
          <w:ins w:id="14226" w:author="Alina Frey" w:date="2017-11-17T16:21:00Z"/>
          <w:color w:val="auto"/>
          <w:rPrChange w:id="14227" w:author="Alina Frey" w:date="2017-11-20T10:06:00Z">
            <w:rPr>
              <w:ins w:id="14228" w:author="Alina Frey" w:date="2017-11-17T16:21:00Z"/>
            </w:rPr>
          </w:rPrChange>
        </w:rPr>
      </w:pPr>
      <w:ins w:id="14229" w:author="Alina Frey" w:date="2017-11-17T16:21:00Z">
        <w:r w:rsidRPr="007F739A">
          <w:rPr>
            <w:rFonts w:eastAsia="Times New Roman" w:cs="Times New Roman"/>
            <w:color w:val="auto"/>
            <w:rPrChange w:id="14230" w:author="Alina Frey" w:date="2017-11-20T10:06:00Z">
              <w:rPr>
                <w:rFonts w:eastAsia="Times New Roman" w:cs="Times New Roman"/>
              </w:rPr>
            </w:rPrChange>
          </w:rPr>
          <w:t xml:space="preserve">Clicking </w:t>
        </w:r>
        <w:r w:rsidRPr="007F739A">
          <w:rPr>
            <w:rFonts w:eastAsia="Times New Roman" w:cs="Times New Roman"/>
            <w:b/>
            <w:color w:val="auto"/>
            <w:rPrChange w:id="14231" w:author="Alina Frey" w:date="2017-11-20T10:06:00Z">
              <w:rPr>
                <w:rFonts w:eastAsia="Times New Roman" w:cs="Times New Roman"/>
                <w:b/>
              </w:rPr>
            </w:rPrChange>
          </w:rPr>
          <w:t xml:space="preserve">Send Document </w:t>
        </w:r>
        <w:r w:rsidRPr="007F739A">
          <w:rPr>
            <w:rFonts w:eastAsia="Times New Roman" w:cs="Times New Roman"/>
            <w:color w:val="auto"/>
            <w:rPrChange w:id="14232" w:author="Alina Frey" w:date="2017-11-20T10:06:00Z">
              <w:rPr>
                <w:rFonts w:eastAsia="Times New Roman" w:cs="Times New Roman"/>
              </w:rPr>
            </w:rPrChange>
          </w:rPr>
          <w:t>(from the Clinical Exchange Documents page</w:t>
        </w:r>
        <w:r w:rsidRPr="007F739A">
          <w:rPr>
            <w:rFonts w:eastAsia="Times New Roman" w:cs="Times New Roman"/>
            <w:b/>
            <w:color w:val="auto"/>
            <w:rPrChange w:id="14233" w:author="Alina Frey" w:date="2017-11-20T10:06:00Z">
              <w:rPr>
                <w:rFonts w:eastAsia="Times New Roman" w:cs="Times New Roman"/>
                <w:b/>
              </w:rPr>
            </w:rPrChange>
          </w:rPr>
          <w:t xml:space="preserve">) </w:t>
        </w:r>
        <w:r w:rsidRPr="007F739A">
          <w:rPr>
            <w:rFonts w:eastAsia="Times New Roman" w:cs="Times New Roman"/>
            <w:color w:val="auto"/>
            <w:rPrChange w:id="14234" w:author="Alina Frey" w:date="2017-11-20T10:06:00Z">
              <w:rPr>
                <w:rFonts w:eastAsia="Times New Roman" w:cs="Times New Roman"/>
              </w:rPr>
            </w:rPrChange>
          </w:rPr>
          <w:t xml:space="preserve">allows the user to choose a document by title then by source (Note or Date range) and enter the recipient information in the fields provided. Clicking </w:t>
        </w:r>
        <w:r w:rsidRPr="007F739A">
          <w:rPr>
            <w:rFonts w:eastAsia="Times New Roman" w:cs="Times New Roman"/>
            <w:b/>
            <w:color w:val="auto"/>
            <w:rPrChange w:id="14235" w:author="Alina Frey" w:date="2017-11-20T10:06:00Z">
              <w:rPr>
                <w:rFonts w:eastAsia="Times New Roman" w:cs="Times New Roman"/>
                <w:b/>
              </w:rPr>
            </w:rPrChange>
          </w:rPr>
          <w:t>Patient Summary</w:t>
        </w:r>
        <w:r w:rsidRPr="007F739A">
          <w:rPr>
            <w:rFonts w:eastAsia="Times New Roman" w:cs="Times New Roman"/>
            <w:color w:val="auto"/>
            <w:rPrChange w:id="14236" w:author="Alina Frey" w:date="2017-11-20T10:06:00Z">
              <w:rPr>
                <w:rFonts w:eastAsia="Times New Roman" w:cs="Times New Roman"/>
              </w:rPr>
            </w:rPrChange>
          </w:rPr>
          <w:t xml:space="preserve"> returns the user to the Summary page.</w:t>
        </w:r>
      </w:ins>
    </w:p>
    <w:p w14:paraId="104456F3" w14:textId="77777777" w:rsidR="007C152D" w:rsidRPr="00CF2303" w:rsidRDefault="007C152D">
      <w:pPr>
        <w:rPr>
          <w:ins w:id="14237" w:author="Alina Frey" w:date="2017-11-17T13:45:00Z"/>
        </w:rPr>
        <w:pPrChange w:id="14238" w:author="Alina Frey" w:date="2017-11-17T13:46:00Z">
          <w:pPr>
            <w:pStyle w:val="Alina-NormalText"/>
            <w:numPr>
              <w:numId w:val="157"/>
            </w:numPr>
            <w:spacing w:before="0" w:after="0" w:line="259" w:lineRule="auto"/>
            <w:ind w:left="720" w:hanging="360"/>
          </w:pPr>
        </w:pPrChange>
      </w:pPr>
      <w:ins w:id="14239" w:author="Alina Frey" w:date="2017-11-17T13:45:00Z">
        <w:r w:rsidRPr="007F739A">
          <w:rPr>
            <w:color w:val="auto"/>
            <w:rPrChange w:id="14240" w:author="Alina Frey" w:date="2017-11-20T10:06:00Z">
              <w:rPr/>
            </w:rPrChange>
          </w:rPr>
          <w:t xml:space="preserve">To send/generate a Clinical Document, click </w:t>
        </w:r>
        <w:r w:rsidRPr="007F739A">
          <w:rPr>
            <w:b/>
            <w:color w:val="auto"/>
            <w:rPrChange w:id="14241" w:author="Alina Frey" w:date="2017-11-20T10:06:00Z">
              <w:rPr/>
            </w:rPrChange>
          </w:rPr>
          <w:t>Send Document</w:t>
        </w:r>
        <w:r w:rsidRPr="007F739A">
          <w:rPr>
            <w:color w:val="auto"/>
            <w:rPrChange w:id="14242" w:author="Alina Frey" w:date="2017-11-20T10:06:00Z">
              <w:rPr/>
            </w:rPrChange>
          </w:rPr>
          <w:t xml:space="preserve"> button at the bottom of the screen.</w:t>
        </w:r>
      </w:ins>
    </w:p>
    <w:p w14:paraId="28C8747B" w14:textId="77777777" w:rsidR="007C152D" w:rsidRPr="00CF2303" w:rsidRDefault="007C152D">
      <w:pPr>
        <w:rPr>
          <w:ins w:id="14243" w:author="Alina Frey" w:date="2017-11-17T13:45:00Z"/>
        </w:rPr>
        <w:pPrChange w:id="14244" w:author="Alina Frey" w:date="2017-11-17T13:46:00Z">
          <w:pPr>
            <w:pStyle w:val="Alina-NormalText"/>
            <w:numPr>
              <w:numId w:val="157"/>
            </w:numPr>
            <w:spacing w:before="0" w:after="0" w:line="259" w:lineRule="auto"/>
            <w:ind w:left="720" w:hanging="360"/>
          </w:pPr>
        </w:pPrChange>
      </w:pPr>
      <w:ins w:id="14245" w:author="Alina Frey" w:date="2017-11-17T13:45:00Z">
        <w:r w:rsidRPr="007F739A">
          <w:rPr>
            <w:color w:val="auto"/>
            <w:rPrChange w:id="14246" w:author="Alina Frey" w:date="2017-11-20T10:06:00Z">
              <w:rPr/>
            </w:rPrChange>
          </w:rPr>
          <w:t>The user has multiple options to select from for the type of document to send.</w:t>
        </w:r>
      </w:ins>
    </w:p>
    <w:p w14:paraId="02D44FB8" w14:textId="77777777" w:rsidR="00D20548" w:rsidRPr="007F739A" w:rsidRDefault="000669FC">
      <w:pPr>
        <w:keepNext/>
        <w:spacing w:after="19" w:line="252" w:lineRule="auto"/>
        <w:ind w:left="-5" w:hanging="10"/>
        <w:rPr>
          <w:ins w:id="14247" w:author="Alina Frey" w:date="2017-11-17T15:27:00Z"/>
          <w:color w:val="auto"/>
          <w:rPrChange w:id="14248" w:author="Alina Frey" w:date="2017-11-20T10:06:00Z">
            <w:rPr>
              <w:ins w:id="14249" w:author="Alina Frey" w:date="2017-11-17T15:27:00Z"/>
            </w:rPr>
          </w:rPrChange>
        </w:rPr>
        <w:pPrChange w:id="14250" w:author="Alina Frey" w:date="2017-11-17T15:27:00Z">
          <w:pPr/>
        </w:pPrChange>
      </w:pPr>
      <w:ins w:id="14251" w:author="Alina Frey" w:date="2017-11-17T15:26:00Z">
        <w:r w:rsidRPr="007F739A">
          <w:rPr>
            <w:noProof/>
            <w:color w:val="auto"/>
            <w:rPrChange w:id="14252" w:author="Alina Frey" w:date="2017-11-20T10:06:00Z">
              <w:rPr>
                <w:noProof/>
              </w:rPr>
            </w:rPrChange>
          </w:rPr>
          <w:lastRenderedPageBreak/>
          <w:drawing>
            <wp:inline distT="0" distB="0" distL="0" distR="0" wp14:anchorId="37F58FEB" wp14:editId="32302BBE">
              <wp:extent cx="3631336" cy="2705100"/>
              <wp:effectExtent l="0" t="0" r="762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3638894" cy="2710730"/>
                      </a:xfrm>
                      <a:prstGeom prst="rect">
                        <a:avLst/>
                      </a:prstGeom>
                    </pic:spPr>
                  </pic:pic>
                </a:graphicData>
              </a:graphic>
            </wp:inline>
          </w:drawing>
        </w:r>
      </w:ins>
    </w:p>
    <w:p w14:paraId="2D29621C" w14:textId="021B843A" w:rsidR="007C152D" w:rsidRPr="00CF2303" w:rsidRDefault="00D20548">
      <w:pPr>
        <w:pStyle w:val="Caption"/>
        <w:rPr>
          <w:ins w:id="14253" w:author="Alina Frey" w:date="2017-11-17T13:45:00Z"/>
        </w:rPr>
        <w:pPrChange w:id="14254" w:author="Alina Frey" w:date="2017-11-17T15:27:00Z">
          <w:pPr>
            <w:pStyle w:val="Alina-NormalText"/>
            <w:ind w:left="720"/>
          </w:pPr>
        </w:pPrChange>
      </w:pPr>
      <w:bookmarkStart w:id="14255" w:name="_Toc498937578"/>
      <w:bookmarkStart w:id="14256" w:name="_Toc498942426"/>
      <w:bookmarkStart w:id="14257" w:name="_Toc498939093"/>
      <w:bookmarkStart w:id="14258" w:name="_Toc499024666"/>
      <w:ins w:id="14259" w:author="Alina Frey" w:date="2017-11-17T15:27:00Z">
        <w:r w:rsidRPr="00CF2303">
          <w:t xml:space="preserve">Figure </w:t>
        </w:r>
        <w:r w:rsidRPr="00CF2303">
          <w:fldChar w:fldCharType="begin"/>
        </w:r>
        <w:r w:rsidRPr="00CF2303">
          <w:instrText xml:space="preserve"> SEQ Figure \* ARABIC </w:instrText>
        </w:r>
      </w:ins>
      <w:r w:rsidRPr="00CF2303">
        <w:fldChar w:fldCharType="separate"/>
      </w:r>
      <w:ins w:id="14260" w:author="Alina Frey [2]" w:date="2017-11-21T10:58:00Z">
        <w:r w:rsidR="003B7B8C">
          <w:rPr>
            <w:noProof/>
          </w:rPr>
          <w:t>202</w:t>
        </w:r>
      </w:ins>
      <w:ins w:id="14261" w:author="Alina Frey" w:date="2017-11-17T15:27:00Z">
        <w:r w:rsidRPr="00CF2303">
          <w:fldChar w:fldCharType="end"/>
        </w:r>
        <w:r w:rsidRPr="00CF2303">
          <w:t>: Clinical Exchange Documents</w:t>
        </w:r>
      </w:ins>
      <w:ins w:id="14262" w:author="Alina Frey" w:date="2017-11-21T10:38:00Z">
        <w:r w:rsidR="006B1325">
          <w:t xml:space="preserve"> – </w:t>
        </w:r>
      </w:ins>
      <w:ins w:id="14263" w:author="Alina Frey" w:date="2017-11-17T15:27:00Z">
        <w:r w:rsidRPr="00CF2303">
          <w:t>Send Documents Types</w:t>
        </w:r>
      </w:ins>
      <w:bookmarkEnd w:id="14255"/>
      <w:bookmarkEnd w:id="14256"/>
      <w:bookmarkEnd w:id="14257"/>
      <w:bookmarkEnd w:id="14258"/>
    </w:p>
    <w:p w14:paraId="27A59454" w14:textId="44A7226C" w:rsidR="007C152D" w:rsidRPr="00CF2303" w:rsidRDefault="007C152D">
      <w:pPr>
        <w:rPr>
          <w:ins w:id="14264" w:author="Alina Frey" w:date="2017-11-17T13:45:00Z"/>
        </w:rPr>
        <w:pPrChange w:id="14265" w:author="Alina Frey" w:date="2017-11-17T13:46:00Z">
          <w:pPr>
            <w:pStyle w:val="Alina-NormalText"/>
            <w:numPr>
              <w:numId w:val="157"/>
            </w:numPr>
            <w:spacing w:line="259" w:lineRule="auto"/>
            <w:ind w:left="720" w:hanging="360"/>
          </w:pPr>
        </w:pPrChange>
      </w:pPr>
      <w:ins w:id="14266" w:author="Alina Frey" w:date="2017-11-17T13:45:00Z">
        <w:r w:rsidRPr="007F739A">
          <w:rPr>
            <w:color w:val="auto"/>
            <w:rPrChange w:id="14267" w:author="Alina Frey" w:date="2017-11-20T10:06:00Z">
              <w:rPr/>
            </w:rPrChange>
          </w:rPr>
          <w:t xml:space="preserve">This redirects the user to their </w:t>
        </w:r>
      </w:ins>
      <w:ins w:id="14268" w:author="Alina Frey" w:date="2017-11-17T14:36:00Z">
        <w:r w:rsidR="00F24D97" w:rsidRPr="007F739A">
          <w:rPr>
            <w:color w:val="auto"/>
            <w:rPrChange w:id="14269" w:author="Alina Frey" w:date="2017-11-20T10:06:00Z">
              <w:rPr/>
            </w:rPrChange>
          </w:rPr>
          <w:t>corresponding</w:t>
        </w:r>
      </w:ins>
      <w:ins w:id="14270" w:author="Alina Frey" w:date="2017-11-17T13:45:00Z">
        <w:r w:rsidRPr="007F739A">
          <w:rPr>
            <w:color w:val="auto"/>
            <w:rPrChange w:id="14271" w:author="Alina Frey" w:date="2017-11-20T10:06:00Z">
              <w:rPr/>
            </w:rPrChange>
          </w:rPr>
          <w:t xml:space="preserve"> Options screens. </w:t>
        </w:r>
      </w:ins>
    </w:p>
    <w:p w14:paraId="16383149" w14:textId="63455F61" w:rsidR="007C152D" w:rsidRPr="00CF2303" w:rsidRDefault="007C152D">
      <w:pPr>
        <w:pStyle w:val="ListParagraph"/>
        <w:numPr>
          <w:ilvl w:val="0"/>
          <w:numId w:val="162"/>
        </w:numPr>
        <w:rPr>
          <w:ins w:id="14272" w:author="Alina Frey" w:date="2017-11-17T13:45:00Z"/>
          <w:rFonts w:cstheme="minorHAnsi"/>
          <w:szCs w:val="24"/>
        </w:rPr>
        <w:pPrChange w:id="14273" w:author="Alina Frey" w:date="2017-11-17T13:49:00Z">
          <w:pPr>
            <w:pStyle w:val="Alina-NormalText"/>
            <w:numPr>
              <w:numId w:val="152"/>
            </w:numPr>
            <w:spacing w:after="0" w:line="259" w:lineRule="auto"/>
            <w:ind w:left="1440" w:hanging="360"/>
            <w:contextualSpacing/>
          </w:pPr>
        </w:pPrChange>
      </w:pPr>
      <w:ins w:id="14274" w:author="Alina Frey" w:date="2017-11-17T13:45:00Z">
        <w:r w:rsidRPr="00CF2303">
          <w:rPr>
            <w:rFonts w:cstheme="minorHAnsi"/>
            <w:szCs w:val="24"/>
          </w:rPr>
          <w:t>Antepartum History &amp; Physical</w:t>
        </w:r>
      </w:ins>
    </w:p>
    <w:p w14:paraId="04C77E09" w14:textId="42B5B82C" w:rsidR="007C152D" w:rsidRPr="00CF2303" w:rsidRDefault="007C152D">
      <w:pPr>
        <w:pStyle w:val="ListParagraph"/>
        <w:numPr>
          <w:ilvl w:val="0"/>
          <w:numId w:val="162"/>
        </w:numPr>
        <w:rPr>
          <w:ins w:id="14275" w:author="Alina Frey" w:date="2017-11-17T13:45:00Z"/>
          <w:rFonts w:cstheme="minorHAnsi"/>
          <w:szCs w:val="24"/>
        </w:rPr>
        <w:pPrChange w:id="14276" w:author="Alina Frey" w:date="2017-11-17T13:49:00Z">
          <w:pPr>
            <w:pStyle w:val="Alina-NormalText"/>
            <w:numPr>
              <w:numId w:val="152"/>
            </w:numPr>
            <w:spacing w:after="0" w:line="259" w:lineRule="auto"/>
            <w:ind w:left="1440" w:hanging="360"/>
            <w:contextualSpacing/>
          </w:pPr>
        </w:pPrChange>
      </w:pPr>
      <w:ins w:id="14277" w:author="Alina Frey" w:date="2017-11-17T13:45:00Z">
        <w:r w:rsidRPr="00CF2303">
          <w:rPr>
            <w:rFonts w:cstheme="minorHAnsi"/>
            <w:szCs w:val="24"/>
          </w:rPr>
          <w:t>Antepartum Summary</w:t>
        </w:r>
      </w:ins>
    </w:p>
    <w:p w14:paraId="743AE1CE" w14:textId="3C780438" w:rsidR="007C152D" w:rsidRPr="00CF2303" w:rsidRDefault="007C152D">
      <w:pPr>
        <w:pStyle w:val="ListParagraph"/>
        <w:numPr>
          <w:ilvl w:val="0"/>
          <w:numId w:val="162"/>
        </w:numPr>
        <w:rPr>
          <w:ins w:id="14278" w:author="Alina Frey" w:date="2017-11-17T13:45:00Z"/>
          <w:rFonts w:cstheme="minorHAnsi"/>
          <w:szCs w:val="24"/>
        </w:rPr>
        <w:pPrChange w:id="14279" w:author="Alina Frey" w:date="2017-11-17T13:49:00Z">
          <w:pPr>
            <w:pStyle w:val="Alina-NormalText"/>
            <w:numPr>
              <w:numId w:val="152"/>
            </w:numPr>
            <w:spacing w:after="0" w:line="259" w:lineRule="auto"/>
            <w:ind w:left="1440" w:hanging="360"/>
            <w:contextualSpacing/>
          </w:pPr>
        </w:pPrChange>
      </w:pPr>
      <w:ins w:id="14280" w:author="Alina Frey" w:date="2017-11-17T13:45:00Z">
        <w:r w:rsidRPr="00CF2303">
          <w:rPr>
            <w:rFonts w:cstheme="minorHAnsi"/>
            <w:szCs w:val="24"/>
          </w:rPr>
          <w:t>Antepartum Laboratory</w:t>
        </w:r>
      </w:ins>
    </w:p>
    <w:p w14:paraId="11F58111" w14:textId="557BD213" w:rsidR="007C152D" w:rsidRPr="00CF2303" w:rsidRDefault="007C152D">
      <w:pPr>
        <w:pStyle w:val="ListParagraph"/>
        <w:numPr>
          <w:ilvl w:val="0"/>
          <w:numId w:val="162"/>
        </w:numPr>
        <w:rPr>
          <w:ins w:id="14281" w:author="Alina Frey" w:date="2017-11-17T13:45:00Z"/>
          <w:rFonts w:cstheme="minorHAnsi"/>
          <w:szCs w:val="24"/>
        </w:rPr>
        <w:pPrChange w:id="14282" w:author="Alina Frey" w:date="2017-11-17T13:49:00Z">
          <w:pPr>
            <w:pStyle w:val="Alina-NormalText"/>
            <w:numPr>
              <w:numId w:val="152"/>
            </w:numPr>
            <w:spacing w:after="0" w:line="259" w:lineRule="auto"/>
            <w:ind w:left="1440" w:hanging="360"/>
            <w:contextualSpacing/>
          </w:pPr>
        </w:pPrChange>
      </w:pPr>
      <w:ins w:id="14283" w:author="Alina Frey" w:date="2017-11-17T13:45:00Z">
        <w:r w:rsidRPr="00CF2303">
          <w:rPr>
            <w:rFonts w:cstheme="minorHAnsi"/>
            <w:szCs w:val="24"/>
          </w:rPr>
          <w:t>Antepartum Education</w:t>
        </w:r>
      </w:ins>
    </w:p>
    <w:p w14:paraId="12652BF1" w14:textId="55E86FEF" w:rsidR="007C152D" w:rsidRPr="00CF2303" w:rsidRDefault="007C152D">
      <w:pPr>
        <w:pStyle w:val="ListParagraph"/>
        <w:numPr>
          <w:ilvl w:val="0"/>
          <w:numId w:val="162"/>
        </w:numPr>
        <w:rPr>
          <w:ins w:id="14284" w:author="Alina Frey" w:date="2017-11-17T13:45:00Z"/>
          <w:rFonts w:cstheme="minorHAnsi"/>
          <w:szCs w:val="24"/>
        </w:rPr>
        <w:pPrChange w:id="14285" w:author="Alina Frey" w:date="2017-11-17T13:49:00Z">
          <w:pPr>
            <w:pStyle w:val="Alina-NormalText"/>
            <w:numPr>
              <w:numId w:val="152"/>
            </w:numPr>
            <w:spacing w:after="0" w:line="259" w:lineRule="auto"/>
            <w:ind w:left="1440" w:hanging="360"/>
            <w:contextualSpacing/>
          </w:pPr>
        </w:pPrChange>
      </w:pPr>
      <w:ins w:id="14286" w:author="Alina Frey" w:date="2017-11-17T13:45:00Z">
        <w:r w:rsidRPr="00CF2303">
          <w:rPr>
            <w:rFonts w:cstheme="minorHAnsi"/>
            <w:szCs w:val="24"/>
          </w:rPr>
          <w:t>Postpartum Visit Summary</w:t>
        </w:r>
      </w:ins>
    </w:p>
    <w:p w14:paraId="4E5369F5" w14:textId="6694CF59" w:rsidR="007C152D" w:rsidRPr="00CF2303" w:rsidRDefault="007C152D">
      <w:pPr>
        <w:pStyle w:val="ListParagraph"/>
        <w:numPr>
          <w:ilvl w:val="0"/>
          <w:numId w:val="162"/>
        </w:numPr>
        <w:rPr>
          <w:ins w:id="14287" w:author="Alina Frey" w:date="2017-11-17T13:45:00Z"/>
          <w:rFonts w:cstheme="minorHAnsi"/>
          <w:szCs w:val="24"/>
        </w:rPr>
        <w:pPrChange w:id="14288" w:author="Alina Frey" w:date="2017-11-17T13:49:00Z">
          <w:pPr>
            <w:pStyle w:val="Alina-NormalText"/>
            <w:numPr>
              <w:numId w:val="152"/>
            </w:numPr>
            <w:spacing w:after="0" w:line="259" w:lineRule="auto"/>
            <w:ind w:left="1440" w:hanging="360"/>
            <w:contextualSpacing/>
          </w:pPr>
        </w:pPrChange>
      </w:pPr>
      <w:ins w:id="14289" w:author="Alina Frey" w:date="2017-11-17T13:45:00Z">
        <w:r w:rsidRPr="00CF2303">
          <w:rPr>
            <w:rFonts w:cstheme="minorHAnsi"/>
            <w:szCs w:val="24"/>
          </w:rPr>
          <w:t>Imaging Report</w:t>
        </w:r>
      </w:ins>
    </w:p>
    <w:p w14:paraId="7114B8B0" w14:textId="77777777" w:rsidR="007C152D" w:rsidRPr="00CF2303" w:rsidRDefault="007C152D">
      <w:pPr>
        <w:rPr>
          <w:ins w:id="14290" w:author="Alina Frey" w:date="2017-11-17T13:45:00Z"/>
        </w:rPr>
        <w:pPrChange w:id="14291" w:author="Alina Frey" w:date="2017-11-17T13:46:00Z">
          <w:pPr>
            <w:pStyle w:val="Alina-NormalText"/>
            <w:numPr>
              <w:numId w:val="157"/>
            </w:numPr>
            <w:spacing w:line="259" w:lineRule="auto"/>
            <w:ind w:left="720" w:hanging="360"/>
          </w:pPr>
        </w:pPrChange>
      </w:pPr>
      <w:ins w:id="14292" w:author="Alina Frey" w:date="2017-11-17T13:45:00Z">
        <w:r w:rsidRPr="007F739A">
          <w:rPr>
            <w:color w:val="auto"/>
            <w:rPrChange w:id="14293" w:author="Alina Frey" w:date="2017-11-20T10:06:00Z">
              <w:rPr/>
            </w:rPrChange>
          </w:rPr>
          <w:t>All the screens have the same initial layout, with two panels:</w:t>
        </w:r>
      </w:ins>
    </w:p>
    <w:p w14:paraId="42FE2C3A" w14:textId="77777777" w:rsidR="007C152D" w:rsidRPr="00CF2303" w:rsidRDefault="007C152D">
      <w:pPr>
        <w:pStyle w:val="ListParagraph"/>
        <w:numPr>
          <w:ilvl w:val="0"/>
          <w:numId w:val="163"/>
        </w:numPr>
        <w:rPr>
          <w:ins w:id="14294" w:author="Alina Frey" w:date="2017-11-17T13:45:00Z"/>
          <w:rFonts w:cstheme="minorHAnsi"/>
          <w:szCs w:val="24"/>
        </w:rPr>
        <w:pPrChange w:id="14295" w:author="Alina Frey" w:date="2017-11-17T13:49:00Z">
          <w:pPr>
            <w:pStyle w:val="Alina-NormalText"/>
            <w:numPr>
              <w:numId w:val="153"/>
            </w:numPr>
            <w:spacing w:after="0" w:line="259" w:lineRule="auto"/>
            <w:ind w:left="1440" w:hanging="360"/>
            <w:contextualSpacing/>
          </w:pPr>
        </w:pPrChange>
      </w:pPr>
      <w:ins w:id="14296" w:author="Alina Frey" w:date="2017-11-17T13:45:00Z">
        <w:r w:rsidRPr="00CF2303">
          <w:rPr>
            <w:rFonts w:cstheme="minorHAnsi"/>
            <w:szCs w:val="24"/>
          </w:rPr>
          <w:t>Source Panel: for choosing the Source of the document data</w:t>
        </w:r>
      </w:ins>
    </w:p>
    <w:p w14:paraId="38017086" w14:textId="3D364040" w:rsidR="007C152D" w:rsidRPr="00CF2303" w:rsidRDefault="007C152D">
      <w:pPr>
        <w:pStyle w:val="ListParagraph"/>
        <w:numPr>
          <w:ilvl w:val="0"/>
          <w:numId w:val="163"/>
        </w:numPr>
        <w:rPr>
          <w:ins w:id="14297" w:author="Alina Frey" w:date="2017-11-17T13:45:00Z"/>
          <w:rFonts w:cstheme="minorHAnsi"/>
          <w:szCs w:val="24"/>
        </w:rPr>
        <w:pPrChange w:id="14298" w:author="Alina Frey" w:date="2017-11-17T15:38:00Z">
          <w:pPr>
            <w:pStyle w:val="Alina-NormalText"/>
            <w:spacing w:after="0"/>
            <w:ind w:left="1440"/>
            <w:contextualSpacing/>
          </w:pPr>
        </w:pPrChange>
      </w:pPr>
      <w:ins w:id="14299" w:author="Alina Frey" w:date="2017-11-17T13:45:00Z">
        <w:r w:rsidRPr="00CF2303">
          <w:rPr>
            <w:rFonts w:cstheme="minorHAnsi"/>
            <w:szCs w:val="24"/>
          </w:rPr>
          <w:t>Recipient Information Panel: for the Information about the recipient.</w:t>
        </w:r>
      </w:ins>
    </w:p>
    <w:p w14:paraId="76DEBE47" w14:textId="77777777" w:rsidR="00027AB1" w:rsidRPr="007F739A" w:rsidRDefault="00D50F49">
      <w:pPr>
        <w:keepNext/>
        <w:spacing w:after="19" w:line="252" w:lineRule="auto"/>
        <w:ind w:left="-5" w:hanging="10"/>
        <w:rPr>
          <w:ins w:id="14300" w:author="Alina Frey" w:date="2017-11-17T15:40:00Z"/>
          <w:color w:val="auto"/>
          <w:rPrChange w:id="14301" w:author="Alina Frey" w:date="2017-11-20T10:06:00Z">
            <w:rPr>
              <w:ins w:id="14302" w:author="Alina Frey" w:date="2017-11-17T15:40:00Z"/>
            </w:rPr>
          </w:rPrChange>
        </w:rPr>
        <w:pPrChange w:id="14303" w:author="Alina Frey" w:date="2017-11-17T15:53:00Z">
          <w:pPr/>
        </w:pPrChange>
      </w:pPr>
      <w:ins w:id="14304" w:author="Alina Frey" w:date="2017-11-17T15:39:00Z">
        <w:r w:rsidRPr="007F739A">
          <w:rPr>
            <w:noProof/>
            <w:color w:val="auto"/>
            <w:rPrChange w:id="14305" w:author="Alina Frey" w:date="2017-11-20T10:06:00Z">
              <w:rPr>
                <w:noProof/>
              </w:rPr>
            </w:rPrChange>
          </w:rPr>
          <w:drawing>
            <wp:inline distT="0" distB="0" distL="0" distR="0" wp14:anchorId="397340E7" wp14:editId="6B19AEBC">
              <wp:extent cx="4565650" cy="2280386"/>
              <wp:effectExtent l="0" t="0" r="6350" b="571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4577339" cy="2286224"/>
                      </a:xfrm>
                      <a:prstGeom prst="rect">
                        <a:avLst/>
                      </a:prstGeom>
                    </pic:spPr>
                  </pic:pic>
                </a:graphicData>
              </a:graphic>
            </wp:inline>
          </w:drawing>
        </w:r>
      </w:ins>
    </w:p>
    <w:p w14:paraId="2A46A411" w14:textId="37A17E8B" w:rsidR="00044EDC" w:rsidRPr="00CF2303" w:rsidRDefault="00027AB1">
      <w:pPr>
        <w:pStyle w:val="Caption"/>
        <w:rPr>
          <w:ins w:id="14306" w:author="Alina Frey" w:date="2017-11-17T16:24:00Z"/>
        </w:rPr>
        <w:pPrChange w:id="14307" w:author="Alina Frey" w:date="2017-11-17T16:24:00Z">
          <w:pPr/>
        </w:pPrChange>
      </w:pPr>
      <w:bookmarkStart w:id="14308" w:name="_Toc498937579"/>
      <w:bookmarkStart w:id="14309" w:name="_Toc498942427"/>
      <w:bookmarkStart w:id="14310" w:name="_Toc498939094"/>
      <w:bookmarkStart w:id="14311" w:name="_Toc499024667"/>
      <w:ins w:id="14312" w:author="Alina Frey" w:date="2017-11-17T15:40:00Z">
        <w:r w:rsidRPr="00CF2303">
          <w:t xml:space="preserve">Figure </w:t>
        </w:r>
        <w:r w:rsidRPr="00CF2303">
          <w:fldChar w:fldCharType="begin"/>
        </w:r>
        <w:r w:rsidRPr="00CF2303">
          <w:instrText xml:space="preserve"> SEQ Figure \* ARABIC </w:instrText>
        </w:r>
      </w:ins>
      <w:r w:rsidRPr="00CF2303">
        <w:fldChar w:fldCharType="separate"/>
      </w:r>
      <w:ins w:id="14313" w:author="Alina Frey [2]" w:date="2017-11-21T10:58:00Z">
        <w:r w:rsidR="003B7B8C">
          <w:rPr>
            <w:noProof/>
          </w:rPr>
          <w:t>203</w:t>
        </w:r>
      </w:ins>
      <w:ins w:id="14314" w:author="Alina Frey" w:date="2017-11-17T15:40:00Z">
        <w:r w:rsidRPr="00CF2303">
          <w:fldChar w:fldCharType="end"/>
        </w:r>
        <w:r w:rsidRPr="00CF2303">
          <w:t>: Clinical Exchange Documents</w:t>
        </w:r>
      </w:ins>
      <w:ins w:id="14315" w:author="Alina Frey" w:date="2017-11-21T10:38:00Z">
        <w:r w:rsidR="006B1325">
          <w:t xml:space="preserve"> – </w:t>
        </w:r>
      </w:ins>
      <w:ins w:id="14316" w:author="Alina Frey" w:date="2017-11-17T15:40:00Z">
        <w:r w:rsidRPr="00CF2303">
          <w:t>Send Documents Options</w:t>
        </w:r>
      </w:ins>
      <w:bookmarkEnd w:id="14308"/>
      <w:bookmarkEnd w:id="14309"/>
      <w:bookmarkEnd w:id="14310"/>
      <w:bookmarkEnd w:id="14311"/>
    </w:p>
    <w:p w14:paraId="6F50BE40" w14:textId="2E15D359" w:rsidR="00044EDC" w:rsidRPr="007F739A" w:rsidDel="00044EDC" w:rsidRDefault="00044EDC" w:rsidP="00044EDC">
      <w:pPr>
        <w:spacing w:after="19" w:line="252" w:lineRule="auto"/>
        <w:ind w:left="-5" w:hanging="10"/>
        <w:rPr>
          <w:del w:id="14317" w:author="Alina Frey" w:date="2017-11-17T16:26:00Z"/>
          <w:moveTo w:id="14318" w:author="Alina Frey" w:date="2017-11-17T16:25:00Z"/>
          <w:color w:val="auto"/>
          <w:rPrChange w:id="14319" w:author="Alina Frey" w:date="2017-11-20T10:06:00Z">
            <w:rPr>
              <w:del w:id="14320" w:author="Alina Frey" w:date="2017-11-17T16:26:00Z"/>
              <w:moveTo w:id="14321" w:author="Alina Frey" w:date="2017-11-17T16:25:00Z"/>
            </w:rPr>
          </w:rPrChange>
        </w:rPr>
      </w:pPr>
      <w:moveToRangeStart w:id="14322" w:author="Alina Frey" w:date="2017-11-17T16:25:00Z" w:name="move498699243"/>
      <w:moveTo w:id="14323" w:author="Alina Frey" w:date="2017-11-17T16:25:00Z">
        <w:del w:id="14324" w:author="Alina Frey" w:date="2017-11-17T16:26:00Z">
          <w:r w:rsidRPr="007F739A" w:rsidDel="00044EDC">
            <w:rPr>
              <w:rFonts w:eastAsia="Times New Roman" w:cs="Times New Roman"/>
              <w:color w:val="auto"/>
              <w:rPrChange w:id="14325" w:author="Alina Frey" w:date="2017-11-20T10:06:00Z">
                <w:rPr>
                  <w:rFonts w:eastAsia="Times New Roman" w:cs="Times New Roman"/>
                </w:rPr>
              </w:rPrChange>
            </w:rPr>
            <w:lastRenderedPageBreak/>
            <w:delText>For each of the IHE documents available to send, this screen will be similar</w:delText>
          </w:r>
        </w:del>
        <w:del w:id="14326" w:author="Alina Frey" w:date="2017-11-17T16:25:00Z">
          <w:r w:rsidRPr="007F739A" w:rsidDel="00044EDC">
            <w:rPr>
              <w:rFonts w:eastAsia="Times New Roman" w:cs="Times New Roman"/>
              <w:color w:val="auto"/>
              <w:rPrChange w:id="14327" w:author="Alina Frey" w:date="2017-11-20T10:06:00Z">
                <w:rPr>
                  <w:rFonts w:eastAsia="Times New Roman" w:cs="Times New Roman"/>
                </w:rPr>
              </w:rPrChange>
            </w:rPr>
            <w:delText xml:space="preserve">, with the exception of the specific document (Antepartum History &amp; Physical in the above example). </w:delText>
          </w:r>
        </w:del>
        <w:del w:id="14328" w:author="Alina Frey" w:date="2017-11-17T16:26:00Z">
          <w:r w:rsidRPr="007F739A" w:rsidDel="00044EDC">
            <w:rPr>
              <w:rFonts w:eastAsia="Times New Roman" w:cs="Times New Roman"/>
              <w:color w:val="auto"/>
              <w:rPrChange w:id="14329" w:author="Alina Frey" w:date="2017-11-20T10:06:00Z">
                <w:rPr>
                  <w:rFonts w:eastAsia="Times New Roman" w:cs="Times New Roman"/>
                </w:rPr>
              </w:rPrChange>
            </w:rPr>
            <w:delText>The source is what differs between the various IHE documents.</w:delText>
          </w:r>
        </w:del>
      </w:moveTo>
    </w:p>
    <w:moveToRangeEnd w:id="14322"/>
    <w:p w14:paraId="7310DC6A" w14:textId="7E3DCA2D" w:rsidR="007C152D" w:rsidRPr="00CF2303" w:rsidRDefault="00044EDC">
      <w:pPr>
        <w:spacing w:after="19" w:line="252" w:lineRule="auto"/>
        <w:ind w:left="-5" w:hanging="10"/>
        <w:rPr>
          <w:ins w:id="14330" w:author="Alina Frey" w:date="2017-11-17T13:45:00Z"/>
        </w:rPr>
        <w:pPrChange w:id="14331" w:author="Alina Frey" w:date="2017-11-17T16:26:00Z">
          <w:pPr>
            <w:pStyle w:val="Alina-NormalText"/>
            <w:numPr>
              <w:numId w:val="157"/>
            </w:numPr>
            <w:spacing w:line="259" w:lineRule="auto"/>
            <w:ind w:left="720" w:hanging="360"/>
          </w:pPr>
        </w:pPrChange>
      </w:pPr>
      <w:ins w:id="14332" w:author="Alina Frey" w:date="2017-11-17T16:26:00Z">
        <w:r w:rsidRPr="007F739A">
          <w:rPr>
            <w:rFonts w:eastAsia="Times New Roman" w:cs="Times New Roman"/>
            <w:color w:val="auto"/>
            <w:rPrChange w:id="14333" w:author="Alina Frey" w:date="2017-11-20T10:06:00Z">
              <w:rPr>
                <w:rFonts w:eastAsia="Times New Roman" w:cs="Times New Roman"/>
              </w:rPr>
            </w:rPrChange>
          </w:rPr>
          <w:t xml:space="preserve">For each of the IHE documents available to send, this screen will be similar. </w:t>
        </w:r>
        <w:del w:id="14334" w:author="Alina Frey" w:date="2017-11-17T16:25:00Z">
          <w:r w:rsidRPr="007F739A" w:rsidDel="00044EDC">
            <w:rPr>
              <w:rFonts w:eastAsia="Times New Roman" w:cs="Times New Roman"/>
              <w:color w:val="auto"/>
              <w:rPrChange w:id="14335" w:author="Alina Frey" w:date="2017-11-20T10:06:00Z">
                <w:rPr>
                  <w:rFonts w:eastAsia="Times New Roman" w:cs="Times New Roman"/>
                </w:rPr>
              </w:rPrChange>
            </w:rPr>
            <w:delText xml:space="preserve">, with the exception of the specific document (Antepartum History &amp; Physical in the above example). </w:delText>
          </w:r>
        </w:del>
        <w:r w:rsidRPr="007F739A">
          <w:rPr>
            <w:rFonts w:eastAsia="Times New Roman" w:cs="Times New Roman"/>
            <w:color w:val="auto"/>
            <w:rPrChange w:id="14336" w:author="Alina Frey" w:date="2017-11-20T10:06:00Z">
              <w:rPr>
                <w:rFonts w:eastAsia="Times New Roman" w:cs="Times New Roman"/>
              </w:rPr>
            </w:rPrChange>
          </w:rPr>
          <w:t>The source is what differs between the various IHE documents.</w:t>
        </w:r>
        <w:r w:rsidRPr="007F739A">
          <w:rPr>
            <w:color w:val="auto"/>
            <w:rPrChange w:id="14337" w:author="Alina Frey" w:date="2017-11-20T10:06:00Z">
              <w:rPr/>
            </w:rPrChange>
          </w:rPr>
          <w:t xml:space="preserve"> </w:t>
        </w:r>
      </w:ins>
      <w:ins w:id="14338" w:author="Alina Frey" w:date="2017-11-17T13:45:00Z">
        <w:r w:rsidR="007C152D" w:rsidRPr="007F739A">
          <w:rPr>
            <w:color w:val="auto"/>
            <w:rPrChange w:id="14339" w:author="Alina Frey" w:date="2017-11-20T10:06:00Z">
              <w:rPr/>
            </w:rPrChange>
          </w:rPr>
          <w:t xml:space="preserve">While the Recipient Info panel doesn’t change, the Source panel changes its layout based on the selected Source. </w:t>
        </w:r>
      </w:ins>
    </w:p>
    <w:p w14:paraId="68E4D035" w14:textId="77777777" w:rsidR="007C152D" w:rsidRPr="00CF2303" w:rsidRDefault="007C152D">
      <w:pPr>
        <w:rPr>
          <w:ins w:id="14340" w:author="Alina Frey" w:date="2017-11-17T13:45:00Z"/>
        </w:rPr>
        <w:pPrChange w:id="14341" w:author="Alina Frey" w:date="2017-11-17T13:46:00Z">
          <w:pPr>
            <w:pStyle w:val="Alina-NormalText"/>
            <w:numPr>
              <w:numId w:val="157"/>
            </w:numPr>
            <w:spacing w:line="259" w:lineRule="auto"/>
            <w:ind w:left="720" w:hanging="360"/>
          </w:pPr>
        </w:pPrChange>
      </w:pPr>
      <w:ins w:id="14342" w:author="Alina Frey" w:date="2017-11-17T13:45:00Z">
        <w:r w:rsidRPr="007F739A">
          <w:rPr>
            <w:color w:val="auto"/>
            <w:rPrChange w:id="14343" w:author="Alina Frey" w:date="2017-11-20T10:06:00Z">
              <w:rPr/>
            </w:rPrChange>
          </w:rPr>
          <w:t>The following are the layouts for the Source panel for every Options screen:</w:t>
        </w:r>
      </w:ins>
    </w:p>
    <w:p w14:paraId="2D146B47" w14:textId="6C997E33" w:rsidR="007C152D" w:rsidRPr="00CF2303" w:rsidRDefault="007C152D">
      <w:pPr>
        <w:pStyle w:val="ListParagraph"/>
        <w:numPr>
          <w:ilvl w:val="0"/>
          <w:numId w:val="164"/>
        </w:numPr>
        <w:rPr>
          <w:ins w:id="14344" w:author="Alina Frey" w:date="2017-11-17T13:45:00Z"/>
          <w:rFonts w:cstheme="minorHAnsi"/>
          <w:szCs w:val="24"/>
        </w:rPr>
        <w:pPrChange w:id="14345" w:author="Alina Frey" w:date="2017-11-17T13:49:00Z">
          <w:pPr>
            <w:pStyle w:val="Alina-NormalText"/>
            <w:numPr>
              <w:numId w:val="154"/>
            </w:numPr>
            <w:spacing w:after="0" w:line="259" w:lineRule="auto"/>
            <w:ind w:left="1440" w:hanging="360"/>
            <w:contextualSpacing/>
          </w:pPr>
        </w:pPrChange>
      </w:pPr>
      <w:ins w:id="14346" w:author="Alina Frey" w:date="2017-11-17T13:45:00Z">
        <w:r w:rsidRPr="00CF2303">
          <w:rPr>
            <w:rFonts w:cstheme="minorHAnsi"/>
            <w:szCs w:val="24"/>
          </w:rPr>
          <w:t>Antepartum History &amp; Physical –</w:t>
        </w:r>
      </w:ins>
      <w:ins w:id="14347" w:author="Alina Frey" w:date="2017-11-17T15:44:00Z">
        <w:r w:rsidR="00182129" w:rsidRPr="00CF2303">
          <w:rPr>
            <w:rFonts w:cstheme="minorHAnsi"/>
            <w:szCs w:val="24"/>
          </w:rPr>
          <w:t xml:space="preserve"> </w:t>
        </w:r>
        <w:r w:rsidR="00755BDE" w:rsidRPr="00CF2303">
          <w:rPr>
            <w:rFonts w:cstheme="minorHAnsi"/>
            <w:szCs w:val="24"/>
          </w:rPr>
          <w:t xml:space="preserve">same as </w:t>
        </w:r>
        <w:r w:rsidR="00182129" w:rsidRPr="00CF2303">
          <w:rPr>
            <w:rFonts w:cstheme="minorHAnsi"/>
            <w:szCs w:val="24"/>
          </w:rPr>
          <w:t>Antepartum Summary</w:t>
        </w:r>
      </w:ins>
    </w:p>
    <w:p w14:paraId="72AA276B" w14:textId="6C9E8FCF" w:rsidR="00C80C80" w:rsidRPr="007F739A" w:rsidRDefault="007C152D">
      <w:pPr>
        <w:pStyle w:val="ListParagraph"/>
        <w:numPr>
          <w:ilvl w:val="0"/>
          <w:numId w:val="164"/>
        </w:numPr>
        <w:rPr>
          <w:ins w:id="14348" w:author="Alina Frey" w:date="2017-11-17T15:56:00Z"/>
          <w:rFonts w:cstheme="minorHAnsi"/>
          <w:szCs w:val="24"/>
        </w:rPr>
      </w:pPr>
      <w:ins w:id="14349" w:author="Alina Frey" w:date="2017-11-17T13:45:00Z">
        <w:r w:rsidRPr="007F739A">
          <w:rPr>
            <w:rFonts w:cstheme="minorHAnsi"/>
            <w:szCs w:val="24"/>
          </w:rPr>
          <w:t>Antepartum Summary</w:t>
        </w:r>
      </w:ins>
      <w:ins w:id="14350" w:author="Alina Frey" w:date="2017-11-17T15:43:00Z">
        <w:r w:rsidR="00755BDE" w:rsidRPr="007F739A">
          <w:rPr>
            <w:rFonts w:cstheme="minorHAnsi"/>
            <w:szCs w:val="24"/>
          </w:rPr>
          <w:t xml:space="preserve"> – </w:t>
        </w:r>
      </w:ins>
      <w:ins w:id="14351" w:author="Alina Frey" w:date="2017-11-17T13:45:00Z">
        <w:r w:rsidRPr="007F739A">
          <w:rPr>
            <w:rFonts w:cstheme="minorHAnsi"/>
            <w:szCs w:val="24"/>
          </w:rPr>
          <w:t>Source panel layout:</w:t>
        </w:r>
      </w:ins>
    </w:p>
    <w:p w14:paraId="59614027" w14:textId="21C7F259" w:rsidR="00C80C80" w:rsidRPr="007F739A" w:rsidRDefault="00243E40" w:rsidP="00C80C80">
      <w:pPr>
        <w:rPr>
          <w:ins w:id="14352" w:author="Alina Frey" w:date="2017-11-17T15:57:00Z"/>
          <w:noProof/>
          <w:color w:val="auto"/>
          <w:rPrChange w:id="14353" w:author="Alina Frey" w:date="2017-11-20T10:06:00Z">
            <w:rPr>
              <w:ins w:id="14354" w:author="Alina Frey" w:date="2017-11-17T15:57:00Z"/>
              <w:noProof/>
            </w:rPr>
          </w:rPrChange>
        </w:rPr>
      </w:pPr>
      <w:ins w:id="14355" w:author="Alina Frey" w:date="2017-11-20T17:05:00Z">
        <w:r>
          <w:rPr>
            <w:noProof/>
          </w:rPr>
          <mc:AlternateContent>
            <mc:Choice Requires="wps">
              <w:drawing>
                <wp:anchor distT="0" distB="0" distL="114300" distR="114300" simplePos="0" relativeHeight="251686912" behindDoc="0" locked="0" layoutInCell="1" allowOverlap="1" wp14:anchorId="08985911" wp14:editId="418BA29A">
                  <wp:simplePos x="0" y="0"/>
                  <wp:positionH relativeFrom="column">
                    <wp:posOffset>1612900</wp:posOffset>
                  </wp:positionH>
                  <wp:positionV relativeFrom="paragraph">
                    <wp:posOffset>635000</wp:posOffset>
                  </wp:positionV>
                  <wp:extent cx="306070" cy="202565"/>
                  <wp:effectExtent l="38100" t="19050" r="17780" b="45085"/>
                  <wp:wrapNone/>
                  <wp:docPr id="461" name="Straight Arrow Connector 461"/>
                  <wp:cNvGraphicFramePr/>
                  <a:graphic xmlns:a="http://schemas.openxmlformats.org/drawingml/2006/main">
                    <a:graphicData uri="http://schemas.microsoft.com/office/word/2010/wordprocessingShape">
                      <wps:wsp>
                        <wps:cNvCnPr/>
                        <wps:spPr>
                          <a:xfrm flipH="1">
                            <a:off x="0" y="0"/>
                            <a:ext cx="306070" cy="202565"/>
                          </a:xfrm>
                          <a:prstGeom prst="straightConnector1">
                            <a:avLst/>
                          </a:prstGeom>
                          <a:ln w="28575">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B225D48" id="Straight Arrow Connector 461" o:spid="_x0000_s1026" type="#_x0000_t32" style="position:absolute;margin-left:127pt;margin-top:50pt;width:24.1pt;height:15.95pt;flip:x;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" strokecolor="red" strokeweight="2.25pt">
                  <v:stroke endarrow="block" joinstyle="miter"/>
                </v:shape>
              </w:pict>
            </mc:Fallback>
          </mc:AlternateContent>
        </w:r>
      </w:ins>
      <w:r w:rsidR="00C61D94" w:rsidRPr="007F739A">
        <w:rPr>
          <w:rStyle w:val="CommentReference"/>
          <w:color w:val="auto"/>
          <w:rPrChange w:id="14356" w:author="Alina Frey" w:date="2017-11-20T10:06:00Z">
            <w:rPr>
              <w:rStyle w:val="CommentReference"/>
            </w:rPr>
          </w:rPrChange>
        </w:rPr>
        <w:commentReference w:id="14357"/>
      </w:r>
      <w:ins w:id="14358" w:author="Alina Frey" w:date="2017-11-20T17:05:00Z">
        <w:r>
          <w:rPr>
            <w:noProof/>
          </w:rPr>
          <w:drawing>
            <wp:inline distT="0" distB="0" distL="0" distR="0" wp14:anchorId="5705C781" wp14:editId="69804F7F">
              <wp:extent cx="2700655" cy="1232908"/>
              <wp:effectExtent l="0" t="0" r="4445" b="5715"/>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2709402" cy="1236901"/>
                      </a:xfrm>
                      <a:prstGeom prst="rect">
                        <a:avLst/>
                      </a:prstGeom>
                    </pic:spPr>
                  </pic:pic>
                </a:graphicData>
              </a:graphic>
            </wp:inline>
          </w:drawing>
        </w:r>
      </w:ins>
      <w:ins w:id="14359" w:author="Alina Frey" w:date="2017-11-17T15:52:00Z">
        <w:r w:rsidR="00EE1FB9" w:rsidRPr="007F739A">
          <w:rPr>
            <w:noProof/>
            <w:color w:val="auto"/>
            <w:rPrChange w:id="14360" w:author="Alina Frey" w:date="2017-11-20T10:06:00Z">
              <w:rPr>
                <w:noProof/>
              </w:rPr>
            </w:rPrChange>
          </w:rPr>
          <w:t xml:space="preserve"> </w:t>
        </w:r>
      </w:ins>
    </w:p>
    <w:p w14:paraId="1CD7E488" w14:textId="2D9664B8" w:rsidR="00C80C80" w:rsidRPr="007F739A" w:rsidRDefault="004A74F0">
      <w:pPr>
        <w:rPr>
          <w:ins w:id="14361" w:author="Alina Frey" w:date="2017-11-17T15:56:00Z"/>
          <w:rFonts w:cstheme="minorHAnsi"/>
          <w:szCs w:val="24"/>
          <w:rPrChange w:id="14362" w:author="Alina Frey" w:date="2017-11-20T10:06:00Z">
            <w:rPr>
              <w:ins w:id="14363" w:author="Alina Frey" w:date="2017-11-17T15:56:00Z"/>
              <w:noProof/>
            </w:rPr>
          </w:rPrChange>
        </w:rPr>
        <w:pPrChange w:id="14364" w:author="Alina Frey" w:date="2017-11-17T15:56:00Z">
          <w:pPr>
            <w:pStyle w:val="ListParagraph"/>
            <w:numPr>
              <w:numId w:val="164"/>
            </w:numPr>
            <w:ind w:hanging="360"/>
          </w:pPr>
        </w:pPrChange>
      </w:pPr>
      <w:ins w:id="14365" w:author="Alina Frey" w:date="2017-11-20T17:06:00Z">
        <w:r>
          <w:rPr>
            <w:noProof/>
          </w:rPr>
          <mc:AlternateContent>
            <mc:Choice Requires="wps">
              <w:drawing>
                <wp:anchor distT="0" distB="0" distL="114300" distR="114300" simplePos="0" relativeHeight="251688960" behindDoc="0" locked="0" layoutInCell="1" allowOverlap="1" wp14:anchorId="3E921A06" wp14:editId="7AE023E2">
                  <wp:simplePos x="0" y="0"/>
                  <wp:positionH relativeFrom="column">
                    <wp:posOffset>1612900</wp:posOffset>
                  </wp:positionH>
                  <wp:positionV relativeFrom="paragraph">
                    <wp:posOffset>920750</wp:posOffset>
                  </wp:positionV>
                  <wp:extent cx="306070" cy="202565"/>
                  <wp:effectExtent l="38100" t="19050" r="17780" b="45085"/>
                  <wp:wrapNone/>
                  <wp:docPr id="463" name="Straight Arrow Connector 463"/>
                  <wp:cNvGraphicFramePr/>
                  <a:graphic xmlns:a="http://schemas.openxmlformats.org/drawingml/2006/main">
                    <a:graphicData uri="http://schemas.microsoft.com/office/word/2010/wordprocessingShape">
                      <wps:wsp>
                        <wps:cNvCnPr/>
                        <wps:spPr>
                          <a:xfrm flipH="1">
                            <a:off x="0" y="0"/>
                            <a:ext cx="306070" cy="202565"/>
                          </a:xfrm>
                          <a:prstGeom prst="straightConnector1">
                            <a:avLst/>
                          </a:prstGeom>
                          <a:ln w="28575">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F818FCA" id="Straight Arrow Connector 463" o:spid="_x0000_s1026" type="#_x0000_t32" style="position:absolute;margin-left:127pt;margin-top:72.5pt;width:24.1pt;height:15.95pt;flip:x;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" strokecolor="red" strokeweight="2.25pt">
                  <v:stroke endarrow="block" joinstyle="miter"/>
                </v:shape>
              </w:pict>
            </mc:Fallback>
          </mc:AlternateContent>
        </w:r>
      </w:ins>
      <w:r w:rsidR="006E6C3F" w:rsidRPr="007F739A">
        <w:rPr>
          <w:rStyle w:val="CommentReference"/>
          <w:color w:val="auto"/>
          <w:rPrChange w:id="14366" w:author="Alina Frey" w:date="2017-11-20T10:06:00Z">
            <w:rPr>
              <w:rStyle w:val="CommentReference"/>
            </w:rPr>
          </w:rPrChange>
        </w:rPr>
        <w:commentReference w:id="14367"/>
      </w:r>
      <w:ins w:id="14368" w:author="Alina Frey" w:date="2017-11-20T17:06:00Z">
        <w:r>
          <w:rPr>
            <w:noProof/>
          </w:rPr>
          <w:drawing>
            <wp:inline distT="0" distB="0" distL="0" distR="0" wp14:anchorId="5FD0EA7C" wp14:editId="49EA1BC8">
              <wp:extent cx="2732405" cy="2453181"/>
              <wp:effectExtent l="0" t="0" r="0" b="4445"/>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2735028" cy="2455536"/>
                      </a:xfrm>
                      <a:prstGeom prst="rect">
                        <a:avLst/>
                      </a:prstGeom>
                    </pic:spPr>
                  </pic:pic>
                </a:graphicData>
              </a:graphic>
            </wp:inline>
          </w:drawing>
        </w:r>
      </w:ins>
    </w:p>
    <w:p w14:paraId="42080916" w14:textId="5F843D4B" w:rsidR="00C80C80" w:rsidRPr="007F739A" w:rsidRDefault="006972C8">
      <w:pPr>
        <w:keepNext/>
        <w:spacing w:after="19" w:line="252" w:lineRule="auto"/>
        <w:rPr>
          <w:ins w:id="14369" w:author="Alina Frey" w:date="2017-11-17T15:57:00Z"/>
          <w:color w:val="auto"/>
          <w:rPrChange w:id="14370" w:author="Alina Frey" w:date="2017-11-20T10:06:00Z">
            <w:rPr>
              <w:ins w:id="14371" w:author="Alina Frey" w:date="2017-11-17T15:57:00Z"/>
            </w:rPr>
          </w:rPrChange>
        </w:rPr>
        <w:pPrChange w:id="14372" w:author="Alina Frey" w:date="2017-11-20T17:09:00Z">
          <w:pPr/>
        </w:pPrChange>
      </w:pPr>
      <w:ins w:id="14373" w:author="Alina Frey" w:date="2017-11-20T17:09:00Z">
        <w:r>
          <w:rPr>
            <w:noProof/>
          </w:rPr>
          <mc:AlternateContent>
            <mc:Choice Requires="wps">
              <w:drawing>
                <wp:anchor distT="0" distB="0" distL="114300" distR="114300" simplePos="0" relativeHeight="251693056" behindDoc="0" locked="0" layoutInCell="1" allowOverlap="1" wp14:anchorId="27629B41" wp14:editId="0A7D6BE7">
                  <wp:simplePos x="0" y="0"/>
                  <wp:positionH relativeFrom="column">
                    <wp:posOffset>1035050</wp:posOffset>
                  </wp:positionH>
                  <wp:positionV relativeFrom="paragraph">
                    <wp:posOffset>1466850</wp:posOffset>
                  </wp:positionV>
                  <wp:extent cx="279400" cy="171450"/>
                  <wp:effectExtent l="38100" t="38100" r="25400" b="19050"/>
                  <wp:wrapNone/>
                  <wp:docPr id="467" name="Straight Arrow Connector 467"/>
                  <wp:cNvGraphicFramePr/>
                  <a:graphic xmlns:a="http://schemas.openxmlformats.org/drawingml/2006/main">
                    <a:graphicData uri="http://schemas.microsoft.com/office/word/2010/wordprocessingShape">
                      <wps:wsp>
                        <wps:cNvCnPr/>
                        <wps:spPr>
                          <a:xfrm flipH="1" flipV="1">
                            <a:off x="0" y="0"/>
                            <a:ext cx="279400" cy="171450"/>
                          </a:xfrm>
                          <a:prstGeom prst="straightConnector1">
                            <a:avLst/>
                          </a:prstGeom>
                          <a:ln w="28575">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27D8913" id="Straight Arrow Connector 467" o:spid="_x0000_s1026" type="#_x0000_t32" style="position:absolute;margin-left:81.5pt;margin-top:115.5pt;width:22pt;height:13.5pt;flip:x y;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" strokecolor="red" strokeweight="2.25pt">
                  <v:stroke endarrow="block" joinstyle="miter"/>
                </v:shape>
              </w:pict>
            </mc:Fallback>
          </mc:AlternateContent>
        </w:r>
      </w:ins>
      <w:ins w:id="14374" w:author="Alina Frey" w:date="2017-11-17T15:47:00Z">
        <w:r w:rsidR="00F1329A" w:rsidRPr="007F739A">
          <w:rPr>
            <w:noProof/>
            <w:color w:val="auto"/>
            <w:rPrChange w:id="14375" w:author="Alina Frey" w:date="2017-11-20T10:06:00Z">
              <w:rPr>
                <w:noProof/>
              </w:rPr>
            </w:rPrChange>
          </w:rPr>
          <w:drawing>
            <wp:inline distT="0" distB="0" distL="0" distR="0" wp14:anchorId="2E34FEF6" wp14:editId="79CA6C04">
              <wp:extent cx="2738755" cy="2466869"/>
              <wp:effectExtent l="0" t="0" r="4445"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2744567" cy="2472104"/>
                      </a:xfrm>
                      <a:prstGeom prst="rect">
                        <a:avLst/>
                      </a:prstGeom>
                    </pic:spPr>
                  </pic:pic>
                </a:graphicData>
              </a:graphic>
            </wp:inline>
          </w:drawing>
        </w:r>
      </w:ins>
    </w:p>
    <w:p w14:paraId="71037B54" w14:textId="3BD6D03E" w:rsidR="00C80C80" w:rsidRPr="007F739A" w:rsidRDefault="00EC28D8">
      <w:pPr>
        <w:pStyle w:val="Caption"/>
        <w:rPr>
          <w:ins w:id="14376" w:author="Alina Frey" w:date="2017-11-17T15:55:00Z"/>
          <w:rFonts w:cstheme="minorHAnsi"/>
          <w:szCs w:val="24"/>
        </w:rPr>
      </w:pPr>
      <w:bookmarkStart w:id="14377" w:name="_Toc498937580"/>
      <w:bookmarkStart w:id="14378" w:name="_Toc498942428"/>
      <w:bookmarkStart w:id="14379" w:name="_Toc498939095"/>
      <w:bookmarkStart w:id="14380" w:name="_Toc499024668"/>
      <w:ins w:id="14381" w:author="Alina Frey" w:date="2017-11-17T15:51:00Z">
        <w:r w:rsidRPr="007F739A">
          <w:t xml:space="preserve">Figure </w:t>
        </w:r>
        <w:r w:rsidRPr="00CF2303">
          <w:fldChar w:fldCharType="begin"/>
        </w:r>
        <w:r w:rsidRPr="007F739A">
          <w:instrText xml:space="preserve"> SEQ Figure \* ARABIC </w:instrText>
        </w:r>
      </w:ins>
      <w:r w:rsidRPr="00CF2303">
        <w:fldChar w:fldCharType="separate"/>
      </w:r>
      <w:ins w:id="14382" w:author="Alina Frey [2]" w:date="2017-11-21T10:58:00Z">
        <w:r w:rsidR="003B7B8C">
          <w:rPr>
            <w:noProof/>
          </w:rPr>
          <w:t>204</w:t>
        </w:r>
      </w:ins>
      <w:ins w:id="14383" w:author="Alina Frey" w:date="2017-11-17T15:51:00Z">
        <w:r w:rsidRPr="00CF2303">
          <w:fldChar w:fldCharType="end"/>
        </w:r>
        <w:r w:rsidRPr="007F739A">
          <w:t xml:space="preserve">: Sending Clinical Documents </w:t>
        </w:r>
      </w:ins>
      <w:ins w:id="14384" w:author="Alina Frey" w:date="2017-11-17T16:10:00Z">
        <w:r w:rsidR="00C46255" w:rsidRPr="007F739A">
          <w:t xml:space="preserve">– </w:t>
        </w:r>
      </w:ins>
      <w:ins w:id="14385" w:author="Alina Frey" w:date="2017-11-17T16:05:00Z">
        <w:r w:rsidR="0096784D" w:rsidRPr="007F739A">
          <w:rPr>
            <w:rFonts w:eastAsiaTheme="minorHAnsi" w:cstheme="minorHAnsi"/>
            <w:szCs w:val="24"/>
          </w:rPr>
          <w:t>APHP</w:t>
        </w:r>
        <w:r w:rsidR="0096784D" w:rsidRPr="007F739A">
          <w:t xml:space="preserve"> and </w:t>
        </w:r>
        <w:r w:rsidR="0096784D" w:rsidRPr="007F739A">
          <w:rPr>
            <w:rFonts w:eastAsiaTheme="minorHAnsi" w:cstheme="minorHAnsi"/>
            <w:szCs w:val="24"/>
          </w:rPr>
          <w:t>APS</w:t>
        </w:r>
        <w:r w:rsidR="0096784D" w:rsidRPr="007F739A">
          <w:t xml:space="preserve"> </w:t>
        </w:r>
      </w:ins>
      <w:ins w:id="14386" w:author="Alina Frey" w:date="2017-11-17T15:51:00Z">
        <w:r w:rsidRPr="007F739A">
          <w:t>– Source Panel – Selecting Date</w:t>
        </w:r>
      </w:ins>
      <w:bookmarkEnd w:id="14377"/>
      <w:bookmarkEnd w:id="14378"/>
      <w:bookmarkEnd w:id="14379"/>
      <w:bookmarkEnd w:id="14380"/>
    </w:p>
    <w:p w14:paraId="166E32DA" w14:textId="0EF91FCE" w:rsidR="007C152D" w:rsidRPr="007F739A" w:rsidRDefault="006972C8" w:rsidP="00DC4729">
      <w:pPr>
        <w:rPr>
          <w:ins w:id="14387" w:author="Alina Frey" w:date="2017-11-17T15:54:00Z"/>
          <w:color w:val="auto"/>
          <w:rPrChange w:id="14388" w:author="Alina Frey" w:date="2017-11-20T10:06:00Z">
            <w:rPr>
              <w:ins w:id="14389" w:author="Alina Frey" w:date="2017-11-17T15:54:00Z"/>
            </w:rPr>
          </w:rPrChange>
        </w:rPr>
      </w:pPr>
      <w:ins w:id="14390" w:author="Alina Frey" w:date="2017-11-20T17:08:00Z">
        <w:r>
          <w:rPr>
            <w:noProof/>
          </w:rPr>
          <w:lastRenderedPageBreak/>
          <mc:AlternateContent>
            <mc:Choice Requires="wps">
              <w:drawing>
                <wp:anchor distT="0" distB="0" distL="114300" distR="114300" simplePos="0" relativeHeight="251691008" behindDoc="0" locked="0" layoutInCell="1" allowOverlap="1" wp14:anchorId="233E5C06" wp14:editId="65C26ECA">
                  <wp:simplePos x="0" y="0"/>
                  <wp:positionH relativeFrom="column">
                    <wp:posOffset>1797050</wp:posOffset>
                  </wp:positionH>
                  <wp:positionV relativeFrom="paragraph">
                    <wp:posOffset>831850</wp:posOffset>
                  </wp:positionV>
                  <wp:extent cx="306070" cy="202565"/>
                  <wp:effectExtent l="38100" t="19050" r="17780" b="45085"/>
                  <wp:wrapNone/>
                  <wp:docPr id="465" name="Straight Arrow Connector 465"/>
                  <wp:cNvGraphicFramePr/>
                  <a:graphic xmlns:a="http://schemas.openxmlformats.org/drawingml/2006/main">
                    <a:graphicData uri="http://schemas.microsoft.com/office/word/2010/wordprocessingShape">
                      <wps:wsp>
                        <wps:cNvCnPr/>
                        <wps:spPr>
                          <a:xfrm flipH="1">
                            <a:off x="0" y="0"/>
                            <a:ext cx="306070" cy="202565"/>
                          </a:xfrm>
                          <a:prstGeom prst="straightConnector1">
                            <a:avLst/>
                          </a:prstGeom>
                          <a:ln w="28575">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584312E" id="Straight Arrow Connector 465" o:spid="_x0000_s1026" type="#_x0000_t32" style="position:absolute;margin-left:141.5pt;margin-top:65.5pt;width:24.1pt;height:15.95pt;flip:x;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" strokecolor="red" strokeweight="2.25pt">
                  <v:stroke endarrow="block" joinstyle="miter"/>
                </v:shape>
              </w:pict>
            </mc:Fallback>
          </mc:AlternateContent>
        </w:r>
      </w:ins>
      <w:r w:rsidR="007D36DA" w:rsidRPr="007F739A">
        <w:rPr>
          <w:rStyle w:val="CommentReference"/>
          <w:color w:val="auto"/>
          <w:rPrChange w:id="14391" w:author="Alina Frey" w:date="2017-11-20T10:06:00Z">
            <w:rPr>
              <w:rStyle w:val="CommentReference"/>
            </w:rPr>
          </w:rPrChange>
        </w:rPr>
        <w:commentReference w:id="14392"/>
      </w:r>
      <w:ins w:id="14393" w:author="Alina Frey" w:date="2017-11-20T17:08:00Z">
        <w:r>
          <w:rPr>
            <w:noProof/>
          </w:rPr>
          <w:drawing>
            <wp:inline distT="0" distB="0" distL="0" distR="0" wp14:anchorId="67D44728" wp14:editId="264B0225">
              <wp:extent cx="2738755" cy="1256371"/>
              <wp:effectExtent l="0" t="0" r="4445" b="127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2740353" cy="1257104"/>
                      </a:xfrm>
                      <a:prstGeom prst="rect">
                        <a:avLst/>
                      </a:prstGeom>
                    </pic:spPr>
                  </pic:pic>
                </a:graphicData>
              </a:graphic>
            </wp:inline>
          </w:drawing>
        </w:r>
      </w:ins>
    </w:p>
    <w:p w14:paraId="1EB6F9D5" w14:textId="29B3F5D5" w:rsidR="00025F7C" w:rsidRPr="007F739A" w:rsidRDefault="006972C8">
      <w:pPr>
        <w:keepNext/>
        <w:spacing w:after="19" w:line="252" w:lineRule="auto"/>
        <w:ind w:left="-5" w:hanging="10"/>
        <w:rPr>
          <w:ins w:id="14394" w:author="Alina Frey" w:date="2017-11-17T15:58:00Z"/>
          <w:color w:val="auto"/>
          <w:rPrChange w:id="14395" w:author="Alina Frey" w:date="2017-11-20T10:06:00Z">
            <w:rPr>
              <w:ins w:id="14396" w:author="Alina Frey" w:date="2017-11-17T15:58:00Z"/>
            </w:rPr>
          </w:rPrChange>
        </w:rPr>
        <w:pPrChange w:id="14397" w:author="Alina Frey" w:date="2017-11-17T15:58:00Z">
          <w:pPr/>
        </w:pPrChange>
      </w:pPr>
      <w:ins w:id="14398" w:author="Alina Frey" w:date="2017-11-20T17:09:00Z">
        <w:r>
          <w:rPr>
            <w:noProof/>
          </w:rPr>
          <mc:AlternateContent>
            <mc:Choice Requires="wps">
              <w:drawing>
                <wp:anchor distT="0" distB="0" distL="114300" distR="114300" simplePos="0" relativeHeight="251695104" behindDoc="0" locked="0" layoutInCell="1" allowOverlap="1" wp14:anchorId="248A22B5" wp14:editId="4827C72E">
                  <wp:simplePos x="0" y="0"/>
                  <wp:positionH relativeFrom="column">
                    <wp:posOffset>2330450</wp:posOffset>
                  </wp:positionH>
                  <wp:positionV relativeFrom="paragraph">
                    <wp:posOffset>1397000</wp:posOffset>
                  </wp:positionV>
                  <wp:extent cx="306070" cy="202565"/>
                  <wp:effectExtent l="38100" t="19050" r="17780" b="45085"/>
                  <wp:wrapNone/>
                  <wp:docPr id="468" name="Straight Arrow Connector 468"/>
                  <wp:cNvGraphicFramePr/>
                  <a:graphic xmlns:a="http://schemas.openxmlformats.org/drawingml/2006/main">
                    <a:graphicData uri="http://schemas.microsoft.com/office/word/2010/wordprocessingShape">
                      <wps:wsp>
                        <wps:cNvCnPr/>
                        <wps:spPr>
                          <a:xfrm flipH="1">
                            <a:off x="0" y="0"/>
                            <a:ext cx="306070" cy="202565"/>
                          </a:xfrm>
                          <a:prstGeom prst="straightConnector1">
                            <a:avLst/>
                          </a:prstGeom>
                          <a:ln w="28575">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E451748" id="Straight Arrow Connector 468" o:spid="_x0000_s1026" type="#_x0000_t32" style="position:absolute;margin-left:183.5pt;margin-top:110pt;width:24.1pt;height:15.95pt;flip:x;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" strokecolor="red" strokeweight="2.25pt">
                  <v:stroke endarrow="block" joinstyle="miter"/>
                </v:shape>
              </w:pict>
            </mc:Fallback>
          </mc:AlternateContent>
        </w:r>
      </w:ins>
      <w:ins w:id="14399" w:author="Alina Frey" w:date="2017-11-17T15:54:00Z">
        <w:r w:rsidR="0070132D" w:rsidRPr="007F739A">
          <w:rPr>
            <w:noProof/>
            <w:color w:val="auto"/>
            <w:rPrChange w:id="14400" w:author="Alina Frey" w:date="2017-11-20T10:06:00Z">
              <w:rPr>
                <w:noProof/>
              </w:rPr>
            </w:rPrChange>
          </w:rPr>
          <w:drawing>
            <wp:inline distT="0" distB="0" distL="0" distR="0" wp14:anchorId="0F36D949" wp14:editId="02F1546D">
              <wp:extent cx="2738755" cy="1641924"/>
              <wp:effectExtent l="0" t="0" r="4445"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2752910" cy="1650410"/>
                      </a:xfrm>
                      <a:prstGeom prst="rect">
                        <a:avLst/>
                      </a:prstGeom>
                    </pic:spPr>
                  </pic:pic>
                </a:graphicData>
              </a:graphic>
            </wp:inline>
          </w:drawing>
        </w:r>
      </w:ins>
    </w:p>
    <w:p w14:paraId="1EEAB849" w14:textId="1BC8094D" w:rsidR="0070132D" w:rsidRPr="007F739A" w:rsidRDefault="00025F7C" w:rsidP="00025F7C">
      <w:pPr>
        <w:pStyle w:val="Caption"/>
        <w:rPr>
          <w:ins w:id="14401" w:author="Alina Frey" w:date="2017-11-17T16:06:00Z"/>
        </w:rPr>
      </w:pPr>
      <w:bookmarkStart w:id="14402" w:name="_Toc498937581"/>
      <w:bookmarkStart w:id="14403" w:name="_Toc498942429"/>
      <w:bookmarkStart w:id="14404" w:name="_Toc498939096"/>
      <w:bookmarkStart w:id="14405" w:name="_Toc499024669"/>
      <w:ins w:id="14406" w:author="Alina Frey" w:date="2017-11-17T15:58:00Z">
        <w:r w:rsidRPr="007F739A">
          <w:t xml:space="preserve">Figure </w:t>
        </w:r>
        <w:r w:rsidRPr="00CF2303">
          <w:fldChar w:fldCharType="begin"/>
        </w:r>
        <w:r w:rsidRPr="007F739A">
          <w:instrText xml:space="preserve"> SEQ Figure \* ARABIC </w:instrText>
        </w:r>
      </w:ins>
      <w:r w:rsidRPr="00CF2303">
        <w:fldChar w:fldCharType="separate"/>
      </w:r>
      <w:ins w:id="14407" w:author="Alina Frey [2]" w:date="2017-11-21T10:58:00Z">
        <w:r w:rsidR="003B7B8C">
          <w:rPr>
            <w:noProof/>
          </w:rPr>
          <w:t>205</w:t>
        </w:r>
      </w:ins>
      <w:ins w:id="14408" w:author="Alina Frey" w:date="2017-11-17T15:58:00Z">
        <w:r w:rsidRPr="00CF2303">
          <w:fldChar w:fldCharType="end"/>
        </w:r>
        <w:r w:rsidRPr="007F739A">
          <w:t>: Sending Clinical Documents</w:t>
        </w:r>
      </w:ins>
      <w:ins w:id="14409" w:author="Alina Frey" w:date="2017-11-17T16:06:00Z">
        <w:r w:rsidR="00980028" w:rsidRPr="007F739A">
          <w:t xml:space="preserve"> </w:t>
        </w:r>
      </w:ins>
      <w:ins w:id="14410" w:author="Alina Frey" w:date="2017-11-17T16:10:00Z">
        <w:r w:rsidR="00C46255" w:rsidRPr="007F739A">
          <w:t xml:space="preserve">– </w:t>
        </w:r>
      </w:ins>
      <w:ins w:id="14411" w:author="Alina Frey" w:date="2017-11-17T16:06:00Z">
        <w:r w:rsidR="00980028" w:rsidRPr="007F739A">
          <w:rPr>
            <w:rFonts w:eastAsiaTheme="minorHAnsi" w:cstheme="minorHAnsi"/>
            <w:szCs w:val="24"/>
          </w:rPr>
          <w:t>APHP</w:t>
        </w:r>
        <w:r w:rsidR="00980028" w:rsidRPr="007F739A">
          <w:t xml:space="preserve"> and </w:t>
        </w:r>
        <w:r w:rsidR="00980028" w:rsidRPr="007F739A">
          <w:rPr>
            <w:rFonts w:eastAsiaTheme="minorHAnsi" w:cstheme="minorHAnsi"/>
            <w:szCs w:val="24"/>
          </w:rPr>
          <w:t>APS</w:t>
        </w:r>
      </w:ins>
      <w:ins w:id="14412" w:author="Alina Frey" w:date="2017-11-17T15:58:00Z">
        <w:r w:rsidRPr="007F739A">
          <w:t xml:space="preserve"> – Source Panel – Selecting Consult</w:t>
        </w:r>
      </w:ins>
      <w:bookmarkEnd w:id="14402"/>
      <w:bookmarkEnd w:id="14403"/>
      <w:bookmarkEnd w:id="14404"/>
      <w:bookmarkEnd w:id="14405"/>
    </w:p>
    <w:p w14:paraId="1CA19616" w14:textId="67CC103E" w:rsidR="007C152D" w:rsidRPr="00CF2303" w:rsidRDefault="007C152D">
      <w:pPr>
        <w:pStyle w:val="ListParagraph"/>
        <w:numPr>
          <w:ilvl w:val="0"/>
          <w:numId w:val="164"/>
        </w:numPr>
        <w:rPr>
          <w:ins w:id="14413" w:author="Alina Frey" w:date="2017-11-17T13:45:00Z"/>
          <w:rFonts w:cstheme="minorHAnsi"/>
          <w:szCs w:val="24"/>
        </w:rPr>
        <w:pPrChange w:id="14414" w:author="Alina Frey" w:date="2017-11-17T15:59:00Z">
          <w:pPr>
            <w:pStyle w:val="Alina-NormalText"/>
            <w:numPr>
              <w:numId w:val="154"/>
            </w:numPr>
            <w:spacing w:after="0" w:line="259" w:lineRule="auto"/>
            <w:ind w:left="1440" w:hanging="360"/>
            <w:contextualSpacing/>
          </w:pPr>
        </w:pPrChange>
      </w:pPr>
      <w:ins w:id="14415" w:author="Alina Frey" w:date="2017-11-17T13:45:00Z">
        <w:r w:rsidRPr="00CF2303">
          <w:rPr>
            <w:rFonts w:cstheme="minorHAnsi"/>
            <w:szCs w:val="24"/>
          </w:rPr>
          <w:t xml:space="preserve">Antepartum Laboratory </w:t>
        </w:r>
      </w:ins>
      <w:ins w:id="14416" w:author="Alina Frey" w:date="2017-11-17T15:58:00Z">
        <w:r w:rsidR="00025F7C" w:rsidRPr="00CF2303">
          <w:rPr>
            <w:rFonts w:cstheme="minorHAnsi"/>
            <w:szCs w:val="24"/>
          </w:rPr>
          <w:t>– same as Antepartum Education</w:t>
        </w:r>
      </w:ins>
    </w:p>
    <w:p w14:paraId="021FE25A" w14:textId="79871547" w:rsidR="007C152D" w:rsidRPr="00CF2303" w:rsidRDefault="007C152D">
      <w:pPr>
        <w:pStyle w:val="ListParagraph"/>
        <w:numPr>
          <w:ilvl w:val="0"/>
          <w:numId w:val="164"/>
        </w:numPr>
        <w:rPr>
          <w:ins w:id="14417" w:author="Alina Frey" w:date="2017-11-17T13:45:00Z"/>
          <w:rFonts w:cstheme="minorHAnsi"/>
          <w:szCs w:val="24"/>
        </w:rPr>
        <w:pPrChange w:id="14418" w:author="Alina Frey" w:date="2017-11-17T15:59:00Z">
          <w:pPr>
            <w:pStyle w:val="Alina-NormalText"/>
            <w:spacing w:after="0"/>
            <w:ind w:left="1440"/>
            <w:contextualSpacing/>
          </w:pPr>
        </w:pPrChange>
      </w:pPr>
      <w:ins w:id="14419" w:author="Alina Frey" w:date="2017-11-17T13:45:00Z">
        <w:r w:rsidRPr="00CF2303">
          <w:rPr>
            <w:rFonts w:cstheme="minorHAnsi"/>
            <w:szCs w:val="24"/>
          </w:rPr>
          <w:t xml:space="preserve">Antepartum Education </w:t>
        </w:r>
      </w:ins>
      <w:ins w:id="14420" w:author="Alina Frey" w:date="2017-11-17T15:59:00Z">
        <w:r w:rsidR="00025F7C" w:rsidRPr="00CF2303">
          <w:rPr>
            <w:rFonts w:cstheme="minorHAnsi"/>
            <w:szCs w:val="24"/>
          </w:rPr>
          <w:t xml:space="preserve">– </w:t>
        </w:r>
      </w:ins>
      <w:ins w:id="14421" w:author="Alina Frey" w:date="2017-11-17T13:45:00Z">
        <w:r w:rsidRPr="00CF2303">
          <w:rPr>
            <w:rFonts w:cstheme="minorHAnsi"/>
            <w:szCs w:val="24"/>
          </w:rPr>
          <w:t>Source panel layout:</w:t>
        </w:r>
      </w:ins>
    </w:p>
    <w:p w14:paraId="2C28AE2C" w14:textId="48875B2B" w:rsidR="007C152D" w:rsidRPr="00CF2303" w:rsidRDefault="006972C8">
      <w:pPr>
        <w:rPr>
          <w:ins w:id="14422" w:author="Alina Frey" w:date="2017-11-17T13:45:00Z"/>
          <w:rFonts w:cstheme="minorHAnsi"/>
          <w:szCs w:val="24"/>
        </w:rPr>
        <w:pPrChange w:id="14423" w:author="Alina Frey" w:date="2017-11-17T13:46:00Z">
          <w:pPr>
            <w:pStyle w:val="Alina-NormalText"/>
            <w:spacing w:after="0"/>
            <w:ind w:left="1440"/>
            <w:contextualSpacing/>
          </w:pPr>
        </w:pPrChange>
      </w:pPr>
      <w:ins w:id="14424" w:author="Alina Frey" w:date="2017-11-20T17:10:00Z">
        <w:r>
          <w:rPr>
            <w:noProof/>
          </w:rPr>
          <mc:AlternateContent>
            <mc:Choice Requires="wps">
              <w:drawing>
                <wp:anchor distT="0" distB="0" distL="114300" distR="114300" simplePos="0" relativeHeight="251697152" behindDoc="0" locked="0" layoutInCell="1" allowOverlap="1" wp14:anchorId="508C288B" wp14:editId="7350D336">
                  <wp:simplePos x="0" y="0"/>
                  <wp:positionH relativeFrom="column">
                    <wp:posOffset>1866900</wp:posOffset>
                  </wp:positionH>
                  <wp:positionV relativeFrom="paragraph">
                    <wp:posOffset>622300</wp:posOffset>
                  </wp:positionV>
                  <wp:extent cx="306070" cy="202565"/>
                  <wp:effectExtent l="38100" t="19050" r="17780" b="45085"/>
                  <wp:wrapNone/>
                  <wp:docPr id="470" name="Straight Arrow Connector 470"/>
                  <wp:cNvGraphicFramePr/>
                  <a:graphic xmlns:a="http://schemas.openxmlformats.org/drawingml/2006/main">
                    <a:graphicData uri="http://schemas.microsoft.com/office/word/2010/wordprocessingShape">
                      <wps:wsp>
                        <wps:cNvCnPr/>
                        <wps:spPr>
                          <a:xfrm flipH="1">
                            <a:off x="0" y="0"/>
                            <a:ext cx="306070" cy="202565"/>
                          </a:xfrm>
                          <a:prstGeom prst="straightConnector1">
                            <a:avLst/>
                          </a:prstGeom>
                          <a:ln w="28575">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9054F6F" id="Straight Arrow Connector 470" o:spid="_x0000_s1026" type="#_x0000_t32" style="position:absolute;margin-left:147pt;margin-top:49pt;width:24.1pt;height:15.95pt;flip:x;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" strokecolor="red" strokeweight="2.25pt">
                  <v:stroke endarrow="block" joinstyle="miter"/>
                </v:shape>
              </w:pict>
            </mc:Fallback>
          </mc:AlternateContent>
        </w:r>
      </w:ins>
      <w:ins w:id="14425" w:author="Alina Frey" w:date="2017-11-17T16:02:00Z">
        <w:r w:rsidR="007176FF" w:rsidRPr="007F739A">
          <w:rPr>
            <w:noProof/>
            <w:color w:val="auto"/>
            <w:rPrChange w:id="14426" w:author="Alina Frey" w:date="2017-11-20T10:06:00Z">
              <w:rPr>
                <w:noProof/>
              </w:rPr>
            </w:rPrChange>
          </w:rPr>
          <w:drawing>
            <wp:inline distT="0" distB="0" distL="0" distR="0" wp14:anchorId="09B1F66A" wp14:editId="633516EA">
              <wp:extent cx="2738755" cy="1030357"/>
              <wp:effectExtent l="0" t="0" r="4445"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2745174" cy="1032772"/>
                      </a:xfrm>
                      <a:prstGeom prst="rect">
                        <a:avLst/>
                      </a:prstGeom>
                    </pic:spPr>
                  </pic:pic>
                </a:graphicData>
              </a:graphic>
            </wp:inline>
          </w:drawing>
        </w:r>
      </w:ins>
    </w:p>
    <w:p w14:paraId="2D84550B" w14:textId="2CF00BF9" w:rsidR="00B20F10" w:rsidRPr="00CF2303" w:rsidRDefault="006972C8">
      <w:pPr>
        <w:keepNext/>
        <w:spacing w:after="19" w:line="252" w:lineRule="auto"/>
        <w:rPr>
          <w:ins w:id="14427" w:author="Alina Frey" w:date="2017-11-17T16:03:00Z"/>
        </w:rPr>
        <w:pPrChange w:id="14428" w:author="Alina Frey" w:date="2017-11-20T17:10:00Z">
          <w:pPr>
            <w:pStyle w:val="Caption"/>
          </w:pPr>
        </w:pPrChange>
      </w:pPr>
      <w:ins w:id="14429" w:author="Alina Frey" w:date="2017-11-20T17:10:00Z">
        <w:r>
          <w:rPr>
            <w:noProof/>
          </w:rPr>
          <mc:AlternateContent>
            <mc:Choice Requires="wps">
              <w:drawing>
                <wp:anchor distT="0" distB="0" distL="114300" distR="114300" simplePos="0" relativeHeight="251699200" behindDoc="0" locked="0" layoutInCell="1" allowOverlap="1" wp14:anchorId="42E96A13" wp14:editId="3CF766EA">
                  <wp:simplePos x="0" y="0"/>
                  <wp:positionH relativeFrom="column">
                    <wp:posOffset>1270000</wp:posOffset>
                  </wp:positionH>
                  <wp:positionV relativeFrom="paragraph">
                    <wp:posOffset>1390650</wp:posOffset>
                  </wp:positionV>
                  <wp:extent cx="279400" cy="171450"/>
                  <wp:effectExtent l="38100" t="38100" r="25400" b="19050"/>
                  <wp:wrapNone/>
                  <wp:docPr id="471" name="Straight Arrow Connector 471"/>
                  <wp:cNvGraphicFramePr/>
                  <a:graphic xmlns:a="http://schemas.openxmlformats.org/drawingml/2006/main">
                    <a:graphicData uri="http://schemas.microsoft.com/office/word/2010/wordprocessingShape">
                      <wps:wsp>
                        <wps:cNvCnPr/>
                        <wps:spPr>
                          <a:xfrm flipH="1" flipV="1">
                            <a:off x="0" y="0"/>
                            <a:ext cx="279400" cy="171450"/>
                          </a:xfrm>
                          <a:prstGeom prst="straightConnector1">
                            <a:avLst/>
                          </a:prstGeom>
                          <a:ln w="28575">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46BBA9B" id="Straight Arrow Connector 471" o:spid="_x0000_s1026" type="#_x0000_t32" style="position:absolute;margin-left:100pt;margin-top:109.5pt;width:22pt;height:13.5pt;flip:x y;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" strokecolor="red" strokeweight="2.25pt">
                  <v:stroke endarrow="block" joinstyle="miter"/>
                </v:shape>
              </w:pict>
            </mc:Fallback>
          </mc:AlternateContent>
        </w:r>
      </w:ins>
      <w:ins w:id="14430" w:author="Alina Frey" w:date="2017-11-17T16:02:00Z">
        <w:r w:rsidR="00D022D6" w:rsidRPr="007F739A">
          <w:rPr>
            <w:noProof/>
            <w:color w:val="auto"/>
            <w:rPrChange w:id="14431" w:author="Alina Frey" w:date="2017-11-20T10:06:00Z">
              <w:rPr>
                <w:b w:val="0"/>
                <w:iCs w:val="0"/>
                <w:noProof/>
              </w:rPr>
            </w:rPrChange>
          </w:rPr>
          <w:drawing>
            <wp:inline distT="0" distB="0" distL="0" distR="0" wp14:anchorId="187DFD1D" wp14:editId="3463F3BD">
              <wp:extent cx="2738755" cy="2466869"/>
              <wp:effectExtent l="0" t="0" r="4445"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2744567" cy="2472104"/>
                      </a:xfrm>
                      <a:prstGeom prst="rect">
                        <a:avLst/>
                      </a:prstGeom>
                    </pic:spPr>
                  </pic:pic>
                </a:graphicData>
              </a:graphic>
            </wp:inline>
          </w:drawing>
        </w:r>
      </w:ins>
    </w:p>
    <w:p w14:paraId="5AF5F4FC" w14:textId="3B8896D0" w:rsidR="007C152D" w:rsidRPr="00CF2303" w:rsidRDefault="00B20F10">
      <w:pPr>
        <w:pStyle w:val="Caption"/>
        <w:rPr>
          <w:ins w:id="14432" w:author="Alina Frey" w:date="2017-11-17T13:45:00Z"/>
          <w:rFonts w:cstheme="minorHAnsi"/>
          <w:szCs w:val="24"/>
        </w:rPr>
        <w:pPrChange w:id="14433" w:author="Alina Frey" w:date="2017-11-17T16:03:00Z">
          <w:pPr>
            <w:pStyle w:val="Alina-NormalText"/>
            <w:spacing w:after="0"/>
            <w:ind w:left="1440"/>
            <w:contextualSpacing/>
          </w:pPr>
        </w:pPrChange>
      </w:pPr>
      <w:bookmarkStart w:id="14434" w:name="_Toc498937582"/>
      <w:bookmarkStart w:id="14435" w:name="_Toc498942430"/>
      <w:bookmarkStart w:id="14436" w:name="_Toc498939097"/>
      <w:bookmarkStart w:id="14437" w:name="_Toc499024670"/>
      <w:ins w:id="14438" w:author="Alina Frey" w:date="2017-11-17T16:03:00Z">
        <w:r w:rsidRPr="00CF2303">
          <w:t xml:space="preserve">Figure </w:t>
        </w:r>
        <w:r w:rsidRPr="00CF2303">
          <w:fldChar w:fldCharType="begin"/>
        </w:r>
        <w:r w:rsidRPr="00CF2303">
          <w:instrText xml:space="preserve"> SEQ Figure \* ARABIC </w:instrText>
        </w:r>
      </w:ins>
      <w:r w:rsidRPr="00CF2303">
        <w:fldChar w:fldCharType="separate"/>
      </w:r>
      <w:ins w:id="14439" w:author="Alina Frey [2]" w:date="2017-11-21T10:58:00Z">
        <w:r w:rsidR="003B7B8C">
          <w:rPr>
            <w:noProof/>
          </w:rPr>
          <w:t>206</w:t>
        </w:r>
      </w:ins>
      <w:ins w:id="14440" w:author="Alina Frey" w:date="2017-11-17T16:03:00Z">
        <w:r w:rsidRPr="00CF2303">
          <w:fldChar w:fldCharType="end"/>
        </w:r>
        <w:r w:rsidRPr="00CF2303">
          <w:t xml:space="preserve">: Sending Clinical Documents </w:t>
        </w:r>
      </w:ins>
      <w:ins w:id="14441" w:author="Alina Frey" w:date="2017-11-17T16:10:00Z">
        <w:r w:rsidR="00C46255" w:rsidRPr="00CF2303">
          <w:t xml:space="preserve">– </w:t>
        </w:r>
      </w:ins>
      <w:ins w:id="14442" w:author="Alina Frey" w:date="2017-11-17T16:06:00Z">
        <w:r w:rsidR="00980028" w:rsidRPr="00CF2303">
          <w:rPr>
            <w:rFonts w:eastAsiaTheme="minorHAnsi" w:cstheme="minorHAnsi"/>
            <w:szCs w:val="24"/>
          </w:rPr>
          <w:t>APL</w:t>
        </w:r>
        <w:r w:rsidR="00980028" w:rsidRPr="00CF2303">
          <w:t xml:space="preserve"> and </w:t>
        </w:r>
        <w:r w:rsidR="00980028" w:rsidRPr="00CF2303">
          <w:rPr>
            <w:rFonts w:eastAsiaTheme="minorHAnsi" w:cstheme="minorHAnsi"/>
            <w:szCs w:val="24"/>
          </w:rPr>
          <w:t>APE</w:t>
        </w:r>
        <w:r w:rsidR="00980028" w:rsidRPr="00CF2303">
          <w:t xml:space="preserve"> </w:t>
        </w:r>
      </w:ins>
      <w:ins w:id="14443" w:author="Alina Frey" w:date="2017-11-17T16:03:00Z">
        <w:r w:rsidRPr="00CF2303">
          <w:t>– Source Panel</w:t>
        </w:r>
      </w:ins>
      <w:bookmarkEnd w:id="14434"/>
      <w:bookmarkEnd w:id="14435"/>
      <w:bookmarkEnd w:id="14436"/>
      <w:bookmarkEnd w:id="14437"/>
    </w:p>
    <w:p w14:paraId="1037B4A9" w14:textId="0E546EB8" w:rsidR="007C152D" w:rsidRPr="00CF2303" w:rsidRDefault="007C152D">
      <w:pPr>
        <w:pStyle w:val="ListParagraph"/>
        <w:numPr>
          <w:ilvl w:val="0"/>
          <w:numId w:val="164"/>
        </w:numPr>
        <w:rPr>
          <w:ins w:id="14444" w:author="Alina Frey" w:date="2017-11-17T13:45:00Z"/>
          <w:rFonts w:cstheme="minorHAnsi"/>
          <w:szCs w:val="24"/>
        </w:rPr>
        <w:pPrChange w:id="14445" w:author="Alina Frey" w:date="2017-11-17T15:59:00Z">
          <w:pPr>
            <w:pStyle w:val="Alina-NormalText"/>
            <w:spacing w:after="0"/>
            <w:ind w:left="1440"/>
            <w:contextualSpacing/>
          </w:pPr>
        </w:pPrChange>
      </w:pPr>
      <w:ins w:id="14446" w:author="Alina Frey" w:date="2017-11-17T13:45:00Z">
        <w:r w:rsidRPr="00CF2303">
          <w:rPr>
            <w:rFonts w:cstheme="minorHAnsi"/>
            <w:szCs w:val="24"/>
          </w:rPr>
          <w:t>Postpartum Visit Summary</w:t>
        </w:r>
      </w:ins>
      <w:ins w:id="14447" w:author="Alina Frey" w:date="2017-11-21T10:38:00Z">
        <w:r w:rsidR="006B1325">
          <w:rPr>
            <w:rFonts w:cstheme="minorHAnsi"/>
            <w:szCs w:val="24"/>
          </w:rPr>
          <w:t xml:space="preserve"> – </w:t>
        </w:r>
      </w:ins>
      <w:ins w:id="14448" w:author="Alina Frey" w:date="2017-11-17T13:45:00Z">
        <w:r w:rsidRPr="00CF2303">
          <w:rPr>
            <w:rFonts w:cstheme="minorHAnsi"/>
            <w:szCs w:val="24"/>
          </w:rPr>
          <w:t>Source panel layout:</w:t>
        </w:r>
      </w:ins>
    </w:p>
    <w:p w14:paraId="441A700A" w14:textId="5C90761B" w:rsidR="007C152D" w:rsidRPr="00CF2303" w:rsidRDefault="005E09B6">
      <w:pPr>
        <w:rPr>
          <w:ins w:id="14449" w:author="Alina Frey" w:date="2017-11-17T13:45:00Z"/>
          <w:rFonts w:cstheme="minorHAnsi"/>
          <w:szCs w:val="24"/>
        </w:rPr>
        <w:pPrChange w:id="14450" w:author="Alina Frey" w:date="2017-11-17T13:46:00Z">
          <w:pPr>
            <w:pStyle w:val="Alina-NormalText"/>
            <w:spacing w:after="0"/>
            <w:ind w:left="1440"/>
            <w:contextualSpacing/>
          </w:pPr>
        </w:pPrChange>
      </w:pPr>
      <w:ins w:id="14451" w:author="Alina Frey" w:date="2017-11-20T17:10:00Z">
        <w:r>
          <w:rPr>
            <w:noProof/>
          </w:rPr>
          <w:lastRenderedPageBreak/>
          <mc:AlternateContent>
            <mc:Choice Requires="wps">
              <w:drawing>
                <wp:anchor distT="0" distB="0" distL="114300" distR="114300" simplePos="0" relativeHeight="251701248" behindDoc="0" locked="0" layoutInCell="1" allowOverlap="1" wp14:anchorId="35A4D3DD" wp14:editId="2B39E87B">
                  <wp:simplePos x="0" y="0"/>
                  <wp:positionH relativeFrom="column">
                    <wp:posOffset>1758950</wp:posOffset>
                  </wp:positionH>
                  <wp:positionV relativeFrom="paragraph">
                    <wp:posOffset>641350</wp:posOffset>
                  </wp:positionV>
                  <wp:extent cx="306070" cy="202565"/>
                  <wp:effectExtent l="38100" t="19050" r="17780" b="45085"/>
                  <wp:wrapNone/>
                  <wp:docPr id="472" name="Straight Arrow Connector 472"/>
                  <wp:cNvGraphicFramePr/>
                  <a:graphic xmlns:a="http://schemas.openxmlformats.org/drawingml/2006/main">
                    <a:graphicData uri="http://schemas.microsoft.com/office/word/2010/wordprocessingShape">
                      <wps:wsp>
                        <wps:cNvCnPr/>
                        <wps:spPr>
                          <a:xfrm flipH="1">
                            <a:off x="0" y="0"/>
                            <a:ext cx="306070" cy="202565"/>
                          </a:xfrm>
                          <a:prstGeom prst="straightConnector1">
                            <a:avLst/>
                          </a:prstGeom>
                          <a:ln w="28575">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7695019" id="Straight Arrow Connector 472" o:spid="_x0000_s1026" type="#_x0000_t32" style="position:absolute;margin-left:138.5pt;margin-top:50.5pt;width:24.1pt;height:15.95pt;flip:x;z-index:251701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" strokecolor="red" strokeweight="2.25pt">
                  <v:stroke endarrow="block" joinstyle="miter"/>
                </v:shape>
              </w:pict>
            </mc:Fallback>
          </mc:AlternateContent>
        </w:r>
      </w:ins>
      <w:ins w:id="14452" w:author="Alina Frey" w:date="2017-11-17T16:08:00Z">
        <w:r w:rsidR="00FB6A13" w:rsidRPr="007F739A">
          <w:rPr>
            <w:noProof/>
            <w:color w:val="auto"/>
            <w:rPrChange w:id="14453" w:author="Alina Frey" w:date="2017-11-20T10:06:00Z">
              <w:rPr>
                <w:noProof/>
              </w:rPr>
            </w:rPrChange>
          </w:rPr>
          <w:drawing>
            <wp:inline distT="0" distB="0" distL="0" distR="0" wp14:anchorId="60DA51EF" wp14:editId="362E1C17">
              <wp:extent cx="2730500" cy="1024764"/>
              <wp:effectExtent l="0" t="0" r="0" b="444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2735317" cy="1026572"/>
                      </a:xfrm>
                      <a:prstGeom prst="rect">
                        <a:avLst/>
                      </a:prstGeom>
                    </pic:spPr>
                  </pic:pic>
                </a:graphicData>
              </a:graphic>
            </wp:inline>
          </w:drawing>
        </w:r>
      </w:ins>
    </w:p>
    <w:p w14:paraId="58AB58B6" w14:textId="65AEA750" w:rsidR="00C46255" w:rsidRPr="00CF2303" w:rsidRDefault="005E09B6">
      <w:pPr>
        <w:keepNext/>
        <w:spacing w:after="19" w:line="252" w:lineRule="auto"/>
        <w:ind w:left="-5" w:hanging="10"/>
        <w:rPr>
          <w:ins w:id="14454" w:author="Alina Frey" w:date="2017-11-17T16:10:00Z"/>
        </w:rPr>
        <w:pPrChange w:id="14455" w:author="Alina Frey" w:date="2017-11-17T16:11:00Z">
          <w:pPr>
            <w:pStyle w:val="Caption"/>
          </w:pPr>
        </w:pPrChange>
      </w:pPr>
      <w:ins w:id="14456" w:author="Alina Frey" w:date="2017-11-20T17:10:00Z">
        <w:r>
          <w:rPr>
            <w:noProof/>
          </w:rPr>
          <mc:AlternateContent>
            <mc:Choice Requires="wps">
              <w:drawing>
                <wp:anchor distT="0" distB="0" distL="114300" distR="114300" simplePos="0" relativeHeight="251703296" behindDoc="0" locked="0" layoutInCell="1" allowOverlap="1" wp14:anchorId="1E0EC36D" wp14:editId="3908FADF">
                  <wp:simplePos x="0" y="0"/>
                  <wp:positionH relativeFrom="column">
                    <wp:posOffset>1987550</wp:posOffset>
                  </wp:positionH>
                  <wp:positionV relativeFrom="paragraph">
                    <wp:posOffset>1790700</wp:posOffset>
                  </wp:positionV>
                  <wp:extent cx="279400" cy="171450"/>
                  <wp:effectExtent l="38100" t="38100" r="25400" b="19050"/>
                  <wp:wrapNone/>
                  <wp:docPr id="473" name="Straight Arrow Connector 473"/>
                  <wp:cNvGraphicFramePr/>
                  <a:graphic xmlns:a="http://schemas.openxmlformats.org/drawingml/2006/main">
                    <a:graphicData uri="http://schemas.microsoft.com/office/word/2010/wordprocessingShape">
                      <wps:wsp>
                        <wps:cNvCnPr/>
                        <wps:spPr>
                          <a:xfrm flipH="1" flipV="1">
                            <a:off x="0" y="0"/>
                            <a:ext cx="279400" cy="171450"/>
                          </a:xfrm>
                          <a:prstGeom prst="straightConnector1">
                            <a:avLst/>
                          </a:prstGeom>
                          <a:ln w="28575">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702D204" id="Straight Arrow Connector 473" o:spid="_x0000_s1026" type="#_x0000_t32" style="position:absolute;margin-left:156.5pt;margin-top:141pt;width:22pt;height:13.5pt;flip:x y;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" strokecolor="red" strokeweight="2.25pt">
                  <v:stroke endarrow="block" joinstyle="miter"/>
                </v:shape>
              </w:pict>
            </mc:Fallback>
          </mc:AlternateContent>
        </w:r>
      </w:ins>
      <w:ins w:id="14457" w:author="Alina Frey" w:date="2017-11-17T16:09:00Z">
        <w:r w:rsidR="00FA76E1" w:rsidRPr="007F739A">
          <w:rPr>
            <w:noProof/>
            <w:color w:val="auto"/>
            <w:rPrChange w:id="14458" w:author="Alina Frey" w:date="2017-11-20T10:06:00Z">
              <w:rPr>
                <w:b w:val="0"/>
                <w:iCs w:val="0"/>
                <w:noProof/>
              </w:rPr>
            </w:rPrChange>
          </w:rPr>
          <w:drawing>
            <wp:inline distT="0" distB="0" distL="0" distR="0" wp14:anchorId="4D8A7E66" wp14:editId="09261BE2">
              <wp:extent cx="2730500" cy="2458775"/>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2733446" cy="2461428"/>
                      </a:xfrm>
                      <a:prstGeom prst="rect">
                        <a:avLst/>
                      </a:prstGeom>
                    </pic:spPr>
                  </pic:pic>
                </a:graphicData>
              </a:graphic>
            </wp:inline>
          </w:drawing>
        </w:r>
      </w:ins>
    </w:p>
    <w:p w14:paraId="3B8E27F2" w14:textId="2AA0B2F4" w:rsidR="007C152D" w:rsidRPr="00CF2303" w:rsidRDefault="00C46255">
      <w:pPr>
        <w:pStyle w:val="Caption"/>
        <w:rPr>
          <w:ins w:id="14459" w:author="Alina Frey" w:date="2017-11-17T16:07:00Z"/>
          <w:rFonts w:cstheme="minorHAnsi"/>
          <w:szCs w:val="24"/>
        </w:rPr>
        <w:pPrChange w:id="14460" w:author="Alina Frey" w:date="2017-11-17T16:10:00Z">
          <w:pPr/>
        </w:pPrChange>
      </w:pPr>
      <w:bookmarkStart w:id="14461" w:name="_Toc498937583"/>
      <w:bookmarkStart w:id="14462" w:name="_Toc498942431"/>
      <w:bookmarkStart w:id="14463" w:name="_Toc498939098"/>
      <w:bookmarkStart w:id="14464" w:name="_Toc499024671"/>
      <w:ins w:id="14465" w:author="Alina Frey" w:date="2017-11-17T16:10:00Z">
        <w:r w:rsidRPr="00CF2303">
          <w:t xml:space="preserve">Figure </w:t>
        </w:r>
        <w:r w:rsidRPr="00CF2303">
          <w:fldChar w:fldCharType="begin"/>
        </w:r>
        <w:r w:rsidRPr="00CF2303">
          <w:instrText xml:space="preserve"> SEQ Figure \* ARABIC </w:instrText>
        </w:r>
      </w:ins>
      <w:r w:rsidRPr="00CF2303">
        <w:fldChar w:fldCharType="separate"/>
      </w:r>
      <w:ins w:id="14466" w:author="Alina Frey [2]" w:date="2017-11-21T10:58:00Z">
        <w:r w:rsidR="003B7B8C">
          <w:rPr>
            <w:noProof/>
          </w:rPr>
          <w:t>207</w:t>
        </w:r>
      </w:ins>
      <w:ins w:id="14467" w:author="Alina Frey" w:date="2017-11-17T16:10:00Z">
        <w:r w:rsidRPr="00CF2303">
          <w:fldChar w:fldCharType="end"/>
        </w:r>
        <w:r w:rsidRPr="00CF2303">
          <w:t xml:space="preserve">: Sending Clinical Documents – </w:t>
        </w:r>
        <w:r w:rsidRPr="00CF2303">
          <w:rPr>
            <w:rFonts w:eastAsiaTheme="minorHAnsi" w:cstheme="minorHAnsi"/>
            <w:szCs w:val="24"/>
          </w:rPr>
          <w:t>PPVS</w:t>
        </w:r>
        <w:r w:rsidRPr="00CF2303">
          <w:t xml:space="preserve"> – Source Panel</w:t>
        </w:r>
      </w:ins>
      <w:bookmarkEnd w:id="14461"/>
      <w:bookmarkEnd w:id="14462"/>
      <w:bookmarkEnd w:id="14463"/>
      <w:bookmarkEnd w:id="14464"/>
    </w:p>
    <w:p w14:paraId="166EB200" w14:textId="54F108AE" w:rsidR="007C152D" w:rsidRPr="00CF2303" w:rsidRDefault="007C152D">
      <w:pPr>
        <w:pStyle w:val="ListParagraph"/>
        <w:numPr>
          <w:ilvl w:val="0"/>
          <w:numId w:val="164"/>
        </w:numPr>
        <w:rPr>
          <w:ins w:id="14468" w:author="Alina Frey" w:date="2017-11-17T13:45:00Z"/>
          <w:rFonts w:cstheme="minorHAnsi"/>
          <w:szCs w:val="24"/>
        </w:rPr>
        <w:pPrChange w:id="14469" w:author="Alina Frey" w:date="2017-11-17T15:59:00Z">
          <w:pPr>
            <w:pStyle w:val="Alina-NormalText"/>
            <w:spacing w:after="0"/>
            <w:ind w:left="1080"/>
            <w:contextualSpacing/>
          </w:pPr>
        </w:pPrChange>
      </w:pPr>
      <w:ins w:id="14470" w:author="Alina Frey" w:date="2017-11-17T13:45:00Z">
        <w:r w:rsidRPr="00CF2303">
          <w:rPr>
            <w:rFonts w:cstheme="minorHAnsi"/>
            <w:szCs w:val="24"/>
          </w:rPr>
          <w:t>Imaging Report</w:t>
        </w:r>
      </w:ins>
      <w:ins w:id="14471" w:author="Alina Frey" w:date="2017-11-21T10:38:00Z">
        <w:r w:rsidR="006B1325">
          <w:rPr>
            <w:rFonts w:cstheme="minorHAnsi"/>
            <w:szCs w:val="24"/>
          </w:rPr>
          <w:t xml:space="preserve"> – </w:t>
        </w:r>
      </w:ins>
      <w:ins w:id="14472" w:author="Alina Frey" w:date="2017-11-17T13:45:00Z">
        <w:r w:rsidRPr="00CF2303">
          <w:rPr>
            <w:rFonts w:cstheme="minorHAnsi"/>
            <w:szCs w:val="24"/>
          </w:rPr>
          <w:t>Source panel layout:</w:t>
        </w:r>
      </w:ins>
    </w:p>
    <w:p w14:paraId="78CF5E64" w14:textId="52C97F6B" w:rsidR="007C152D" w:rsidRPr="00CF2303" w:rsidRDefault="005E09B6">
      <w:pPr>
        <w:rPr>
          <w:ins w:id="14473" w:author="Alina Frey" w:date="2017-11-17T13:45:00Z"/>
          <w:rFonts w:cstheme="minorHAnsi"/>
          <w:szCs w:val="24"/>
        </w:rPr>
        <w:pPrChange w:id="14474" w:author="Alina Frey" w:date="2017-11-17T13:46:00Z">
          <w:pPr>
            <w:pStyle w:val="Alina-NormalText"/>
            <w:spacing w:after="0"/>
            <w:ind w:left="1440"/>
            <w:contextualSpacing/>
          </w:pPr>
        </w:pPrChange>
      </w:pPr>
      <w:ins w:id="14475" w:author="Alina Frey" w:date="2017-11-20T17:11:00Z">
        <w:r>
          <w:rPr>
            <w:noProof/>
          </w:rPr>
          <mc:AlternateContent>
            <mc:Choice Requires="wps">
              <w:drawing>
                <wp:anchor distT="0" distB="0" distL="114300" distR="114300" simplePos="0" relativeHeight="251705344" behindDoc="0" locked="0" layoutInCell="1" allowOverlap="1" wp14:anchorId="2605127A" wp14:editId="53DA61E3">
                  <wp:simplePos x="0" y="0"/>
                  <wp:positionH relativeFrom="column">
                    <wp:posOffset>1987550</wp:posOffset>
                  </wp:positionH>
                  <wp:positionV relativeFrom="paragraph">
                    <wp:posOffset>666750</wp:posOffset>
                  </wp:positionV>
                  <wp:extent cx="306070" cy="202565"/>
                  <wp:effectExtent l="38100" t="19050" r="17780" b="45085"/>
                  <wp:wrapNone/>
                  <wp:docPr id="474" name="Straight Arrow Connector 474"/>
                  <wp:cNvGraphicFramePr/>
                  <a:graphic xmlns:a="http://schemas.openxmlformats.org/drawingml/2006/main">
                    <a:graphicData uri="http://schemas.microsoft.com/office/word/2010/wordprocessingShape">
                      <wps:wsp>
                        <wps:cNvCnPr/>
                        <wps:spPr>
                          <a:xfrm flipH="1">
                            <a:off x="0" y="0"/>
                            <a:ext cx="306070" cy="202565"/>
                          </a:xfrm>
                          <a:prstGeom prst="straightConnector1">
                            <a:avLst/>
                          </a:prstGeom>
                          <a:ln w="28575">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CADCBD5" id="Straight Arrow Connector 474" o:spid="_x0000_s1026" type="#_x0000_t32" style="position:absolute;margin-left:156.5pt;margin-top:52.5pt;width:24.1pt;height:15.95pt;flip:x;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" strokecolor="red" strokeweight="2.25pt">
                  <v:stroke endarrow="block" joinstyle="miter"/>
                </v:shape>
              </w:pict>
            </mc:Fallback>
          </mc:AlternateContent>
        </w:r>
      </w:ins>
      <w:ins w:id="14476" w:author="Alina Frey" w:date="2017-11-17T16:13:00Z">
        <w:r w:rsidR="00E121FA" w:rsidRPr="007F739A">
          <w:rPr>
            <w:noProof/>
            <w:color w:val="auto"/>
            <w:rPrChange w:id="14477" w:author="Alina Frey" w:date="2017-11-20T10:06:00Z">
              <w:rPr>
                <w:noProof/>
              </w:rPr>
            </w:rPrChange>
          </w:rPr>
          <w:drawing>
            <wp:inline distT="0" distB="0" distL="0" distR="0" wp14:anchorId="7105FCD7" wp14:editId="0AAEF05F">
              <wp:extent cx="2730500" cy="1038922"/>
              <wp:effectExtent l="0" t="0" r="0" b="889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2739384" cy="1042302"/>
                      </a:xfrm>
                      <a:prstGeom prst="rect">
                        <a:avLst/>
                      </a:prstGeom>
                    </pic:spPr>
                  </pic:pic>
                </a:graphicData>
              </a:graphic>
            </wp:inline>
          </w:drawing>
        </w:r>
      </w:ins>
    </w:p>
    <w:p w14:paraId="77B63AAB" w14:textId="3FAF6E92" w:rsidR="00F62A16" w:rsidRPr="007F739A" w:rsidRDefault="005E09B6">
      <w:pPr>
        <w:keepNext/>
        <w:spacing w:after="19" w:line="252" w:lineRule="auto"/>
        <w:ind w:left="-5" w:hanging="10"/>
        <w:rPr>
          <w:ins w:id="14478" w:author="Alina Frey" w:date="2017-11-17T16:12:00Z"/>
          <w:color w:val="auto"/>
          <w:rPrChange w:id="14479" w:author="Alina Frey" w:date="2017-11-20T10:06:00Z">
            <w:rPr>
              <w:ins w:id="14480" w:author="Alina Frey" w:date="2017-11-17T16:12:00Z"/>
            </w:rPr>
          </w:rPrChange>
        </w:rPr>
        <w:pPrChange w:id="14481" w:author="Alina Frey" w:date="2017-11-17T16:14:00Z">
          <w:pPr/>
        </w:pPrChange>
      </w:pPr>
      <w:ins w:id="14482" w:author="Alina Frey" w:date="2017-11-20T17:11:00Z">
        <w:r>
          <w:rPr>
            <w:noProof/>
          </w:rPr>
          <mc:AlternateContent>
            <mc:Choice Requires="wps">
              <w:drawing>
                <wp:anchor distT="0" distB="0" distL="114300" distR="114300" simplePos="0" relativeHeight="251707392" behindDoc="0" locked="0" layoutInCell="1" allowOverlap="1" wp14:anchorId="317D4604" wp14:editId="45C641F4">
                  <wp:simplePos x="0" y="0"/>
                  <wp:positionH relativeFrom="column">
                    <wp:posOffset>2065020</wp:posOffset>
                  </wp:positionH>
                  <wp:positionV relativeFrom="paragraph">
                    <wp:posOffset>1276350</wp:posOffset>
                  </wp:positionV>
                  <wp:extent cx="306070" cy="202565"/>
                  <wp:effectExtent l="38100" t="19050" r="17780" b="45085"/>
                  <wp:wrapNone/>
                  <wp:docPr id="475" name="Straight Arrow Connector 475"/>
                  <wp:cNvGraphicFramePr/>
                  <a:graphic xmlns:a="http://schemas.openxmlformats.org/drawingml/2006/main">
                    <a:graphicData uri="http://schemas.microsoft.com/office/word/2010/wordprocessingShape">
                      <wps:wsp>
                        <wps:cNvCnPr/>
                        <wps:spPr>
                          <a:xfrm flipH="1">
                            <a:off x="0" y="0"/>
                            <a:ext cx="306070" cy="202565"/>
                          </a:xfrm>
                          <a:prstGeom prst="straightConnector1">
                            <a:avLst/>
                          </a:prstGeom>
                          <a:ln w="28575">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348926A" id="Straight Arrow Connector 475" o:spid="_x0000_s1026" type="#_x0000_t32" style="position:absolute;margin-left:162.6pt;margin-top:100.5pt;width:24.1pt;height:15.95pt;flip:x;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" strokecolor="red" strokeweight="2.25pt">
                  <v:stroke endarrow="block" joinstyle="miter"/>
                </v:shape>
              </w:pict>
            </mc:Fallback>
          </mc:AlternateContent>
        </w:r>
      </w:ins>
      <w:ins w:id="14483" w:author="Alina Frey" w:date="2017-11-17T16:13:00Z">
        <w:r w:rsidR="004C417B" w:rsidRPr="007F739A">
          <w:rPr>
            <w:noProof/>
            <w:color w:val="auto"/>
            <w:rPrChange w:id="14484" w:author="Alina Frey" w:date="2017-11-20T10:06:00Z">
              <w:rPr>
                <w:noProof/>
              </w:rPr>
            </w:rPrChange>
          </w:rPr>
          <w:drawing>
            <wp:inline distT="0" distB="0" distL="0" distR="0" wp14:anchorId="3E08756A" wp14:editId="217DCA28">
              <wp:extent cx="2736850" cy="1623555"/>
              <wp:effectExtent l="0" t="0" r="635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2743479" cy="1627487"/>
                      </a:xfrm>
                      <a:prstGeom prst="rect">
                        <a:avLst/>
                      </a:prstGeom>
                    </pic:spPr>
                  </pic:pic>
                </a:graphicData>
              </a:graphic>
            </wp:inline>
          </w:drawing>
        </w:r>
      </w:ins>
    </w:p>
    <w:p w14:paraId="2E8C085E" w14:textId="163AE1E8" w:rsidR="007C152D" w:rsidRPr="00CF2303" w:rsidRDefault="00F62A16">
      <w:pPr>
        <w:pStyle w:val="Caption"/>
        <w:rPr>
          <w:ins w:id="14485" w:author="Alina Frey" w:date="2017-11-17T13:45:00Z"/>
          <w:rFonts w:cstheme="minorHAnsi"/>
          <w:szCs w:val="24"/>
        </w:rPr>
        <w:pPrChange w:id="14486" w:author="Alina Frey" w:date="2017-11-17T16:12:00Z">
          <w:pPr>
            <w:pStyle w:val="Alina-NormalText"/>
            <w:spacing w:after="0"/>
            <w:ind w:left="1440"/>
            <w:contextualSpacing/>
          </w:pPr>
        </w:pPrChange>
      </w:pPr>
      <w:bookmarkStart w:id="14487" w:name="_Toc498937584"/>
      <w:bookmarkStart w:id="14488" w:name="_Toc498942432"/>
      <w:bookmarkStart w:id="14489" w:name="_Toc498939099"/>
      <w:bookmarkStart w:id="14490" w:name="_Toc499024672"/>
      <w:ins w:id="14491" w:author="Alina Frey" w:date="2017-11-17T16:12:00Z">
        <w:r w:rsidRPr="00CF2303">
          <w:t xml:space="preserve">Figure </w:t>
        </w:r>
        <w:r w:rsidRPr="00CF2303">
          <w:fldChar w:fldCharType="begin"/>
        </w:r>
        <w:r w:rsidRPr="00CF2303">
          <w:instrText xml:space="preserve"> SEQ Figure \* ARABIC </w:instrText>
        </w:r>
      </w:ins>
      <w:r w:rsidRPr="00CF2303">
        <w:fldChar w:fldCharType="separate"/>
      </w:r>
      <w:ins w:id="14492" w:author="Alina Frey [2]" w:date="2017-11-21T10:58:00Z">
        <w:r w:rsidR="003B7B8C">
          <w:rPr>
            <w:noProof/>
          </w:rPr>
          <w:t>208</w:t>
        </w:r>
      </w:ins>
      <w:ins w:id="14493" w:author="Alina Frey" w:date="2017-11-17T16:12:00Z">
        <w:r w:rsidRPr="00CF2303">
          <w:fldChar w:fldCharType="end"/>
        </w:r>
        <w:r w:rsidRPr="00CF2303">
          <w:t xml:space="preserve">: </w:t>
        </w:r>
      </w:ins>
      <w:ins w:id="14494" w:author="Alina Frey" w:date="2017-11-17T16:14:00Z">
        <w:r w:rsidR="004C417B" w:rsidRPr="00CF2303">
          <w:t xml:space="preserve">Sending Clinical Documents – </w:t>
        </w:r>
      </w:ins>
      <w:ins w:id="14495" w:author="Alina Frey" w:date="2017-11-17T16:12:00Z">
        <w:r w:rsidRPr="00CF2303">
          <w:rPr>
            <w:rFonts w:eastAsiaTheme="minorHAnsi" w:cstheme="minorHAnsi"/>
            <w:szCs w:val="24"/>
          </w:rPr>
          <w:t>XDR-I</w:t>
        </w:r>
      </w:ins>
      <w:ins w:id="14496" w:author="Alina Frey" w:date="2017-11-17T16:14:00Z">
        <w:r w:rsidR="004C417B" w:rsidRPr="00CF2303">
          <w:rPr>
            <w:rFonts w:eastAsiaTheme="minorHAnsi" w:cstheme="minorHAnsi"/>
            <w:szCs w:val="24"/>
          </w:rPr>
          <w:t xml:space="preserve"> </w:t>
        </w:r>
        <w:r w:rsidR="004C417B" w:rsidRPr="00CF2303">
          <w:t>– Source Panel</w:t>
        </w:r>
      </w:ins>
      <w:bookmarkEnd w:id="14487"/>
      <w:bookmarkEnd w:id="14488"/>
      <w:bookmarkEnd w:id="14489"/>
      <w:bookmarkEnd w:id="14490"/>
    </w:p>
    <w:p w14:paraId="57530D79" w14:textId="512807EA" w:rsidR="007C152D" w:rsidRPr="00CF2303" w:rsidRDefault="007C152D">
      <w:pPr>
        <w:rPr>
          <w:ins w:id="14497" w:author="Alina Frey" w:date="2017-11-17T13:45:00Z"/>
          <w:rFonts w:cstheme="minorHAnsi"/>
          <w:szCs w:val="24"/>
        </w:rPr>
        <w:pPrChange w:id="14498" w:author="Alina Frey" w:date="2017-11-17T13:47:00Z">
          <w:pPr>
            <w:pStyle w:val="Alina-NormalText"/>
            <w:spacing w:after="0"/>
            <w:ind w:left="720"/>
            <w:contextualSpacing/>
          </w:pPr>
        </w:pPrChange>
      </w:pPr>
      <w:ins w:id="14499" w:author="Alina Frey" w:date="2017-11-17T13:45:00Z">
        <w:r w:rsidRPr="007F739A">
          <w:rPr>
            <w:rFonts w:cstheme="minorHAnsi"/>
            <w:color w:val="auto"/>
            <w:szCs w:val="24"/>
            <w:rPrChange w:id="14500" w:author="Alina Frey" w:date="2017-11-20T10:06:00Z">
              <w:rPr>
                <w:rFonts w:cstheme="minorHAnsi"/>
                <w:szCs w:val="24"/>
              </w:rPr>
            </w:rPrChange>
          </w:rPr>
          <w:t xml:space="preserve">Select the options from the dropdown lists in the Source Panel, and enter the Recipient Info, then select </w:t>
        </w:r>
        <w:r w:rsidRPr="007F739A">
          <w:rPr>
            <w:rFonts w:cstheme="minorHAnsi"/>
            <w:b/>
            <w:color w:val="auto"/>
            <w:szCs w:val="24"/>
            <w:rPrChange w:id="14501" w:author="Alina Frey" w:date="2017-11-20T10:06:00Z">
              <w:rPr>
                <w:rFonts w:cstheme="minorHAnsi"/>
                <w:szCs w:val="24"/>
              </w:rPr>
            </w:rPrChange>
          </w:rPr>
          <w:t>Generate</w:t>
        </w:r>
        <w:r w:rsidRPr="007F739A">
          <w:rPr>
            <w:rFonts w:cstheme="minorHAnsi"/>
            <w:color w:val="auto"/>
            <w:szCs w:val="24"/>
            <w:rPrChange w:id="14502" w:author="Alina Frey" w:date="2017-11-20T10:06:00Z">
              <w:rPr>
                <w:rFonts w:cstheme="minorHAnsi"/>
                <w:szCs w:val="24"/>
              </w:rPr>
            </w:rPrChange>
          </w:rPr>
          <w:t xml:space="preserve"> button.</w:t>
        </w:r>
      </w:ins>
    </w:p>
    <w:p w14:paraId="563E3130" w14:textId="0E7B6058" w:rsidR="00A06CBB" w:rsidRPr="007F739A" w:rsidRDefault="006D0F41">
      <w:pPr>
        <w:keepNext/>
        <w:spacing w:after="19" w:line="252" w:lineRule="auto"/>
        <w:ind w:left="-5" w:hanging="10"/>
        <w:rPr>
          <w:ins w:id="14503" w:author="Alina Frey" w:date="2017-11-17T16:17:00Z"/>
          <w:color w:val="auto"/>
          <w:rPrChange w:id="14504" w:author="Alina Frey" w:date="2017-11-20T10:06:00Z">
            <w:rPr>
              <w:ins w:id="14505" w:author="Alina Frey" w:date="2017-11-17T16:17:00Z"/>
            </w:rPr>
          </w:rPrChange>
        </w:rPr>
        <w:pPrChange w:id="14506" w:author="Alina Frey" w:date="2017-11-17T16:19:00Z">
          <w:pPr/>
        </w:pPrChange>
      </w:pPr>
      <w:ins w:id="14507" w:author="Alina Frey" w:date="2017-11-17T16:16:00Z">
        <w:r w:rsidRPr="007F739A">
          <w:rPr>
            <w:noProof/>
            <w:color w:val="auto"/>
            <w:rPrChange w:id="14508" w:author="Alina Frey" w:date="2017-11-20T10:06:00Z">
              <w:rPr>
                <w:noProof/>
              </w:rPr>
            </w:rPrChange>
          </w:rPr>
          <w:lastRenderedPageBreak/>
          <w:drawing>
            <wp:inline distT="0" distB="0" distL="0" distR="0" wp14:anchorId="5196446A" wp14:editId="3E837D77">
              <wp:extent cx="4616450" cy="2277646"/>
              <wp:effectExtent l="0" t="0" r="0" b="889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4631160" cy="2284904"/>
                      </a:xfrm>
                      <a:prstGeom prst="rect">
                        <a:avLst/>
                      </a:prstGeom>
                    </pic:spPr>
                  </pic:pic>
                </a:graphicData>
              </a:graphic>
            </wp:inline>
          </w:drawing>
        </w:r>
      </w:ins>
    </w:p>
    <w:p w14:paraId="227FA7A7" w14:textId="6AFC234A" w:rsidR="007C152D" w:rsidRPr="00CF2303" w:rsidRDefault="00A06CBB">
      <w:pPr>
        <w:pStyle w:val="Caption"/>
        <w:rPr>
          <w:ins w:id="14509" w:author="Alina Frey" w:date="2017-11-17T13:45:00Z"/>
        </w:rPr>
        <w:pPrChange w:id="14510" w:author="Alina Frey" w:date="2017-11-17T16:17:00Z">
          <w:pPr>
            <w:pStyle w:val="Alina-NormalText"/>
            <w:spacing w:after="0"/>
            <w:ind w:left="720" w:firstLine="720"/>
            <w:contextualSpacing/>
          </w:pPr>
        </w:pPrChange>
      </w:pPr>
      <w:bookmarkStart w:id="14511" w:name="_Toc498937585"/>
      <w:bookmarkStart w:id="14512" w:name="_Toc498942433"/>
      <w:bookmarkStart w:id="14513" w:name="_Toc498939100"/>
      <w:bookmarkStart w:id="14514" w:name="_Toc499024673"/>
      <w:ins w:id="14515" w:author="Alina Frey" w:date="2017-11-17T16:17:00Z">
        <w:r w:rsidRPr="00CF2303">
          <w:t xml:space="preserve">Figure </w:t>
        </w:r>
        <w:r w:rsidRPr="00CF2303">
          <w:fldChar w:fldCharType="begin"/>
        </w:r>
        <w:r w:rsidRPr="00CF2303">
          <w:instrText xml:space="preserve"> SEQ Figure \* ARABIC </w:instrText>
        </w:r>
      </w:ins>
      <w:r w:rsidRPr="00CF2303">
        <w:fldChar w:fldCharType="separate"/>
      </w:r>
      <w:ins w:id="14516" w:author="Alina Frey [2]" w:date="2017-11-21T10:58:00Z">
        <w:r w:rsidR="003B7B8C">
          <w:rPr>
            <w:noProof/>
          </w:rPr>
          <w:t>209</w:t>
        </w:r>
      </w:ins>
      <w:ins w:id="14517" w:author="Alina Frey" w:date="2017-11-17T16:17:00Z">
        <w:r w:rsidRPr="00CF2303">
          <w:fldChar w:fldCharType="end"/>
        </w:r>
        <w:r w:rsidRPr="00CF2303">
          <w:t>: Generate Clinical Documents</w:t>
        </w:r>
      </w:ins>
      <w:bookmarkEnd w:id="14511"/>
      <w:bookmarkEnd w:id="14512"/>
      <w:bookmarkEnd w:id="14513"/>
      <w:bookmarkEnd w:id="14514"/>
    </w:p>
    <w:p w14:paraId="164F86F0" w14:textId="77777777" w:rsidR="007C152D" w:rsidRPr="00CF2303" w:rsidRDefault="007C152D">
      <w:pPr>
        <w:rPr>
          <w:ins w:id="14518" w:author="Alina Frey" w:date="2017-11-17T13:45:00Z"/>
        </w:rPr>
        <w:pPrChange w:id="14519" w:author="Alina Frey" w:date="2017-11-17T13:47:00Z">
          <w:pPr>
            <w:pStyle w:val="Alina-NormalText"/>
            <w:numPr>
              <w:numId w:val="157"/>
            </w:numPr>
            <w:spacing w:after="0" w:line="259" w:lineRule="auto"/>
            <w:ind w:left="720" w:hanging="360"/>
            <w:contextualSpacing/>
          </w:pPr>
        </w:pPrChange>
      </w:pPr>
      <w:ins w:id="14520" w:author="Alina Frey" w:date="2017-11-17T13:45:00Z">
        <w:r w:rsidRPr="007F739A">
          <w:rPr>
            <w:color w:val="auto"/>
            <w:rPrChange w:id="14521" w:author="Alina Frey" w:date="2017-11-20T10:06:00Z">
              <w:rPr/>
            </w:rPrChange>
          </w:rPr>
          <w:t xml:space="preserve">At any point in time the user has the option to </w:t>
        </w:r>
        <w:r w:rsidRPr="007F739A">
          <w:rPr>
            <w:b/>
            <w:color w:val="auto"/>
            <w:rPrChange w:id="14522" w:author="Alina Frey" w:date="2017-11-20T10:06:00Z">
              <w:rPr/>
            </w:rPrChange>
          </w:rPr>
          <w:t>Cancel</w:t>
        </w:r>
        <w:r w:rsidRPr="007F739A">
          <w:rPr>
            <w:color w:val="auto"/>
            <w:rPrChange w:id="14523" w:author="Alina Frey" w:date="2017-11-20T10:06:00Z">
              <w:rPr/>
            </w:rPrChange>
          </w:rPr>
          <w:t xml:space="preserve"> the process or navigate back to the Patient Summary, by selecting the corresponding buttons at the bottom of the screen.</w:t>
        </w:r>
      </w:ins>
    </w:p>
    <w:p w14:paraId="6D7ED49C" w14:textId="6A1FC766" w:rsidR="007C152D" w:rsidRPr="00CF2303" w:rsidRDefault="007C152D">
      <w:pPr>
        <w:rPr>
          <w:ins w:id="14524" w:author="Alina Frey" w:date="2017-11-17T13:45:00Z"/>
        </w:rPr>
        <w:pPrChange w:id="14525" w:author="Alina Frey" w:date="2017-11-17T13:47:00Z">
          <w:pPr>
            <w:pStyle w:val="Alina-NormalText"/>
            <w:spacing w:after="0"/>
            <w:contextualSpacing/>
          </w:pPr>
        </w:pPrChange>
      </w:pPr>
      <w:ins w:id="14526" w:author="Alina Frey" w:date="2017-11-17T13:45:00Z">
        <w:r w:rsidRPr="007F739A">
          <w:rPr>
            <w:color w:val="auto"/>
            <w:rPrChange w:id="14527" w:author="Alina Frey" w:date="2017-11-20T10:06:00Z">
              <w:rPr/>
            </w:rPrChange>
          </w:rPr>
          <w:t>If no style sheet has been selected before generating a document, the user has the option to select one in the alert screen</w:t>
        </w:r>
      </w:ins>
      <w:ins w:id="14528" w:author="Alina Frey" w:date="2017-11-17T16:36:00Z">
        <w:r w:rsidR="00B437EF" w:rsidRPr="007F739A">
          <w:rPr>
            <w:color w:val="auto"/>
            <w:rPrChange w:id="14529" w:author="Alina Frey" w:date="2017-11-20T10:06:00Z">
              <w:rPr/>
            </w:rPrChange>
          </w:rPr>
          <w:t xml:space="preserve">, by clicking on </w:t>
        </w:r>
        <w:r w:rsidR="00B437EF" w:rsidRPr="007F739A">
          <w:rPr>
            <w:b/>
            <w:color w:val="auto"/>
            <w:rPrChange w:id="14530" w:author="Alina Frey" w:date="2017-11-20T10:06:00Z">
              <w:rPr/>
            </w:rPrChange>
          </w:rPr>
          <w:t>S</w:t>
        </w:r>
      </w:ins>
      <w:ins w:id="14531" w:author="Alina Frey" w:date="2017-11-17T16:37:00Z">
        <w:r w:rsidR="00B437EF" w:rsidRPr="007F739A">
          <w:rPr>
            <w:b/>
            <w:color w:val="auto"/>
            <w:rPrChange w:id="14532" w:author="Alina Frey" w:date="2017-11-20T10:06:00Z">
              <w:rPr/>
            </w:rPrChange>
          </w:rPr>
          <w:t>tyle Sheet</w:t>
        </w:r>
        <w:r w:rsidR="00B437EF" w:rsidRPr="007F739A">
          <w:rPr>
            <w:color w:val="auto"/>
            <w:rPrChange w:id="14533" w:author="Alina Frey" w:date="2017-11-20T10:06:00Z">
              <w:rPr/>
            </w:rPrChange>
          </w:rPr>
          <w:t xml:space="preserve"> button</w:t>
        </w:r>
      </w:ins>
      <w:ins w:id="14534" w:author="Alina Frey" w:date="2017-11-17T13:45:00Z">
        <w:r w:rsidRPr="007F739A">
          <w:rPr>
            <w:color w:val="auto"/>
            <w:rPrChange w:id="14535" w:author="Alina Frey" w:date="2017-11-20T10:06:00Z">
              <w:rPr/>
            </w:rPrChange>
          </w:rPr>
          <w:t>:</w:t>
        </w:r>
      </w:ins>
    </w:p>
    <w:p w14:paraId="29E45E97" w14:textId="2E2BBF1A" w:rsidR="004A003B" w:rsidRPr="007F739A" w:rsidRDefault="00BC759C">
      <w:pPr>
        <w:keepNext/>
        <w:spacing w:after="19" w:line="252" w:lineRule="auto"/>
        <w:ind w:left="-5" w:hanging="10"/>
        <w:rPr>
          <w:ins w:id="14536" w:author="Alina Frey" w:date="2017-11-17T16:19:00Z"/>
          <w:color w:val="auto"/>
          <w:rPrChange w:id="14537" w:author="Alina Frey" w:date="2017-11-20T10:06:00Z">
            <w:rPr>
              <w:ins w:id="14538" w:author="Alina Frey" w:date="2017-11-17T16:19:00Z"/>
            </w:rPr>
          </w:rPrChange>
        </w:rPr>
        <w:pPrChange w:id="14539" w:author="Alina Frey" w:date="2017-11-17T16:19:00Z">
          <w:pPr/>
        </w:pPrChange>
      </w:pPr>
      <w:ins w:id="14540" w:author="Alina Frey" w:date="2017-11-21T09:01:00Z">
        <w:r>
          <w:rPr>
            <w:noProof/>
          </w:rPr>
          <mc:AlternateContent>
            <mc:Choice Requires="wps">
              <w:drawing>
                <wp:anchor distT="0" distB="0" distL="114300" distR="114300" simplePos="0" relativeHeight="251721728" behindDoc="0" locked="0" layoutInCell="1" allowOverlap="1" wp14:anchorId="52CA5A74" wp14:editId="1D93DEAA">
                  <wp:simplePos x="0" y="0"/>
                  <wp:positionH relativeFrom="column">
                    <wp:posOffset>3250565</wp:posOffset>
                  </wp:positionH>
                  <wp:positionV relativeFrom="paragraph">
                    <wp:posOffset>634365</wp:posOffset>
                  </wp:positionV>
                  <wp:extent cx="45719" cy="330200"/>
                  <wp:effectExtent l="76200" t="19050" r="50165" b="50800"/>
                  <wp:wrapNone/>
                  <wp:docPr id="11" name="Straight Arrow Connector 11"/>
                  <wp:cNvGraphicFramePr/>
                  <a:graphic xmlns:a="http://schemas.openxmlformats.org/drawingml/2006/main">
                    <a:graphicData uri="http://schemas.microsoft.com/office/word/2010/wordprocessingShape">
                      <wps:wsp>
                        <wps:cNvCnPr/>
                        <wps:spPr>
                          <a:xfrm>
                            <a:off x="0" y="0"/>
                            <a:ext cx="45719" cy="330200"/>
                          </a:xfrm>
                          <a:prstGeom prst="straightConnector1">
                            <a:avLst/>
                          </a:prstGeom>
                          <a:ln w="28575">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CD274F8" id="Straight Arrow Connector 11" o:spid="_x0000_s1026" type="#_x0000_t32" style="position:absolute;margin-left:255.95pt;margin-top:49.95pt;width:3.6pt;height:26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" strokecolor="red" strokeweight="2.25pt">
                  <v:stroke endarrow="block" joinstyle="miter"/>
                </v:shape>
              </w:pict>
            </mc:Fallback>
          </mc:AlternateContent>
        </w:r>
      </w:ins>
      <w:commentRangeStart w:id="14541"/>
      <w:commentRangeStart w:id="14542"/>
      <w:ins w:id="14543" w:author="Alina Frey" w:date="2017-11-17T16:18:00Z">
        <w:r w:rsidR="00447AC7" w:rsidRPr="007F739A">
          <w:rPr>
            <w:noProof/>
            <w:color w:val="auto"/>
            <w:rPrChange w:id="14544" w:author="Alina Frey" w:date="2017-11-20T10:06:00Z">
              <w:rPr>
                <w:noProof/>
              </w:rPr>
            </w:rPrChange>
          </w:rPr>
          <w:drawing>
            <wp:inline distT="0" distB="0" distL="0" distR="0" wp14:anchorId="7F408DE0" wp14:editId="2EA08250">
              <wp:extent cx="4133850" cy="1164633"/>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4199209" cy="1183047"/>
                      </a:xfrm>
                      <a:prstGeom prst="rect">
                        <a:avLst/>
                      </a:prstGeom>
                    </pic:spPr>
                  </pic:pic>
                </a:graphicData>
              </a:graphic>
            </wp:inline>
          </w:drawing>
        </w:r>
      </w:ins>
      <w:commentRangeEnd w:id="14541"/>
      <w:commentRangeEnd w:id="14542"/>
      <w:r w:rsidR="00955710">
        <w:rPr>
          <w:rStyle w:val="CommentReference"/>
        </w:rPr>
        <w:commentReference w:id="14541"/>
      </w:r>
      <w:r w:rsidR="004A0249" w:rsidRPr="007F739A">
        <w:rPr>
          <w:rStyle w:val="CommentReference"/>
          <w:color w:val="auto"/>
          <w:rPrChange w:id="14545" w:author="Alina Frey" w:date="2017-11-20T10:06:00Z">
            <w:rPr>
              <w:rStyle w:val="CommentReference"/>
            </w:rPr>
          </w:rPrChange>
        </w:rPr>
        <w:commentReference w:id="14542"/>
      </w:r>
    </w:p>
    <w:p w14:paraId="25533066" w14:textId="4B449980" w:rsidR="007C152D" w:rsidRPr="00CF2303" w:rsidRDefault="004A003B">
      <w:pPr>
        <w:pStyle w:val="Caption"/>
        <w:rPr>
          <w:ins w:id="14546" w:author="Alina Frey" w:date="2017-11-17T13:45:00Z"/>
        </w:rPr>
        <w:pPrChange w:id="14547" w:author="Alina Frey" w:date="2017-11-17T16:19:00Z">
          <w:pPr>
            <w:pStyle w:val="Alina-NormalText"/>
            <w:spacing w:after="0"/>
            <w:ind w:left="720"/>
            <w:contextualSpacing/>
          </w:pPr>
        </w:pPrChange>
      </w:pPr>
      <w:bookmarkStart w:id="14548" w:name="_Toc498937586"/>
      <w:bookmarkStart w:id="14549" w:name="_Toc498942434"/>
      <w:bookmarkStart w:id="14550" w:name="_Toc498939101"/>
      <w:bookmarkStart w:id="14551" w:name="_Toc499024674"/>
      <w:ins w:id="14552" w:author="Alina Frey" w:date="2017-11-17T16:19:00Z">
        <w:r w:rsidRPr="00CF2303">
          <w:t xml:space="preserve">Figure </w:t>
        </w:r>
        <w:r w:rsidRPr="00CF2303">
          <w:fldChar w:fldCharType="begin"/>
        </w:r>
        <w:r w:rsidRPr="00CF2303">
          <w:instrText xml:space="preserve"> SEQ Figure \* ARABIC </w:instrText>
        </w:r>
      </w:ins>
      <w:r w:rsidRPr="00CF2303">
        <w:fldChar w:fldCharType="separate"/>
      </w:r>
      <w:ins w:id="14553" w:author="Alina Frey [2]" w:date="2017-11-21T10:58:00Z">
        <w:r w:rsidR="003B7B8C">
          <w:rPr>
            <w:noProof/>
          </w:rPr>
          <w:t>210</w:t>
        </w:r>
      </w:ins>
      <w:ins w:id="14554" w:author="Alina Frey" w:date="2017-11-17T16:19:00Z">
        <w:r w:rsidRPr="00CF2303">
          <w:fldChar w:fldCharType="end"/>
        </w:r>
        <w:r w:rsidRPr="00CF2303">
          <w:t>: Clinical Documents</w:t>
        </w:r>
      </w:ins>
      <w:ins w:id="14555" w:author="Alina Frey" w:date="2017-11-21T10:38:00Z">
        <w:r w:rsidR="006B1325">
          <w:t xml:space="preserve"> – </w:t>
        </w:r>
      </w:ins>
      <w:ins w:id="14556" w:author="Alina Frey" w:date="2017-11-17T16:19:00Z">
        <w:r w:rsidRPr="00795D08">
          <w:t>Style Sheet</w:t>
        </w:r>
      </w:ins>
      <w:bookmarkEnd w:id="14548"/>
      <w:bookmarkEnd w:id="14549"/>
      <w:bookmarkEnd w:id="14550"/>
      <w:bookmarkEnd w:id="14551"/>
    </w:p>
    <w:p w14:paraId="037482F0" w14:textId="119A0143" w:rsidR="007C152D" w:rsidRPr="00CF2303" w:rsidRDefault="00AD4BE8">
      <w:pPr>
        <w:rPr>
          <w:ins w:id="14557" w:author="Alina Frey" w:date="2017-11-17T13:45:00Z"/>
        </w:rPr>
        <w:pPrChange w:id="14558" w:author="Alina Frey" w:date="2017-11-17T13:47:00Z">
          <w:pPr>
            <w:pStyle w:val="Alina-NormalText"/>
            <w:numPr>
              <w:numId w:val="157"/>
            </w:numPr>
            <w:spacing w:after="0" w:line="259" w:lineRule="auto"/>
            <w:ind w:left="720" w:hanging="360"/>
            <w:contextualSpacing/>
          </w:pPr>
        </w:pPrChange>
      </w:pPr>
      <w:ins w:id="14559" w:author="Alina Frey" w:date="2017-11-17T16:19:00Z">
        <w:r w:rsidRPr="007F739A">
          <w:rPr>
            <w:color w:val="auto"/>
            <w:rPrChange w:id="14560" w:author="Alina Frey" w:date="2017-11-20T10:06:00Z">
              <w:rPr/>
            </w:rPrChange>
          </w:rPr>
          <w:t>The following is</w:t>
        </w:r>
      </w:ins>
      <w:ins w:id="14561" w:author="Alina Frey" w:date="2017-11-17T13:45:00Z">
        <w:r w:rsidR="007C152D" w:rsidRPr="007F739A">
          <w:rPr>
            <w:color w:val="auto"/>
            <w:rPrChange w:id="14562" w:author="Alina Frey" w:date="2017-11-20T10:06:00Z">
              <w:rPr/>
            </w:rPrChange>
          </w:rPr>
          <w:t xml:space="preserve"> </w:t>
        </w:r>
      </w:ins>
      <w:ins w:id="14563" w:author="Alina Frey" w:date="2017-11-17T16:19:00Z">
        <w:r w:rsidRPr="007F739A">
          <w:rPr>
            <w:color w:val="auto"/>
            <w:rPrChange w:id="14564" w:author="Alina Frey" w:date="2017-11-20T10:06:00Z">
              <w:rPr/>
            </w:rPrChange>
          </w:rPr>
          <w:t>an</w:t>
        </w:r>
      </w:ins>
      <w:ins w:id="14565" w:author="Alina Frey" w:date="2017-11-17T13:45:00Z">
        <w:r w:rsidR="007C152D" w:rsidRPr="007F739A">
          <w:rPr>
            <w:color w:val="auto"/>
            <w:rPrChange w:id="14566" w:author="Alina Frey" w:date="2017-11-20T10:06:00Z">
              <w:rPr/>
            </w:rPrChange>
          </w:rPr>
          <w:t xml:space="preserve"> example of generating a document. </w:t>
        </w:r>
      </w:ins>
      <w:ins w:id="14567" w:author="Alina Frey" w:date="2017-11-17T16:20:00Z">
        <w:r w:rsidRPr="007F739A">
          <w:rPr>
            <w:color w:val="auto"/>
            <w:rPrChange w:id="14568" w:author="Alina Frey" w:date="2017-11-20T10:06:00Z">
              <w:rPr/>
            </w:rPrChange>
          </w:rPr>
          <w:t>Use</w:t>
        </w:r>
      </w:ins>
      <w:ins w:id="14569" w:author="Alina Frey" w:date="2017-11-17T13:45:00Z">
        <w:r w:rsidR="007C152D" w:rsidRPr="007F739A">
          <w:rPr>
            <w:color w:val="auto"/>
            <w:rPrChange w:id="14570" w:author="Alina Frey" w:date="2017-11-20T10:06:00Z">
              <w:rPr/>
            </w:rPrChange>
          </w:rPr>
          <w:t xml:space="preserve"> similar steps for </w:t>
        </w:r>
      </w:ins>
      <w:ins w:id="14571" w:author="Alina Frey" w:date="2017-11-17T16:20:00Z">
        <w:r w:rsidRPr="007F739A">
          <w:rPr>
            <w:color w:val="auto"/>
            <w:rPrChange w:id="14572" w:author="Alina Frey" w:date="2017-11-20T10:06:00Z">
              <w:rPr/>
            </w:rPrChange>
          </w:rPr>
          <w:t xml:space="preserve">generating documents for </w:t>
        </w:r>
      </w:ins>
      <w:ins w:id="14573" w:author="Alina Frey" w:date="2017-11-17T13:45:00Z">
        <w:r w:rsidR="007C152D" w:rsidRPr="007F739A">
          <w:rPr>
            <w:color w:val="auto"/>
            <w:rPrChange w:id="14574" w:author="Alina Frey" w:date="2017-11-20T10:06:00Z">
              <w:rPr/>
            </w:rPrChange>
          </w:rPr>
          <w:t>all the other options:</w:t>
        </w:r>
      </w:ins>
    </w:p>
    <w:p w14:paraId="6E13D8F6" w14:textId="15920BD2" w:rsidR="007C152D" w:rsidRPr="00CF2303" w:rsidRDefault="007C152D">
      <w:pPr>
        <w:pStyle w:val="ListParagraph"/>
        <w:keepNext/>
        <w:numPr>
          <w:ilvl w:val="0"/>
          <w:numId w:val="167"/>
        </w:numPr>
        <w:rPr>
          <w:ins w:id="14575" w:author="Alina Frey" w:date="2017-11-17T13:45:00Z"/>
          <w:rFonts w:cstheme="minorHAnsi"/>
          <w:szCs w:val="24"/>
        </w:rPr>
        <w:pPrChange w:id="14576" w:author="Alina Frey" w:date="2017-11-21T09:02:00Z">
          <w:pPr>
            <w:pStyle w:val="Alina-NormalText"/>
            <w:spacing w:after="0"/>
            <w:ind w:left="720"/>
            <w:contextualSpacing/>
          </w:pPr>
        </w:pPrChange>
      </w:pPr>
      <w:ins w:id="14577" w:author="Alina Frey" w:date="2017-11-17T13:45:00Z">
        <w:r w:rsidRPr="00CF2303">
          <w:rPr>
            <w:rFonts w:cstheme="minorHAnsi"/>
            <w:szCs w:val="24"/>
          </w:rPr>
          <w:lastRenderedPageBreak/>
          <w:t>Choose the Source and the Recipient:</w:t>
        </w:r>
      </w:ins>
    </w:p>
    <w:p w14:paraId="6EF67EC3" w14:textId="77777777" w:rsidR="00E04747" w:rsidRPr="007F739A" w:rsidRDefault="002D18E8">
      <w:pPr>
        <w:keepNext/>
        <w:spacing w:after="19" w:line="252" w:lineRule="auto"/>
        <w:ind w:left="-5" w:hanging="10"/>
        <w:rPr>
          <w:ins w:id="14578" w:author="Alina Frey" w:date="2017-11-20T08:35:00Z"/>
          <w:color w:val="auto"/>
          <w:rPrChange w:id="14579" w:author="Alina Frey" w:date="2017-11-20T10:06:00Z">
            <w:rPr>
              <w:ins w:id="14580" w:author="Alina Frey" w:date="2017-11-20T08:35:00Z"/>
            </w:rPr>
          </w:rPrChange>
        </w:rPr>
        <w:pPrChange w:id="14581" w:author="Alina Frey" w:date="2017-11-20T08:37:00Z">
          <w:pPr/>
        </w:pPrChange>
      </w:pPr>
      <w:ins w:id="14582" w:author="Alina Frey" w:date="2017-11-17T16:30:00Z">
        <w:r w:rsidRPr="007F739A">
          <w:rPr>
            <w:noProof/>
            <w:color w:val="auto"/>
            <w:rPrChange w:id="14583" w:author="Alina Frey" w:date="2017-11-20T10:06:00Z">
              <w:rPr>
                <w:noProof/>
              </w:rPr>
            </w:rPrChange>
          </w:rPr>
          <w:drawing>
            <wp:inline distT="0" distB="0" distL="0" distR="0" wp14:anchorId="2807AAEE" wp14:editId="5A7B3AEB">
              <wp:extent cx="5943600" cy="351282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5943600" cy="3512820"/>
                      </a:xfrm>
                      <a:prstGeom prst="rect">
                        <a:avLst/>
                      </a:prstGeom>
                    </pic:spPr>
                  </pic:pic>
                </a:graphicData>
              </a:graphic>
            </wp:inline>
          </w:drawing>
        </w:r>
      </w:ins>
    </w:p>
    <w:p w14:paraId="1CE72D23" w14:textId="0D9D1A7C" w:rsidR="007C152D" w:rsidRPr="00CF2303" w:rsidRDefault="00E04747">
      <w:pPr>
        <w:pStyle w:val="Caption"/>
        <w:rPr>
          <w:ins w:id="14584" w:author="Alina Frey" w:date="2017-11-17T13:45:00Z"/>
          <w:rFonts w:cstheme="minorHAnsi"/>
          <w:szCs w:val="24"/>
        </w:rPr>
        <w:pPrChange w:id="14585" w:author="Alina Frey" w:date="2017-11-20T08:35:00Z">
          <w:pPr>
            <w:pStyle w:val="Alina-NormalText"/>
            <w:spacing w:after="0"/>
            <w:ind w:left="720"/>
            <w:contextualSpacing/>
          </w:pPr>
        </w:pPrChange>
      </w:pPr>
      <w:bookmarkStart w:id="14586" w:name="_Toc498937587"/>
      <w:bookmarkStart w:id="14587" w:name="_Toc498942435"/>
      <w:bookmarkStart w:id="14588" w:name="_Toc498939102"/>
      <w:bookmarkStart w:id="14589" w:name="_Toc499024675"/>
      <w:ins w:id="14590" w:author="Alina Frey" w:date="2017-11-20T08:35:00Z">
        <w:r w:rsidRPr="00CF2303">
          <w:t xml:space="preserve">Figure </w:t>
        </w:r>
        <w:r w:rsidRPr="00CF2303">
          <w:fldChar w:fldCharType="begin"/>
        </w:r>
        <w:r w:rsidRPr="00CF2303">
          <w:instrText xml:space="preserve"> SEQ Figure \* ARABIC </w:instrText>
        </w:r>
      </w:ins>
      <w:r w:rsidRPr="00CF2303">
        <w:fldChar w:fldCharType="separate"/>
      </w:r>
      <w:ins w:id="14591" w:author="Alina Frey [2]" w:date="2017-11-21T10:58:00Z">
        <w:r w:rsidR="003B7B8C">
          <w:rPr>
            <w:noProof/>
          </w:rPr>
          <w:t>211</w:t>
        </w:r>
      </w:ins>
      <w:ins w:id="14592" w:author="Alina Frey" w:date="2017-11-20T08:35:00Z">
        <w:r w:rsidRPr="00CF2303">
          <w:fldChar w:fldCharType="end"/>
        </w:r>
        <w:r w:rsidRPr="00CF2303">
          <w:t>: Generating Clinical Document</w:t>
        </w:r>
      </w:ins>
      <w:bookmarkEnd w:id="14586"/>
      <w:bookmarkEnd w:id="14587"/>
      <w:bookmarkEnd w:id="14588"/>
      <w:bookmarkEnd w:id="14589"/>
    </w:p>
    <w:p w14:paraId="0C8AF99B" w14:textId="1547F57C" w:rsidR="007C152D" w:rsidRPr="007F739A" w:rsidRDefault="007C152D">
      <w:pPr>
        <w:pStyle w:val="ListParagraph"/>
        <w:keepNext/>
        <w:numPr>
          <w:ilvl w:val="0"/>
          <w:numId w:val="167"/>
        </w:numPr>
        <w:rPr>
          <w:ins w:id="14593" w:author="Alina Frey" w:date="2017-11-17T16:32:00Z"/>
          <w:rFonts w:cstheme="minorHAnsi"/>
          <w:szCs w:val="24"/>
        </w:rPr>
        <w:pPrChange w:id="14594" w:author="Alina Frey" w:date="2017-11-21T09:02:00Z">
          <w:pPr>
            <w:pStyle w:val="ListParagraph"/>
            <w:numPr>
              <w:numId w:val="167"/>
            </w:numPr>
            <w:ind w:hanging="360"/>
          </w:pPr>
        </w:pPrChange>
      </w:pPr>
      <w:ins w:id="14595" w:author="Alina Frey" w:date="2017-11-17T13:45:00Z">
        <w:r w:rsidRPr="007F739A">
          <w:rPr>
            <w:rFonts w:cstheme="minorHAnsi"/>
            <w:szCs w:val="24"/>
          </w:rPr>
          <w:lastRenderedPageBreak/>
          <w:t>Generate the document:</w:t>
        </w:r>
      </w:ins>
    </w:p>
    <w:p w14:paraId="589386D4" w14:textId="77777777" w:rsidR="005401B2" w:rsidRPr="007F739A" w:rsidRDefault="00973D24">
      <w:pPr>
        <w:keepNext/>
        <w:spacing w:after="19" w:line="252" w:lineRule="auto"/>
        <w:ind w:left="-5" w:hanging="10"/>
        <w:rPr>
          <w:ins w:id="14596" w:author="Alina Frey" w:date="2017-11-20T08:36:00Z"/>
          <w:color w:val="auto"/>
          <w:rPrChange w:id="14597" w:author="Alina Frey" w:date="2017-11-20T10:06:00Z">
            <w:rPr>
              <w:ins w:id="14598" w:author="Alina Frey" w:date="2017-11-20T08:36:00Z"/>
            </w:rPr>
          </w:rPrChange>
        </w:rPr>
        <w:pPrChange w:id="14599" w:author="Alina Frey" w:date="2017-11-20T08:37:00Z">
          <w:pPr/>
        </w:pPrChange>
      </w:pPr>
      <w:ins w:id="14600" w:author="Alina Frey" w:date="2017-11-17T16:32:00Z">
        <w:r w:rsidRPr="007F739A">
          <w:rPr>
            <w:noProof/>
            <w:color w:val="auto"/>
            <w:rPrChange w:id="14601" w:author="Alina Frey" w:date="2017-11-20T10:06:00Z">
              <w:rPr>
                <w:noProof/>
              </w:rPr>
            </w:rPrChange>
          </w:rPr>
          <w:drawing>
            <wp:inline distT="0" distB="0" distL="0" distR="0" wp14:anchorId="5EB28F0B" wp14:editId="50BFE3B7">
              <wp:extent cx="5943600" cy="3712845"/>
              <wp:effectExtent l="0" t="0" r="0" b="190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5943600" cy="3712845"/>
                      </a:xfrm>
                      <a:prstGeom prst="rect">
                        <a:avLst/>
                      </a:prstGeom>
                    </pic:spPr>
                  </pic:pic>
                </a:graphicData>
              </a:graphic>
            </wp:inline>
          </w:drawing>
        </w:r>
      </w:ins>
    </w:p>
    <w:p w14:paraId="09D79785" w14:textId="6545D466" w:rsidR="00973D24" w:rsidRPr="00CF2303" w:rsidRDefault="005401B2">
      <w:pPr>
        <w:pStyle w:val="Caption"/>
        <w:rPr>
          <w:ins w:id="14602" w:author="Alina Frey" w:date="2017-11-17T13:45:00Z"/>
          <w:rFonts w:cstheme="minorHAnsi"/>
          <w:szCs w:val="24"/>
        </w:rPr>
        <w:pPrChange w:id="14603" w:author="Alina Frey" w:date="2017-11-20T08:36:00Z">
          <w:pPr>
            <w:pStyle w:val="Alina-NormalText"/>
            <w:spacing w:after="0"/>
            <w:ind w:left="720"/>
            <w:contextualSpacing/>
          </w:pPr>
        </w:pPrChange>
      </w:pPr>
      <w:bookmarkStart w:id="14604" w:name="_Toc498937588"/>
      <w:bookmarkStart w:id="14605" w:name="_Toc498942436"/>
      <w:bookmarkStart w:id="14606" w:name="_Toc498939103"/>
      <w:bookmarkStart w:id="14607" w:name="_Toc499024676"/>
      <w:ins w:id="14608" w:author="Alina Frey" w:date="2017-11-20T08:36:00Z">
        <w:r w:rsidRPr="00CF2303">
          <w:t xml:space="preserve">Figure </w:t>
        </w:r>
        <w:r w:rsidRPr="00CF2303">
          <w:fldChar w:fldCharType="begin"/>
        </w:r>
        <w:r w:rsidRPr="00CF2303">
          <w:instrText xml:space="preserve"> SEQ Figure \* ARABIC </w:instrText>
        </w:r>
      </w:ins>
      <w:r w:rsidRPr="00CF2303">
        <w:fldChar w:fldCharType="separate"/>
      </w:r>
      <w:ins w:id="14609" w:author="Alina Frey [2]" w:date="2017-11-21T10:58:00Z">
        <w:r w:rsidR="003B7B8C">
          <w:rPr>
            <w:noProof/>
          </w:rPr>
          <w:t>212</w:t>
        </w:r>
      </w:ins>
      <w:ins w:id="14610" w:author="Alina Frey" w:date="2017-11-20T08:36:00Z">
        <w:r w:rsidRPr="00CF2303">
          <w:fldChar w:fldCharType="end"/>
        </w:r>
        <w:r w:rsidRPr="00CF2303">
          <w:t>: Clinical Document generated</w:t>
        </w:r>
      </w:ins>
      <w:bookmarkEnd w:id="14604"/>
      <w:bookmarkEnd w:id="14605"/>
      <w:bookmarkEnd w:id="14606"/>
      <w:bookmarkEnd w:id="14607"/>
    </w:p>
    <w:p w14:paraId="4B9D5950" w14:textId="32A53AFE" w:rsidR="007C152D" w:rsidRPr="00CF2303" w:rsidRDefault="007C152D">
      <w:pPr>
        <w:rPr>
          <w:ins w:id="14611" w:author="Alina Frey" w:date="2017-11-17T13:45:00Z"/>
          <w:rFonts w:cstheme="minorHAnsi"/>
          <w:szCs w:val="24"/>
        </w:rPr>
        <w:pPrChange w:id="14612" w:author="Alina Frey" w:date="2017-11-17T13:47:00Z">
          <w:pPr>
            <w:pStyle w:val="Alina-NormalText"/>
            <w:numPr>
              <w:numId w:val="157"/>
            </w:numPr>
            <w:spacing w:after="0" w:line="259" w:lineRule="auto"/>
            <w:ind w:left="720" w:hanging="360"/>
            <w:contextualSpacing/>
          </w:pPr>
        </w:pPrChange>
      </w:pPr>
      <w:ins w:id="14613" w:author="Alina Frey" w:date="2017-11-17T13:45:00Z">
        <w:r w:rsidRPr="007F739A">
          <w:rPr>
            <w:rFonts w:cstheme="minorHAnsi"/>
            <w:color w:val="auto"/>
            <w:szCs w:val="24"/>
            <w:rPrChange w:id="14614" w:author="Alina Frey" w:date="2017-11-20T10:06:00Z">
              <w:rPr>
                <w:rFonts w:cstheme="minorHAnsi"/>
                <w:szCs w:val="24"/>
              </w:rPr>
            </w:rPrChange>
          </w:rPr>
          <w:t xml:space="preserve">Select </w:t>
        </w:r>
        <w:r w:rsidRPr="007F739A">
          <w:rPr>
            <w:rFonts w:cstheme="minorHAnsi"/>
            <w:b/>
            <w:color w:val="auto"/>
            <w:szCs w:val="24"/>
            <w:rPrChange w:id="14615" w:author="Alina Frey" w:date="2017-11-20T10:06:00Z">
              <w:rPr>
                <w:rFonts w:cstheme="minorHAnsi"/>
                <w:szCs w:val="24"/>
              </w:rPr>
            </w:rPrChange>
          </w:rPr>
          <w:t>Style Sheet</w:t>
        </w:r>
      </w:ins>
      <w:ins w:id="14616" w:author="Alina Frey" w:date="2017-11-17T16:34:00Z">
        <w:r w:rsidR="008428F2" w:rsidRPr="007F739A">
          <w:rPr>
            <w:rFonts w:cstheme="minorHAnsi"/>
            <w:color w:val="auto"/>
            <w:szCs w:val="24"/>
            <w:rPrChange w:id="14617" w:author="Alina Frey" w:date="2017-11-20T10:06:00Z">
              <w:rPr>
                <w:rFonts w:cstheme="minorHAnsi"/>
                <w:szCs w:val="24"/>
              </w:rPr>
            </w:rPrChange>
          </w:rPr>
          <w:t xml:space="preserve"> (if not selected already)</w:t>
        </w:r>
      </w:ins>
      <w:ins w:id="14618" w:author="Alina Frey" w:date="2017-11-17T13:45:00Z">
        <w:r w:rsidRPr="007F739A">
          <w:rPr>
            <w:rFonts w:cstheme="minorHAnsi"/>
            <w:color w:val="auto"/>
            <w:szCs w:val="24"/>
            <w:rPrChange w:id="14619" w:author="Alina Frey" w:date="2017-11-20T10:06:00Z">
              <w:rPr>
                <w:rFonts w:cstheme="minorHAnsi"/>
                <w:szCs w:val="24"/>
              </w:rPr>
            </w:rPrChange>
          </w:rPr>
          <w:t xml:space="preserve">, then </w:t>
        </w:r>
        <w:r w:rsidRPr="007F739A">
          <w:rPr>
            <w:rFonts w:cstheme="minorHAnsi"/>
            <w:b/>
            <w:color w:val="auto"/>
            <w:szCs w:val="24"/>
            <w:rPrChange w:id="14620" w:author="Alina Frey" w:date="2017-11-20T10:06:00Z">
              <w:rPr>
                <w:rFonts w:cstheme="minorHAnsi"/>
                <w:szCs w:val="24"/>
              </w:rPr>
            </w:rPrChange>
          </w:rPr>
          <w:t>Save &amp; Download</w:t>
        </w:r>
        <w:r w:rsidRPr="007F739A">
          <w:rPr>
            <w:rFonts w:cstheme="minorHAnsi"/>
            <w:color w:val="auto"/>
            <w:szCs w:val="24"/>
            <w:rPrChange w:id="14621" w:author="Alina Frey" w:date="2017-11-20T10:06:00Z">
              <w:rPr>
                <w:rFonts w:cstheme="minorHAnsi"/>
                <w:szCs w:val="24"/>
              </w:rPr>
            </w:rPrChange>
          </w:rPr>
          <w:t xml:space="preserve"> button. This generates the document and redirects the user back to the Clinical Exchange Documents screen, showing the newly created clinical document in the table.</w:t>
        </w:r>
      </w:ins>
    </w:p>
    <w:p w14:paraId="23424B5B" w14:textId="77777777" w:rsidR="00471B2F" w:rsidRPr="007F739A" w:rsidRDefault="008428F2">
      <w:pPr>
        <w:keepNext/>
        <w:spacing w:after="19" w:line="252" w:lineRule="auto"/>
        <w:ind w:left="-5" w:hanging="10"/>
        <w:rPr>
          <w:ins w:id="14622" w:author="Alina Frey" w:date="2017-11-20T08:37:00Z"/>
          <w:color w:val="auto"/>
          <w:rPrChange w:id="14623" w:author="Alina Frey" w:date="2017-11-20T10:06:00Z">
            <w:rPr>
              <w:ins w:id="14624" w:author="Alina Frey" w:date="2017-11-20T08:37:00Z"/>
            </w:rPr>
          </w:rPrChange>
        </w:rPr>
        <w:pPrChange w:id="14625" w:author="Alina Frey" w:date="2017-11-20T08:37:00Z">
          <w:pPr/>
        </w:pPrChange>
      </w:pPr>
      <w:ins w:id="14626" w:author="Alina Frey" w:date="2017-11-17T16:33:00Z">
        <w:r w:rsidRPr="007F739A">
          <w:rPr>
            <w:noProof/>
            <w:color w:val="auto"/>
            <w:rPrChange w:id="14627" w:author="Alina Frey" w:date="2017-11-20T10:06:00Z">
              <w:rPr>
                <w:noProof/>
              </w:rPr>
            </w:rPrChange>
          </w:rPr>
          <w:lastRenderedPageBreak/>
          <w:drawing>
            <wp:inline distT="0" distB="0" distL="0" distR="0" wp14:anchorId="7E9DF444" wp14:editId="54A0FDC2">
              <wp:extent cx="5943600" cy="451739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5943600" cy="4517390"/>
                      </a:xfrm>
                      <a:prstGeom prst="rect">
                        <a:avLst/>
                      </a:prstGeom>
                    </pic:spPr>
                  </pic:pic>
                </a:graphicData>
              </a:graphic>
            </wp:inline>
          </w:drawing>
        </w:r>
      </w:ins>
    </w:p>
    <w:p w14:paraId="12AC34EE" w14:textId="57E8F3D1" w:rsidR="007C152D" w:rsidRPr="00CF2303" w:rsidRDefault="00471B2F">
      <w:pPr>
        <w:pStyle w:val="Caption"/>
        <w:rPr>
          <w:ins w:id="14628" w:author="Alina Frey" w:date="2017-11-17T13:45:00Z"/>
          <w:rFonts w:cstheme="minorHAnsi"/>
          <w:szCs w:val="24"/>
        </w:rPr>
        <w:pPrChange w:id="14629" w:author="Alina Frey" w:date="2017-11-20T08:37:00Z">
          <w:pPr>
            <w:pStyle w:val="Alina-NormalText"/>
            <w:spacing w:after="0"/>
            <w:ind w:left="720"/>
            <w:contextualSpacing/>
          </w:pPr>
        </w:pPrChange>
      </w:pPr>
      <w:bookmarkStart w:id="14630" w:name="_Toc498937589"/>
      <w:bookmarkStart w:id="14631" w:name="_Toc498942437"/>
      <w:bookmarkStart w:id="14632" w:name="_Toc498939104"/>
      <w:bookmarkStart w:id="14633" w:name="_Toc499024677"/>
      <w:ins w:id="14634" w:author="Alina Frey" w:date="2017-11-20T08:37:00Z">
        <w:r w:rsidRPr="00CF2303">
          <w:t xml:space="preserve">Figure </w:t>
        </w:r>
        <w:r w:rsidRPr="00CF2303">
          <w:fldChar w:fldCharType="begin"/>
        </w:r>
        <w:r w:rsidRPr="00CF2303">
          <w:instrText xml:space="preserve"> SEQ Figure \* ARABIC </w:instrText>
        </w:r>
      </w:ins>
      <w:r w:rsidRPr="00CF2303">
        <w:fldChar w:fldCharType="separate"/>
      </w:r>
      <w:ins w:id="14635" w:author="Alina Frey [2]" w:date="2017-11-21T10:58:00Z">
        <w:r w:rsidR="003B7B8C">
          <w:rPr>
            <w:noProof/>
          </w:rPr>
          <w:t>213</w:t>
        </w:r>
      </w:ins>
      <w:ins w:id="14636" w:author="Alina Frey" w:date="2017-11-20T08:37:00Z">
        <w:r w:rsidRPr="00CF2303">
          <w:fldChar w:fldCharType="end"/>
        </w:r>
        <w:r w:rsidRPr="00CF2303">
          <w:t>: Generated document saved to Clinical Documents</w:t>
        </w:r>
      </w:ins>
      <w:bookmarkEnd w:id="14630"/>
      <w:bookmarkEnd w:id="14631"/>
      <w:bookmarkEnd w:id="14632"/>
      <w:bookmarkEnd w:id="14633"/>
    </w:p>
    <w:p w14:paraId="31876FA2" w14:textId="1A1A3499" w:rsidR="006C0619" w:rsidRPr="007F739A" w:rsidDel="008428F2" w:rsidRDefault="005F159C" w:rsidP="00125EBA">
      <w:pPr>
        <w:spacing w:after="255" w:line="252" w:lineRule="auto"/>
        <w:ind w:left="-5" w:hanging="10"/>
        <w:rPr>
          <w:del w:id="14637" w:author="Alina Frey" w:date="2017-11-17T16:35:00Z"/>
          <w:color w:val="auto"/>
          <w:rPrChange w:id="14638" w:author="Alina Frey" w:date="2017-11-20T10:06:00Z">
            <w:rPr>
              <w:del w:id="14639" w:author="Alina Frey" w:date="2017-11-17T16:35:00Z"/>
            </w:rPr>
          </w:rPrChange>
        </w:rPr>
      </w:pPr>
      <w:del w:id="14640" w:author="Alina Frey" w:date="2017-11-17T16:35:00Z">
        <w:r w:rsidRPr="007F739A" w:rsidDel="00B437EF">
          <w:rPr>
            <w:rFonts w:eastAsia="Times New Roman" w:cs="Times New Roman"/>
            <w:color w:val="auto"/>
            <w:rPrChange w:id="14641" w:author="Alina Frey" w:date="2017-11-20T10:06:00Z">
              <w:rPr>
                <w:rFonts w:eastAsia="Times New Roman" w:cs="Times New Roman"/>
              </w:rPr>
            </w:rPrChange>
          </w:rPr>
          <w:delText>This menu option allows the user to share documents with and retrieve documents from outside providers. Inbound documents are stored as a TIU note in CPRS.</w:delText>
        </w:r>
      </w:del>
    </w:p>
    <w:p w14:paraId="31876FA3" w14:textId="00486D91" w:rsidR="006C0619" w:rsidRPr="007F739A" w:rsidDel="00213ED5" w:rsidRDefault="005F159C" w:rsidP="00125EBA">
      <w:pPr>
        <w:spacing w:after="19" w:line="252" w:lineRule="auto"/>
        <w:ind w:left="-5" w:hanging="10"/>
        <w:rPr>
          <w:moveFrom w:id="14642" w:author="Alina Frey" w:date="2017-11-17T14:27:00Z"/>
          <w:color w:val="auto"/>
          <w:rPrChange w:id="14643" w:author="Alina Frey" w:date="2017-11-20T10:06:00Z">
            <w:rPr>
              <w:moveFrom w:id="14644" w:author="Alina Frey" w:date="2017-11-17T14:27:00Z"/>
            </w:rPr>
          </w:rPrChange>
        </w:rPr>
      </w:pPr>
      <w:moveFromRangeStart w:id="14645" w:author="Alina Frey" w:date="2017-11-17T14:27:00Z" w:name="move498692163"/>
      <w:moveFrom w:id="14646" w:author="Alina Frey" w:date="2017-11-17T14:27:00Z">
        <w:r w:rsidRPr="007F739A" w:rsidDel="000B4B13">
          <w:rPr>
            <w:rFonts w:eastAsia="Times New Roman" w:cs="Times New Roman"/>
            <w:color w:val="auto"/>
            <w:rPrChange w:id="14647" w:author="Alina Frey" w:date="2017-11-20T10:06:00Z">
              <w:rPr>
                <w:rFonts w:eastAsia="Times New Roman" w:cs="Times New Roman"/>
              </w:rPr>
            </w:rPrChange>
          </w:rPr>
          <w:t xml:space="preserve">By selecting </w:t>
        </w:r>
        <w:r w:rsidRPr="007F739A" w:rsidDel="000B4B13">
          <w:rPr>
            <w:rFonts w:eastAsia="Times New Roman" w:cs="Times New Roman"/>
            <w:b/>
            <w:color w:val="auto"/>
            <w:rPrChange w:id="14648" w:author="Alina Frey" w:date="2017-11-20T10:06:00Z">
              <w:rPr>
                <w:rFonts w:eastAsia="Times New Roman" w:cs="Times New Roman"/>
                <w:b/>
              </w:rPr>
            </w:rPrChange>
          </w:rPr>
          <w:t xml:space="preserve">Clinical Exchange Documents </w:t>
        </w:r>
        <w:r w:rsidRPr="007F739A" w:rsidDel="000B4B13">
          <w:rPr>
            <w:rFonts w:eastAsia="Times New Roman" w:cs="Times New Roman"/>
            <w:color w:val="auto"/>
            <w:rPrChange w:id="14649" w:author="Alina Frey" w:date="2017-11-20T10:06:00Z">
              <w:rPr>
                <w:rFonts w:eastAsia="Times New Roman" w:cs="Times New Roman"/>
              </w:rPr>
            </w:rPrChange>
          </w:rPr>
          <w:t>on the main menu, the window opens to display a list of shared documents to include Direction (Outbound, Inbound), Date, Type, Title, Sender and Recipient.</w:t>
        </w:r>
      </w:moveFrom>
    </w:p>
    <w:moveFromRangeEnd w:id="14645"/>
    <w:p w14:paraId="31876FA4" w14:textId="2BC7F1AF" w:rsidR="006C0619" w:rsidRPr="00CF2303" w:rsidDel="000B4B13" w:rsidRDefault="005F159C">
      <w:pPr>
        <w:pStyle w:val="Caption"/>
        <w:rPr>
          <w:del w:id="14650" w:author="Alina Frey" w:date="2017-11-17T14:27:00Z"/>
        </w:rPr>
        <w:pPrChange w:id="14651" w:author="Alina Frey" w:date="2017-11-10T14:16:00Z">
          <w:pPr>
            <w:spacing w:after="139"/>
          </w:pPr>
        </w:pPrChange>
      </w:pPr>
      <w:del w:id="14652" w:author="Alina Frey" w:date="2017-11-17T14:27:00Z">
        <w:r w:rsidRPr="007F739A" w:rsidDel="000B4B13">
          <w:rPr>
            <w:noProof/>
            <w:rPrChange w:id="14653" w:author="Alina Frey" w:date="2017-11-20T10:06:00Z">
              <w:rPr>
                <w:noProof/>
              </w:rPr>
            </w:rPrChange>
          </w:rPr>
          <w:drawing>
            <wp:inline distT="0" distB="0" distL="0" distR="0" wp14:anchorId="31877150" wp14:editId="36157991">
              <wp:extent cx="2371344" cy="6210300"/>
              <wp:effectExtent l="0" t="0" r="0" b="0"/>
              <wp:docPr id="1872" name="Picture 1872"/>
              <wp:cNvGraphicFramePr/>
              <a:graphic xmlns:a="http://schemas.openxmlformats.org/drawingml/2006/main">
                <a:graphicData uri="http://schemas.openxmlformats.org/drawingml/2006/picture">
                  <pic:pic xmlns:pic="http://schemas.openxmlformats.org/drawingml/2006/picture">
                    <pic:nvPicPr>
                      <pic:cNvPr id="1872" name="Picture 1872"/>
                      <pic:cNvPicPr/>
                    </pic:nvPicPr>
                    <pic:blipFill>
                      <a:blip r:embed="rId353"/>
                      <a:stretch>
                        <a:fillRect/>
                      </a:stretch>
                    </pic:blipFill>
                    <pic:spPr>
                      <a:xfrm>
                        <a:off x="0" y="0"/>
                        <a:ext cx="2371344" cy="6210300"/>
                      </a:xfrm>
                      <a:prstGeom prst="rect">
                        <a:avLst/>
                      </a:prstGeom>
                    </pic:spPr>
                  </pic:pic>
                </a:graphicData>
              </a:graphic>
            </wp:inline>
          </w:drawing>
        </w:r>
      </w:del>
    </w:p>
    <w:p w14:paraId="31876FA5" w14:textId="3B841F6D" w:rsidR="006C0619" w:rsidRPr="007F739A" w:rsidDel="00FE13C1" w:rsidRDefault="005F159C">
      <w:pPr>
        <w:spacing w:after="29" w:line="265" w:lineRule="auto"/>
        <w:ind w:left="-5" w:hanging="10"/>
        <w:rPr>
          <w:del w:id="14654" w:author="Alina Frey" w:date="2017-11-08T16:51:00Z"/>
          <w:color w:val="auto"/>
          <w:rPrChange w:id="14655" w:author="Alina Frey" w:date="2017-11-20T10:06:00Z">
            <w:rPr>
              <w:del w:id="14656" w:author="Alina Frey" w:date="2017-11-08T16:51:00Z"/>
            </w:rPr>
          </w:rPrChange>
        </w:rPr>
      </w:pPr>
      <w:del w:id="14657" w:author="Alina Frey" w:date="2017-11-08T16:51:00Z">
        <w:r w:rsidRPr="007F739A" w:rsidDel="00FE13C1">
          <w:rPr>
            <w:rFonts w:eastAsia="Times New Roman" w:cs="Times New Roman"/>
            <w:b/>
            <w:color w:val="auto"/>
            <w:sz w:val="20"/>
            <w:rPrChange w:id="14658" w:author="Alina Frey" w:date="2017-11-20T10:06:00Z">
              <w:rPr>
                <w:rFonts w:eastAsia="Times New Roman" w:cs="Times New Roman"/>
                <w:b/>
                <w:sz w:val="20"/>
              </w:rPr>
            </w:rPrChange>
          </w:rPr>
          <w:delText>Figure 114: Clinical Exchange Documents Menu Option</w:delText>
        </w:r>
      </w:del>
    </w:p>
    <w:p w14:paraId="31876FA6" w14:textId="1AE6AC5A" w:rsidR="006C0619" w:rsidRPr="007F739A" w:rsidDel="0086158B" w:rsidRDefault="005F159C" w:rsidP="00125EBA">
      <w:pPr>
        <w:spacing w:after="19" w:line="252" w:lineRule="auto"/>
        <w:ind w:left="-5" w:hanging="10"/>
        <w:rPr>
          <w:del w:id="14659" w:author="Alina Frey" w:date="2017-11-17T14:28:00Z"/>
          <w:color w:val="auto"/>
          <w:rPrChange w:id="14660" w:author="Alina Frey" w:date="2017-11-20T10:06:00Z">
            <w:rPr>
              <w:del w:id="14661" w:author="Alina Frey" w:date="2017-11-17T14:28:00Z"/>
            </w:rPr>
          </w:rPrChange>
        </w:rPr>
      </w:pPr>
      <w:del w:id="14662" w:author="Alina Frey" w:date="2017-11-17T14:28:00Z">
        <w:r w:rsidRPr="007F739A" w:rsidDel="0086158B">
          <w:rPr>
            <w:rFonts w:eastAsia="Times New Roman" w:cs="Times New Roman"/>
            <w:color w:val="auto"/>
            <w:rPrChange w:id="14663" w:author="Alina Frey" w:date="2017-11-20T10:06:00Z">
              <w:rPr>
                <w:rFonts w:eastAsia="Times New Roman" w:cs="Times New Roman"/>
              </w:rPr>
            </w:rPrChange>
          </w:rPr>
          <w:delText>The available IHE documents in the history can include:</w:delText>
        </w:r>
      </w:del>
    </w:p>
    <w:p w14:paraId="31876FA7" w14:textId="191A4B47" w:rsidR="006C0619" w:rsidRPr="007F739A" w:rsidDel="0086158B" w:rsidRDefault="005F159C" w:rsidP="00125EBA">
      <w:pPr>
        <w:numPr>
          <w:ilvl w:val="0"/>
          <w:numId w:val="3"/>
        </w:numPr>
        <w:spacing w:after="51" w:line="252" w:lineRule="auto"/>
        <w:ind w:hanging="242"/>
        <w:rPr>
          <w:del w:id="14664" w:author="Alina Frey" w:date="2017-11-17T14:28:00Z"/>
          <w:color w:val="auto"/>
          <w:rPrChange w:id="14665" w:author="Alina Frey" w:date="2017-11-20T10:06:00Z">
            <w:rPr>
              <w:del w:id="14666" w:author="Alina Frey" w:date="2017-11-17T14:28:00Z"/>
            </w:rPr>
          </w:rPrChange>
        </w:rPr>
      </w:pPr>
      <w:del w:id="14667" w:author="Alina Frey" w:date="2017-11-17T14:28:00Z">
        <w:r w:rsidRPr="007F739A" w:rsidDel="0086158B">
          <w:rPr>
            <w:rFonts w:eastAsia="Times New Roman" w:cs="Times New Roman"/>
            <w:color w:val="auto"/>
            <w:rPrChange w:id="14668" w:author="Alina Frey" w:date="2017-11-20T10:06:00Z">
              <w:rPr>
                <w:rFonts w:eastAsia="Times New Roman" w:cs="Times New Roman"/>
              </w:rPr>
            </w:rPrChange>
          </w:rPr>
          <w:delText>Antepartum History &amp; Physical (APHP)</w:delText>
        </w:r>
      </w:del>
    </w:p>
    <w:p w14:paraId="31876FA8" w14:textId="7DECE1D2" w:rsidR="006C0619" w:rsidRPr="007F739A" w:rsidDel="0086158B" w:rsidRDefault="005F159C" w:rsidP="00125EBA">
      <w:pPr>
        <w:numPr>
          <w:ilvl w:val="0"/>
          <w:numId w:val="3"/>
        </w:numPr>
        <w:spacing w:after="52" w:line="252" w:lineRule="auto"/>
        <w:ind w:hanging="242"/>
        <w:rPr>
          <w:del w:id="14669" w:author="Alina Frey" w:date="2017-11-17T14:28:00Z"/>
          <w:color w:val="auto"/>
          <w:rPrChange w:id="14670" w:author="Alina Frey" w:date="2017-11-20T10:06:00Z">
            <w:rPr>
              <w:del w:id="14671" w:author="Alina Frey" w:date="2017-11-17T14:28:00Z"/>
            </w:rPr>
          </w:rPrChange>
        </w:rPr>
      </w:pPr>
      <w:del w:id="14672" w:author="Alina Frey" w:date="2017-11-17T14:28:00Z">
        <w:r w:rsidRPr="007F739A" w:rsidDel="0086158B">
          <w:rPr>
            <w:rFonts w:eastAsia="Times New Roman" w:cs="Times New Roman"/>
            <w:color w:val="auto"/>
            <w:rPrChange w:id="14673" w:author="Alina Frey" w:date="2017-11-20T10:06:00Z">
              <w:rPr>
                <w:rFonts w:eastAsia="Times New Roman" w:cs="Times New Roman"/>
              </w:rPr>
            </w:rPrChange>
          </w:rPr>
          <w:delText>Antepartum History Summary (APS)</w:delText>
        </w:r>
      </w:del>
    </w:p>
    <w:p w14:paraId="31876FA9" w14:textId="27ED97ED" w:rsidR="006C0619" w:rsidRPr="007F739A" w:rsidDel="0086158B" w:rsidRDefault="005F159C" w:rsidP="00125EBA">
      <w:pPr>
        <w:numPr>
          <w:ilvl w:val="0"/>
          <w:numId w:val="3"/>
        </w:numPr>
        <w:spacing w:after="52" w:line="252" w:lineRule="auto"/>
        <w:ind w:hanging="242"/>
        <w:rPr>
          <w:del w:id="14674" w:author="Alina Frey" w:date="2017-11-17T14:28:00Z"/>
          <w:color w:val="auto"/>
          <w:rPrChange w:id="14675" w:author="Alina Frey" w:date="2017-11-20T10:06:00Z">
            <w:rPr>
              <w:del w:id="14676" w:author="Alina Frey" w:date="2017-11-17T14:28:00Z"/>
            </w:rPr>
          </w:rPrChange>
        </w:rPr>
      </w:pPr>
      <w:del w:id="14677" w:author="Alina Frey" w:date="2017-11-17T14:28:00Z">
        <w:r w:rsidRPr="007F739A" w:rsidDel="0086158B">
          <w:rPr>
            <w:rFonts w:eastAsia="Times New Roman" w:cs="Times New Roman"/>
            <w:color w:val="auto"/>
            <w:rPrChange w:id="14678" w:author="Alina Frey" w:date="2017-11-20T10:06:00Z">
              <w:rPr>
                <w:rFonts w:eastAsia="Times New Roman" w:cs="Times New Roman"/>
              </w:rPr>
            </w:rPrChange>
          </w:rPr>
          <w:delText>Antepartum Laboratory (APL)</w:delText>
        </w:r>
      </w:del>
    </w:p>
    <w:p w14:paraId="31876FAA" w14:textId="0F899B0F" w:rsidR="006C0619" w:rsidRPr="007F739A" w:rsidDel="0086158B" w:rsidRDefault="005F159C" w:rsidP="00125EBA">
      <w:pPr>
        <w:numPr>
          <w:ilvl w:val="0"/>
          <w:numId w:val="3"/>
        </w:numPr>
        <w:spacing w:after="51" w:line="252" w:lineRule="auto"/>
        <w:ind w:hanging="242"/>
        <w:rPr>
          <w:del w:id="14679" w:author="Alina Frey" w:date="2017-11-17T14:28:00Z"/>
          <w:color w:val="auto"/>
          <w:rPrChange w:id="14680" w:author="Alina Frey" w:date="2017-11-20T10:06:00Z">
            <w:rPr>
              <w:del w:id="14681" w:author="Alina Frey" w:date="2017-11-17T14:28:00Z"/>
            </w:rPr>
          </w:rPrChange>
        </w:rPr>
      </w:pPr>
      <w:del w:id="14682" w:author="Alina Frey" w:date="2017-11-17T14:28:00Z">
        <w:r w:rsidRPr="007F739A" w:rsidDel="0086158B">
          <w:rPr>
            <w:rFonts w:eastAsia="Times New Roman" w:cs="Times New Roman"/>
            <w:color w:val="auto"/>
            <w:rPrChange w:id="14683" w:author="Alina Frey" w:date="2017-11-20T10:06:00Z">
              <w:rPr>
                <w:rFonts w:eastAsia="Times New Roman" w:cs="Times New Roman"/>
              </w:rPr>
            </w:rPrChange>
          </w:rPr>
          <w:delText>Antepartum Education (APE)</w:delText>
        </w:r>
      </w:del>
    </w:p>
    <w:p w14:paraId="31876FAB" w14:textId="18E6DD0C" w:rsidR="006C0619" w:rsidRPr="007F739A" w:rsidDel="0086158B" w:rsidRDefault="005F159C" w:rsidP="00125EBA">
      <w:pPr>
        <w:numPr>
          <w:ilvl w:val="0"/>
          <w:numId w:val="3"/>
        </w:numPr>
        <w:spacing w:after="52" w:line="252" w:lineRule="auto"/>
        <w:ind w:hanging="242"/>
        <w:rPr>
          <w:del w:id="14684" w:author="Alina Frey" w:date="2017-11-17T14:28:00Z"/>
          <w:color w:val="auto"/>
          <w:rPrChange w:id="14685" w:author="Alina Frey" w:date="2017-11-20T10:06:00Z">
            <w:rPr>
              <w:del w:id="14686" w:author="Alina Frey" w:date="2017-11-17T14:28:00Z"/>
            </w:rPr>
          </w:rPrChange>
        </w:rPr>
      </w:pPr>
      <w:del w:id="14687" w:author="Alina Frey" w:date="2017-11-17T14:28:00Z">
        <w:r w:rsidRPr="007F739A" w:rsidDel="0086158B">
          <w:rPr>
            <w:rFonts w:eastAsia="Times New Roman" w:cs="Times New Roman"/>
            <w:color w:val="auto"/>
            <w:rPrChange w:id="14688" w:author="Alina Frey" w:date="2017-11-20T10:06:00Z">
              <w:rPr>
                <w:rFonts w:eastAsia="Times New Roman" w:cs="Times New Roman"/>
              </w:rPr>
            </w:rPrChange>
          </w:rPr>
          <w:delText>Postpartum Visit Summary (PPVS)</w:delText>
        </w:r>
      </w:del>
    </w:p>
    <w:p w14:paraId="31876FAC" w14:textId="77614F4A" w:rsidR="006C0619" w:rsidRPr="007F739A" w:rsidDel="0086158B" w:rsidRDefault="005F159C" w:rsidP="00125EBA">
      <w:pPr>
        <w:numPr>
          <w:ilvl w:val="0"/>
          <w:numId w:val="3"/>
        </w:numPr>
        <w:spacing w:after="52" w:line="252" w:lineRule="auto"/>
        <w:ind w:hanging="242"/>
        <w:rPr>
          <w:del w:id="14689" w:author="Alina Frey" w:date="2017-11-17T14:28:00Z"/>
          <w:color w:val="auto"/>
          <w:rPrChange w:id="14690" w:author="Alina Frey" w:date="2017-11-20T10:06:00Z">
            <w:rPr>
              <w:del w:id="14691" w:author="Alina Frey" w:date="2017-11-17T14:28:00Z"/>
            </w:rPr>
          </w:rPrChange>
        </w:rPr>
      </w:pPr>
      <w:del w:id="14692" w:author="Alina Frey" w:date="2017-11-17T14:28:00Z">
        <w:r w:rsidRPr="007F739A" w:rsidDel="0086158B">
          <w:rPr>
            <w:rFonts w:eastAsia="Times New Roman" w:cs="Times New Roman"/>
            <w:color w:val="auto"/>
            <w:rPrChange w:id="14693" w:author="Alina Frey" w:date="2017-11-20T10:06:00Z">
              <w:rPr>
                <w:rFonts w:eastAsia="Times New Roman" w:cs="Times New Roman"/>
              </w:rPr>
            </w:rPrChange>
          </w:rPr>
          <w:delText>Imaging Report (XDR-I)</w:delText>
        </w:r>
      </w:del>
    </w:p>
    <w:p w14:paraId="31876FAD" w14:textId="0B2AF1C6" w:rsidR="006C0619" w:rsidRPr="007F739A" w:rsidDel="0086158B" w:rsidRDefault="005F159C" w:rsidP="00125EBA">
      <w:pPr>
        <w:numPr>
          <w:ilvl w:val="0"/>
          <w:numId w:val="3"/>
        </w:numPr>
        <w:spacing w:after="51" w:line="252" w:lineRule="auto"/>
        <w:ind w:hanging="242"/>
        <w:rPr>
          <w:del w:id="14694" w:author="Alina Frey" w:date="2017-11-17T14:28:00Z"/>
          <w:color w:val="auto"/>
          <w:rPrChange w:id="14695" w:author="Alina Frey" w:date="2017-11-20T10:06:00Z">
            <w:rPr>
              <w:del w:id="14696" w:author="Alina Frey" w:date="2017-11-17T14:28:00Z"/>
            </w:rPr>
          </w:rPrChange>
        </w:rPr>
      </w:pPr>
      <w:del w:id="14697" w:author="Alina Frey" w:date="2017-11-17T14:28:00Z">
        <w:r w:rsidRPr="007F739A" w:rsidDel="0086158B">
          <w:rPr>
            <w:rFonts w:eastAsia="Times New Roman" w:cs="Times New Roman"/>
            <w:color w:val="auto"/>
            <w:rPrChange w:id="14698" w:author="Alina Frey" w:date="2017-11-20T10:06:00Z">
              <w:rPr>
                <w:rFonts w:eastAsia="Times New Roman" w:cs="Times New Roman"/>
              </w:rPr>
            </w:rPrChange>
          </w:rPr>
          <w:delText>Newborn Discharge Summary (NDS) *** Receiving Only ***</w:delText>
        </w:r>
      </w:del>
    </w:p>
    <w:p w14:paraId="31876FAE" w14:textId="0E867DB1" w:rsidR="006C0619" w:rsidRPr="007F739A" w:rsidDel="0086158B" w:rsidRDefault="005F159C" w:rsidP="00125EBA">
      <w:pPr>
        <w:numPr>
          <w:ilvl w:val="0"/>
          <w:numId w:val="3"/>
        </w:numPr>
        <w:spacing w:after="78" w:line="252" w:lineRule="auto"/>
        <w:ind w:hanging="242"/>
        <w:rPr>
          <w:del w:id="14699" w:author="Alina Frey" w:date="2017-11-17T14:28:00Z"/>
          <w:color w:val="auto"/>
          <w:rPrChange w:id="14700" w:author="Alina Frey" w:date="2017-11-20T10:06:00Z">
            <w:rPr>
              <w:del w:id="14701" w:author="Alina Frey" w:date="2017-11-17T14:28:00Z"/>
            </w:rPr>
          </w:rPrChange>
        </w:rPr>
      </w:pPr>
      <w:del w:id="14702" w:author="Alina Frey" w:date="2017-11-17T14:28:00Z">
        <w:r w:rsidRPr="007F739A" w:rsidDel="0086158B">
          <w:rPr>
            <w:rFonts w:eastAsia="Times New Roman" w:cs="Times New Roman"/>
            <w:color w:val="auto"/>
            <w:rPrChange w:id="14703" w:author="Alina Frey" w:date="2017-11-20T10:06:00Z">
              <w:rPr>
                <w:rFonts w:eastAsia="Times New Roman" w:cs="Times New Roman"/>
              </w:rPr>
            </w:rPrChange>
          </w:rPr>
          <w:delText>Maternal Discharge Summary (MDS) *** Receiving Only ***</w:delText>
        </w:r>
      </w:del>
    </w:p>
    <w:p w14:paraId="31876FAF" w14:textId="43E3BEC4" w:rsidR="006C0619" w:rsidRPr="00CF2303" w:rsidDel="0086158B" w:rsidRDefault="005F159C">
      <w:pPr>
        <w:pStyle w:val="Caption"/>
        <w:rPr>
          <w:del w:id="14704" w:author="Alina Frey" w:date="2017-11-17T14:28:00Z"/>
        </w:rPr>
        <w:pPrChange w:id="14705" w:author="Alina Frey" w:date="2017-11-10T14:16:00Z">
          <w:pPr>
            <w:spacing w:after="51"/>
            <w:ind w:right="-466"/>
          </w:pPr>
        </w:pPrChange>
      </w:pPr>
      <w:del w:id="14706" w:author="Alina Frey" w:date="2017-11-17T14:28:00Z">
        <w:r w:rsidRPr="007F739A" w:rsidDel="0086158B">
          <w:rPr>
            <w:noProof/>
            <w:rPrChange w:id="14707" w:author="Alina Frey" w:date="2017-11-20T10:06:00Z">
              <w:rPr>
                <w:noProof/>
              </w:rPr>
            </w:rPrChange>
          </w:rPr>
          <w:drawing>
            <wp:inline distT="0" distB="0" distL="0" distR="0" wp14:anchorId="31877152" wp14:editId="31877153">
              <wp:extent cx="6239257" cy="1667256"/>
              <wp:effectExtent l="0" t="0" r="0" b="0"/>
              <wp:docPr id="1903" name="Picture 1903"/>
              <wp:cNvGraphicFramePr/>
              <a:graphic xmlns:a="http://schemas.openxmlformats.org/drawingml/2006/main">
                <a:graphicData uri="http://schemas.openxmlformats.org/drawingml/2006/picture">
                  <pic:pic xmlns:pic="http://schemas.openxmlformats.org/drawingml/2006/picture">
                    <pic:nvPicPr>
                      <pic:cNvPr id="1903" name="Picture 1903"/>
                      <pic:cNvPicPr/>
                    </pic:nvPicPr>
                    <pic:blipFill>
                      <a:blip r:embed="rId354"/>
                      <a:stretch>
                        <a:fillRect/>
                      </a:stretch>
                    </pic:blipFill>
                    <pic:spPr>
                      <a:xfrm>
                        <a:off x="0" y="0"/>
                        <a:ext cx="6239257" cy="1667256"/>
                      </a:xfrm>
                      <a:prstGeom prst="rect">
                        <a:avLst/>
                      </a:prstGeom>
                    </pic:spPr>
                  </pic:pic>
                </a:graphicData>
              </a:graphic>
            </wp:inline>
          </w:drawing>
        </w:r>
      </w:del>
    </w:p>
    <w:p w14:paraId="31876FB0" w14:textId="624DF01B" w:rsidR="006C0619" w:rsidRPr="007F739A" w:rsidDel="008C5D23" w:rsidRDefault="005F159C">
      <w:pPr>
        <w:spacing w:after="286" w:line="265" w:lineRule="auto"/>
        <w:ind w:left="-5" w:hanging="10"/>
        <w:rPr>
          <w:del w:id="14708" w:author="Alina Frey" w:date="2017-11-08T16:52:00Z"/>
          <w:color w:val="auto"/>
          <w:rPrChange w:id="14709" w:author="Alina Frey" w:date="2017-11-20T10:06:00Z">
            <w:rPr>
              <w:del w:id="14710" w:author="Alina Frey" w:date="2017-11-08T16:52:00Z"/>
            </w:rPr>
          </w:rPrChange>
        </w:rPr>
      </w:pPr>
      <w:del w:id="14711" w:author="Alina Frey" w:date="2017-11-08T16:52:00Z">
        <w:r w:rsidRPr="007F739A" w:rsidDel="008C5D23">
          <w:rPr>
            <w:rFonts w:eastAsia="Times New Roman" w:cs="Times New Roman"/>
            <w:b/>
            <w:color w:val="auto"/>
            <w:sz w:val="20"/>
            <w:rPrChange w:id="14712" w:author="Alina Frey" w:date="2017-11-20T10:06:00Z">
              <w:rPr>
                <w:rFonts w:eastAsia="Times New Roman" w:cs="Times New Roman"/>
                <w:b/>
                <w:sz w:val="20"/>
              </w:rPr>
            </w:rPrChange>
          </w:rPr>
          <w:delText>Figure 115: Clinical Exchange Documents</w:delText>
        </w:r>
      </w:del>
    </w:p>
    <w:p w14:paraId="31876FB1" w14:textId="139B0882" w:rsidR="006C0619" w:rsidRPr="007F739A" w:rsidDel="008B3CB7" w:rsidRDefault="005F159C" w:rsidP="00125EBA">
      <w:pPr>
        <w:pStyle w:val="Heading3"/>
        <w:ind w:left="-5"/>
        <w:rPr>
          <w:del w:id="14713" w:author="Alina Frey" w:date="2017-11-17T14:18:00Z"/>
          <w:color w:val="auto"/>
          <w:rPrChange w:id="14714" w:author="Alina Frey" w:date="2017-11-20T10:06:00Z">
            <w:rPr>
              <w:del w:id="14715" w:author="Alina Frey" w:date="2017-11-17T14:18:00Z"/>
            </w:rPr>
          </w:rPrChange>
        </w:rPr>
      </w:pPr>
      <w:bookmarkStart w:id="14716" w:name="_Toc497914096"/>
      <w:del w:id="14717" w:author="Alina Frey" w:date="2017-11-17T14:18:00Z">
        <w:r w:rsidRPr="007F739A" w:rsidDel="008B3CB7">
          <w:rPr>
            <w:b w:val="0"/>
            <w:color w:val="auto"/>
            <w:rPrChange w:id="14718" w:author="Alina Frey" w:date="2017-11-20T10:06:00Z">
              <w:rPr>
                <w:b w:val="0"/>
              </w:rPr>
            </w:rPrChange>
          </w:rPr>
          <w:delText>View Selected</w:delText>
        </w:r>
        <w:bookmarkEnd w:id="14716"/>
      </w:del>
    </w:p>
    <w:p w14:paraId="31876FB2" w14:textId="5C32BD16" w:rsidR="006C0619" w:rsidRPr="007F739A" w:rsidDel="008B3CB7" w:rsidRDefault="005F159C" w:rsidP="00125EBA">
      <w:pPr>
        <w:spacing w:after="19" w:line="252" w:lineRule="auto"/>
        <w:ind w:left="-5" w:hanging="10"/>
        <w:rPr>
          <w:del w:id="14719" w:author="Alina Frey" w:date="2017-11-17T14:18:00Z"/>
          <w:color w:val="auto"/>
          <w:rPrChange w:id="14720" w:author="Alina Frey" w:date="2017-11-20T10:06:00Z">
            <w:rPr>
              <w:del w:id="14721" w:author="Alina Frey" w:date="2017-11-17T14:18:00Z"/>
            </w:rPr>
          </w:rPrChange>
        </w:rPr>
      </w:pPr>
      <w:del w:id="14722" w:author="Alina Frey" w:date="2017-11-17T14:18:00Z">
        <w:r w:rsidRPr="007F739A" w:rsidDel="008B3CB7">
          <w:rPr>
            <w:rFonts w:eastAsia="Times New Roman" w:cs="Times New Roman"/>
            <w:color w:val="auto"/>
            <w:rPrChange w:id="14723" w:author="Alina Frey" w:date="2017-11-20T10:06:00Z">
              <w:rPr>
                <w:rFonts w:eastAsia="Times New Roman" w:cs="Times New Roman"/>
              </w:rPr>
            </w:rPrChange>
          </w:rPr>
          <w:delText xml:space="preserve">Highlight a document from the list and click </w:delText>
        </w:r>
        <w:r w:rsidRPr="007F739A" w:rsidDel="008B3CB7">
          <w:rPr>
            <w:rFonts w:eastAsia="Times New Roman" w:cs="Times New Roman"/>
            <w:b/>
            <w:color w:val="auto"/>
            <w:rPrChange w:id="14724" w:author="Alina Frey" w:date="2017-11-20T10:06:00Z">
              <w:rPr>
                <w:rFonts w:eastAsia="Times New Roman" w:cs="Times New Roman"/>
                <w:b/>
              </w:rPr>
            </w:rPrChange>
          </w:rPr>
          <w:delText>View Selected</w:delText>
        </w:r>
        <w:r w:rsidRPr="007F739A" w:rsidDel="008B3CB7">
          <w:rPr>
            <w:rFonts w:eastAsia="Times New Roman" w:cs="Times New Roman"/>
            <w:color w:val="auto"/>
            <w:rPrChange w:id="14725" w:author="Alina Frey" w:date="2017-11-20T10:06:00Z">
              <w:rPr>
                <w:rFonts w:eastAsia="Times New Roman" w:cs="Times New Roman"/>
              </w:rPr>
            </w:rPrChange>
          </w:rPr>
          <w:delText xml:space="preserve">. The document opens for reviewing. Clicking the Patient Summary option returns the user to the Summary page Clicking </w:delText>
        </w:r>
        <w:r w:rsidRPr="007F739A" w:rsidDel="008B3CB7">
          <w:rPr>
            <w:rFonts w:eastAsia="Times New Roman" w:cs="Times New Roman"/>
            <w:b/>
            <w:color w:val="auto"/>
            <w:rPrChange w:id="14726" w:author="Alina Frey" w:date="2017-11-20T10:06:00Z">
              <w:rPr>
                <w:rFonts w:eastAsia="Times New Roman" w:cs="Times New Roman"/>
                <w:b/>
              </w:rPr>
            </w:rPrChange>
          </w:rPr>
          <w:delText>Clinical Exchange Documents</w:delText>
        </w:r>
        <w:r w:rsidRPr="007F739A" w:rsidDel="008B3CB7">
          <w:rPr>
            <w:rFonts w:eastAsia="Times New Roman" w:cs="Times New Roman"/>
            <w:color w:val="auto"/>
            <w:rPrChange w:id="14727" w:author="Alina Frey" w:date="2017-11-20T10:06:00Z">
              <w:rPr>
                <w:rFonts w:eastAsia="Times New Roman" w:cs="Times New Roman"/>
              </w:rPr>
            </w:rPrChange>
          </w:rPr>
          <w:delText xml:space="preserve"> returns the user to the previous page. Clicking </w:delText>
        </w:r>
        <w:r w:rsidRPr="007F739A" w:rsidDel="008B3CB7">
          <w:rPr>
            <w:rFonts w:eastAsia="Times New Roman" w:cs="Times New Roman"/>
            <w:b/>
            <w:color w:val="auto"/>
            <w:rPrChange w:id="14728" w:author="Alina Frey" w:date="2017-11-20T10:06:00Z">
              <w:rPr>
                <w:rFonts w:eastAsia="Times New Roman" w:cs="Times New Roman"/>
                <w:b/>
              </w:rPr>
            </w:rPrChange>
          </w:rPr>
          <w:delText>Export</w:delText>
        </w:r>
        <w:r w:rsidRPr="007F739A" w:rsidDel="008B3CB7">
          <w:rPr>
            <w:rFonts w:eastAsia="Times New Roman" w:cs="Times New Roman"/>
            <w:color w:val="auto"/>
            <w:rPrChange w:id="14729" w:author="Alina Frey" w:date="2017-11-20T10:06:00Z">
              <w:rPr>
                <w:rFonts w:eastAsia="Times New Roman" w:cs="Times New Roman"/>
              </w:rPr>
            </w:rPrChange>
          </w:rPr>
          <w:delText xml:space="preserve"> allows the user to store the document locally.</w:delText>
        </w:r>
      </w:del>
    </w:p>
    <w:p w14:paraId="31876FB3" w14:textId="0F0A11B2" w:rsidR="006C0619" w:rsidRPr="00CF2303" w:rsidDel="008B3CB7" w:rsidRDefault="005F159C">
      <w:pPr>
        <w:pStyle w:val="Caption"/>
        <w:rPr>
          <w:del w:id="14730" w:author="Alina Frey" w:date="2017-11-17T14:18:00Z"/>
        </w:rPr>
        <w:pPrChange w:id="14731" w:author="Alina Frey" w:date="2017-11-10T14:16:00Z">
          <w:pPr>
            <w:spacing w:after="77"/>
          </w:pPr>
        </w:pPrChange>
      </w:pPr>
      <w:del w:id="14732" w:author="Alina Frey" w:date="2017-11-17T14:18:00Z">
        <w:r w:rsidRPr="007F739A" w:rsidDel="008B3CB7">
          <w:rPr>
            <w:noProof/>
            <w:rPrChange w:id="14733" w:author="Alina Frey" w:date="2017-11-20T10:06:00Z">
              <w:rPr>
                <w:noProof/>
              </w:rPr>
            </w:rPrChange>
          </w:rPr>
          <w:drawing>
            <wp:inline distT="0" distB="0" distL="0" distR="0" wp14:anchorId="31877154" wp14:editId="31877155">
              <wp:extent cx="5920740" cy="2221992"/>
              <wp:effectExtent l="0" t="0" r="0" b="0"/>
              <wp:docPr id="1906" name="Picture 1906"/>
              <wp:cNvGraphicFramePr/>
              <a:graphic xmlns:a="http://schemas.openxmlformats.org/drawingml/2006/main">
                <a:graphicData uri="http://schemas.openxmlformats.org/drawingml/2006/picture">
                  <pic:pic xmlns:pic="http://schemas.openxmlformats.org/drawingml/2006/picture">
                    <pic:nvPicPr>
                      <pic:cNvPr id="1906" name="Picture 1906"/>
                      <pic:cNvPicPr/>
                    </pic:nvPicPr>
                    <pic:blipFill>
                      <a:blip r:embed="rId355"/>
                      <a:stretch>
                        <a:fillRect/>
                      </a:stretch>
                    </pic:blipFill>
                    <pic:spPr>
                      <a:xfrm>
                        <a:off x="0" y="0"/>
                        <a:ext cx="5920740" cy="2221992"/>
                      </a:xfrm>
                      <a:prstGeom prst="rect">
                        <a:avLst/>
                      </a:prstGeom>
                    </pic:spPr>
                  </pic:pic>
                </a:graphicData>
              </a:graphic>
            </wp:inline>
          </w:drawing>
        </w:r>
      </w:del>
    </w:p>
    <w:p w14:paraId="31876FB4" w14:textId="1D37CDDA" w:rsidR="006C0619" w:rsidRPr="007F739A" w:rsidDel="00813C5B" w:rsidRDefault="005F159C">
      <w:pPr>
        <w:pStyle w:val="Heading3"/>
        <w:rPr>
          <w:del w:id="14734" w:author="Alina Frey" w:date="2017-11-08T16:52:00Z"/>
          <w:color w:val="auto"/>
          <w:rPrChange w:id="14735" w:author="Alina Frey" w:date="2017-11-20T10:06:00Z">
            <w:rPr>
              <w:del w:id="14736" w:author="Alina Frey" w:date="2017-11-08T16:52:00Z"/>
            </w:rPr>
          </w:rPrChange>
        </w:rPr>
        <w:pPrChange w:id="14737" w:author="Alina Frey" w:date="2017-11-17T13:44:00Z">
          <w:pPr>
            <w:spacing w:after="29" w:line="265" w:lineRule="auto"/>
            <w:ind w:left="-5" w:hanging="10"/>
          </w:pPr>
        </w:pPrChange>
      </w:pPr>
      <w:del w:id="14738" w:author="Alina Frey" w:date="2017-11-08T16:52:00Z">
        <w:r w:rsidRPr="007F739A" w:rsidDel="00813C5B">
          <w:rPr>
            <w:b w:val="0"/>
            <w:color w:val="auto"/>
            <w:rPrChange w:id="14739" w:author="Alina Frey" w:date="2017-11-20T10:06:00Z">
              <w:rPr>
                <w:b/>
              </w:rPr>
            </w:rPrChange>
          </w:rPr>
          <w:delText>Figure 116: Document View</w:delText>
        </w:r>
      </w:del>
    </w:p>
    <w:p w14:paraId="31876FB5" w14:textId="25AA346B" w:rsidR="006C0619" w:rsidRPr="007F739A" w:rsidDel="00B00ED2" w:rsidRDefault="005F159C">
      <w:pPr>
        <w:pStyle w:val="Heading3"/>
        <w:rPr>
          <w:del w:id="14740" w:author="Alina Frey" w:date="2017-11-17T14:19:00Z"/>
          <w:color w:val="auto"/>
          <w:rPrChange w:id="14741" w:author="Alina Frey" w:date="2017-11-20T10:06:00Z">
            <w:rPr>
              <w:del w:id="14742" w:author="Alina Frey" w:date="2017-11-17T14:19:00Z"/>
            </w:rPr>
          </w:rPrChange>
        </w:rPr>
        <w:pPrChange w:id="14743" w:author="Alina Frey" w:date="2017-11-17T13:44:00Z">
          <w:pPr>
            <w:pStyle w:val="Heading2"/>
            <w:ind w:left="-5"/>
          </w:pPr>
        </w:pPrChange>
      </w:pPr>
      <w:bookmarkStart w:id="14744" w:name="_Toc497914097"/>
      <w:del w:id="14745" w:author="Alina Frey" w:date="2017-11-17T14:19:00Z">
        <w:r w:rsidRPr="007F739A" w:rsidDel="00B00ED2">
          <w:rPr>
            <w:b w:val="0"/>
            <w:color w:val="auto"/>
            <w:rPrChange w:id="14746" w:author="Alina Frey" w:date="2017-11-20T10:06:00Z">
              <w:rPr>
                <w:b w:val="0"/>
              </w:rPr>
            </w:rPrChange>
          </w:rPr>
          <w:delText>Receive Document</w:delText>
        </w:r>
        <w:bookmarkEnd w:id="14744"/>
      </w:del>
    </w:p>
    <w:p w14:paraId="31876FB6" w14:textId="70756E49" w:rsidR="006C0619" w:rsidRPr="007F739A" w:rsidDel="00B00ED2" w:rsidRDefault="005F159C" w:rsidP="00125EBA">
      <w:pPr>
        <w:spacing w:after="19" w:line="252" w:lineRule="auto"/>
        <w:ind w:left="-5" w:hanging="10"/>
        <w:rPr>
          <w:del w:id="14747" w:author="Alina Frey" w:date="2017-11-17T14:19:00Z"/>
          <w:color w:val="auto"/>
          <w:rPrChange w:id="14748" w:author="Alina Frey" w:date="2017-11-20T10:06:00Z">
            <w:rPr>
              <w:del w:id="14749" w:author="Alina Frey" w:date="2017-11-17T14:19:00Z"/>
            </w:rPr>
          </w:rPrChange>
        </w:rPr>
      </w:pPr>
      <w:del w:id="14750" w:author="Alina Frey" w:date="2017-11-17T14:19:00Z">
        <w:r w:rsidRPr="007F739A" w:rsidDel="00B00ED2">
          <w:rPr>
            <w:rFonts w:eastAsia="Times New Roman" w:cs="Times New Roman"/>
            <w:color w:val="auto"/>
            <w:rPrChange w:id="14751" w:author="Alina Frey" w:date="2017-11-20T10:06:00Z">
              <w:rPr>
                <w:rFonts w:eastAsia="Times New Roman" w:cs="Times New Roman"/>
              </w:rPr>
            </w:rPrChange>
          </w:rPr>
          <w:delText xml:space="preserve">Documents from outside providers will be placed in a pre-arranged location. By Selecting the </w:delText>
        </w:r>
        <w:r w:rsidRPr="007F739A" w:rsidDel="00B00ED2">
          <w:rPr>
            <w:rFonts w:eastAsia="Times New Roman" w:cs="Times New Roman"/>
            <w:b/>
            <w:color w:val="auto"/>
            <w:rPrChange w:id="14752" w:author="Alina Frey" w:date="2017-11-20T10:06:00Z">
              <w:rPr>
                <w:rFonts w:eastAsia="Times New Roman" w:cs="Times New Roman"/>
                <w:b/>
              </w:rPr>
            </w:rPrChange>
          </w:rPr>
          <w:delText>Receive Document</w:delText>
        </w:r>
        <w:r w:rsidRPr="007F739A" w:rsidDel="00B00ED2">
          <w:rPr>
            <w:rFonts w:eastAsia="Times New Roman" w:cs="Times New Roman"/>
            <w:color w:val="auto"/>
            <w:rPrChange w:id="14753" w:author="Alina Frey" w:date="2017-11-20T10:06:00Z">
              <w:rPr>
                <w:rFonts w:eastAsia="Times New Roman" w:cs="Times New Roman"/>
              </w:rPr>
            </w:rPrChange>
          </w:rPr>
          <w:delText xml:space="preserve"> option, the user can upload a locally stored document into MT. Clicking </w:delText>
        </w:r>
        <w:r w:rsidRPr="007F739A" w:rsidDel="00B00ED2">
          <w:rPr>
            <w:rFonts w:eastAsia="Times New Roman" w:cs="Times New Roman"/>
            <w:b/>
            <w:color w:val="auto"/>
            <w:rPrChange w:id="14754" w:author="Alina Frey" w:date="2017-11-20T10:06:00Z">
              <w:rPr>
                <w:rFonts w:eastAsia="Times New Roman" w:cs="Times New Roman"/>
                <w:b/>
              </w:rPr>
            </w:rPrChange>
          </w:rPr>
          <w:delText>Browse</w:delText>
        </w:r>
        <w:r w:rsidRPr="007F739A" w:rsidDel="00B00ED2">
          <w:rPr>
            <w:rFonts w:eastAsia="Times New Roman" w:cs="Times New Roman"/>
            <w:color w:val="auto"/>
            <w:rPrChange w:id="14755" w:author="Alina Frey" w:date="2017-11-20T10:06:00Z">
              <w:rPr>
                <w:rFonts w:eastAsia="Times New Roman" w:cs="Times New Roman"/>
              </w:rPr>
            </w:rPrChange>
          </w:rPr>
          <w:delText xml:space="preserve"> enables a search for the document to be uploaded. Once selected from a designated location, click </w:delText>
        </w:r>
        <w:r w:rsidRPr="007F739A" w:rsidDel="00B00ED2">
          <w:rPr>
            <w:rFonts w:eastAsia="Times New Roman" w:cs="Times New Roman"/>
            <w:b/>
            <w:color w:val="auto"/>
            <w:rPrChange w:id="14756" w:author="Alina Frey" w:date="2017-11-20T10:06:00Z">
              <w:rPr>
                <w:rFonts w:eastAsia="Times New Roman" w:cs="Times New Roman"/>
                <w:b/>
              </w:rPr>
            </w:rPrChange>
          </w:rPr>
          <w:delText>Upload</w:delText>
        </w:r>
        <w:r w:rsidRPr="007F739A" w:rsidDel="00B00ED2">
          <w:rPr>
            <w:rFonts w:eastAsia="Times New Roman" w:cs="Times New Roman"/>
            <w:color w:val="auto"/>
            <w:rPrChange w:id="14757" w:author="Alina Frey" w:date="2017-11-20T10:06:00Z">
              <w:rPr>
                <w:rFonts w:eastAsia="Times New Roman" w:cs="Times New Roman"/>
              </w:rPr>
            </w:rPrChange>
          </w:rPr>
          <w:delText xml:space="preserve"> to store the document, or </w:delText>
        </w:r>
        <w:r w:rsidRPr="007F739A" w:rsidDel="00B00ED2">
          <w:rPr>
            <w:rFonts w:eastAsia="Times New Roman" w:cs="Times New Roman"/>
            <w:b/>
            <w:color w:val="auto"/>
            <w:rPrChange w:id="14758" w:author="Alina Frey" w:date="2017-11-20T10:06:00Z">
              <w:rPr>
                <w:rFonts w:eastAsia="Times New Roman" w:cs="Times New Roman"/>
                <w:b/>
              </w:rPr>
            </w:rPrChange>
          </w:rPr>
          <w:delText>Cancel</w:delText>
        </w:r>
        <w:r w:rsidRPr="007F739A" w:rsidDel="00B00ED2">
          <w:rPr>
            <w:rFonts w:eastAsia="Times New Roman" w:cs="Times New Roman"/>
            <w:color w:val="auto"/>
            <w:rPrChange w:id="14759" w:author="Alina Frey" w:date="2017-11-20T10:06:00Z">
              <w:rPr>
                <w:rFonts w:eastAsia="Times New Roman" w:cs="Times New Roman"/>
              </w:rPr>
            </w:rPrChange>
          </w:rPr>
          <w:delText xml:space="preserve"> to return to the previous page without storing the document.</w:delText>
        </w:r>
      </w:del>
    </w:p>
    <w:p w14:paraId="31876FB7" w14:textId="759945FF" w:rsidR="006C0619" w:rsidRPr="00CF2303" w:rsidDel="00B00ED2" w:rsidRDefault="005F159C">
      <w:pPr>
        <w:pStyle w:val="Caption"/>
        <w:rPr>
          <w:del w:id="14760" w:author="Alina Frey" w:date="2017-11-17T14:19:00Z"/>
        </w:rPr>
        <w:pPrChange w:id="14761" w:author="Alina Frey" w:date="2017-11-10T14:16:00Z">
          <w:pPr>
            <w:spacing w:after="61"/>
          </w:pPr>
        </w:pPrChange>
      </w:pPr>
      <w:del w:id="14762" w:author="Alina Frey" w:date="2017-11-17T14:19:00Z">
        <w:r w:rsidRPr="007F739A" w:rsidDel="00B00ED2">
          <w:rPr>
            <w:noProof/>
            <w:rPrChange w:id="14763" w:author="Alina Frey" w:date="2017-11-20T10:06:00Z">
              <w:rPr>
                <w:noProof/>
              </w:rPr>
            </w:rPrChange>
          </w:rPr>
          <w:drawing>
            <wp:inline distT="0" distB="0" distL="0" distR="0" wp14:anchorId="31877156" wp14:editId="31877157">
              <wp:extent cx="2838450" cy="3181350"/>
              <wp:effectExtent l="0" t="0" r="0" b="0"/>
              <wp:docPr id="1932" name="Picture 1932"/>
              <wp:cNvGraphicFramePr/>
              <a:graphic xmlns:a="http://schemas.openxmlformats.org/drawingml/2006/main">
                <a:graphicData uri="http://schemas.openxmlformats.org/drawingml/2006/picture">
                  <pic:pic xmlns:pic="http://schemas.openxmlformats.org/drawingml/2006/picture">
                    <pic:nvPicPr>
                      <pic:cNvPr id="1932" name="Picture 1932"/>
                      <pic:cNvPicPr/>
                    </pic:nvPicPr>
                    <pic:blipFill>
                      <a:blip r:embed="rId356"/>
                      <a:stretch>
                        <a:fillRect/>
                      </a:stretch>
                    </pic:blipFill>
                    <pic:spPr>
                      <a:xfrm>
                        <a:off x="0" y="0"/>
                        <a:ext cx="2838450" cy="3181350"/>
                      </a:xfrm>
                      <a:prstGeom prst="rect">
                        <a:avLst/>
                      </a:prstGeom>
                    </pic:spPr>
                  </pic:pic>
                </a:graphicData>
              </a:graphic>
            </wp:inline>
          </w:drawing>
        </w:r>
      </w:del>
    </w:p>
    <w:p w14:paraId="31876FB8" w14:textId="7A0903C5" w:rsidR="006C0619" w:rsidRPr="007F739A" w:rsidDel="007D4D57" w:rsidRDefault="005F159C">
      <w:pPr>
        <w:spacing w:after="260" w:line="265" w:lineRule="auto"/>
        <w:ind w:left="-5" w:hanging="10"/>
        <w:rPr>
          <w:del w:id="14764" w:author="Alina Frey" w:date="2017-11-08T16:52:00Z"/>
          <w:color w:val="auto"/>
          <w:rPrChange w:id="14765" w:author="Alina Frey" w:date="2017-11-20T10:06:00Z">
            <w:rPr>
              <w:del w:id="14766" w:author="Alina Frey" w:date="2017-11-08T16:52:00Z"/>
            </w:rPr>
          </w:rPrChange>
        </w:rPr>
      </w:pPr>
      <w:del w:id="14767" w:author="Alina Frey" w:date="2017-11-08T16:52:00Z">
        <w:r w:rsidRPr="007F739A" w:rsidDel="007D4D57">
          <w:rPr>
            <w:rFonts w:eastAsia="Times New Roman" w:cs="Times New Roman"/>
            <w:b/>
            <w:color w:val="auto"/>
            <w:sz w:val="20"/>
            <w:rPrChange w:id="14768" w:author="Alina Frey" w:date="2017-11-20T10:06:00Z">
              <w:rPr>
                <w:rFonts w:eastAsia="Times New Roman" w:cs="Times New Roman"/>
                <w:b/>
                <w:sz w:val="20"/>
              </w:rPr>
            </w:rPrChange>
          </w:rPr>
          <w:delText xml:space="preserve">Figure 117: Receive Document </w:delText>
        </w:r>
      </w:del>
    </w:p>
    <w:p w14:paraId="31876FB9" w14:textId="300BA9ED" w:rsidR="006C0619" w:rsidRPr="007F739A" w:rsidDel="005C1399" w:rsidRDefault="005F159C">
      <w:pPr>
        <w:spacing w:after="19" w:line="252" w:lineRule="auto"/>
        <w:ind w:left="-5" w:hanging="10"/>
        <w:rPr>
          <w:del w:id="14769" w:author="Alina Frey" w:date="2017-11-08T16:52:00Z"/>
          <w:color w:val="auto"/>
          <w:rPrChange w:id="14770" w:author="Alina Frey" w:date="2017-11-20T10:06:00Z">
            <w:rPr>
              <w:del w:id="14771" w:author="Alina Frey" w:date="2017-11-08T16:52:00Z"/>
            </w:rPr>
          </w:rPrChange>
        </w:rPr>
      </w:pPr>
      <w:del w:id="14772" w:author="Alina Frey" w:date="2017-11-17T14:19:00Z">
        <w:r w:rsidRPr="007F739A" w:rsidDel="00B00ED2">
          <w:rPr>
            <w:rFonts w:eastAsia="Times New Roman" w:cs="Times New Roman"/>
            <w:color w:val="auto"/>
            <w:rPrChange w:id="14773" w:author="Alina Frey" w:date="2017-11-20T10:06:00Z">
              <w:rPr>
                <w:rFonts w:eastAsia="Times New Roman" w:cs="Times New Roman"/>
              </w:rPr>
            </w:rPrChange>
          </w:rPr>
          <w:delText xml:space="preserve">Upload will first enable the viewing of the document. Clicking </w:delText>
        </w:r>
        <w:r w:rsidRPr="007F739A" w:rsidDel="00B00ED2">
          <w:rPr>
            <w:rFonts w:eastAsia="Times New Roman" w:cs="Times New Roman"/>
            <w:b/>
            <w:color w:val="auto"/>
            <w:rPrChange w:id="14774" w:author="Alina Frey" w:date="2017-11-20T10:06:00Z">
              <w:rPr>
                <w:rFonts w:eastAsia="Times New Roman" w:cs="Times New Roman"/>
                <w:b/>
              </w:rPr>
            </w:rPrChange>
          </w:rPr>
          <w:delText xml:space="preserve">Continue </w:delText>
        </w:r>
        <w:r w:rsidRPr="007F739A" w:rsidDel="00B00ED2">
          <w:rPr>
            <w:rFonts w:eastAsia="Times New Roman" w:cs="Times New Roman"/>
            <w:color w:val="auto"/>
            <w:rPrChange w:id="14775" w:author="Alina Frey" w:date="2017-11-20T10:06:00Z">
              <w:rPr>
                <w:rFonts w:eastAsia="Times New Roman" w:cs="Times New Roman"/>
              </w:rPr>
            </w:rPrChange>
          </w:rPr>
          <w:delText>will then allow the conformation of the current patient with the patient in the document.</w:delText>
        </w:r>
      </w:del>
    </w:p>
    <w:p w14:paraId="31876FBA" w14:textId="728BCCA7" w:rsidR="006C0619" w:rsidRPr="00CF2303" w:rsidDel="00B00ED2" w:rsidRDefault="005F159C">
      <w:pPr>
        <w:pStyle w:val="Caption"/>
        <w:rPr>
          <w:del w:id="14776" w:author="Alina Frey" w:date="2017-11-17T14:19:00Z"/>
        </w:rPr>
        <w:pPrChange w:id="14777" w:author="Alina Frey" w:date="2017-11-10T14:16:00Z">
          <w:pPr>
            <w:spacing w:after="83"/>
            <w:ind w:left="40"/>
          </w:pPr>
        </w:pPrChange>
      </w:pPr>
      <w:del w:id="14778" w:author="Alina Frey" w:date="2017-11-17T14:19:00Z">
        <w:r w:rsidRPr="007F739A" w:rsidDel="00B00ED2">
          <w:rPr>
            <w:noProof/>
            <w:rPrChange w:id="14779" w:author="Alina Frey" w:date="2017-11-20T10:06:00Z">
              <w:rPr>
                <w:noProof/>
              </w:rPr>
            </w:rPrChange>
          </w:rPr>
          <w:drawing>
            <wp:inline distT="0" distB="0" distL="0" distR="0" wp14:anchorId="31877158" wp14:editId="31877159">
              <wp:extent cx="1390650" cy="533400"/>
              <wp:effectExtent l="0" t="0" r="0" b="0"/>
              <wp:docPr id="1935" name="Picture 1935"/>
              <wp:cNvGraphicFramePr/>
              <a:graphic xmlns:a="http://schemas.openxmlformats.org/drawingml/2006/main">
                <a:graphicData uri="http://schemas.openxmlformats.org/drawingml/2006/picture">
                  <pic:pic xmlns:pic="http://schemas.openxmlformats.org/drawingml/2006/picture">
                    <pic:nvPicPr>
                      <pic:cNvPr id="1935" name="Picture 1935"/>
                      <pic:cNvPicPr/>
                    </pic:nvPicPr>
                    <pic:blipFill>
                      <a:blip r:embed="rId357"/>
                      <a:stretch>
                        <a:fillRect/>
                      </a:stretch>
                    </pic:blipFill>
                    <pic:spPr>
                      <a:xfrm>
                        <a:off x="0" y="0"/>
                        <a:ext cx="1390650" cy="533400"/>
                      </a:xfrm>
                      <a:prstGeom prst="rect">
                        <a:avLst/>
                      </a:prstGeom>
                    </pic:spPr>
                  </pic:pic>
                </a:graphicData>
              </a:graphic>
            </wp:inline>
          </w:drawing>
        </w:r>
      </w:del>
    </w:p>
    <w:p w14:paraId="31876FBB" w14:textId="6AC946E1" w:rsidR="006C0619" w:rsidRPr="007F739A" w:rsidDel="005C1399" w:rsidRDefault="005F159C">
      <w:pPr>
        <w:spacing w:after="29" w:line="265" w:lineRule="auto"/>
        <w:ind w:left="-5" w:hanging="10"/>
        <w:rPr>
          <w:del w:id="14780" w:author="Alina Frey" w:date="2017-11-08T16:52:00Z"/>
          <w:color w:val="auto"/>
          <w:rPrChange w:id="14781" w:author="Alina Frey" w:date="2017-11-20T10:06:00Z">
            <w:rPr>
              <w:del w:id="14782" w:author="Alina Frey" w:date="2017-11-08T16:52:00Z"/>
            </w:rPr>
          </w:rPrChange>
        </w:rPr>
      </w:pPr>
      <w:del w:id="14783" w:author="Alina Frey" w:date="2017-11-08T16:52:00Z">
        <w:r w:rsidRPr="007F739A" w:rsidDel="005C1399">
          <w:rPr>
            <w:rFonts w:eastAsia="Times New Roman" w:cs="Times New Roman"/>
            <w:b/>
            <w:color w:val="auto"/>
            <w:sz w:val="20"/>
            <w:rPrChange w:id="14784" w:author="Alina Frey" w:date="2017-11-20T10:06:00Z">
              <w:rPr>
                <w:rFonts w:eastAsia="Times New Roman" w:cs="Times New Roman"/>
                <w:b/>
                <w:sz w:val="20"/>
              </w:rPr>
            </w:rPrChange>
          </w:rPr>
          <w:delText>Figure 118: Continue</w:delText>
        </w:r>
      </w:del>
    </w:p>
    <w:p w14:paraId="31876FBC" w14:textId="74CCBBB8" w:rsidR="006C0619" w:rsidRPr="007F739A" w:rsidDel="00B00ED2" w:rsidRDefault="005F159C" w:rsidP="00125EBA">
      <w:pPr>
        <w:spacing w:after="19" w:line="252" w:lineRule="auto"/>
        <w:ind w:left="-5" w:hanging="10"/>
        <w:rPr>
          <w:del w:id="14785" w:author="Alina Frey" w:date="2017-11-17T14:19:00Z"/>
          <w:color w:val="auto"/>
          <w:rPrChange w:id="14786" w:author="Alina Frey" w:date="2017-11-20T10:06:00Z">
            <w:rPr>
              <w:del w:id="14787" w:author="Alina Frey" w:date="2017-11-17T14:19:00Z"/>
            </w:rPr>
          </w:rPrChange>
        </w:rPr>
      </w:pPr>
      <w:del w:id="14788" w:author="Alina Frey" w:date="2017-11-17T14:19:00Z">
        <w:r w:rsidRPr="007F739A" w:rsidDel="00B00ED2">
          <w:rPr>
            <w:rFonts w:eastAsia="Times New Roman" w:cs="Times New Roman"/>
            <w:color w:val="auto"/>
            <w:rPrChange w:id="14789" w:author="Alina Frey" w:date="2017-11-20T10:06:00Z">
              <w:rPr>
                <w:rFonts w:eastAsia="Times New Roman" w:cs="Times New Roman"/>
              </w:rPr>
            </w:rPrChange>
          </w:rPr>
          <w:delText xml:space="preserve">The </w:delText>
        </w:r>
        <w:r w:rsidRPr="007F739A" w:rsidDel="00B00ED2">
          <w:rPr>
            <w:rFonts w:eastAsia="Times New Roman" w:cs="Times New Roman"/>
            <w:b/>
            <w:color w:val="auto"/>
            <w:rPrChange w:id="14790" w:author="Alina Frey" w:date="2017-11-20T10:06:00Z">
              <w:rPr>
                <w:rFonts w:eastAsia="Times New Roman" w:cs="Times New Roman"/>
                <w:b/>
              </w:rPr>
            </w:rPrChange>
          </w:rPr>
          <w:delText>Select Data To Import</w:delText>
        </w:r>
        <w:r w:rsidRPr="007F739A" w:rsidDel="00B00ED2">
          <w:rPr>
            <w:rFonts w:eastAsia="Times New Roman" w:cs="Times New Roman"/>
            <w:color w:val="auto"/>
            <w:rPrChange w:id="14791" w:author="Alina Frey" w:date="2017-11-20T10:06:00Z">
              <w:rPr>
                <w:rFonts w:eastAsia="Times New Roman" w:cs="Times New Roman"/>
              </w:rPr>
            </w:rPrChange>
          </w:rPr>
          <w:delText xml:space="preserve"> window will allow the selection of the data elements to import, either by clicking on Select All, or checking the individual elements. Clicking </w:delText>
        </w:r>
        <w:r w:rsidRPr="007F739A" w:rsidDel="00B00ED2">
          <w:rPr>
            <w:rFonts w:eastAsia="Times New Roman" w:cs="Times New Roman"/>
            <w:b/>
            <w:color w:val="auto"/>
            <w:rPrChange w:id="14792" w:author="Alina Frey" w:date="2017-11-20T10:06:00Z">
              <w:rPr>
                <w:rFonts w:eastAsia="Times New Roman" w:cs="Times New Roman"/>
                <w:b/>
              </w:rPr>
            </w:rPrChange>
          </w:rPr>
          <w:delText>Finish</w:delText>
        </w:r>
        <w:r w:rsidRPr="007F739A" w:rsidDel="00B00ED2">
          <w:rPr>
            <w:rFonts w:eastAsia="Times New Roman" w:cs="Times New Roman"/>
            <w:color w:val="auto"/>
            <w:rPrChange w:id="14793" w:author="Alina Frey" w:date="2017-11-20T10:06:00Z">
              <w:rPr>
                <w:rFonts w:eastAsia="Times New Roman" w:cs="Times New Roman"/>
              </w:rPr>
            </w:rPrChange>
          </w:rPr>
          <w:delText xml:space="preserve"> will then import the selected data elements into a note.</w:delText>
        </w:r>
      </w:del>
    </w:p>
    <w:p w14:paraId="31876FBD" w14:textId="3F7B3B44" w:rsidR="006C0619" w:rsidRPr="00CF2303" w:rsidDel="0085651D" w:rsidRDefault="005F159C">
      <w:pPr>
        <w:pStyle w:val="Caption"/>
        <w:rPr>
          <w:del w:id="14794" w:author="Alina Frey" w:date="2017-11-08T16:53:00Z"/>
        </w:rPr>
        <w:pPrChange w:id="14795" w:author="Alina Frey" w:date="2017-11-10T14:16:00Z">
          <w:pPr>
            <w:spacing w:after="73"/>
            <w:ind w:left="30"/>
          </w:pPr>
        </w:pPrChange>
      </w:pPr>
      <w:del w:id="14796" w:author="Alina Frey" w:date="2017-11-17T14:19:00Z">
        <w:r w:rsidRPr="007F739A" w:rsidDel="00B00ED2">
          <w:rPr>
            <w:noProof/>
            <w:rPrChange w:id="14797" w:author="Alina Frey" w:date="2017-11-20T10:06:00Z">
              <w:rPr>
                <w:noProof/>
              </w:rPr>
            </w:rPrChange>
          </w:rPr>
          <w:drawing>
            <wp:inline distT="0" distB="0" distL="0" distR="0" wp14:anchorId="3187715A" wp14:editId="3187715B">
              <wp:extent cx="4905756" cy="2190750"/>
              <wp:effectExtent l="0" t="0" r="0" b="0"/>
              <wp:docPr id="1952" name="Picture 1952"/>
              <wp:cNvGraphicFramePr/>
              <a:graphic xmlns:a="http://schemas.openxmlformats.org/drawingml/2006/main">
                <a:graphicData uri="http://schemas.openxmlformats.org/drawingml/2006/picture">
                  <pic:pic xmlns:pic="http://schemas.openxmlformats.org/drawingml/2006/picture">
                    <pic:nvPicPr>
                      <pic:cNvPr id="1952" name="Picture 1952"/>
                      <pic:cNvPicPr/>
                    </pic:nvPicPr>
                    <pic:blipFill>
                      <a:blip r:embed="rId358"/>
                      <a:stretch>
                        <a:fillRect/>
                      </a:stretch>
                    </pic:blipFill>
                    <pic:spPr>
                      <a:xfrm>
                        <a:off x="0" y="0"/>
                        <a:ext cx="4905756" cy="2190750"/>
                      </a:xfrm>
                      <a:prstGeom prst="rect">
                        <a:avLst/>
                      </a:prstGeom>
                    </pic:spPr>
                  </pic:pic>
                </a:graphicData>
              </a:graphic>
            </wp:inline>
          </w:drawing>
        </w:r>
      </w:del>
    </w:p>
    <w:p w14:paraId="31876FBE" w14:textId="13548617" w:rsidR="006C0619" w:rsidRPr="00CF2303" w:rsidDel="00B00ED2" w:rsidRDefault="005F159C">
      <w:pPr>
        <w:pStyle w:val="Caption"/>
        <w:rPr>
          <w:del w:id="14798" w:author="Alina Frey" w:date="2017-11-17T14:19:00Z"/>
        </w:rPr>
        <w:pPrChange w:id="14799" w:author="Alina Frey" w:date="2017-11-10T14:16:00Z">
          <w:pPr>
            <w:spacing w:after="29" w:line="265" w:lineRule="auto"/>
            <w:ind w:left="-5" w:hanging="10"/>
          </w:pPr>
        </w:pPrChange>
      </w:pPr>
      <w:del w:id="14800" w:author="Alina Frey" w:date="2017-11-08T16:53:00Z">
        <w:r w:rsidRPr="00CF2303" w:rsidDel="0085651D">
          <w:delText>Figure 119: Select Data to Import</w:delText>
        </w:r>
        <w:r w:rsidRPr="00CF2303" w:rsidDel="0085651D">
          <w:br w:type="page"/>
        </w:r>
      </w:del>
    </w:p>
    <w:p w14:paraId="31876FBF" w14:textId="4C48D91A" w:rsidR="006C0619" w:rsidRPr="007F739A" w:rsidDel="00B00ED2" w:rsidRDefault="005F159C" w:rsidP="00125EBA">
      <w:pPr>
        <w:pStyle w:val="Heading3"/>
        <w:ind w:left="-5"/>
        <w:rPr>
          <w:del w:id="14801" w:author="Alina Frey" w:date="2017-11-17T14:19:00Z"/>
          <w:color w:val="auto"/>
          <w:rPrChange w:id="14802" w:author="Alina Frey" w:date="2017-11-20T10:06:00Z">
            <w:rPr>
              <w:del w:id="14803" w:author="Alina Frey" w:date="2017-11-17T14:19:00Z"/>
            </w:rPr>
          </w:rPrChange>
        </w:rPr>
      </w:pPr>
      <w:bookmarkStart w:id="14804" w:name="_Toc497914098"/>
      <w:del w:id="14805" w:author="Alina Frey" w:date="2017-11-17T14:19:00Z">
        <w:r w:rsidRPr="007F739A" w:rsidDel="00B00ED2">
          <w:rPr>
            <w:b w:val="0"/>
            <w:color w:val="auto"/>
            <w:rPrChange w:id="14806" w:author="Alina Frey" w:date="2017-11-20T10:06:00Z">
              <w:rPr>
                <w:b w:val="0"/>
              </w:rPr>
            </w:rPrChange>
          </w:rPr>
          <w:delText>Send Document</w:delText>
        </w:r>
        <w:bookmarkEnd w:id="14804"/>
      </w:del>
    </w:p>
    <w:p w14:paraId="31876FC0" w14:textId="54948408" w:rsidR="006C0619" w:rsidRPr="007F739A" w:rsidDel="005573FD" w:rsidRDefault="005F159C">
      <w:pPr>
        <w:spacing w:after="19" w:line="252" w:lineRule="auto"/>
        <w:ind w:left="-5" w:hanging="10"/>
        <w:rPr>
          <w:del w:id="14807" w:author="Alina Frey" w:date="2017-11-17T16:23:00Z"/>
          <w:rFonts w:eastAsia="Times New Roman" w:cs="Times New Roman"/>
          <w:b/>
          <w:color w:val="auto"/>
          <w:rPrChange w:id="14808" w:author="Alina Frey" w:date="2017-11-20T10:06:00Z">
            <w:rPr>
              <w:del w:id="14809" w:author="Alina Frey" w:date="2017-11-17T16:23:00Z"/>
            </w:rPr>
          </w:rPrChange>
        </w:rPr>
      </w:pPr>
      <w:del w:id="14810" w:author="Alina Frey" w:date="2017-11-17T16:23:00Z">
        <w:r w:rsidRPr="007F739A" w:rsidDel="005573FD">
          <w:rPr>
            <w:rFonts w:eastAsia="Times New Roman" w:cs="Times New Roman"/>
            <w:color w:val="auto"/>
            <w:rPrChange w:id="14811" w:author="Alina Frey" w:date="2017-11-20T10:06:00Z">
              <w:rPr>
                <w:rFonts w:eastAsia="Times New Roman" w:cs="Times New Roman"/>
              </w:rPr>
            </w:rPrChange>
          </w:rPr>
          <w:delText xml:space="preserve">Clicking </w:delText>
        </w:r>
        <w:r w:rsidRPr="007F739A" w:rsidDel="005573FD">
          <w:rPr>
            <w:rFonts w:eastAsia="Times New Roman" w:cs="Times New Roman"/>
            <w:b/>
            <w:color w:val="auto"/>
            <w:rPrChange w:id="14812" w:author="Alina Frey" w:date="2017-11-20T10:06:00Z">
              <w:rPr>
                <w:rFonts w:eastAsia="Times New Roman" w:cs="Times New Roman"/>
                <w:b/>
              </w:rPr>
            </w:rPrChange>
          </w:rPr>
          <w:delText xml:space="preserve">Send Document </w:delText>
        </w:r>
        <w:r w:rsidRPr="007F739A" w:rsidDel="005573FD">
          <w:rPr>
            <w:rFonts w:eastAsia="Times New Roman" w:cs="Times New Roman"/>
            <w:color w:val="auto"/>
            <w:rPrChange w:id="14813" w:author="Alina Frey" w:date="2017-11-20T10:06:00Z">
              <w:rPr>
                <w:rFonts w:eastAsia="Times New Roman" w:cs="Times New Roman"/>
              </w:rPr>
            </w:rPrChange>
          </w:rPr>
          <w:delText>(from the Clinical Exchange Documents page</w:delText>
        </w:r>
        <w:r w:rsidRPr="007F739A" w:rsidDel="005573FD">
          <w:rPr>
            <w:rFonts w:eastAsia="Times New Roman" w:cs="Times New Roman"/>
            <w:b/>
            <w:color w:val="auto"/>
            <w:rPrChange w:id="14814" w:author="Alina Frey" w:date="2017-11-20T10:06:00Z">
              <w:rPr>
                <w:rFonts w:eastAsia="Times New Roman" w:cs="Times New Roman"/>
                <w:b/>
              </w:rPr>
            </w:rPrChange>
          </w:rPr>
          <w:delText xml:space="preserve">) </w:delText>
        </w:r>
        <w:r w:rsidRPr="007F739A" w:rsidDel="005573FD">
          <w:rPr>
            <w:rFonts w:eastAsia="Times New Roman" w:cs="Times New Roman"/>
            <w:color w:val="auto"/>
            <w:rPrChange w:id="14815" w:author="Alina Frey" w:date="2017-11-20T10:06:00Z">
              <w:rPr>
                <w:rFonts w:eastAsia="Times New Roman" w:cs="Times New Roman"/>
              </w:rPr>
            </w:rPrChange>
          </w:rPr>
          <w:delText xml:space="preserve">allows the user to choose a document by title then by source (Note or Date range) and enter the recipient information in the fields provided. Clicking </w:delText>
        </w:r>
        <w:r w:rsidRPr="007F739A" w:rsidDel="005573FD">
          <w:rPr>
            <w:rFonts w:eastAsia="Times New Roman" w:cs="Times New Roman"/>
            <w:b/>
            <w:color w:val="auto"/>
            <w:rPrChange w:id="14816" w:author="Alina Frey" w:date="2017-11-20T10:06:00Z">
              <w:rPr>
                <w:rFonts w:eastAsia="Times New Roman" w:cs="Times New Roman"/>
                <w:b/>
              </w:rPr>
            </w:rPrChange>
          </w:rPr>
          <w:delText>Patient Summary</w:delText>
        </w:r>
        <w:r w:rsidRPr="007F739A" w:rsidDel="005573FD">
          <w:rPr>
            <w:rFonts w:eastAsia="Times New Roman" w:cs="Times New Roman"/>
            <w:color w:val="auto"/>
            <w:rPrChange w:id="14817" w:author="Alina Frey" w:date="2017-11-20T10:06:00Z">
              <w:rPr>
                <w:rFonts w:eastAsia="Times New Roman" w:cs="Times New Roman"/>
              </w:rPr>
            </w:rPrChange>
          </w:rPr>
          <w:delText xml:space="preserve"> returns the user to the Summary page. </w:delText>
        </w:r>
      </w:del>
    </w:p>
    <w:p w14:paraId="31876FC1" w14:textId="142B89B7" w:rsidR="006C0619" w:rsidRPr="00CF2303" w:rsidDel="005573FD" w:rsidRDefault="005F159C">
      <w:pPr>
        <w:pStyle w:val="Caption"/>
        <w:rPr>
          <w:del w:id="14818" w:author="Alina Frey" w:date="2017-11-17T16:23:00Z"/>
        </w:rPr>
        <w:pPrChange w:id="14819" w:author="Alina Frey" w:date="2017-11-10T14:16:00Z">
          <w:pPr>
            <w:spacing w:after="75"/>
          </w:pPr>
        </w:pPrChange>
      </w:pPr>
      <w:del w:id="14820" w:author="Alina Frey" w:date="2017-11-17T16:23:00Z">
        <w:r w:rsidRPr="007F739A" w:rsidDel="005573FD">
          <w:rPr>
            <w:noProof/>
            <w:rPrChange w:id="14821" w:author="Alina Frey" w:date="2017-11-20T10:06:00Z">
              <w:rPr>
                <w:noProof/>
              </w:rPr>
            </w:rPrChange>
          </w:rPr>
          <w:drawing>
            <wp:inline distT="0" distB="0" distL="0" distR="0" wp14:anchorId="3187715C" wp14:editId="3187715D">
              <wp:extent cx="4467606" cy="3390900"/>
              <wp:effectExtent l="0" t="0" r="0" b="0"/>
              <wp:docPr id="1979" name="Picture 1979"/>
              <wp:cNvGraphicFramePr/>
              <a:graphic xmlns:a="http://schemas.openxmlformats.org/drawingml/2006/main">
                <a:graphicData uri="http://schemas.openxmlformats.org/drawingml/2006/picture">
                  <pic:pic xmlns:pic="http://schemas.openxmlformats.org/drawingml/2006/picture">
                    <pic:nvPicPr>
                      <pic:cNvPr id="1979" name="Picture 1979"/>
                      <pic:cNvPicPr/>
                    </pic:nvPicPr>
                    <pic:blipFill>
                      <a:blip r:embed="rId359"/>
                      <a:stretch>
                        <a:fillRect/>
                      </a:stretch>
                    </pic:blipFill>
                    <pic:spPr>
                      <a:xfrm>
                        <a:off x="0" y="0"/>
                        <a:ext cx="4467606" cy="3390900"/>
                      </a:xfrm>
                      <a:prstGeom prst="rect">
                        <a:avLst/>
                      </a:prstGeom>
                    </pic:spPr>
                  </pic:pic>
                </a:graphicData>
              </a:graphic>
            </wp:inline>
          </w:drawing>
        </w:r>
      </w:del>
    </w:p>
    <w:p w14:paraId="31876FC2" w14:textId="6023842F" w:rsidR="006C0619" w:rsidRPr="007F739A" w:rsidDel="00D14C01" w:rsidRDefault="005F159C">
      <w:pPr>
        <w:spacing w:after="260" w:line="265" w:lineRule="auto"/>
        <w:ind w:left="-5" w:hanging="10"/>
        <w:rPr>
          <w:del w:id="14822" w:author="Alina Frey" w:date="2017-11-08T16:53:00Z"/>
          <w:color w:val="auto"/>
          <w:rPrChange w:id="14823" w:author="Alina Frey" w:date="2017-11-20T10:06:00Z">
            <w:rPr>
              <w:del w:id="14824" w:author="Alina Frey" w:date="2017-11-08T16:53:00Z"/>
            </w:rPr>
          </w:rPrChange>
        </w:rPr>
      </w:pPr>
      <w:del w:id="14825" w:author="Alina Frey" w:date="2017-11-08T16:53:00Z">
        <w:r w:rsidRPr="007F739A" w:rsidDel="00D14C01">
          <w:rPr>
            <w:rFonts w:eastAsia="Times New Roman" w:cs="Times New Roman"/>
            <w:b/>
            <w:color w:val="auto"/>
            <w:sz w:val="20"/>
            <w:rPrChange w:id="14826" w:author="Alina Frey" w:date="2017-11-20T10:06:00Z">
              <w:rPr>
                <w:rFonts w:eastAsia="Times New Roman" w:cs="Times New Roman"/>
                <w:b/>
                <w:sz w:val="20"/>
              </w:rPr>
            </w:rPrChange>
          </w:rPr>
          <w:delText>Figure 120: Exchange Document Options (Select Document Type)</w:delText>
        </w:r>
      </w:del>
    </w:p>
    <w:p w14:paraId="31876FC3" w14:textId="77777777" w:rsidR="006C0619" w:rsidRPr="007F739A" w:rsidDel="00044EDC" w:rsidRDefault="005F159C" w:rsidP="00125EBA">
      <w:pPr>
        <w:spacing w:after="19" w:line="252" w:lineRule="auto"/>
        <w:ind w:left="-5" w:hanging="10"/>
        <w:rPr>
          <w:del w:id="14827" w:author="Alina Frey" w:date="2017-11-17T16:24:00Z"/>
          <w:color w:val="auto"/>
          <w:rPrChange w:id="14828" w:author="Alina Frey" w:date="2017-11-20T10:06:00Z">
            <w:rPr>
              <w:del w:id="14829" w:author="Alina Frey" w:date="2017-11-17T16:24:00Z"/>
            </w:rPr>
          </w:rPrChange>
        </w:rPr>
      </w:pPr>
      <w:del w:id="14830" w:author="Alina Frey" w:date="2017-11-17T16:24:00Z">
        <w:r w:rsidRPr="007F739A" w:rsidDel="00044EDC">
          <w:rPr>
            <w:rFonts w:eastAsia="Times New Roman" w:cs="Times New Roman"/>
            <w:color w:val="auto"/>
            <w:rPrChange w:id="14831" w:author="Alina Frey" w:date="2017-11-20T10:06:00Z">
              <w:rPr>
                <w:rFonts w:eastAsia="Times New Roman" w:cs="Times New Roman"/>
              </w:rPr>
            </w:rPrChange>
          </w:rPr>
          <w:delText xml:space="preserve">Selecting </w:delText>
        </w:r>
        <w:r w:rsidRPr="007F739A" w:rsidDel="00044EDC">
          <w:rPr>
            <w:rFonts w:eastAsia="Times New Roman" w:cs="Times New Roman"/>
            <w:b/>
            <w:color w:val="auto"/>
            <w:rPrChange w:id="14832" w:author="Alina Frey" w:date="2017-11-20T10:06:00Z">
              <w:rPr>
                <w:rFonts w:eastAsia="Times New Roman" w:cs="Times New Roman"/>
                <w:b/>
              </w:rPr>
            </w:rPrChange>
          </w:rPr>
          <w:delText xml:space="preserve">Send Document </w:delText>
        </w:r>
        <w:r w:rsidRPr="007F739A" w:rsidDel="00044EDC">
          <w:rPr>
            <w:rFonts w:eastAsia="Times New Roman" w:cs="Times New Roman"/>
            <w:color w:val="auto"/>
            <w:rPrChange w:id="14833" w:author="Alina Frey" w:date="2017-11-20T10:06:00Z">
              <w:rPr>
                <w:rFonts w:eastAsia="Times New Roman" w:cs="Times New Roman"/>
              </w:rPr>
            </w:rPrChange>
          </w:rPr>
          <w:delText xml:space="preserve">will display the screen for processing the request to send. Clicking </w:delText>
        </w:r>
        <w:r w:rsidRPr="007F739A" w:rsidDel="00044EDC">
          <w:rPr>
            <w:rFonts w:eastAsia="Times New Roman" w:cs="Times New Roman"/>
            <w:b/>
            <w:color w:val="auto"/>
            <w:rPrChange w:id="14834" w:author="Alina Frey" w:date="2017-11-20T10:06:00Z">
              <w:rPr>
                <w:rFonts w:eastAsia="Times New Roman" w:cs="Times New Roman"/>
                <w:b/>
              </w:rPr>
            </w:rPrChange>
          </w:rPr>
          <w:delText>Cancel</w:delText>
        </w:r>
        <w:r w:rsidRPr="007F739A" w:rsidDel="00044EDC">
          <w:rPr>
            <w:rFonts w:eastAsia="Times New Roman" w:cs="Times New Roman"/>
            <w:color w:val="auto"/>
            <w:rPrChange w:id="14835" w:author="Alina Frey" w:date="2017-11-20T10:06:00Z">
              <w:rPr>
                <w:rFonts w:eastAsia="Times New Roman" w:cs="Times New Roman"/>
              </w:rPr>
            </w:rPrChange>
          </w:rPr>
          <w:delText xml:space="preserve"> returns the user to the previous page without sending a document.</w:delText>
        </w:r>
      </w:del>
    </w:p>
    <w:p w14:paraId="31876FC4" w14:textId="3FC98F07" w:rsidR="006C0619" w:rsidRPr="00CF2303" w:rsidDel="00044EDC" w:rsidRDefault="005F159C">
      <w:pPr>
        <w:pStyle w:val="Caption"/>
        <w:rPr>
          <w:del w:id="14836" w:author="Alina Frey" w:date="2017-11-17T16:24:00Z"/>
        </w:rPr>
        <w:pPrChange w:id="14837" w:author="Alina Frey" w:date="2017-11-10T14:16:00Z">
          <w:pPr>
            <w:spacing w:after="56"/>
            <w:ind w:right="-316"/>
          </w:pPr>
        </w:pPrChange>
      </w:pPr>
      <w:del w:id="14838" w:author="Alina Frey" w:date="2017-11-17T16:24:00Z">
        <w:r w:rsidRPr="007F739A" w:rsidDel="00044EDC">
          <w:rPr>
            <w:noProof/>
            <w:rPrChange w:id="14839" w:author="Alina Frey" w:date="2017-11-20T10:06:00Z">
              <w:rPr>
                <w:noProof/>
              </w:rPr>
            </w:rPrChange>
          </w:rPr>
          <w:drawing>
            <wp:inline distT="0" distB="0" distL="0" distR="0" wp14:anchorId="3187715E" wp14:editId="3187715F">
              <wp:extent cx="6144007" cy="2237994"/>
              <wp:effectExtent l="0" t="0" r="0" b="0"/>
              <wp:docPr id="1982" name="Picture 1982"/>
              <wp:cNvGraphicFramePr/>
              <a:graphic xmlns:a="http://schemas.openxmlformats.org/drawingml/2006/main">
                <a:graphicData uri="http://schemas.openxmlformats.org/drawingml/2006/picture">
                  <pic:pic xmlns:pic="http://schemas.openxmlformats.org/drawingml/2006/picture">
                    <pic:nvPicPr>
                      <pic:cNvPr id="1982" name="Picture 1982"/>
                      <pic:cNvPicPr/>
                    </pic:nvPicPr>
                    <pic:blipFill>
                      <a:blip r:embed="rId360"/>
                      <a:stretch>
                        <a:fillRect/>
                      </a:stretch>
                    </pic:blipFill>
                    <pic:spPr>
                      <a:xfrm>
                        <a:off x="0" y="0"/>
                        <a:ext cx="6144007" cy="2237994"/>
                      </a:xfrm>
                      <a:prstGeom prst="rect">
                        <a:avLst/>
                      </a:prstGeom>
                    </pic:spPr>
                  </pic:pic>
                </a:graphicData>
              </a:graphic>
            </wp:inline>
          </w:drawing>
        </w:r>
      </w:del>
    </w:p>
    <w:p w14:paraId="31876FC5" w14:textId="67172998" w:rsidR="006C0619" w:rsidRPr="007F739A" w:rsidDel="00FE0237" w:rsidRDefault="005F159C">
      <w:pPr>
        <w:spacing w:after="259" w:line="265" w:lineRule="auto"/>
        <w:ind w:left="-5" w:hanging="10"/>
        <w:rPr>
          <w:del w:id="14840" w:author="Alina Frey" w:date="2017-11-08T16:53:00Z"/>
          <w:color w:val="auto"/>
          <w:rPrChange w:id="14841" w:author="Alina Frey" w:date="2017-11-20T10:06:00Z">
            <w:rPr>
              <w:del w:id="14842" w:author="Alina Frey" w:date="2017-11-08T16:53:00Z"/>
            </w:rPr>
          </w:rPrChange>
        </w:rPr>
      </w:pPr>
      <w:del w:id="14843" w:author="Alina Frey" w:date="2017-11-08T16:53:00Z">
        <w:r w:rsidRPr="007F739A" w:rsidDel="00FE0237">
          <w:rPr>
            <w:rFonts w:eastAsia="Times New Roman" w:cs="Times New Roman"/>
            <w:b/>
            <w:color w:val="auto"/>
            <w:sz w:val="20"/>
            <w:rPrChange w:id="14844" w:author="Alina Frey" w:date="2017-11-20T10:06:00Z">
              <w:rPr>
                <w:rFonts w:eastAsia="Times New Roman" w:cs="Times New Roman"/>
                <w:b/>
                <w:sz w:val="20"/>
              </w:rPr>
            </w:rPrChange>
          </w:rPr>
          <w:delText>Figure 121: Exchange Document Options (Send Document)</w:delText>
        </w:r>
      </w:del>
    </w:p>
    <w:p w14:paraId="31876FC6" w14:textId="77777777" w:rsidR="006C0619" w:rsidRPr="007F739A" w:rsidDel="00044EDC" w:rsidRDefault="005F159C" w:rsidP="00125EBA">
      <w:pPr>
        <w:spacing w:after="19" w:line="252" w:lineRule="auto"/>
        <w:ind w:left="-5" w:hanging="10"/>
        <w:rPr>
          <w:moveFrom w:id="14845" w:author="Alina Frey" w:date="2017-11-17T16:25:00Z"/>
          <w:color w:val="auto"/>
          <w:rPrChange w:id="14846" w:author="Alina Frey" w:date="2017-11-20T10:06:00Z">
            <w:rPr>
              <w:moveFrom w:id="14847" w:author="Alina Frey" w:date="2017-11-17T16:25:00Z"/>
            </w:rPr>
          </w:rPrChange>
        </w:rPr>
      </w:pPr>
      <w:moveFromRangeStart w:id="14848" w:author="Alina Frey" w:date="2017-11-17T16:25:00Z" w:name="move498699243"/>
      <w:moveFrom w:id="14849" w:author="Alina Frey" w:date="2017-11-17T16:25:00Z">
        <w:r w:rsidRPr="007F739A" w:rsidDel="00044EDC">
          <w:rPr>
            <w:rFonts w:eastAsia="Times New Roman" w:cs="Times New Roman"/>
            <w:color w:val="auto"/>
            <w:rPrChange w:id="14850" w:author="Alina Frey" w:date="2017-11-20T10:06:00Z">
              <w:rPr>
                <w:rFonts w:eastAsia="Times New Roman" w:cs="Times New Roman"/>
              </w:rPr>
            </w:rPrChange>
          </w:rPr>
          <w:t>For each of the IHE documents available to send, this screen will be similar, with the exception of the specific document (Antepartum History &amp; Physical in the above example). The source is what differs between the various IHE documents.</w:t>
        </w:r>
      </w:moveFrom>
    </w:p>
    <w:p w14:paraId="31876FC7" w14:textId="09BDDC28" w:rsidR="006C0619" w:rsidRPr="007F739A" w:rsidDel="008428F2" w:rsidRDefault="005F159C" w:rsidP="00125EBA">
      <w:pPr>
        <w:pStyle w:val="Heading3"/>
        <w:ind w:left="-5"/>
        <w:rPr>
          <w:del w:id="14851" w:author="Alina Frey" w:date="2017-11-17T16:34:00Z"/>
          <w:color w:val="auto"/>
          <w:rPrChange w:id="14852" w:author="Alina Frey" w:date="2017-11-20T10:06:00Z">
            <w:rPr>
              <w:del w:id="14853" w:author="Alina Frey" w:date="2017-11-17T16:34:00Z"/>
            </w:rPr>
          </w:rPrChange>
        </w:rPr>
      </w:pPr>
      <w:bookmarkStart w:id="14854" w:name="_Toc497914099"/>
      <w:moveFromRangeEnd w:id="14848"/>
      <w:del w:id="14855" w:author="Alina Frey" w:date="2017-11-17T16:34:00Z">
        <w:r w:rsidRPr="007F739A" w:rsidDel="008428F2">
          <w:rPr>
            <w:b w:val="0"/>
            <w:color w:val="auto"/>
            <w:rPrChange w:id="14856" w:author="Alina Frey" w:date="2017-11-20T10:06:00Z">
              <w:rPr>
                <w:b w:val="0"/>
              </w:rPr>
            </w:rPrChange>
          </w:rPr>
          <w:delText>Antepartum History &amp; Physical (APHP) - Source</w:delText>
        </w:r>
        <w:bookmarkEnd w:id="14854"/>
      </w:del>
    </w:p>
    <w:p w14:paraId="31876FC8" w14:textId="07AA9A41" w:rsidR="006C0619" w:rsidRPr="00CF2303" w:rsidDel="008428F2" w:rsidRDefault="005F159C">
      <w:pPr>
        <w:pStyle w:val="Caption"/>
        <w:rPr>
          <w:del w:id="14857" w:author="Alina Frey" w:date="2017-11-17T16:34:00Z"/>
        </w:rPr>
        <w:pPrChange w:id="14858" w:author="Alina Frey" w:date="2017-11-10T14:16:00Z">
          <w:pPr>
            <w:spacing w:after="40"/>
          </w:pPr>
        </w:pPrChange>
      </w:pPr>
      <w:del w:id="14859" w:author="Alina Frey" w:date="2017-11-17T16:34:00Z">
        <w:r w:rsidRPr="007F739A" w:rsidDel="008428F2">
          <w:rPr>
            <w:noProof/>
            <w:rPrChange w:id="14860" w:author="Alina Frey" w:date="2017-11-20T10:06:00Z">
              <w:rPr>
                <w:noProof/>
              </w:rPr>
            </w:rPrChange>
          </w:rPr>
          <w:drawing>
            <wp:inline distT="0" distB="0" distL="0" distR="0" wp14:anchorId="31877160" wp14:editId="31877161">
              <wp:extent cx="5886450" cy="3181350"/>
              <wp:effectExtent l="0" t="0" r="0" b="0"/>
              <wp:docPr id="1999" name="Picture 1999"/>
              <wp:cNvGraphicFramePr/>
              <a:graphic xmlns:a="http://schemas.openxmlformats.org/drawingml/2006/main">
                <a:graphicData uri="http://schemas.openxmlformats.org/drawingml/2006/picture">
                  <pic:pic xmlns:pic="http://schemas.openxmlformats.org/drawingml/2006/picture">
                    <pic:nvPicPr>
                      <pic:cNvPr id="1999" name="Picture 1999"/>
                      <pic:cNvPicPr/>
                    </pic:nvPicPr>
                    <pic:blipFill>
                      <a:blip r:embed="rId361"/>
                      <a:stretch>
                        <a:fillRect/>
                      </a:stretch>
                    </pic:blipFill>
                    <pic:spPr>
                      <a:xfrm>
                        <a:off x="0" y="0"/>
                        <a:ext cx="5886450" cy="3181350"/>
                      </a:xfrm>
                      <a:prstGeom prst="rect">
                        <a:avLst/>
                      </a:prstGeom>
                    </pic:spPr>
                  </pic:pic>
                </a:graphicData>
              </a:graphic>
            </wp:inline>
          </w:drawing>
        </w:r>
      </w:del>
    </w:p>
    <w:p w14:paraId="31876FC9" w14:textId="19B201A4" w:rsidR="006C0619" w:rsidRPr="007F739A" w:rsidDel="005A013C" w:rsidRDefault="005F159C">
      <w:pPr>
        <w:spacing w:after="286" w:line="265" w:lineRule="auto"/>
        <w:ind w:left="-5" w:hanging="10"/>
        <w:rPr>
          <w:del w:id="14861" w:author="Alina Frey" w:date="2017-11-08T16:54:00Z"/>
          <w:color w:val="auto"/>
          <w:rPrChange w:id="14862" w:author="Alina Frey" w:date="2017-11-20T10:06:00Z">
            <w:rPr>
              <w:del w:id="14863" w:author="Alina Frey" w:date="2017-11-08T16:54:00Z"/>
            </w:rPr>
          </w:rPrChange>
        </w:rPr>
      </w:pPr>
      <w:del w:id="14864" w:author="Alina Frey" w:date="2017-11-08T16:54:00Z">
        <w:r w:rsidRPr="007F739A" w:rsidDel="005A013C">
          <w:rPr>
            <w:rFonts w:eastAsia="Times New Roman" w:cs="Times New Roman"/>
            <w:b/>
            <w:color w:val="auto"/>
            <w:sz w:val="20"/>
            <w:rPrChange w:id="14865" w:author="Alina Frey" w:date="2017-11-20T10:06:00Z">
              <w:rPr>
                <w:rFonts w:eastAsia="Times New Roman" w:cs="Times New Roman"/>
                <w:b/>
                <w:sz w:val="20"/>
              </w:rPr>
            </w:rPrChange>
          </w:rPr>
          <w:delText>Figure 122: APHP Source Options</w:delText>
        </w:r>
      </w:del>
    </w:p>
    <w:p w14:paraId="31876FCA" w14:textId="77777777" w:rsidR="006C0619" w:rsidRPr="007F739A" w:rsidDel="008428F2" w:rsidRDefault="005F159C" w:rsidP="00125EBA">
      <w:pPr>
        <w:pStyle w:val="Heading3"/>
        <w:ind w:left="-5"/>
        <w:rPr>
          <w:del w:id="14866" w:author="Alina Frey" w:date="2017-11-17T16:34:00Z"/>
          <w:color w:val="auto"/>
          <w:rPrChange w:id="14867" w:author="Alina Frey" w:date="2017-11-20T10:06:00Z">
            <w:rPr>
              <w:del w:id="14868" w:author="Alina Frey" w:date="2017-11-17T16:34:00Z"/>
            </w:rPr>
          </w:rPrChange>
        </w:rPr>
      </w:pPr>
      <w:bookmarkStart w:id="14869" w:name="_Toc497914100"/>
      <w:del w:id="14870" w:author="Alina Frey" w:date="2017-11-17T16:34:00Z">
        <w:r w:rsidRPr="007F739A" w:rsidDel="008428F2">
          <w:rPr>
            <w:b w:val="0"/>
            <w:color w:val="auto"/>
            <w:rPrChange w:id="14871" w:author="Alina Frey" w:date="2017-11-20T10:06:00Z">
              <w:rPr>
                <w:b w:val="0"/>
              </w:rPr>
            </w:rPrChange>
          </w:rPr>
          <w:delText>Antepartum History Summary (APS) - Source</w:delText>
        </w:r>
        <w:bookmarkEnd w:id="14869"/>
      </w:del>
    </w:p>
    <w:p w14:paraId="31876FCB" w14:textId="253C96A6" w:rsidR="006C0619" w:rsidRPr="00CF2303" w:rsidDel="008428F2" w:rsidRDefault="005F159C">
      <w:pPr>
        <w:pStyle w:val="Caption"/>
        <w:rPr>
          <w:del w:id="14872" w:author="Alina Frey" w:date="2017-11-17T16:34:00Z"/>
        </w:rPr>
        <w:pPrChange w:id="14873" w:author="Alina Frey" w:date="2017-11-10T14:16:00Z">
          <w:pPr>
            <w:spacing w:after="73"/>
          </w:pPr>
        </w:pPrChange>
      </w:pPr>
      <w:del w:id="14874" w:author="Alina Frey" w:date="2017-11-17T16:34:00Z">
        <w:r w:rsidRPr="007F739A" w:rsidDel="008428F2">
          <w:rPr>
            <w:noProof/>
            <w:rPrChange w:id="14875" w:author="Alina Frey" w:date="2017-11-20T10:06:00Z">
              <w:rPr>
                <w:noProof/>
              </w:rPr>
            </w:rPrChange>
          </w:rPr>
          <w:drawing>
            <wp:inline distT="0" distB="0" distL="0" distR="0" wp14:anchorId="31877162" wp14:editId="31877163">
              <wp:extent cx="5896357" cy="3181350"/>
              <wp:effectExtent l="0" t="0" r="0" b="0"/>
              <wp:docPr id="2002" name="Picture 2002"/>
              <wp:cNvGraphicFramePr/>
              <a:graphic xmlns:a="http://schemas.openxmlformats.org/drawingml/2006/main">
                <a:graphicData uri="http://schemas.openxmlformats.org/drawingml/2006/picture">
                  <pic:pic xmlns:pic="http://schemas.openxmlformats.org/drawingml/2006/picture">
                    <pic:nvPicPr>
                      <pic:cNvPr id="2002" name="Picture 2002"/>
                      <pic:cNvPicPr/>
                    </pic:nvPicPr>
                    <pic:blipFill>
                      <a:blip r:embed="rId362"/>
                      <a:stretch>
                        <a:fillRect/>
                      </a:stretch>
                    </pic:blipFill>
                    <pic:spPr>
                      <a:xfrm>
                        <a:off x="0" y="0"/>
                        <a:ext cx="5896357" cy="3181350"/>
                      </a:xfrm>
                      <a:prstGeom prst="rect">
                        <a:avLst/>
                      </a:prstGeom>
                    </pic:spPr>
                  </pic:pic>
                </a:graphicData>
              </a:graphic>
            </wp:inline>
          </w:drawing>
        </w:r>
      </w:del>
    </w:p>
    <w:p w14:paraId="31876FCC" w14:textId="790F06B8" w:rsidR="006C0619" w:rsidRPr="007F739A" w:rsidDel="000E0FD9" w:rsidRDefault="005F159C">
      <w:pPr>
        <w:spacing w:after="29" w:line="265" w:lineRule="auto"/>
        <w:ind w:left="-5" w:hanging="10"/>
        <w:rPr>
          <w:del w:id="14876" w:author="Alina Frey" w:date="2017-11-08T16:54:00Z"/>
          <w:color w:val="auto"/>
          <w:rPrChange w:id="14877" w:author="Alina Frey" w:date="2017-11-20T10:06:00Z">
            <w:rPr>
              <w:del w:id="14878" w:author="Alina Frey" w:date="2017-11-08T16:54:00Z"/>
            </w:rPr>
          </w:rPrChange>
        </w:rPr>
      </w:pPr>
      <w:del w:id="14879" w:author="Alina Frey" w:date="2017-11-08T16:54:00Z">
        <w:r w:rsidRPr="007F739A" w:rsidDel="000E0FD9">
          <w:rPr>
            <w:rFonts w:eastAsia="Times New Roman" w:cs="Times New Roman"/>
            <w:b/>
            <w:color w:val="auto"/>
            <w:sz w:val="20"/>
            <w:rPrChange w:id="14880" w:author="Alina Frey" w:date="2017-11-20T10:06:00Z">
              <w:rPr>
                <w:rFonts w:eastAsia="Times New Roman" w:cs="Times New Roman"/>
                <w:b/>
                <w:sz w:val="20"/>
              </w:rPr>
            </w:rPrChange>
          </w:rPr>
          <w:delText>Figure 123: APS Source Options</w:delText>
        </w:r>
      </w:del>
    </w:p>
    <w:p w14:paraId="31876FCD" w14:textId="77777777" w:rsidR="006C0619" w:rsidRPr="007F739A" w:rsidDel="008428F2" w:rsidRDefault="005F159C" w:rsidP="00125EBA">
      <w:pPr>
        <w:pStyle w:val="Heading3"/>
        <w:ind w:left="-5"/>
        <w:rPr>
          <w:del w:id="14881" w:author="Alina Frey" w:date="2017-11-17T16:34:00Z"/>
          <w:color w:val="auto"/>
          <w:rPrChange w:id="14882" w:author="Alina Frey" w:date="2017-11-20T10:06:00Z">
            <w:rPr>
              <w:del w:id="14883" w:author="Alina Frey" w:date="2017-11-17T16:34:00Z"/>
            </w:rPr>
          </w:rPrChange>
        </w:rPr>
      </w:pPr>
      <w:bookmarkStart w:id="14884" w:name="_Toc497914101"/>
      <w:del w:id="14885" w:author="Alina Frey" w:date="2017-11-17T16:34:00Z">
        <w:r w:rsidRPr="007F739A" w:rsidDel="008428F2">
          <w:rPr>
            <w:b w:val="0"/>
            <w:color w:val="auto"/>
            <w:rPrChange w:id="14886" w:author="Alina Frey" w:date="2017-11-20T10:06:00Z">
              <w:rPr>
                <w:b w:val="0"/>
              </w:rPr>
            </w:rPrChange>
          </w:rPr>
          <w:delText>Antepartum Laboratory (APL) and Antepartum Education (APE) - Source</w:delText>
        </w:r>
        <w:bookmarkEnd w:id="14884"/>
      </w:del>
    </w:p>
    <w:p w14:paraId="31876FCE" w14:textId="0A6F5D67" w:rsidR="006C0619" w:rsidRPr="00CF2303" w:rsidDel="008428F2" w:rsidRDefault="005F159C">
      <w:pPr>
        <w:pStyle w:val="Caption"/>
        <w:rPr>
          <w:del w:id="14887" w:author="Alina Frey" w:date="2017-11-17T16:34:00Z"/>
        </w:rPr>
        <w:pPrChange w:id="14888" w:author="Alina Frey" w:date="2017-11-10T14:16:00Z">
          <w:pPr>
            <w:spacing w:after="39"/>
          </w:pPr>
        </w:pPrChange>
      </w:pPr>
      <w:del w:id="14889" w:author="Alina Frey" w:date="2017-11-17T16:34:00Z">
        <w:r w:rsidRPr="007F739A" w:rsidDel="008428F2">
          <w:rPr>
            <w:noProof/>
            <w:rPrChange w:id="14890" w:author="Alina Frey" w:date="2017-11-20T10:06:00Z">
              <w:rPr>
                <w:noProof/>
              </w:rPr>
            </w:rPrChange>
          </w:rPr>
          <w:drawing>
            <wp:inline distT="0" distB="0" distL="0" distR="0" wp14:anchorId="31877164" wp14:editId="31877165">
              <wp:extent cx="3474720" cy="3553968"/>
              <wp:effectExtent l="0" t="0" r="0" b="0"/>
              <wp:docPr id="33558" name="Picture 33558"/>
              <wp:cNvGraphicFramePr/>
              <a:graphic xmlns:a="http://schemas.openxmlformats.org/drawingml/2006/main">
                <a:graphicData uri="http://schemas.openxmlformats.org/drawingml/2006/picture">
                  <pic:pic xmlns:pic="http://schemas.openxmlformats.org/drawingml/2006/picture">
                    <pic:nvPicPr>
                      <pic:cNvPr id="33558" name="Picture 33558"/>
                      <pic:cNvPicPr/>
                    </pic:nvPicPr>
                    <pic:blipFill>
                      <a:blip r:embed="rId363"/>
                      <a:stretch>
                        <a:fillRect/>
                      </a:stretch>
                    </pic:blipFill>
                    <pic:spPr>
                      <a:xfrm>
                        <a:off x="0" y="0"/>
                        <a:ext cx="3474720" cy="3553968"/>
                      </a:xfrm>
                      <a:prstGeom prst="rect">
                        <a:avLst/>
                      </a:prstGeom>
                    </pic:spPr>
                  </pic:pic>
                </a:graphicData>
              </a:graphic>
            </wp:inline>
          </w:drawing>
        </w:r>
      </w:del>
    </w:p>
    <w:p w14:paraId="31876FCF" w14:textId="58866F88" w:rsidR="006C0619" w:rsidRPr="007F739A" w:rsidDel="00922D78" w:rsidRDefault="005F159C">
      <w:pPr>
        <w:spacing w:after="286" w:line="265" w:lineRule="auto"/>
        <w:ind w:left="-5" w:hanging="10"/>
        <w:rPr>
          <w:del w:id="14891" w:author="Alina Frey" w:date="2017-11-08T16:54:00Z"/>
          <w:color w:val="auto"/>
          <w:rPrChange w:id="14892" w:author="Alina Frey" w:date="2017-11-20T10:06:00Z">
            <w:rPr>
              <w:del w:id="14893" w:author="Alina Frey" w:date="2017-11-08T16:54:00Z"/>
            </w:rPr>
          </w:rPrChange>
        </w:rPr>
      </w:pPr>
      <w:del w:id="14894" w:author="Alina Frey" w:date="2017-11-08T16:54:00Z">
        <w:r w:rsidRPr="007F739A" w:rsidDel="00922D78">
          <w:rPr>
            <w:rFonts w:eastAsia="Times New Roman" w:cs="Times New Roman"/>
            <w:b/>
            <w:color w:val="auto"/>
            <w:sz w:val="20"/>
            <w:rPrChange w:id="14895" w:author="Alina Frey" w:date="2017-11-20T10:06:00Z">
              <w:rPr>
                <w:rFonts w:eastAsia="Times New Roman" w:cs="Times New Roman"/>
                <w:b/>
                <w:sz w:val="20"/>
              </w:rPr>
            </w:rPrChange>
          </w:rPr>
          <w:delText>Figure 124: APL and APE Source Selection</w:delText>
        </w:r>
      </w:del>
    </w:p>
    <w:p w14:paraId="31876FD0" w14:textId="77777777" w:rsidR="006C0619" w:rsidRPr="007F739A" w:rsidDel="008428F2" w:rsidRDefault="005F159C" w:rsidP="00125EBA">
      <w:pPr>
        <w:pStyle w:val="Heading3"/>
        <w:ind w:left="-5"/>
        <w:rPr>
          <w:del w:id="14896" w:author="Alina Frey" w:date="2017-11-17T16:34:00Z"/>
          <w:color w:val="auto"/>
          <w:rPrChange w:id="14897" w:author="Alina Frey" w:date="2017-11-20T10:06:00Z">
            <w:rPr>
              <w:del w:id="14898" w:author="Alina Frey" w:date="2017-11-17T16:34:00Z"/>
            </w:rPr>
          </w:rPrChange>
        </w:rPr>
      </w:pPr>
      <w:bookmarkStart w:id="14899" w:name="_Toc497914102"/>
      <w:del w:id="14900" w:author="Alina Frey" w:date="2017-11-17T16:34:00Z">
        <w:r w:rsidRPr="007F739A" w:rsidDel="008428F2">
          <w:rPr>
            <w:b w:val="0"/>
            <w:color w:val="auto"/>
            <w:rPrChange w:id="14901" w:author="Alina Frey" w:date="2017-11-20T10:06:00Z">
              <w:rPr>
                <w:b w:val="0"/>
              </w:rPr>
            </w:rPrChange>
          </w:rPr>
          <w:delText>Postpartum Visit Summary (PPVS) - Source</w:delText>
        </w:r>
        <w:bookmarkEnd w:id="14899"/>
      </w:del>
    </w:p>
    <w:p w14:paraId="31876FD1" w14:textId="528016FD" w:rsidR="006C0619" w:rsidRPr="00CF2303" w:rsidDel="008428F2" w:rsidRDefault="005F159C">
      <w:pPr>
        <w:pStyle w:val="Caption"/>
        <w:rPr>
          <w:del w:id="14902" w:author="Alina Frey" w:date="2017-11-17T16:34:00Z"/>
        </w:rPr>
        <w:pPrChange w:id="14903" w:author="Alina Frey" w:date="2017-11-10T14:16:00Z">
          <w:pPr>
            <w:spacing w:after="40"/>
          </w:pPr>
        </w:pPrChange>
      </w:pPr>
      <w:del w:id="14904" w:author="Alina Frey" w:date="2017-11-17T16:34:00Z">
        <w:r w:rsidRPr="007F739A" w:rsidDel="008428F2">
          <w:rPr>
            <w:noProof/>
            <w:rPrChange w:id="14905" w:author="Alina Frey" w:date="2017-11-20T10:06:00Z">
              <w:rPr>
                <w:noProof/>
              </w:rPr>
            </w:rPrChange>
          </w:rPr>
          <w:drawing>
            <wp:inline distT="0" distB="0" distL="0" distR="0" wp14:anchorId="31877166" wp14:editId="31877167">
              <wp:extent cx="3409950" cy="3124200"/>
              <wp:effectExtent l="0" t="0" r="0" b="0"/>
              <wp:docPr id="2015" name="Picture 2015"/>
              <wp:cNvGraphicFramePr/>
              <a:graphic xmlns:a="http://schemas.openxmlformats.org/drawingml/2006/main">
                <a:graphicData uri="http://schemas.openxmlformats.org/drawingml/2006/picture">
                  <pic:pic xmlns:pic="http://schemas.openxmlformats.org/drawingml/2006/picture">
                    <pic:nvPicPr>
                      <pic:cNvPr id="2015" name="Picture 2015"/>
                      <pic:cNvPicPr/>
                    </pic:nvPicPr>
                    <pic:blipFill>
                      <a:blip r:embed="rId364"/>
                      <a:stretch>
                        <a:fillRect/>
                      </a:stretch>
                    </pic:blipFill>
                    <pic:spPr>
                      <a:xfrm>
                        <a:off x="0" y="0"/>
                        <a:ext cx="3409950" cy="3124200"/>
                      </a:xfrm>
                      <a:prstGeom prst="rect">
                        <a:avLst/>
                      </a:prstGeom>
                    </pic:spPr>
                  </pic:pic>
                </a:graphicData>
              </a:graphic>
            </wp:inline>
          </w:drawing>
        </w:r>
      </w:del>
    </w:p>
    <w:p w14:paraId="31876FD2" w14:textId="1DC1D7BE" w:rsidR="006C0619" w:rsidRPr="007F739A" w:rsidDel="00453136" w:rsidRDefault="005F159C">
      <w:pPr>
        <w:spacing w:after="29" w:line="265" w:lineRule="auto"/>
        <w:ind w:left="-5" w:hanging="10"/>
        <w:rPr>
          <w:del w:id="14906" w:author="Alina Frey" w:date="2017-11-08T16:54:00Z"/>
          <w:color w:val="auto"/>
          <w:rPrChange w:id="14907" w:author="Alina Frey" w:date="2017-11-20T10:06:00Z">
            <w:rPr>
              <w:del w:id="14908" w:author="Alina Frey" w:date="2017-11-08T16:54:00Z"/>
            </w:rPr>
          </w:rPrChange>
        </w:rPr>
      </w:pPr>
      <w:del w:id="14909" w:author="Alina Frey" w:date="2017-11-08T16:54:00Z">
        <w:r w:rsidRPr="007F739A" w:rsidDel="00453136">
          <w:rPr>
            <w:rFonts w:eastAsia="Times New Roman" w:cs="Times New Roman"/>
            <w:b/>
            <w:color w:val="auto"/>
            <w:sz w:val="20"/>
            <w:rPrChange w:id="14910" w:author="Alina Frey" w:date="2017-11-20T10:06:00Z">
              <w:rPr>
                <w:rFonts w:eastAsia="Times New Roman" w:cs="Times New Roman"/>
                <w:b/>
                <w:sz w:val="20"/>
              </w:rPr>
            </w:rPrChange>
          </w:rPr>
          <w:delText>Figure 125: PPVS Source Selection</w:delText>
        </w:r>
      </w:del>
    </w:p>
    <w:p w14:paraId="31876FD3" w14:textId="77777777" w:rsidR="006C0619" w:rsidRPr="007F739A" w:rsidDel="008428F2" w:rsidRDefault="005F159C" w:rsidP="00125EBA">
      <w:pPr>
        <w:pStyle w:val="Heading3"/>
        <w:spacing w:after="29"/>
        <w:ind w:left="-5"/>
        <w:rPr>
          <w:del w:id="14911" w:author="Alina Frey" w:date="2017-11-17T16:34:00Z"/>
          <w:color w:val="auto"/>
          <w:rPrChange w:id="14912" w:author="Alina Frey" w:date="2017-11-20T10:06:00Z">
            <w:rPr>
              <w:del w:id="14913" w:author="Alina Frey" w:date="2017-11-17T16:34:00Z"/>
            </w:rPr>
          </w:rPrChange>
        </w:rPr>
      </w:pPr>
      <w:bookmarkStart w:id="14914" w:name="_Toc497914103"/>
      <w:del w:id="14915" w:author="Alina Frey" w:date="2017-11-17T16:34:00Z">
        <w:r w:rsidRPr="007F739A" w:rsidDel="008428F2">
          <w:rPr>
            <w:b w:val="0"/>
            <w:color w:val="auto"/>
            <w:rPrChange w:id="14916" w:author="Alina Frey" w:date="2017-11-20T10:06:00Z">
              <w:rPr>
                <w:b w:val="0"/>
              </w:rPr>
            </w:rPrChange>
          </w:rPr>
          <w:delText>Imaging Report (XDR-I) - Source</w:delText>
        </w:r>
        <w:bookmarkEnd w:id="14914"/>
      </w:del>
    </w:p>
    <w:p w14:paraId="31876FD4" w14:textId="61434BC3" w:rsidR="006C0619" w:rsidRPr="00CF2303" w:rsidDel="008428F2" w:rsidRDefault="005F159C">
      <w:pPr>
        <w:pStyle w:val="Caption"/>
        <w:rPr>
          <w:del w:id="14917" w:author="Alina Frey" w:date="2017-11-17T16:34:00Z"/>
        </w:rPr>
        <w:pPrChange w:id="14918" w:author="Alina Frey" w:date="2017-11-10T14:16:00Z">
          <w:pPr>
            <w:spacing w:after="41"/>
            <w:ind w:left="23"/>
          </w:pPr>
        </w:pPrChange>
      </w:pPr>
      <w:del w:id="14919" w:author="Alina Frey" w:date="2017-11-17T16:34:00Z">
        <w:r w:rsidRPr="007F739A" w:rsidDel="008428F2">
          <w:rPr>
            <w:noProof/>
            <w:rPrChange w:id="14920" w:author="Alina Frey" w:date="2017-11-20T10:06:00Z">
              <w:rPr>
                <w:noProof/>
              </w:rPr>
            </w:rPrChange>
          </w:rPr>
          <w:drawing>
            <wp:inline distT="0" distB="0" distL="0" distR="0" wp14:anchorId="31877168" wp14:editId="31877169">
              <wp:extent cx="3448050" cy="2419350"/>
              <wp:effectExtent l="0" t="0" r="0" b="0"/>
              <wp:docPr id="2047" name="Picture 2047"/>
              <wp:cNvGraphicFramePr/>
              <a:graphic xmlns:a="http://schemas.openxmlformats.org/drawingml/2006/main">
                <a:graphicData uri="http://schemas.openxmlformats.org/drawingml/2006/picture">
                  <pic:pic xmlns:pic="http://schemas.openxmlformats.org/drawingml/2006/picture">
                    <pic:nvPicPr>
                      <pic:cNvPr id="2047" name="Picture 2047"/>
                      <pic:cNvPicPr/>
                    </pic:nvPicPr>
                    <pic:blipFill>
                      <a:blip r:embed="rId365"/>
                      <a:stretch>
                        <a:fillRect/>
                      </a:stretch>
                    </pic:blipFill>
                    <pic:spPr>
                      <a:xfrm>
                        <a:off x="0" y="0"/>
                        <a:ext cx="3448050" cy="2419350"/>
                      </a:xfrm>
                      <a:prstGeom prst="rect">
                        <a:avLst/>
                      </a:prstGeom>
                    </pic:spPr>
                  </pic:pic>
                </a:graphicData>
              </a:graphic>
            </wp:inline>
          </w:drawing>
        </w:r>
      </w:del>
    </w:p>
    <w:p w14:paraId="31876FD5" w14:textId="02CCD410" w:rsidR="006C0619" w:rsidRPr="007F739A" w:rsidDel="004B121B" w:rsidRDefault="005F159C">
      <w:pPr>
        <w:spacing w:after="260" w:line="265" w:lineRule="auto"/>
        <w:ind w:left="-5" w:hanging="10"/>
        <w:rPr>
          <w:del w:id="14921" w:author="Alina Frey" w:date="2017-11-08T16:55:00Z"/>
          <w:color w:val="auto"/>
          <w:rPrChange w:id="14922" w:author="Alina Frey" w:date="2017-11-20T10:06:00Z">
            <w:rPr>
              <w:del w:id="14923" w:author="Alina Frey" w:date="2017-11-08T16:55:00Z"/>
            </w:rPr>
          </w:rPrChange>
        </w:rPr>
      </w:pPr>
      <w:del w:id="14924" w:author="Alina Frey" w:date="2017-11-08T16:55:00Z">
        <w:r w:rsidRPr="007F739A" w:rsidDel="004B121B">
          <w:rPr>
            <w:rFonts w:eastAsia="Times New Roman" w:cs="Times New Roman"/>
            <w:b/>
            <w:color w:val="auto"/>
            <w:sz w:val="20"/>
            <w:rPrChange w:id="14925" w:author="Alina Frey" w:date="2017-11-20T10:06:00Z">
              <w:rPr>
                <w:rFonts w:eastAsia="Times New Roman" w:cs="Times New Roman"/>
                <w:b/>
                <w:sz w:val="20"/>
              </w:rPr>
            </w:rPrChange>
          </w:rPr>
          <w:delText>Figure 126: XDR-I Source Selection</w:delText>
        </w:r>
      </w:del>
    </w:p>
    <w:p w14:paraId="31876FD6" w14:textId="77777777" w:rsidR="006C0619" w:rsidRPr="007F739A" w:rsidDel="008428F2" w:rsidRDefault="005F159C" w:rsidP="00125EBA">
      <w:pPr>
        <w:spacing w:after="19" w:line="252" w:lineRule="auto"/>
        <w:ind w:left="-5" w:hanging="10"/>
        <w:rPr>
          <w:del w:id="14926" w:author="Alina Frey" w:date="2017-11-17T16:35:00Z"/>
          <w:color w:val="auto"/>
          <w:rPrChange w:id="14927" w:author="Alina Frey" w:date="2017-11-20T10:06:00Z">
            <w:rPr>
              <w:del w:id="14928" w:author="Alina Frey" w:date="2017-11-17T16:35:00Z"/>
            </w:rPr>
          </w:rPrChange>
        </w:rPr>
      </w:pPr>
      <w:del w:id="14929" w:author="Alina Frey" w:date="2017-11-17T16:35:00Z">
        <w:r w:rsidRPr="007F739A" w:rsidDel="008428F2">
          <w:rPr>
            <w:rFonts w:eastAsia="Times New Roman" w:cs="Times New Roman"/>
            <w:color w:val="auto"/>
            <w:rPrChange w:id="14930" w:author="Alina Frey" w:date="2017-11-20T10:06:00Z">
              <w:rPr>
                <w:rFonts w:eastAsia="Times New Roman" w:cs="Times New Roman"/>
              </w:rPr>
            </w:rPrChange>
          </w:rPr>
          <w:delText xml:space="preserve">Once the source options are selected and recipient fields entered, selecting the </w:delText>
        </w:r>
        <w:r w:rsidRPr="007F739A" w:rsidDel="008428F2">
          <w:rPr>
            <w:rFonts w:eastAsia="Times New Roman" w:cs="Times New Roman"/>
            <w:b/>
            <w:color w:val="auto"/>
            <w:rPrChange w:id="14931" w:author="Alina Frey" w:date="2017-11-20T10:06:00Z">
              <w:rPr>
                <w:rFonts w:eastAsia="Times New Roman" w:cs="Times New Roman"/>
                <w:b/>
              </w:rPr>
            </w:rPrChange>
          </w:rPr>
          <w:delText>Generate</w:delText>
        </w:r>
        <w:r w:rsidRPr="007F739A" w:rsidDel="008428F2">
          <w:rPr>
            <w:rFonts w:eastAsia="Times New Roman" w:cs="Times New Roman"/>
            <w:color w:val="auto"/>
            <w:rPrChange w:id="14932" w:author="Alina Frey" w:date="2017-11-20T10:06:00Z">
              <w:rPr>
                <w:rFonts w:eastAsia="Times New Roman" w:cs="Times New Roman"/>
              </w:rPr>
            </w:rPrChange>
          </w:rPr>
          <w:delText xml:space="preserve"> option will generate the IHE document. The user will see the generated document and be presented with options on how to proceed. The</w:delText>
        </w:r>
        <w:r w:rsidRPr="007F739A" w:rsidDel="008428F2">
          <w:rPr>
            <w:rFonts w:eastAsia="Times New Roman" w:cs="Times New Roman"/>
            <w:b/>
            <w:color w:val="auto"/>
            <w:rPrChange w:id="14933" w:author="Alina Frey" w:date="2017-11-20T10:06:00Z">
              <w:rPr>
                <w:rFonts w:eastAsia="Times New Roman" w:cs="Times New Roman"/>
                <w:b/>
              </w:rPr>
            </w:rPrChange>
          </w:rPr>
          <w:delText xml:space="preserve"> Patient Summary</w:delText>
        </w:r>
        <w:r w:rsidRPr="007F739A" w:rsidDel="008428F2">
          <w:rPr>
            <w:rFonts w:eastAsia="Times New Roman" w:cs="Times New Roman"/>
            <w:color w:val="auto"/>
            <w:rPrChange w:id="14934" w:author="Alina Frey" w:date="2017-11-20T10:06:00Z">
              <w:rPr>
                <w:rFonts w:eastAsia="Times New Roman" w:cs="Times New Roman"/>
              </w:rPr>
            </w:rPrChange>
          </w:rPr>
          <w:delText xml:space="preserve"> option returns the user to the Summary page. Selecting </w:delText>
        </w:r>
        <w:r w:rsidRPr="007F739A" w:rsidDel="008428F2">
          <w:rPr>
            <w:rFonts w:eastAsia="Times New Roman" w:cs="Times New Roman"/>
            <w:b/>
            <w:color w:val="auto"/>
            <w:rPrChange w:id="14935" w:author="Alina Frey" w:date="2017-11-20T10:06:00Z">
              <w:rPr>
                <w:rFonts w:eastAsia="Times New Roman" w:cs="Times New Roman"/>
                <w:b/>
              </w:rPr>
            </w:rPrChange>
          </w:rPr>
          <w:delText>Clinica</w:delText>
        </w:r>
        <w:r w:rsidRPr="007F739A" w:rsidDel="008428F2">
          <w:rPr>
            <w:rFonts w:eastAsia="Times New Roman" w:cs="Times New Roman"/>
            <w:color w:val="auto"/>
            <w:rPrChange w:id="14936" w:author="Alina Frey" w:date="2017-11-20T10:06:00Z">
              <w:rPr>
                <w:rFonts w:eastAsia="Times New Roman" w:cs="Times New Roman"/>
              </w:rPr>
            </w:rPrChange>
          </w:rPr>
          <w:delText xml:space="preserve">l </w:delText>
        </w:r>
        <w:r w:rsidRPr="007F739A" w:rsidDel="008428F2">
          <w:rPr>
            <w:rFonts w:eastAsia="Times New Roman" w:cs="Times New Roman"/>
            <w:b/>
            <w:color w:val="auto"/>
            <w:rPrChange w:id="14937" w:author="Alina Frey" w:date="2017-11-20T10:06:00Z">
              <w:rPr>
                <w:rFonts w:eastAsia="Times New Roman" w:cs="Times New Roman"/>
                <w:b/>
              </w:rPr>
            </w:rPrChange>
          </w:rPr>
          <w:delText>Exchange Documents</w:delText>
        </w:r>
        <w:r w:rsidRPr="007F739A" w:rsidDel="008428F2">
          <w:rPr>
            <w:rFonts w:eastAsia="Times New Roman" w:cs="Times New Roman"/>
            <w:color w:val="auto"/>
            <w:rPrChange w:id="14938" w:author="Alina Frey" w:date="2017-11-20T10:06:00Z">
              <w:rPr>
                <w:rFonts w:eastAsia="Times New Roman" w:cs="Times New Roman"/>
              </w:rPr>
            </w:rPrChange>
          </w:rPr>
          <w:delText xml:space="preserve"> returns the user to main Exchange Documents page. Selecting </w:delText>
        </w:r>
        <w:r w:rsidRPr="007F739A" w:rsidDel="008428F2">
          <w:rPr>
            <w:rFonts w:eastAsia="Times New Roman" w:cs="Times New Roman"/>
            <w:b/>
            <w:color w:val="auto"/>
            <w:rPrChange w:id="14939" w:author="Alina Frey" w:date="2017-11-20T10:06:00Z">
              <w:rPr>
                <w:rFonts w:eastAsia="Times New Roman" w:cs="Times New Roman"/>
                <w:b/>
              </w:rPr>
            </w:rPrChange>
          </w:rPr>
          <w:delText>Return to Options</w:delText>
        </w:r>
        <w:r w:rsidRPr="007F739A" w:rsidDel="008428F2">
          <w:rPr>
            <w:rFonts w:eastAsia="Times New Roman" w:cs="Times New Roman"/>
            <w:color w:val="auto"/>
            <w:rPrChange w:id="14940" w:author="Alina Frey" w:date="2017-11-20T10:06:00Z">
              <w:rPr>
                <w:rFonts w:eastAsia="Times New Roman" w:cs="Times New Roman"/>
              </w:rPr>
            </w:rPrChange>
          </w:rPr>
          <w:delText xml:space="preserve"> takes the user to the previous page without sending the document. Selecting </w:delText>
        </w:r>
        <w:r w:rsidRPr="007F739A" w:rsidDel="008428F2">
          <w:rPr>
            <w:rFonts w:eastAsia="Times New Roman" w:cs="Times New Roman"/>
            <w:b/>
            <w:color w:val="auto"/>
            <w:rPrChange w:id="14941" w:author="Alina Frey" w:date="2017-11-20T10:06:00Z">
              <w:rPr>
                <w:rFonts w:eastAsia="Times New Roman" w:cs="Times New Roman"/>
                <w:b/>
              </w:rPr>
            </w:rPrChange>
          </w:rPr>
          <w:delText>Style Sheet</w:delText>
        </w:r>
        <w:r w:rsidRPr="007F739A" w:rsidDel="008428F2">
          <w:rPr>
            <w:rFonts w:eastAsia="Times New Roman" w:cs="Times New Roman"/>
            <w:color w:val="auto"/>
            <w:rPrChange w:id="14942" w:author="Alina Frey" w:date="2017-11-20T10:06:00Z">
              <w:rPr>
                <w:rFonts w:eastAsia="Times New Roman" w:cs="Times New Roman"/>
              </w:rPr>
            </w:rPrChange>
          </w:rPr>
          <w:delText xml:space="preserve"> provides the user with the documents formatting to save. Selecting </w:delText>
        </w:r>
        <w:r w:rsidRPr="007F739A" w:rsidDel="008428F2">
          <w:rPr>
            <w:rFonts w:eastAsia="Times New Roman" w:cs="Times New Roman"/>
            <w:b/>
            <w:color w:val="auto"/>
            <w:rPrChange w:id="14943" w:author="Alina Frey" w:date="2017-11-20T10:06:00Z">
              <w:rPr>
                <w:rFonts w:eastAsia="Times New Roman" w:cs="Times New Roman"/>
                <w:b/>
              </w:rPr>
            </w:rPrChange>
          </w:rPr>
          <w:delText xml:space="preserve">Save &amp; Download </w:delText>
        </w:r>
        <w:r w:rsidRPr="007F739A" w:rsidDel="008428F2">
          <w:rPr>
            <w:rFonts w:eastAsia="Times New Roman" w:cs="Times New Roman"/>
            <w:color w:val="auto"/>
            <w:rPrChange w:id="14944" w:author="Alina Frey" w:date="2017-11-20T10:06:00Z">
              <w:rPr>
                <w:rFonts w:eastAsia="Times New Roman" w:cs="Times New Roman"/>
              </w:rPr>
            </w:rPrChange>
          </w:rPr>
          <w:delText xml:space="preserve">stores the document in a secured temporary location on the server. </w:delText>
        </w:r>
      </w:del>
    </w:p>
    <w:p w14:paraId="31876FD7" w14:textId="5CBA0D8D" w:rsidR="006C0619" w:rsidRPr="00CF2303" w:rsidDel="008428F2" w:rsidRDefault="005F159C">
      <w:pPr>
        <w:pStyle w:val="Caption"/>
        <w:rPr>
          <w:del w:id="14945" w:author="Alina Frey" w:date="2017-11-17T16:35:00Z"/>
        </w:rPr>
        <w:pPrChange w:id="14946" w:author="Alina Frey" w:date="2017-11-10T14:16:00Z">
          <w:pPr>
            <w:spacing w:after="46"/>
            <w:ind w:left="12" w:right="-570"/>
          </w:pPr>
        </w:pPrChange>
      </w:pPr>
      <w:del w:id="14947" w:author="Alina Frey" w:date="2017-11-17T16:35:00Z">
        <w:r w:rsidRPr="007F739A" w:rsidDel="008428F2">
          <w:rPr>
            <w:noProof/>
            <w:rPrChange w:id="14948" w:author="Alina Frey" w:date="2017-11-20T10:06:00Z">
              <w:rPr>
                <w:noProof/>
              </w:rPr>
            </w:rPrChange>
          </w:rPr>
          <w:drawing>
            <wp:inline distT="0" distB="0" distL="0" distR="0" wp14:anchorId="3187716A" wp14:editId="3187716B">
              <wp:extent cx="6297930" cy="2781300"/>
              <wp:effectExtent l="0" t="0" r="0" b="0"/>
              <wp:docPr id="2050" name="Picture 2050"/>
              <wp:cNvGraphicFramePr/>
              <a:graphic xmlns:a="http://schemas.openxmlformats.org/drawingml/2006/main">
                <a:graphicData uri="http://schemas.openxmlformats.org/drawingml/2006/picture">
                  <pic:pic xmlns:pic="http://schemas.openxmlformats.org/drawingml/2006/picture">
                    <pic:nvPicPr>
                      <pic:cNvPr id="2050" name="Picture 2050"/>
                      <pic:cNvPicPr/>
                    </pic:nvPicPr>
                    <pic:blipFill>
                      <a:blip r:embed="rId366"/>
                      <a:stretch>
                        <a:fillRect/>
                      </a:stretch>
                    </pic:blipFill>
                    <pic:spPr>
                      <a:xfrm>
                        <a:off x="0" y="0"/>
                        <a:ext cx="6297930" cy="2781300"/>
                      </a:xfrm>
                      <a:prstGeom prst="rect">
                        <a:avLst/>
                      </a:prstGeom>
                    </pic:spPr>
                  </pic:pic>
                </a:graphicData>
              </a:graphic>
            </wp:inline>
          </w:drawing>
        </w:r>
      </w:del>
    </w:p>
    <w:p w14:paraId="31876FD8" w14:textId="4B7B9C7D" w:rsidR="006C0619" w:rsidRPr="007F739A" w:rsidDel="00DC269B" w:rsidRDefault="005F159C">
      <w:pPr>
        <w:spacing w:after="29" w:line="265" w:lineRule="auto"/>
        <w:ind w:left="-5" w:hanging="10"/>
        <w:rPr>
          <w:del w:id="14949" w:author="Alina Frey" w:date="2017-11-08T16:55:00Z"/>
          <w:color w:val="auto"/>
          <w:rPrChange w:id="14950" w:author="Alina Frey" w:date="2017-11-20T10:06:00Z">
            <w:rPr>
              <w:del w:id="14951" w:author="Alina Frey" w:date="2017-11-08T16:55:00Z"/>
            </w:rPr>
          </w:rPrChange>
        </w:rPr>
      </w:pPr>
      <w:del w:id="14952" w:author="Alina Frey" w:date="2017-11-08T16:55:00Z">
        <w:r w:rsidRPr="007F739A" w:rsidDel="00DC269B">
          <w:rPr>
            <w:rFonts w:eastAsia="Times New Roman" w:cs="Times New Roman"/>
            <w:b/>
            <w:color w:val="auto"/>
            <w:sz w:val="20"/>
            <w:rPrChange w:id="14953" w:author="Alina Frey" w:date="2017-11-20T10:06:00Z">
              <w:rPr>
                <w:rFonts w:eastAsia="Times New Roman" w:cs="Times New Roman"/>
                <w:b/>
                <w:sz w:val="20"/>
              </w:rPr>
            </w:rPrChange>
          </w:rPr>
          <w:delText>Figure 127: Generated IHE Document</w:delText>
        </w:r>
      </w:del>
    </w:p>
    <w:p w14:paraId="31876FD9" w14:textId="77777777" w:rsidR="006C0619" w:rsidRPr="007F739A" w:rsidRDefault="005F159C">
      <w:pPr>
        <w:pStyle w:val="Heading2"/>
        <w:pPrChange w:id="14954" w:author="Alina Frey" w:date="2017-11-20T10:18:00Z">
          <w:pPr>
            <w:pStyle w:val="Heading2"/>
            <w:ind w:left="-5"/>
          </w:pPr>
        </w:pPrChange>
      </w:pPr>
      <w:bookmarkStart w:id="14955" w:name="_Toc497914104"/>
      <w:bookmarkStart w:id="14956" w:name="_Toc498937674"/>
      <w:bookmarkStart w:id="14957" w:name="_Toc498942522"/>
      <w:bookmarkStart w:id="14958" w:name="_Toc498939189"/>
      <w:bookmarkStart w:id="14959" w:name="_Toc499024457"/>
      <w:r w:rsidRPr="007F739A">
        <w:t>Orders</w:t>
      </w:r>
      <w:bookmarkEnd w:id="14955"/>
      <w:bookmarkEnd w:id="14956"/>
      <w:bookmarkEnd w:id="14957"/>
      <w:bookmarkEnd w:id="14958"/>
      <w:bookmarkEnd w:id="14959"/>
    </w:p>
    <w:p w14:paraId="58CA993F" w14:textId="657B12A8" w:rsidR="003C40B0" w:rsidRPr="00CF2303" w:rsidRDefault="003C40B0">
      <w:pPr>
        <w:rPr>
          <w:ins w:id="14960" w:author="Alina Frey" w:date="2017-11-20T08:27:00Z"/>
        </w:rPr>
        <w:pPrChange w:id="14961" w:author="Alina Frey" w:date="2017-11-20T08:30:00Z">
          <w:pPr>
            <w:pStyle w:val="Alina-NormalText"/>
            <w:numPr>
              <w:numId w:val="171"/>
            </w:numPr>
            <w:spacing w:line="259" w:lineRule="auto"/>
            <w:ind w:left="720" w:hanging="360"/>
          </w:pPr>
        </w:pPrChange>
      </w:pPr>
      <w:ins w:id="14962" w:author="Alina Frey" w:date="2017-11-20T08:27:00Z">
        <w:r w:rsidRPr="007F739A">
          <w:rPr>
            <w:color w:val="auto"/>
            <w:rPrChange w:id="14963" w:author="Alina Frey" w:date="2017-11-20T10:06:00Z">
              <w:rPr/>
            </w:rPrChange>
          </w:rPr>
          <w:t>To access the Orders screen, click on the Orders link on the left side pane, under the Patient section.</w:t>
        </w:r>
      </w:ins>
      <w:ins w:id="14964" w:author="Alina Frey" w:date="2017-11-20T08:31:00Z">
        <w:r w:rsidR="00135D68" w:rsidRPr="007F739A">
          <w:rPr>
            <w:color w:val="auto"/>
            <w:rPrChange w:id="14965" w:author="Alina Frey" w:date="2017-11-20T10:06:00Z">
              <w:rPr/>
            </w:rPrChange>
          </w:rPr>
          <w:t xml:space="preserve"> </w:t>
        </w:r>
        <w:r w:rsidR="00135D68" w:rsidRPr="007F739A">
          <w:rPr>
            <w:rFonts w:eastAsia="Times New Roman" w:cs="Times New Roman"/>
            <w:color w:val="auto"/>
            <w:rPrChange w:id="14966" w:author="Alina Frey" w:date="2017-11-20T10:06:00Z">
              <w:rPr>
                <w:rFonts w:eastAsia="Times New Roman" w:cs="Times New Roman"/>
              </w:rPr>
            </w:rPrChange>
          </w:rPr>
          <w:t>The Orders menu option allows the user to view all orders for the patient from their CPRS record.</w:t>
        </w:r>
      </w:ins>
    </w:p>
    <w:p w14:paraId="6F65FE38" w14:textId="71A42B6C" w:rsidR="003C40B0" w:rsidRPr="00CF2303" w:rsidRDefault="00680874">
      <w:pPr>
        <w:keepNext/>
        <w:spacing w:after="19" w:line="252" w:lineRule="auto"/>
        <w:ind w:left="-5" w:hanging="10"/>
        <w:rPr>
          <w:ins w:id="14967" w:author="Alina Frey" w:date="2017-11-20T08:29:00Z"/>
          <w:rFonts w:cstheme="minorHAnsi"/>
          <w:szCs w:val="24"/>
        </w:rPr>
        <w:pPrChange w:id="14968" w:author="Alina Frey" w:date="2017-11-20T08:37:00Z">
          <w:pPr>
            <w:pStyle w:val="Alina-NormalText"/>
            <w:ind w:left="720"/>
          </w:pPr>
        </w:pPrChange>
      </w:pPr>
      <w:ins w:id="14969" w:author="Alina Frey" w:date="2017-11-20T17:11:00Z">
        <w:r>
          <w:rPr>
            <w:noProof/>
          </w:rPr>
          <w:lastRenderedPageBreak/>
          <mc:AlternateContent>
            <mc:Choice Requires="wps">
              <w:drawing>
                <wp:anchor distT="0" distB="0" distL="114300" distR="114300" simplePos="0" relativeHeight="251709440" behindDoc="0" locked="0" layoutInCell="1" allowOverlap="1" wp14:anchorId="25D2BC30" wp14:editId="1F838B4D">
                  <wp:simplePos x="0" y="0"/>
                  <wp:positionH relativeFrom="column">
                    <wp:posOffset>939800</wp:posOffset>
                  </wp:positionH>
                  <wp:positionV relativeFrom="paragraph">
                    <wp:posOffset>3295650</wp:posOffset>
                  </wp:positionV>
                  <wp:extent cx="306070" cy="202565"/>
                  <wp:effectExtent l="38100" t="19050" r="17780" b="45085"/>
                  <wp:wrapNone/>
                  <wp:docPr id="476" name="Straight Arrow Connector 476"/>
                  <wp:cNvGraphicFramePr/>
                  <a:graphic xmlns:a="http://schemas.openxmlformats.org/drawingml/2006/main">
                    <a:graphicData uri="http://schemas.microsoft.com/office/word/2010/wordprocessingShape">
                      <wps:wsp>
                        <wps:cNvCnPr/>
                        <wps:spPr>
                          <a:xfrm flipH="1">
                            <a:off x="0" y="0"/>
                            <a:ext cx="306070" cy="202565"/>
                          </a:xfrm>
                          <a:prstGeom prst="straightConnector1">
                            <a:avLst/>
                          </a:prstGeom>
                          <a:ln w="28575">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84F33C5" id="Straight Arrow Connector 476" o:spid="_x0000_s1026" type="#_x0000_t32" style="position:absolute;margin-left:74pt;margin-top:259.5pt;width:24.1pt;height:15.95pt;flip:x;z-index:2517094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" strokecolor="red" strokeweight="2.25pt">
                  <v:stroke endarrow="block" joinstyle="miter"/>
                </v:shape>
              </w:pict>
            </mc:Fallback>
          </mc:AlternateContent>
        </w:r>
      </w:ins>
      <w:ins w:id="14970" w:author="Alina Frey" w:date="2017-11-20T08:34:00Z">
        <w:r w:rsidR="002848CD" w:rsidRPr="007F739A">
          <w:rPr>
            <w:noProof/>
            <w:color w:val="auto"/>
            <w:rPrChange w:id="14971" w:author="Alina Frey" w:date="2017-11-20T10:06:00Z">
              <w:rPr>
                <w:noProof/>
              </w:rPr>
            </w:rPrChange>
          </w:rPr>
          <w:drawing>
            <wp:inline distT="0" distB="0" distL="0" distR="0" wp14:anchorId="44BF0D03" wp14:editId="4B319784">
              <wp:extent cx="5943600" cy="4210050"/>
              <wp:effectExtent l="0" t="0" r="0" b="0"/>
              <wp:docPr id="29762" name="Picture 29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5943600" cy="4210050"/>
                      </a:xfrm>
                      <a:prstGeom prst="rect">
                        <a:avLst/>
                      </a:prstGeom>
                    </pic:spPr>
                  </pic:pic>
                </a:graphicData>
              </a:graphic>
            </wp:inline>
          </w:drawing>
        </w:r>
      </w:ins>
    </w:p>
    <w:p w14:paraId="11BF3C3A" w14:textId="12C8D1DB" w:rsidR="003C4A8B" w:rsidRPr="00CF2303" w:rsidRDefault="003C4A8B">
      <w:pPr>
        <w:pStyle w:val="Caption"/>
        <w:rPr>
          <w:ins w:id="14972" w:author="Alina Frey" w:date="2017-11-20T08:27:00Z"/>
          <w:rFonts w:cstheme="minorHAnsi"/>
          <w:szCs w:val="24"/>
        </w:rPr>
        <w:pPrChange w:id="14973" w:author="Alina Frey" w:date="2017-11-20T08:30:00Z">
          <w:pPr>
            <w:pStyle w:val="Alina-NormalText"/>
            <w:ind w:left="720"/>
          </w:pPr>
        </w:pPrChange>
      </w:pPr>
      <w:bookmarkStart w:id="14974" w:name="_Toc498937590"/>
      <w:bookmarkStart w:id="14975" w:name="_Toc498942438"/>
      <w:bookmarkStart w:id="14976" w:name="_Toc498939105"/>
      <w:bookmarkStart w:id="14977" w:name="_Toc499024678"/>
      <w:ins w:id="14978" w:author="Alina Frey" w:date="2017-11-20T08:29:00Z">
        <w:r w:rsidRPr="00CF2303">
          <w:t xml:space="preserve">Figure </w:t>
        </w:r>
        <w:r w:rsidRPr="00CF2303">
          <w:fldChar w:fldCharType="begin"/>
        </w:r>
        <w:r w:rsidRPr="00CF2303">
          <w:instrText xml:space="preserve"> SEQ Figure \* ARABIC </w:instrText>
        </w:r>
        <w:r w:rsidRPr="00CF2303">
          <w:fldChar w:fldCharType="separate"/>
        </w:r>
      </w:ins>
      <w:ins w:id="14979" w:author="Alina Frey [2]" w:date="2017-11-21T10:58:00Z">
        <w:r w:rsidR="003B7B8C">
          <w:rPr>
            <w:noProof/>
          </w:rPr>
          <w:t>214</w:t>
        </w:r>
      </w:ins>
      <w:ins w:id="14980" w:author="Alina Frey" w:date="2017-11-20T08:29:00Z">
        <w:r w:rsidRPr="00CF2303">
          <w:fldChar w:fldCharType="end"/>
        </w:r>
        <w:r w:rsidRPr="00CF2303">
          <w:t>: Orders</w:t>
        </w:r>
      </w:ins>
      <w:bookmarkEnd w:id="14974"/>
      <w:bookmarkEnd w:id="14975"/>
      <w:bookmarkEnd w:id="14976"/>
      <w:bookmarkEnd w:id="14977"/>
    </w:p>
    <w:p w14:paraId="36D69F9B" w14:textId="69C11F93" w:rsidR="003C40B0" w:rsidRPr="00CF2303" w:rsidRDefault="003C40B0">
      <w:pPr>
        <w:rPr>
          <w:ins w:id="14981" w:author="Alina Frey" w:date="2017-11-20T08:27:00Z"/>
        </w:rPr>
        <w:pPrChange w:id="14982" w:author="Alina Frey" w:date="2017-11-20T08:31:00Z">
          <w:pPr>
            <w:pStyle w:val="Alina-NormalText"/>
            <w:numPr>
              <w:numId w:val="171"/>
            </w:numPr>
            <w:spacing w:before="0" w:after="0" w:line="259" w:lineRule="auto"/>
            <w:ind w:left="720" w:hanging="360"/>
          </w:pPr>
        </w:pPrChange>
      </w:pPr>
      <w:ins w:id="14983" w:author="Alina Frey" w:date="2017-11-20T08:27:00Z">
        <w:r w:rsidRPr="007F739A">
          <w:rPr>
            <w:color w:val="auto"/>
            <w:rPrChange w:id="14984" w:author="Alina Frey" w:date="2017-11-20T10:06:00Z">
              <w:rPr/>
            </w:rPrChange>
          </w:rPr>
          <w:t xml:space="preserve">The screen </w:t>
        </w:r>
      </w:ins>
      <w:ins w:id="14985" w:author="Alina Frey" w:date="2017-11-20T08:32:00Z">
        <w:r w:rsidR="00135D68" w:rsidRPr="007F739A">
          <w:rPr>
            <w:color w:val="auto"/>
            <w:rPrChange w:id="14986" w:author="Alina Frey" w:date="2017-11-20T10:06:00Z">
              <w:rPr/>
            </w:rPrChange>
          </w:rPr>
          <w:t>displays</w:t>
        </w:r>
      </w:ins>
      <w:ins w:id="14987" w:author="Alina Frey" w:date="2017-11-20T08:27:00Z">
        <w:r w:rsidRPr="007F739A">
          <w:rPr>
            <w:color w:val="auto"/>
            <w:rPrChange w:id="14988" w:author="Alina Frey" w:date="2017-11-20T10:06:00Z">
              <w:rPr/>
            </w:rPrChange>
          </w:rPr>
          <w:t xml:space="preserve"> a table of all the orders associated with the selected patient, containing the following info:</w:t>
        </w:r>
      </w:ins>
    </w:p>
    <w:p w14:paraId="62B5E17C" w14:textId="77777777" w:rsidR="003C40B0" w:rsidRPr="00CF2303" w:rsidRDefault="003C40B0">
      <w:pPr>
        <w:pStyle w:val="ListParagraph"/>
        <w:numPr>
          <w:ilvl w:val="0"/>
          <w:numId w:val="172"/>
        </w:numPr>
        <w:rPr>
          <w:ins w:id="14989" w:author="Alina Frey" w:date="2017-11-20T08:27:00Z"/>
        </w:rPr>
        <w:pPrChange w:id="14990" w:author="Alina Frey" w:date="2017-11-20T08:31:00Z">
          <w:pPr>
            <w:pStyle w:val="Alina-NormalText"/>
            <w:numPr>
              <w:ilvl w:val="1"/>
              <w:numId w:val="169"/>
            </w:numPr>
            <w:spacing w:before="0" w:after="0" w:line="259" w:lineRule="auto"/>
            <w:ind w:left="1440" w:hanging="360"/>
          </w:pPr>
        </w:pPrChange>
      </w:pPr>
      <w:ins w:id="14991" w:author="Alina Frey" w:date="2017-11-20T08:27:00Z">
        <w:r w:rsidRPr="00CF2303">
          <w:t>Service</w:t>
        </w:r>
        <w:r w:rsidRPr="00CF2303">
          <w:tab/>
        </w:r>
      </w:ins>
    </w:p>
    <w:p w14:paraId="76984CA0" w14:textId="77777777" w:rsidR="003C40B0" w:rsidRPr="00CF2303" w:rsidRDefault="003C40B0">
      <w:pPr>
        <w:pStyle w:val="ListParagraph"/>
        <w:numPr>
          <w:ilvl w:val="0"/>
          <w:numId w:val="172"/>
        </w:numPr>
        <w:rPr>
          <w:ins w:id="14992" w:author="Alina Frey" w:date="2017-11-20T08:27:00Z"/>
        </w:rPr>
        <w:pPrChange w:id="14993" w:author="Alina Frey" w:date="2017-11-20T08:31:00Z">
          <w:pPr>
            <w:pStyle w:val="Alina-NormalText"/>
            <w:numPr>
              <w:ilvl w:val="1"/>
              <w:numId w:val="169"/>
            </w:numPr>
            <w:spacing w:before="0" w:after="0" w:line="259" w:lineRule="auto"/>
            <w:ind w:left="1440" w:hanging="360"/>
          </w:pPr>
        </w:pPrChange>
      </w:pPr>
      <w:ins w:id="14994" w:author="Alina Frey" w:date="2017-11-20T08:27:00Z">
        <w:r w:rsidRPr="00CF2303">
          <w:t>Order</w:t>
        </w:r>
      </w:ins>
    </w:p>
    <w:p w14:paraId="4BC09C9F" w14:textId="77777777" w:rsidR="003C40B0" w:rsidRPr="00CF2303" w:rsidRDefault="003C40B0">
      <w:pPr>
        <w:pStyle w:val="ListParagraph"/>
        <w:numPr>
          <w:ilvl w:val="0"/>
          <w:numId w:val="172"/>
        </w:numPr>
        <w:rPr>
          <w:ins w:id="14995" w:author="Alina Frey" w:date="2017-11-20T08:27:00Z"/>
        </w:rPr>
        <w:pPrChange w:id="14996" w:author="Alina Frey" w:date="2017-11-20T08:31:00Z">
          <w:pPr>
            <w:pStyle w:val="Alina-NormalText"/>
            <w:numPr>
              <w:ilvl w:val="1"/>
              <w:numId w:val="169"/>
            </w:numPr>
            <w:spacing w:before="0" w:after="0" w:line="259" w:lineRule="auto"/>
            <w:ind w:left="1440" w:hanging="360"/>
          </w:pPr>
        </w:pPrChange>
      </w:pPr>
      <w:ins w:id="14997" w:author="Alina Frey" w:date="2017-11-20T08:27:00Z">
        <w:r w:rsidRPr="00CF2303">
          <w:t>Start/Stop</w:t>
        </w:r>
      </w:ins>
    </w:p>
    <w:p w14:paraId="37455B66" w14:textId="77777777" w:rsidR="003C40B0" w:rsidRPr="00CF2303" w:rsidRDefault="003C40B0">
      <w:pPr>
        <w:pStyle w:val="ListParagraph"/>
        <w:numPr>
          <w:ilvl w:val="0"/>
          <w:numId w:val="172"/>
        </w:numPr>
        <w:rPr>
          <w:ins w:id="14998" w:author="Alina Frey" w:date="2017-11-20T08:27:00Z"/>
        </w:rPr>
        <w:pPrChange w:id="14999" w:author="Alina Frey" w:date="2017-11-20T08:31:00Z">
          <w:pPr>
            <w:pStyle w:val="Alina-NormalText"/>
            <w:numPr>
              <w:ilvl w:val="1"/>
              <w:numId w:val="169"/>
            </w:numPr>
            <w:spacing w:before="0" w:after="0" w:line="259" w:lineRule="auto"/>
            <w:ind w:left="1440" w:hanging="360"/>
          </w:pPr>
        </w:pPrChange>
      </w:pPr>
      <w:ins w:id="15000" w:author="Alina Frey" w:date="2017-11-20T08:27:00Z">
        <w:r w:rsidRPr="00CF2303">
          <w:t>Provider</w:t>
        </w:r>
      </w:ins>
    </w:p>
    <w:p w14:paraId="7AD03783" w14:textId="77777777" w:rsidR="003C40B0" w:rsidRPr="00CF2303" w:rsidRDefault="003C40B0">
      <w:pPr>
        <w:pStyle w:val="ListParagraph"/>
        <w:numPr>
          <w:ilvl w:val="0"/>
          <w:numId w:val="172"/>
        </w:numPr>
        <w:rPr>
          <w:ins w:id="15001" w:author="Alina Frey" w:date="2017-11-20T08:27:00Z"/>
        </w:rPr>
        <w:pPrChange w:id="15002" w:author="Alina Frey" w:date="2017-11-20T08:31:00Z">
          <w:pPr>
            <w:pStyle w:val="Alina-NormalText"/>
            <w:numPr>
              <w:ilvl w:val="1"/>
              <w:numId w:val="169"/>
            </w:numPr>
            <w:spacing w:before="0" w:after="0" w:line="259" w:lineRule="auto"/>
            <w:ind w:left="1440" w:hanging="360"/>
          </w:pPr>
        </w:pPrChange>
      </w:pPr>
      <w:ins w:id="15003" w:author="Alina Frey" w:date="2017-11-20T08:27:00Z">
        <w:r w:rsidRPr="00CF2303">
          <w:t>Nurse</w:t>
        </w:r>
      </w:ins>
    </w:p>
    <w:p w14:paraId="20EE862B" w14:textId="77777777" w:rsidR="003C40B0" w:rsidRPr="00CF2303" w:rsidRDefault="003C40B0">
      <w:pPr>
        <w:pStyle w:val="ListParagraph"/>
        <w:numPr>
          <w:ilvl w:val="0"/>
          <w:numId w:val="172"/>
        </w:numPr>
        <w:rPr>
          <w:ins w:id="15004" w:author="Alina Frey" w:date="2017-11-20T08:27:00Z"/>
        </w:rPr>
        <w:pPrChange w:id="15005" w:author="Alina Frey" w:date="2017-11-20T08:31:00Z">
          <w:pPr>
            <w:pStyle w:val="Alina-NormalText"/>
            <w:numPr>
              <w:ilvl w:val="1"/>
              <w:numId w:val="169"/>
            </w:numPr>
            <w:spacing w:before="0" w:after="0" w:line="259" w:lineRule="auto"/>
            <w:ind w:left="1440" w:hanging="360"/>
          </w:pPr>
        </w:pPrChange>
      </w:pPr>
      <w:ins w:id="15006" w:author="Alina Frey" w:date="2017-11-20T08:27:00Z">
        <w:r w:rsidRPr="00CF2303">
          <w:t>Clerk</w:t>
        </w:r>
      </w:ins>
    </w:p>
    <w:p w14:paraId="799DD08C" w14:textId="77777777" w:rsidR="003C40B0" w:rsidRPr="00CF2303" w:rsidRDefault="003C40B0">
      <w:pPr>
        <w:pStyle w:val="ListParagraph"/>
        <w:numPr>
          <w:ilvl w:val="0"/>
          <w:numId w:val="172"/>
        </w:numPr>
        <w:rPr>
          <w:ins w:id="15007" w:author="Alina Frey" w:date="2017-11-20T08:27:00Z"/>
        </w:rPr>
        <w:pPrChange w:id="15008" w:author="Alina Frey" w:date="2017-11-20T08:31:00Z">
          <w:pPr>
            <w:pStyle w:val="Alina-NormalText"/>
            <w:numPr>
              <w:ilvl w:val="1"/>
              <w:numId w:val="169"/>
            </w:numPr>
            <w:spacing w:before="0" w:after="0" w:line="259" w:lineRule="auto"/>
            <w:ind w:left="1440" w:hanging="360"/>
          </w:pPr>
        </w:pPrChange>
      </w:pPr>
      <w:ins w:id="15009" w:author="Alina Frey" w:date="2017-11-20T08:27:00Z">
        <w:r w:rsidRPr="00CF2303">
          <w:t>Chart</w:t>
        </w:r>
      </w:ins>
    </w:p>
    <w:p w14:paraId="36567C27" w14:textId="77777777" w:rsidR="003C40B0" w:rsidRPr="00CF2303" w:rsidRDefault="003C40B0">
      <w:pPr>
        <w:pStyle w:val="ListParagraph"/>
        <w:numPr>
          <w:ilvl w:val="0"/>
          <w:numId w:val="172"/>
        </w:numPr>
        <w:rPr>
          <w:ins w:id="15010" w:author="Alina Frey" w:date="2017-11-20T08:27:00Z"/>
        </w:rPr>
        <w:pPrChange w:id="15011" w:author="Alina Frey" w:date="2017-11-20T08:31:00Z">
          <w:pPr>
            <w:pStyle w:val="Alina-NormalText"/>
            <w:numPr>
              <w:ilvl w:val="1"/>
              <w:numId w:val="169"/>
            </w:numPr>
            <w:spacing w:before="0" w:after="0" w:line="259" w:lineRule="auto"/>
            <w:ind w:left="1440" w:hanging="360"/>
          </w:pPr>
        </w:pPrChange>
      </w:pPr>
      <w:ins w:id="15012" w:author="Alina Frey" w:date="2017-11-20T08:27:00Z">
        <w:r w:rsidRPr="00CF2303">
          <w:t>Status</w:t>
        </w:r>
      </w:ins>
    </w:p>
    <w:p w14:paraId="3CA63C32" w14:textId="3EF76FD8" w:rsidR="003C40B0" w:rsidRPr="00CF2303" w:rsidRDefault="003C40B0">
      <w:pPr>
        <w:pStyle w:val="ListParagraph"/>
        <w:numPr>
          <w:ilvl w:val="0"/>
          <w:numId w:val="172"/>
        </w:numPr>
        <w:rPr>
          <w:ins w:id="15013" w:author="Alina Frey" w:date="2017-11-20T08:27:00Z"/>
        </w:rPr>
        <w:pPrChange w:id="15014" w:author="Alina Frey" w:date="2017-11-20T08:31:00Z">
          <w:pPr>
            <w:pStyle w:val="Alina-NormalText"/>
            <w:spacing w:before="0" w:after="0"/>
            <w:ind w:left="1440"/>
          </w:pPr>
        </w:pPrChange>
      </w:pPr>
      <w:ins w:id="15015" w:author="Alina Frey" w:date="2017-11-20T08:27:00Z">
        <w:r w:rsidRPr="00CF2303">
          <w:t>Location</w:t>
        </w:r>
      </w:ins>
    </w:p>
    <w:p w14:paraId="50601A90" w14:textId="77777777" w:rsidR="003C40B0" w:rsidRPr="00CF2303" w:rsidRDefault="003C40B0">
      <w:pPr>
        <w:rPr>
          <w:ins w:id="15016" w:author="Alina Frey" w:date="2017-11-20T08:27:00Z"/>
        </w:rPr>
        <w:pPrChange w:id="15017" w:author="Alina Frey" w:date="2017-11-20T08:31:00Z">
          <w:pPr>
            <w:pStyle w:val="Alina-NormalText"/>
            <w:numPr>
              <w:numId w:val="171"/>
            </w:numPr>
            <w:spacing w:before="0" w:after="0" w:line="259" w:lineRule="auto"/>
            <w:ind w:left="720" w:hanging="360"/>
          </w:pPr>
        </w:pPrChange>
      </w:pPr>
      <w:ins w:id="15018" w:author="Alina Frey" w:date="2017-11-20T08:27:00Z">
        <w:r w:rsidRPr="007F739A">
          <w:rPr>
            <w:color w:val="auto"/>
            <w:rPrChange w:id="15019" w:author="Alina Frey" w:date="2017-11-20T10:06:00Z">
              <w:rPr/>
            </w:rPrChange>
          </w:rPr>
          <w:t>The user has the following options, by selecting the correspondent button at the bottom of the screen:</w:t>
        </w:r>
      </w:ins>
    </w:p>
    <w:p w14:paraId="11E7DC55" w14:textId="77777777" w:rsidR="003C40B0" w:rsidRPr="00CF2303" w:rsidRDefault="003C40B0">
      <w:pPr>
        <w:pStyle w:val="ListParagraph"/>
        <w:numPr>
          <w:ilvl w:val="0"/>
          <w:numId w:val="173"/>
        </w:numPr>
        <w:rPr>
          <w:ins w:id="15020" w:author="Alina Frey" w:date="2017-11-20T08:27:00Z"/>
        </w:rPr>
        <w:pPrChange w:id="15021" w:author="Alina Frey" w:date="2017-11-20T08:31:00Z">
          <w:pPr>
            <w:pStyle w:val="Alina-NormalText"/>
            <w:numPr>
              <w:numId w:val="170"/>
            </w:numPr>
            <w:spacing w:before="0" w:after="0" w:line="259" w:lineRule="auto"/>
            <w:ind w:left="1440" w:hanging="360"/>
          </w:pPr>
        </w:pPrChange>
      </w:pPr>
      <w:ins w:id="15022" w:author="Alina Frey" w:date="2017-11-20T08:27:00Z">
        <w:r w:rsidRPr="007F739A">
          <w:rPr>
            <w:b/>
            <w:rPrChange w:id="15023" w:author="Alina Frey" w:date="2017-11-20T10:06:00Z">
              <w:rPr/>
            </w:rPrChange>
          </w:rPr>
          <w:t>View Selected</w:t>
        </w:r>
        <w:r w:rsidRPr="00CF2303">
          <w:t xml:space="preserve"> order</w:t>
        </w:r>
      </w:ins>
    </w:p>
    <w:p w14:paraId="1D723E13" w14:textId="58657CDA" w:rsidR="003C40B0" w:rsidRPr="00CF2303" w:rsidRDefault="003C40B0">
      <w:pPr>
        <w:pStyle w:val="ListParagraph"/>
        <w:numPr>
          <w:ilvl w:val="0"/>
          <w:numId w:val="173"/>
        </w:numPr>
        <w:rPr>
          <w:ins w:id="15024" w:author="Alina Frey" w:date="2017-11-20T08:27:00Z"/>
        </w:rPr>
        <w:pPrChange w:id="15025" w:author="Alina Frey" w:date="2017-11-20T08:31:00Z">
          <w:pPr>
            <w:pStyle w:val="Alina-NormalText"/>
            <w:spacing w:before="0" w:after="0"/>
            <w:ind w:left="1440"/>
          </w:pPr>
        </w:pPrChange>
      </w:pPr>
      <w:ins w:id="15026" w:author="Alina Frey" w:date="2017-11-20T08:27:00Z">
        <w:r w:rsidRPr="00CF2303">
          <w:t xml:space="preserve">Navigate back to the </w:t>
        </w:r>
        <w:r w:rsidRPr="007F739A">
          <w:rPr>
            <w:b/>
            <w:rPrChange w:id="15027" w:author="Alina Frey" w:date="2017-11-20T10:06:00Z">
              <w:rPr/>
            </w:rPrChange>
          </w:rPr>
          <w:t>Patient Summary</w:t>
        </w:r>
        <w:r w:rsidRPr="00CF2303">
          <w:t xml:space="preserve"> screen.</w:t>
        </w:r>
      </w:ins>
    </w:p>
    <w:p w14:paraId="42C41A05" w14:textId="6E2309F6" w:rsidR="003C40B0" w:rsidRPr="00CF2303" w:rsidRDefault="003C40B0">
      <w:pPr>
        <w:rPr>
          <w:ins w:id="15028" w:author="Alina Frey" w:date="2017-11-20T08:27:00Z"/>
        </w:rPr>
        <w:pPrChange w:id="15029" w:author="Alina Frey" w:date="2017-11-20T08:31:00Z">
          <w:pPr>
            <w:pStyle w:val="Alina-NormalText"/>
            <w:numPr>
              <w:numId w:val="171"/>
            </w:numPr>
            <w:spacing w:line="259" w:lineRule="auto"/>
            <w:ind w:left="720" w:hanging="360"/>
          </w:pPr>
        </w:pPrChange>
      </w:pPr>
      <w:ins w:id="15030" w:author="Alina Frey" w:date="2017-11-20T08:27:00Z">
        <w:r w:rsidRPr="007F739A">
          <w:rPr>
            <w:color w:val="auto"/>
            <w:rPrChange w:id="15031" w:author="Alina Frey" w:date="2017-11-20T10:06:00Z">
              <w:rPr/>
            </w:rPrChange>
          </w:rPr>
          <w:lastRenderedPageBreak/>
          <w:t xml:space="preserve">To view the Order’s details, </w:t>
        </w:r>
      </w:ins>
      <w:ins w:id="15032" w:author="Alina Frey" w:date="2017-11-20T08:33:00Z">
        <w:r w:rsidR="00DB474C" w:rsidRPr="007F739A">
          <w:rPr>
            <w:rFonts w:eastAsia="Times New Roman" w:cs="Times New Roman"/>
            <w:color w:val="auto"/>
            <w:rPrChange w:id="15033" w:author="Alina Frey" w:date="2017-11-20T10:06:00Z">
              <w:rPr>
                <w:rFonts w:eastAsia="Times New Roman" w:cs="Times New Roman"/>
              </w:rPr>
            </w:rPrChange>
          </w:rPr>
          <w:t xml:space="preserve">highlight </w:t>
        </w:r>
      </w:ins>
      <w:ins w:id="15034" w:author="Alina Frey" w:date="2017-11-20T08:27:00Z">
        <w:r w:rsidRPr="007F739A">
          <w:rPr>
            <w:color w:val="auto"/>
            <w:rPrChange w:id="15035" w:author="Alina Frey" w:date="2017-11-20T10:06:00Z">
              <w:rPr/>
            </w:rPrChange>
          </w:rPr>
          <w:t>the corresponding row in the Orders table and click View Selected.</w:t>
        </w:r>
      </w:ins>
    </w:p>
    <w:p w14:paraId="782717B7" w14:textId="0033F3DE" w:rsidR="003C40B0" w:rsidRPr="00CF2303" w:rsidRDefault="00EC43C4">
      <w:pPr>
        <w:keepNext/>
        <w:spacing w:after="19" w:line="252" w:lineRule="auto"/>
        <w:ind w:left="-5" w:hanging="10"/>
        <w:rPr>
          <w:ins w:id="15036" w:author="Alina Frey" w:date="2017-11-20T08:30:00Z"/>
          <w:rFonts w:cstheme="minorHAnsi"/>
          <w:szCs w:val="24"/>
        </w:rPr>
        <w:pPrChange w:id="15037" w:author="Alina Frey" w:date="2017-11-20T08:37:00Z">
          <w:pPr>
            <w:pStyle w:val="Alina-NormalText"/>
            <w:ind w:left="720"/>
            <w:jc w:val="center"/>
          </w:pPr>
        </w:pPrChange>
      </w:pPr>
      <w:ins w:id="15038" w:author="Alina Frey" w:date="2017-11-20T08:30:00Z">
        <w:r w:rsidRPr="007F739A">
          <w:rPr>
            <w:noProof/>
            <w:color w:val="auto"/>
            <w:rPrChange w:id="15039" w:author="Alina Frey" w:date="2017-11-20T10:06:00Z">
              <w:rPr>
                <w:noProof/>
              </w:rPr>
            </w:rPrChange>
          </w:rPr>
          <w:drawing>
            <wp:inline distT="0" distB="0" distL="0" distR="0" wp14:anchorId="4005F6F1" wp14:editId="7A184431">
              <wp:extent cx="5943600" cy="4072255"/>
              <wp:effectExtent l="0" t="0" r="0" b="4445"/>
              <wp:docPr id="29760" name="Picture 29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5943600" cy="4072255"/>
                      </a:xfrm>
                      <a:prstGeom prst="rect">
                        <a:avLst/>
                      </a:prstGeom>
                    </pic:spPr>
                  </pic:pic>
                </a:graphicData>
              </a:graphic>
            </wp:inline>
          </w:drawing>
        </w:r>
      </w:ins>
    </w:p>
    <w:p w14:paraId="641F3AB4" w14:textId="5150E638" w:rsidR="00EC43C4" w:rsidRPr="00CF2303" w:rsidRDefault="00EC43C4">
      <w:pPr>
        <w:pStyle w:val="Caption"/>
        <w:rPr>
          <w:ins w:id="15040" w:author="Alina Frey" w:date="2017-11-20T08:27:00Z"/>
        </w:rPr>
        <w:pPrChange w:id="15041" w:author="Alina Frey" w:date="2017-11-20T08:31:00Z">
          <w:pPr>
            <w:pStyle w:val="Alina-NormalText"/>
            <w:ind w:left="720"/>
            <w:jc w:val="center"/>
          </w:pPr>
        </w:pPrChange>
      </w:pPr>
      <w:bookmarkStart w:id="15042" w:name="_Toc498937591"/>
      <w:bookmarkStart w:id="15043" w:name="_Toc498942439"/>
      <w:bookmarkStart w:id="15044" w:name="_Toc498939106"/>
      <w:bookmarkStart w:id="15045" w:name="_Toc499024679"/>
      <w:ins w:id="15046" w:author="Alina Frey" w:date="2017-11-20T08:30:00Z">
        <w:r w:rsidRPr="00CF2303">
          <w:t xml:space="preserve">Figure </w:t>
        </w:r>
        <w:r w:rsidRPr="00CF2303">
          <w:fldChar w:fldCharType="begin"/>
        </w:r>
        <w:r w:rsidRPr="00CF2303">
          <w:instrText xml:space="preserve"> SEQ Figure \* ARABIC </w:instrText>
        </w:r>
        <w:r w:rsidRPr="00CF2303">
          <w:fldChar w:fldCharType="separate"/>
        </w:r>
      </w:ins>
      <w:ins w:id="15047" w:author="Alina Frey [2]" w:date="2017-11-21T10:58:00Z">
        <w:r w:rsidR="003B7B8C">
          <w:rPr>
            <w:noProof/>
          </w:rPr>
          <w:t>215</w:t>
        </w:r>
      </w:ins>
      <w:ins w:id="15048" w:author="Alina Frey" w:date="2017-11-20T08:30:00Z">
        <w:r w:rsidRPr="00CF2303">
          <w:fldChar w:fldCharType="end"/>
        </w:r>
        <w:r w:rsidRPr="00CF2303">
          <w:t>: Order Detail</w:t>
        </w:r>
      </w:ins>
      <w:bookmarkEnd w:id="15042"/>
      <w:bookmarkEnd w:id="15043"/>
      <w:bookmarkEnd w:id="15044"/>
      <w:bookmarkEnd w:id="15045"/>
    </w:p>
    <w:p w14:paraId="31876FDA" w14:textId="46DFA5F9" w:rsidR="006C0619" w:rsidRPr="007F739A" w:rsidDel="00DB474C" w:rsidRDefault="00DB474C">
      <w:pPr>
        <w:rPr>
          <w:del w:id="15049" w:author="Alina Frey" w:date="2017-11-20T08:33:00Z"/>
          <w:color w:val="auto"/>
          <w:rPrChange w:id="15050" w:author="Alina Frey" w:date="2017-11-20T10:06:00Z">
            <w:rPr>
              <w:del w:id="15051" w:author="Alina Frey" w:date="2017-11-20T08:33:00Z"/>
            </w:rPr>
          </w:rPrChange>
        </w:rPr>
        <w:pPrChange w:id="15052" w:author="Alina Frey" w:date="2017-11-20T08:33:00Z">
          <w:pPr>
            <w:spacing w:after="19" w:line="252" w:lineRule="auto"/>
            <w:ind w:left="-5" w:hanging="10"/>
          </w:pPr>
        </w:pPrChange>
      </w:pPr>
      <w:ins w:id="15053" w:author="Alina Frey" w:date="2017-11-20T08:33:00Z">
        <w:r w:rsidRPr="007F739A">
          <w:rPr>
            <w:rFonts w:eastAsia="Times New Roman" w:cs="Times New Roman"/>
            <w:color w:val="auto"/>
            <w:rPrChange w:id="15054" w:author="Alina Frey" w:date="2017-11-20T10:06:00Z">
              <w:rPr>
                <w:rFonts w:eastAsia="Times New Roman" w:cs="Times New Roman"/>
              </w:rPr>
            </w:rPrChange>
          </w:rPr>
          <w:t>The</w:t>
        </w:r>
        <w:r w:rsidRPr="007F739A">
          <w:rPr>
            <w:rFonts w:eastAsia="Times New Roman" w:cs="Times New Roman"/>
            <w:b/>
            <w:color w:val="auto"/>
            <w:rPrChange w:id="15055" w:author="Alina Frey" w:date="2017-11-20T10:06:00Z">
              <w:rPr>
                <w:rFonts w:eastAsia="Times New Roman" w:cs="Times New Roman"/>
                <w:b/>
              </w:rPr>
            </w:rPrChange>
          </w:rPr>
          <w:t xml:space="preserve"> </w:t>
        </w:r>
        <w:r w:rsidRPr="007F739A">
          <w:rPr>
            <w:rFonts w:eastAsia="Times New Roman" w:cs="Times New Roman"/>
            <w:color w:val="auto"/>
            <w:rPrChange w:id="15056" w:author="Alina Frey" w:date="2017-11-20T10:06:00Z">
              <w:rPr>
                <w:rFonts w:eastAsia="Times New Roman" w:cs="Times New Roman"/>
              </w:rPr>
            </w:rPrChange>
          </w:rPr>
          <w:t xml:space="preserve">order details display. </w:t>
        </w:r>
      </w:ins>
      <w:ins w:id="15057" w:author="Alina Frey" w:date="2017-11-20T08:27:00Z">
        <w:r w:rsidR="003C40B0" w:rsidRPr="007F739A">
          <w:rPr>
            <w:color w:val="auto"/>
            <w:rPrChange w:id="15058" w:author="Alina Frey" w:date="2017-11-20T10:06:00Z">
              <w:rPr/>
            </w:rPrChange>
          </w:rPr>
          <w:t xml:space="preserve">To exit the order details and return to the list of Orders, click </w:t>
        </w:r>
        <w:r w:rsidR="003C40B0" w:rsidRPr="007F739A">
          <w:rPr>
            <w:b/>
            <w:color w:val="auto"/>
            <w:rPrChange w:id="15059" w:author="Alina Frey" w:date="2017-11-20T10:06:00Z">
              <w:rPr/>
            </w:rPrChange>
          </w:rPr>
          <w:t>Return to List</w:t>
        </w:r>
        <w:r w:rsidR="003C40B0" w:rsidRPr="007F739A">
          <w:rPr>
            <w:color w:val="auto"/>
            <w:rPrChange w:id="15060" w:author="Alina Frey" w:date="2017-11-20T10:06:00Z">
              <w:rPr/>
            </w:rPrChange>
          </w:rPr>
          <w:t xml:space="preserve"> button at the bottom of the screen.</w:t>
        </w:r>
      </w:ins>
      <w:ins w:id="15061" w:author="Alina Frey" w:date="2017-11-20T08:33:00Z">
        <w:r w:rsidRPr="007F739A" w:rsidDel="00DB474C">
          <w:rPr>
            <w:rFonts w:eastAsia="Times New Roman" w:cs="Times New Roman"/>
            <w:color w:val="auto"/>
            <w:rPrChange w:id="15062" w:author="Alina Frey" w:date="2017-11-20T10:06:00Z">
              <w:rPr>
                <w:rFonts w:eastAsia="Times New Roman" w:cs="Times New Roman"/>
              </w:rPr>
            </w:rPrChange>
          </w:rPr>
          <w:t xml:space="preserve"> </w:t>
        </w:r>
      </w:ins>
      <w:del w:id="15063" w:author="Alina Frey" w:date="2017-11-20T08:33:00Z">
        <w:r w:rsidR="005F159C" w:rsidRPr="007F739A" w:rsidDel="00DB474C">
          <w:rPr>
            <w:rFonts w:eastAsia="Times New Roman" w:cs="Times New Roman"/>
            <w:color w:val="auto"/>
            <w:rPrChange w:id="15064" w:author="Alina Frey" w:date="2017-11-20T10:06:00Z">
              <w:rPr>
                <w:rFonts w:eastAsia="Times New Roman" w:cs="Times New Roman"/>
              </w:rPr>
            </w:rPrChange>
          </w:rPr>
          <w:delText>The Orders menu option allows the user to view all orders for the patient from their CPRS record. The page displays a list to include Service, Order, Start/Stop, Provider, Nurse, Clerk, Chart, Status and Location.</w:delText>
        </w:r>
      </w:del>
    </w:p>
    <w:p w14:paraId="31876FDB" w14:textId="01AC5C86" w:rsidR="006C0619" w:rsidRPr="007F739A" w:rsidDel="003C4A8B" w:rsidRDefault="005F159C">
      <w:pPr>
        <w:rPr>
          <w:del w:id="15065" w:author="Alina Frey" w:date="2017-11-20T08:29:00Z"/>
          <w:color w:val="auto"/>
          <w:rPrChange w:id="15066" w:author="Alina Frey" w:date="2017-11-20T10:06:00Z">
            <w:rPr>
              <w:del w:id="15067" w:author="Alina Frey" w:date="2017-11-20T08:29:00Z"/>
            </w:rPr>
          </w:rPrChange>
        </w:rPr>
        <w:pPrChange w:id="15068" w:author="Alina Frey" w:date="2017-11-20T08:33:00Z">
          <w:pPr>
            <w:spacing w:after="93"/>
            <w:ind w:right="-136"/>
          </w:pPr>
        </w:pPrChange>
      </w:pPr>
      <w:del w:id="15069" w:author="Alina Frey" w:date="2017-11-20T08:33:00Z">
        <w:r w:rsidRPr="007F739A" w:rsidDel="00DB474C">
          <w:rPr>
            <w:noProof/>
            <w:color w:val="auto"/>
            <w:rPrChange w:id="15070" w:author="Alina Frey" w:date="2017-11-20T10:06:00Z">
              <w:rPr>
                <w:noProof/>
              </w:rPr>
            </w:rPrChange>
          </w:rPr>
          <w:drawing>
            <wp:inline distT="0" distB="0" distL="0" distR="0" wp14:anchorId="3187716C" wp14:editId="3187716D">
              <wp:extent cx="6029707" cy="3076956"/>
              <wp:effectExtent l="0" t="0" r="0" b="0"/>
              <wp:docPr id="2070" name="Picture 2070"/>
              <wp:cNvGraphicFramePr/>
              <a:graphic xmlns:a="http://schemas.openxmlformats.org/drawingml/2006/main">
                <a:graphicData uri="http://schemas.openxmlformats.org/drawingml/2006/picture">
                  <pic:pic xmlns:pic="http://schemas.openxmlformats.org/drawingml/2006/picture">
                    <pic:nvPicPr>
                      <pic:cNvPr id="2070" name="Picture 2070"/>
                      <pic:cNvPicPr/>
                    </pic:nvPicPr>
                    <pic:blipFill>
                      <a:blip r:embed="rId369"/>
                      <a:stretch>
                        <a:fillRect/>
                      </a:stretch>
                    </pic:blipFill>
                    <pic:spPr>
                      <a:xfrm>
                        <a:off x="0" y="0"/>
                        <a:ext cx="6029707" cy="3076956"/>
                      </a:xfrm>
                      <a:prstGeom prst="rect">
                        <a:avLst/>
                      </a:prstGeom>
                    </pic:spPr>
                  </pic:pic>
                </a:graphicData>
              </a:graphic>
            </wp:inline>
          </w:drawing>
        </w:r>
      </w:del>
    </w:p>
    <w:p w14:paraId="31876FDC" w14:textId="6027F3F4" w:rsidR="006C0619" w:rsidRPr="007F739A" w:rsidDel="00B5017C" w:rsidRDefault="005F159C">
      <w:pPr>
        <w:rPr>
          <w:del w:id="15071" w:author="Alina Frey" w:date="2017-11-08T16:55:00Z"/>
          <w:color w:val="auto"/>
          <w:rPrChange w:id="15072" w:author="Alina Frey" w:date="2017-11-20T10:06:00Z">
            <w:rPr>
              <w:del w:id="15073" w:author="Alina Frey" w:date="2017-11-08T16:55:00Z"/>
            </w:rPr>
          </w:rPrChange>
        </w:rPr>
        <w:pPrChange w:id="15074" w:author="Alina Frey" w:date="2017-11-20T08:33:00Z">
          <w:pPr>
            <w:spacing w:after="260" w:line="265" w:lineRule="auto"/>
            <w:ind w:left="-5" w:hanging="10"/>
          </w:pPr>
        </w:pPrChange>
      </w:pPr>
      <w:del w:id="15075" w:author="Alina Frey" w:date="2017-11-08T16:55:00Z">
        <w:r w:rsidRPr="007F739A" w:rsidDel="00B5017C">
          <w:rPr>
            <w:rFonts w:eastAsia="Times New Roman" w:cs="Times New Roman"/>
            <w:b/>
            <w:color w:val="auto"/>
            <w:sz w:val="20"/>
            <w:rPrChange w:id="15076" w:author="Alina Frey" w:date="2017-11-20T10:06:00Z">
              <w:rPr>
                <w:rFonts w:eastAsia="Times New Roman" w:cs="Times New Roman"/>
                <w:b/>
                <w:sz w:val="20"/>
              </w:rPr>
            </w:rPrChange>
          </w:rPr>
          <w:delText>Figure 128: Orders</w:delText>
        </w:r>
      </w:del>
    </w:p>
    <w:p w14:paraId="31876FDD" w14:textId="52731837" w:rsidR="006C0619" w:rsidRPr="007F739A" w:rsidDel="00DB474C" w:rsidRDefault="005F159C">
      <w:pPr>
        <w:rPr>
          <w:del w:id="15077" w:author="Alina Frey" w:date="2017-11-20T08:33:00Z"/>
          <w:color w:val="auto"/>
          <w:rPrChange w:id="15078" w:author="Alina Frey" w:date="2017-11-20T10:06:00Z">
            <w:rPr>
              <w:del w:id="15079" w:author="Alina Frey" w:date="2017-11-20T08:33:00Z"/>
            </w:rPr>
          </w:rPrChange>
        </w:rPr>
        <w:pPrChange w:id="15080" w:author="Alina Frey" w:date="2017-11-20T08:33:00Z">
          <w:pPr>
            <w:spacing w:after="19" w:line="252" w:lineRule="auto"/>
            <w:ind w:left="-5" w:hanging="10"/>
          </w:pPr>
        </w:pPrChange>
      </w:pPr>
      <w:del w:id="15081" w:author="Alina Frey" w:date="2017-11-20T08:33:00Z">
        <w:r w:rsidRPr="007F739A" w:rsidDel="00DB474C">
          <w:rPr>
            <w:rFonts w:eastAsia="Times New Roman" w:cs="Times New Roman"/>
            <w:color w:val="auto"/>
            <w:rPrChange w:id="15082" w:author="Alina Frey" w:date="2017-11-20T10:06:00Z">
              <w:rPr>
                <w:rFonts w:eastAsia="Times New Roman" w:cs="Times New Roman"/>
              </w:rPr>
            </w:rPrChange>
          </w:rPr>
          <w:delText xml:space="preserve">To view an order, highlight from the list and click </w:delText>
        </w:r>
        <w:r w:rsidRPr="007F739A" w:rsidDel="00DB474C">
          <w:rPr>
            <w:rFonts w:eastAsia="Times New Roman" w:cs="Times New Roman"/>
            <w:b/>
            <w:color w:val="auto"/>
            <w:rPrChange w:id="15083" w:author="Alina Frey" w:date="2017-11-20T10:06:00Z">
              <w:rPr>
                <w:rFonts w:eastAsia="Times New Roman" w:cs="Times New Roman"/>
                <w:b/>
              </w:rPr>
            </w:rPrChange>
          </w:rPr>
          <w:delText>View Selected</w:delText>
        </w:r>
        <w:r w:rsidRPr="007F739A" w:rsidDel="00DB474C">
          <w:rPr>
            <w:rFonts w:eastAsia="Times New Roman" w:cs="Times New Roman"/>
            <w:color w:val="auto"/>
            <w:rPrChange w:id="15084" w:author="Alina Frey" w:date="2017-11-20T10:06:00Z">
              <w:rPr>
                <w:rFonts w:eastAsia="Times New Roman" w:cs="Times New Roman"/>
              </w:rPr>
            </w:rPrChange>
          </w:rPr>
          <w:delText>. The</w:delText>
        </w:r>
        <w:r w:rsidRPr="007F739A" w:rsidDel="00DB474C">
          <w:rPr>
            <w:rFonts w:eastAsia="Times New Roman" w:cs="Times New Roman"/>
            <w:b/>
            <w:color w:val="auto"/>
            <w:rPrChange w:id="15085" w:author="Alina Frey" w:date="2017-11-20T10:06:00Z">
              <w:rPr>
                <w:rFonts w:eastAsia="Times New Roman" w:cs="Times New Roman"/>
                <w:b/>
              </w:rPr>
            </w:rPrChange>
          </w:rPr>
          <w:delText xml:space="preserve"> </w:delText>
        </w:r>
        <w:r w:rsidRPr="007F739A" w:rsidDel="00DB474C">
          <w:rPr>
            <w:rFonts w:eastAsia="Times New Roman" w:cs="Times New Roman"/>
            <w:color w:val="auto"/>
            <w:rPrChange w:id="15086" w:author="Alina Frey" w:date="2017-11-20T10:06:00Z">
              <w:rPr>
                <w:rFonts w:eastAsia="Times New Roman" w:cs="Times New Roman"/>
              </w:rPr>
            </w:rPrChange>
          </w:rPr>
          <w:delText xml:space="preserve">order details display. To exit the view, click </w:delText>
        </w:r>
        <w:r w:rsidRPr="007F739A" w:rsidDel="00DB474C">
          <w:rPr>
            <w:rFonts w:eastAsia="Times New Roman" w:cs="Times New Roman"/>
            <w:b/>
            <w:color w:val="auto"/>
            <w:rPrChange w:id="15087" w:author="Alina Frey" w:date="2017-11-20T10:06:00Z">
              <w:rPr>
                <w:rFonts w:eastAsia="Times New Roman" w:cs="Times New Roman"/>
                <w:b/>
              </w:rPr>
            </w:rPrChange>
          </w:rPr>
          <w:delText>Return to List</w:delText>
        </w:r>
        <w:r w:rsidRPr="007F739A" w:rsidDel="00DB474C">
          <w:rPr>
            <w:rFonts w:eastAsia="Times New Roman" w:cs="Times New Roman"/>
            <w:color w:val="auto"/>
            <w:rPrChange w:id="15088" w:author="Alina Frey" w:date="2017-11-20T10:06:00Z">
              <w:rPr>
                <w:rFonts w:eastAsia="Times New Roman" w:cs="Times New Roman"/>
              </w:rPr>
            </w:rPrChange>
          </w:rPr>
          <w:delText xml:space="preserve">. </w:delText>
        </w:r>
      </w:del>
    </w:p>
    <w:p w14:paraId="0920E79F" w14:textId="78E0D3F9" w:rsidR="009C0042" w:rsidRPr="007F739A" w:rsidRDefault="005F159C">
      <w:pPr>
        <w:rPr>
          <w:ins w:id="15089" w:author="Alina Frey" w:date="2017-11-08T16:55:00Z"/>
          <w:color w:val="auto"/>
          <w:rPrChange w:id="15090" w:author="Alina Frey" w:date="2017-11-20T10:06:00Z">
            <w:rPr>
              <w:ins w:id="15091" w:author="Alina Frey" w:date="2017-11-08T16:55:00Z"/>
            </w:rPr>
          </w:rPrChange>
        </w:rPr>
        <w:pPrChange w:id="15092" w:author="Alina Frey" w:date="2017-11-20T08:33:00Z">
          <w:pPr>
            <w:spacing w:after="52"/>
            <w:ind w:right="-150"/>
          </w:pPr>
        </w:pPrChange>
      </w:pPr>
      <w:del w:id="15093" w:author="Alina Frey" w:date="2017-11-20T08:33:00Z">
        <w:r w:rsidRPr="007F739A" w:rsidDel="00DB474C">
          <w:rPr>
            <w:noProof/>
            <w:color w:val="auto"/>
            <w:rPrChange w:id="15094" w:author="Alina Frey" w:date="2017-11-20T10:06:00Z">
              <w:rPr>
                <w:noProof/>
              </w:rPr>
            </w:rPrChange>
          </w:rPr>
          <w:drawing>
            <wp:inline distT="0" distB="0" distL="0" distR="0" wp14:anchorId="3187716E" wp14:editId="6430F5C9">
              <wp:extent cx="6038850" cy="4610100"/>
              <wp:effectExtent l="0" t="0" r="0" b="0"/>
              <wp:docPr id="2089" name="Picture 2089"/>
              <wp:cNvGraphicFramePr/>
              <a:graphic xmlns:a="http://schemas.openxmlformats.org/drawingml/2006/main">
                <a:graphicData uri="http://schemas.openxmlformats.org/drawingml/2006/picture">
                  <pic:pic xmlns:pic="http://schemas.openxmlformats.org/drawingml/2006/picture">
                    <pic:nvPicPr>
                      <pic:cNvPr id="2089" name="Picture 2089"/>
                      <pic:cNvPicPr/>
                    </pic:nvPicPr>
                    <pic:blipFill>
                      <a:blip r:embed="rId370"/>
                      <a:stretch>
                        <a:fillRect/>
                      </a:stretch>
                    </pic:blipFill>
                    <pic:spPr>
                      <a:xfrm>
                        <a:off x="0" y="0"/>
                        <a:ext cx="6038850" cy="4610100"/>
                      </a:xfrm>
                      <a:prstGeom prst="rect">
                        <a:avLst/>
                      </a:prstGeom>
                    </pic:spPr>
                  </pic:pic>
                </a:graphicData>
              </a:graphic>
            </wp:inline>
          </w:drawing>
        </w:r>
      </w:del>
    </w:p>
    <w:p w14:paraId="31876FDE" w14:textId="3C4A752E" w:rsidR="006C0619" w:rsidRPr="00CF2303" w:rsidDel="00EC43C4" w:rsidRDefault="006C0619">
      <w:pPr>
        <w:pStyle w:val="Caption"/>
        <w:rPr>
          <w:del w:id="15095" w:author="Alina Frey" w:date="2017-11-20T08:30:00Z"/>
        </w:rPr>
        <w:pPrChange w:id="15096" w:author="Alina Frey" w:date="2017-11-10T14:16:00Z">
          <w:pPr>
            <w:spacing w:after="52"/>
            <w:ind w:right="-150"/>
          </w:pPr>
        </w:pPrChange>
      </w:pPr>
    </w:p>
    <w:p w14:paraId="31876FDF" w14:textId="2A667FE2" w:rsidR="006C0619" w:rsidRPr="007F739A" w:rsidDel="009C0042" w:rsidRDefault="005F159C">
      <w:pPr>
        <w:spacing w:after="259" w:line="265" w:lineRule="auto"/>
        <w:ind w:left="-5" w:hanging="10"/>
        <w:rPr>
          <w:del w:id="15097" w:author="Alina Frey" w:date="2017-11-08T16:55:00Z"/>
          <w:color w:val="auto"/>
          <w:rPrChange w:id="15098" w:author="Alina Frey" w:date="2017-11-20T10:06:00Z">
            <w:rPr>
              <w:del w:id="15099" w:author="Alina Frey" w:date="2017-11-08T16:55:00Z"/>
            </w:rPr>
          </w:rPrChange>
        </w:rPr>
      </w:pPr>
      <w:del w:id="15100" w:author="Alina Frey" w:date="2017-11-08T16:55:00Z">
        <w:r w:rsidRPr="007F739A" w:rsidDel="009C0042">
          <w:rPr>
            <w:rFonts w:eastAsia="Times New Roman" w:cs="Times New Roman"/>
            <w:b/>
            <w:color w:val="auto"/>
            <w:sz w:val="20"/>
            <w:rPrChange w:id="15101" w:author="Alina Frey" w:date="2017-11-20T10:06:00Z">
              <w:rPr>
                <w:rFonts w:eastAsia="Times New Roman" w:cs="Times New Roman"/>
                <w:b/>
                <w:sz w:val="20"/>
              </w:rPr>
            </w:rPrChange>
          </w:rPr>
          <w:delText>Figure 129: Order Detail</w:delText>
        </w:r>
      </w:del>
    </w:p>
    <w:p w14:paraId="31876FE0" w14:textId="77777777" w:rsidR="006C0619" w:rsidRPr="007F739A" w:rsidRDefault="005F159C">
      <w:pPr>
        <w:pStyle w:val="Heading2"/>
        <w:pPrChange w:id="15102" w:author="Alina Frey" w:date="2017-11-20T10:18:00Z">
          <w:pPr>
            <w:pStyle w:val="Heading2"/>
            <w:ind w:left="-5"/>
          </w:pPr>
        </w:pPrChange>
      </w:pPr>
      <w:bookmarkStart w:id="15103" w:name="_Toc497914105"/>
      <w:bookmarkStart w:id="15104" w:name="_Toc498937675"/>
      <w:bookmarkStart w:id="15105" w:name="_Toc498942523"/>
      <w:bookmarkStart w:id="15106" w:name="_Toc498939190"/>
      <w:bookmarkStart w:id="15107" w:name="_Toc499024458"/>
      <w:r w:rsidRPr="007F739A">
        <w:t>Reminders</w:t>
      </w:r>
      <w:bookmarkEnd w:id="15103"/>
      <w:bookmarkEnd w:id="15104"/>
      <w:bookmarkEnd w:id="15105"/>
      <w:bookmarkEnd w:id="15106"/>
      <w:bookmarkEnd w:id="15107"/>
    </w:p>
    <w:p w14:paraId="411C1432" w14:textId="77777777" w:rsidR="00940B87" w:rsidRPr="007F739A" w:rsidRDefault="0062498C" w:rsidP="00940B87">
      <w:pPr>
        <w:rPr>
          <w:ins w:id="15108" w:author="Alina Frey" w:date="2017-11-20T08:45:00Z"/>
          <w:rFonts w:eastAsia="Times New Roman" w:cs="Times New Roman"/>
          <w:color w:val="auto"/>
          <w:rPrChange w:id="15109" w:author="Alina Frey" w:date="2017-11-20T10:06:00Z">
            <w:rPr>
              <w:ins w:id="15110" w:author="Alina Frey" w:date="2017-11-20T08:45:00Z"/>
              <w:rFonts w:eastAsia="Times New Roman" w:cs="Times New Roman"/>
            </w:rPr>
          </w:rPrChange>
        </w:rPr>
      </w:pPr>
      <w:ins w:id="15111" w:author="Alina Frey" w:date="2017-11-20T08:38:00Z">
        <w:r w:rsidRPr="007F739A">
          <w:rPr>
            <w:color w:val="auto"/>
            <w:rPrChange w:id="15112" w:author="Alina Frey" w:date="2017-11-20T10:06:00Z">
              <w:rPr/>
            </w:rPrChange>
          </w:rPr>
          <w:t>To access the Clinical Reminders screen, click on the Reminders link on the left side pane, under the Patient section.</w:t>
        </w:r>
      </w:ins>
      <w:ins w:id="15113" w:author="Alina Frey" w:date="2017-11-20T08:41:00Z">
        <w:r w:rsidR="0048172B" w:rsidRPr="007F739A">
          <w:rPr>
            <w:color w:val="auto"/>
            <w:rPrChange w:id="15114" w:author="Alina Frey" w:date="2017-11-20T10:06:00Z">
              <w:rPr/>
            </w:rPrChange>
          </w:rPr>
          <w:t xml:space="preserve"> </w:t>
        </w:r>
        <w:r w:rsidR="0048172B" w:rsidRPr="007F739A">
          <w:rPr>
            <w:rFonts w:eastAsia="Times New Roman" w:cs="Times New Roman"/>
            <w:color w:val="auto"/>
            <w:rPrChange w:id="15115" w:author="Alina Frey" w:date="2017-11-20T10:06:00Z">
              <w:rPr>
                <w:rFonts w:eastAsia="Times New Roman" w:cs="Times New Roman"/>
              </w:rPr>
            </w:rPrChange>
          </w:rPr>
          <w:t xml:space="preserve">The </w:t>
        </w:r>
        <w:r w:rsidR="0048172B" w:rsidRPr="007F739A">
          <w:rPr>
            <w:rFonts w:eastAsia="Times New Roman" w:cs="Times New Roman"/>
            <w:b/>
            <w:color w:val="auto"/>
            <w:rPrChange w:id="15116" w:author="Alina Frey" w:date="2017-11-20T10:06:00Z">
              <w:rPr>
                <w:rFonts w:eastAsia="Times New Roman" w:cs="Times New Roman"/>
                <w:b/>
              </w:rPr>
            </w:rPrChange>
          </w:rPr>
          <w:t>Reminders</w:t>
        </w:r>
        <w:r w:rsidR="0048172B" w:rsidRPr="007F739A">
          <w:rPr>
            <w:rFonts w:eastAsia="Times New Roman" w:cs="Times New Roman"/>
            <w:color w:val="auto"/>
            <w:rPrChange w:id="15117" w:author="Alina Frey" w:date="2017-11-20T10:06:00Z">
              <w:rPr>
                <w:rFonts w:eastAsia="Times New Roman" w:cs="Times New Roman"/>
              </w:rPr>
            </w:rPrChange>
          </w:rPr>
          <w:t xml:space="preserve"> option allows the user to view the clinical reminders for this patient.</w:t>
        </w:r>
      </w:ins>
    </w:p>
    <w:p w14:paraId="26F40C4A" w14:textId="12E44836" w:rsidR="0062498C" w:rsidRPr="00CF2303" w:rsidRDefault="00625034">
      <w:pPr>
        <w:keepNext/>
        <w:spacing w:after="19" w:line="252" w:lineRule="auto"/>
        <w:ind w:left="-5" w:hanging="10"/>
        <w:rPr>
          <w:ins w:id="15118" w:author="Alina Frey" w:date="2017-11-20T08:41:00Z"/>
          <w:rFonts w:cstheme="minorHAnsi"/>
          <w:szCs w:val="24"/>
        </w:rPr>
        <w:pPrChange w:id="15119" w:author="Alina Frey" w:date="2017-11-20T09:04:00Z">
          <w:pPr>
            <w:pStyle w:val="Alina-NormalText"/>
            <w:ind w:left="360"/>
          </w:pPr>
        </w:pPrChange>
      </w:pPr>
      <w:ins w:id="15120" w:author="Alina Frey" w:date="2017-11-20T17:12:00Z">
        <w:r>
          <w:rPr>
            <w:noProof/>
          </w:rPr>
          <w:lastRenderedPageBreak/>
          <mc:AlternateContent>
            <mc:Choice Requires="wps">
              <w:drawing>
                <wp:anchor distT="0" distB="0" distL="114300" distR="114300" simplePos="0" relativeHeight="251711488" behindDoc="0" locked="0" layoutInCell="1" allowOverlap="1" wp14:anchorId="4E701806" wp14:editId="20810D80">
                  <wp:simplePos x="0" y="0"/>
                  <wp:positionH relativeFrom="column">
                    <wp:posOffset>958850</wp:posOffset>
                  </wp:positionH>
                  <wp:positionV relativeFrom="paragraph">
                    <wp:posOffset>3759200</wp:posOffset>
                  </wp:positionV>
                  <wp:extent cx="306070" cy="202565"/>
                  <wp:effectExtent l="38100" t="19050" r="17780" b="45085"/>
                  <wp:wrapNone/>
                  <wp:docPr id="477" name="Straight Arrow Connector 477"/>
                  <wp:cNvGraphicFramePr/>
                  <a:graphic xmlns:a="http://schemas.openxmlformats.org/drawingml/2006/main">
                    <a:graphicData uri="http://schemas.microsoft.com/office/word/2010/wordprocessingShape">
                      <wps:wsp>
                        <wps:cNvCnPr/>
                        <wps:spPr>
                          <a:xfrm flipH="1">
                            <a:off x="0" y="0"/>
                            <a:ext cx="306070" cy="202565"/>
                          </a:xfrm>
                          <a:prstGeom prst="straightConnector1">
                            <a:avLst/>
                          </a:prstGeom>
                          <a:ln w="28575">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27149A4" id="Straight Arrow Connector 477" o:spid="_x0000_s1026" type="#_x0000_t32" style="position:absolute;margin-left:75.5pt;margin-top:296pt;width:24.1pt;height:15.95pt;flip:x;z-index:251711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" strokecolor="red" strokeweight="2.25pt">
                  <v:stroke endarrow="block" joinstyle="miter"/>
                </v:shape>
              </w:pict>
            </mc:Fallback>
          </mc:AlternateContent>
        </w:r>
      </w:ins>
      <w:ins w:id="15121" w:author="Alina Frey" w:date="2017-11-20T08:40:00Z">
        <w:r w:rsidR="00546CA2" w:rsidRPr="007F739A">
          <w:rPr>
            <w:noProof/>
            <w:color w:val="auto"/>
            <w:rPrChange w:id="15122" w:author="Alina Frey" w:date="2017-11-20T10:06:00Z">
              <w:rPr>
                <w:noProof/>
              </w:rPr>
            </w:rPrChange>
          </w:rPr>
          <w:drawing>
            <wp:inline distT="0" distB="0" distL="0" distR="0" wp14:anchorId="49B4D454" wp14:editId="43B35CA4">
              <wp:extent cx="5943600" cy="4577715"/>
              <wp:effectExtent l="0" t="0" r="0" b="0"/>
              <wp:docPr id="29764" name="Picture 29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5943600" cy="4577715"/>
                      </a:xfrm>
                      <a:prstGeom prst="rect">
                        <a:avLst/>
                      </a:prstGeom>
                    </pic:spPr>
                  </pic:pic>
                </a:graphicData>
              </a:graphic>
            </wp:inline>
          </w:drawing>
        </w:r>
      </w:ins>
    </w:p>
    <w:p w14:paraId="21D9E599" w14:textId="79F9161B" w:rsidR="00050E12" w:rsidRPr="00CF2303" w:rsidRDefault="00050E12">
      <w:pPr>
        <w:pStyle w:val="Caption"/>
        <w:rPr>
          <w:ins w:id="15123" w:author="Alina Frey" w:date="2017-11-20T08:38:00Z"/>
          <w:rFonts w:cstheme="minorHAnsi"/>
          <w:szCs w:val="24"/>
        </w:rPr>
        <w:pPrChange w:id="15124" w:author="Alina Frey" w:date="2017-11-20T08:45:00Z">
          <w:pPr>
            <w:pStyle w:val="Alina-NormalText"/>
            <w:ind w:left="720"/>
            <w:jc w:val="center"/>
          </w:pPr>
        </w:pPrChange>
      </w:pPr>
      <w:bookmarkStart w:id="15125" w:name="_Toc498937592"/>
      <w:bookmarkStart w:id="15126" w:name="_Toc498942440"/>
      <w:bookmarkStart w:id="15127" w:name="_Toc498939107"/>
      <w:bookmarkStart w:id="15128" w:name="_Toc499024680"/>
      <w:ins w:id="15129" w:author="Alina Frey" w:date="2017-11-20T08:41:00Z">
        <w:r w:rsidRPr="00CF2303">
          <w:t xml:space="preserve">Figure </w:t>
        </w:r>
        <w:r w:rsidRPr="00CF2303">
          <w:fldChar w:fldCharType="begin"/>
        </w:r>
        <w:r w:rsidRPr="00CF2303">
          <w:instrText xml:space="preserve"> SEQ Figure \* ARABIC </w:instrText>
        </w:r>
        <w:r w:rsidRPr="00CF2303">
          <w:fldChar w:fldCharType="separate"/>
        </w:r>
      </w:ins>
      <w:ins w:id="15130" w:author="Alina Frey [2]" w:date="2017-11-21T10:58:00Z">
        <w:r w:rsidR="003B7B8C">
          <w:rPr>
            <w:noProof/>
          </w:rPr>
          <w:t>216</w:t>
        </w:r>
      </w:ins>
      <w:ins w:id="15131" w:author="Alina Frey" w:date="2017-11-20T08:41:00Z">
        <w:r w:rsidRPr="00CF2303">
          <w:fldChar w:fldCharType="end"/>
        </w:r>
        <w:r w:rsidRPr="00CF2303">
          <w:t>: Clinical Reminders</w:t>
        </w:r>
      </w:ins>
      <w:bookmarkEnd w:id="15125"/>
      <w:bookmarkEnd w:id="15126"/>
      <w:bookmarkEnd w:id="15127"/>
      <w:bookmarkEnd w:id="15128"/>
    </w:p>
    <w:p w14:paraId="7B88392A" w14:textId="77777777" w:rsidR="0062498C" w:rsidRPr="00CF2303" w:rsidRDefault="0062498C">
      <w:pPr>
        <w:rPr>
          <w:ins w:id="15132" w:author="Alina Frey" w:date="2017-11-20T08:38:00Z"/>
        </w:rPr>
        <w:pPrChange w:id="15133" w:author="Alina Frey" w:date="2017-11-20T08:45:00Z">
          <w:pPr>
            <w:pStyle w:val="Alina-NormalText"/>
            <w:numPr>
              <w:numId w:val="174"/>
            </w:numPr>
            <w:spacing w:before="0" w:after="0" w:line="259" w:lineRule="auto"/>
            <w:ind w:left="720" w:hanging="360"/>
          </w:pPr>
        </w:pPrChange>
      </w:pPr>
      <w:ins w:id="15134" w:author="Alina Frey" w:date="2017-11-20T08:38:00Z">
        <w:r w:rsidRPr="007F739A">
          <w:rPr>
            <w:color w:val="auto"/>
            <w:rPrChange w:id="15135" w:author="Alina Frey" w:date="2017-11-20T10:06:00Z">
              <w:rPr/>
            </w:rPrChange>
          </w:rPr>
          <w:t>The screen shows a table of all the Clinical Reminder associated with the selected patient, containing the following info:</w:t>
        </w:r>
      </w:ins>
    </w:p>
    <w:p w14:paraId="3405E8A2" w14:textId="77777777" w:rsidR="0062498C" w:rsidRPr="00CF2303" w:rsidRDefault="0062498C">
      <w:pPr>
        <w:pStyle w:val="ListParagraph"/>
        <w:numPr>
          <w:ilvl w:val="0"/>
          <w:numId w:val="176"/>
        </w:numPr>
        <w:rPr>
          <w:ins w:id="15136" w:author="Alina Frey" w:date="2017-11-20T08:38:00Z"/>
        </w:rPr>
        <w:pPrChange w:id="15137" w:author="Alina Frey" w:date="2017-11-20T08:45:00Z">
          <w:pPr>
            <w:pStyle w:val="Alina-NormalText"/>
            <w:numPr>
              <w:ilvl w:val="1"/>
              <w:numId w:val="174"/>
            </w:numPr>
            <w:spacing w:before="0" w:after="0" w:line="259" w:lineRule="auto"/>
            <w:ind w:left="1440" w:hanging="360"/>
          </w:pPr>
        </w:pPrChange>
      </w:pPr>
      <w:ins w:id="15138" w:author="Alina Frey" w:date="2017-11-20T08:38:00Z">
        <w:r w:rsidRPr="00CF2303">
          <w:t>Description</w:t>
        </w:r>
        <w:r w:rsidRPr="00CF2303">
          <w:tab/>
        </w:r>
      </w:ins>
    </w:p>
    <w:p w14:paraId="61BA69BD" w14:textId="77777777" w:rsidR="0062498C" w:rsidRPr="00CF2303" w:rsidRDefault="0062498C">
      <w:pPr>
        <w:pStyle w:val="ListParagraph"/>
        <w:numPr>
          <w:ilvl w:val="0"/>
          <w:numId w:val="176"/>
        </w:numPr>
        <w:rPr>
          <w:ins w:id="15139" w:author="Alina Frey" w:date="2017-11-20T08:38:00Z"/>
        </w:rPr>
        <w:pPrChange w:id="15140" w:author="Alina Frey" w:date="2017-11-20T08:45:00Z">
          <w:pPr>
            <w:pStyle w:val="Alina-NormalText"/>
            <w:numPr>
              <w:ilvl w:val="1"/>
              <w:numId w:val="174"/>
            </w:numPr>
            <w:spacing w:before="0" w:after="0" w:line="259" w:lineRule="auto"/>
            <w:ind w:left="1440" w:hanging="360"/>
          </w:pPr>
        </w:pPrChange>
      </w:pPr>
      <w:ins w:id="15141" w:author="Alina Frey" w:date="2017-11-20T08:38:00Z">
        <w:r w:rsidRPr="00CF2303">
          <w:t>When is it Due</w:t>
        </w:r>
      </w:ins>
    </w:p>
    <w:p w14:paraId="47775E29" w14:textId="77777777" w:rsidR="0062498C" w:rsidRPr="00CF2303" w:rsidRDefault="0062498C">
      <w:pPr>
        <w:rPr>
          <w:ins w:id="15142" w:author="Alina Frey" w:date="2017-11-20T08:38:00Z"/>
        </w:rPr>
        <w:pPrChange w:id="15143" w:author="Alina Frey" w:date="2017-11-20T08:45:00Z">
          <w:pPr>
            <w:pStyle w:val="Alina-NormalText"/>
            <w:numPr>
              <w:numId w:val="174"/>
            </w:numPr>
            <w:spacing w:before="0" w:after="0" w:line="259" w:lineRule="auto"/>
            <w:ind w:left="720" w:hanging="360"/>
          </w:pPr>
        </w:pPrChange>
      </w:pPr>
      <w:ins w:id="15144" w:author="Alina Frey" w:date="2017-11-20T08:38:00Z">
        <w:r w:rsidRPr="007F739A">
          <w:rPr>
            <w:color w:val="auto"/>
            <w:rPrChange w:id="15145" w:author="Alina Frey" w:date="2017-11-20T10:06:00Z">
              <w:rPr/>
            </w:rPrChange>
          </w:rPr>
          <w:t>The user has the following options, by selecting the correspondent button at the bottom of the screen:</w:t>
        </w:r>
      </w:ins>
    </w:p>
    <w:p w14:paraId="49643751" w14:textId="77777777" w:rsidR="0062498C" w:rsidRPr="00CF2303" w:rsidRDefault="0062498C">
      <w:pPr>
        <w:pStyle w:val="ListParagraph"/>
        <w:numPr>
          <w:ilvl w:val="0"/>
          <w:numId w:val="177"/>
        </w:numPr>
        <w:rPr>
          <w:ins w:id="15146" w:author="Alina Frey" w:date="2017-11-20T08:38:00Z"/>
        </w:rPr>
        <w:pPrChange w:id="15147" w:author="Alina Frey" w:date="2017-11-20T08:45:00Z">
          <w:pPr>
            <w:pStyle w:val="Alina-NormalText"/>
            <w:numPr>
              <w:numId w:val="175"/>
            </w:numPr>
            <w:spacing w:before="0" w:after="0" w:line="259" w:lineRule="auto"/>
            <w:ind w:left="1440" w:hanging="360"/>
          </w:pPr>
        </w:pPrChange>
      </w:pPr>
      <w:ins w:id="15148" w:author="Alina Frey" w:date="2017-11-20T08:38:00Z">
        <w:r w:rsidRPr="00CF2303">
          <w:t>View Selected reminder</w:t>
        </w:r>
      </w:ins>
    </w:p>
    <w:p w14:paraId="4D0EC55E" w14:textId="74BB7061" w:rsidR="0062498C" w:rsidRPr="00CF2303" w:rsidRDefault="0062498C">
      <w:pPr>
        <w:pStyle w:val="ListParagraph"/>
        <w:numPr>
          <w:ilvl w:val="0"/>
          <w:numId w:val="177"/>
        </w:numPr>
        <w:rPr>
          <w:ins w:id="15149" w:author="Alina Frey" w:date="2017-11-20T08:38:00Z"/>
        </w:rPr>
        <w:pPrChange w:id="15150" w:author="Alina Frey" w:date="2017-11-20T08:45:00Z">
          <w:pPr>
            <w:pStyle w:val="Alina-NormalText"/>
            <w:spacing w:before="0" w:after="0"/>
            <w:ind w:left="1440"/>
          </w:pPr>
        </w:pPrChange>
      </w:pPr>
      <w:ins w:id="15151" w:author="Alina Frey" w:date="2017-11-20T08:38:00Z">
        <w:r w:rsidRPr="00CF2303">
          <w:t>Navigate back to the Patient Summary screen.</w:t>
        </w:r>
      </w:ins>
    </w:p>
    <w:p w14:paraId="4AB6858F" w14:textId="0E24428D" w:rsidR="0062498C" w:rsidRPr="00CF2303" w:rsidRDefault="0062498C">
      <w:pPr>
        <w:rPr>
          <w:ins w:id="15152" w:author="Alina Frey" w:date="2017-11-20T08:44:00Z"/>
        </w:rPr>
        <w:pPrChange w:id="15153" w:author="Alina Frey" w:date="2017-11-20T08:45:00Z">
          <w:pPr>
            <w:pStyle w:val="Alina-NormalText"/>
            <w:numPr>
              <w:numId w:val="174"/>
            </w:numPr>
            <w:spacing w:line="259" w:lineRule="auto"/>
            <w:ind w:left="720" w:hanging="360"/>
          </w:pPr>
        </w:pPrChange>
      </w:pPr>
      <w:ins w:id="15154" w:author="Alina Frey" w:date="2017-11-20T08:38:00Z">
        <w:r w:rsidRPr="007F739A">
          <w:rPr>
            <w:color w:val="auto"/>
            <w:rPrChange w:id="15155" w:author="Alina Frey" w:date="2017-11-20T10:06:00Z">
              <w:rPr/>
            </w:rPrChange>
          </w:rPr>
          <w:t xml:space="preserve">To view the Clinical Reminder’s details, </w:t>
        </w:r>
      </w:ins>
      <w:ins w:id="15156" w:author="Alina Frey" w:date="2017-11-20T08:41:00Z">
        <w:r w:rsidR="00050E12" w:rsidRPr="007F739A">
          <w:rPr>
            <w:color w:val="auto"/>
            <w:rPrChange w:id="15157" w:author="Alina Frey" w:date="2017-11-20T10:06:00Z">
              <w:rPr/>
            </w:rPrChange>
          </w:rPr>
          <w:t>highlight</w:t>
        </w:r>
      </w:ins>
      <w:ins w:id="15158" w:author="Alina Frey" w:date="2017-11-20T08:38:00Z">
        <w:r w:rsidRPr="007F739A">
          <w:rPr>
            <w:color w:val="auto"/>
            <w:rPrChange w:id="15159" w:author="Alina Frey" w:date="2017-11-20T10:06:00Z">
              <w:rPr/>
            </w:rPrChange>
          </w:rPr>
          <w:t xml:space="preserve"> the corresponding row in the Clinical Reminder</w:t>
        </w:r>
      </w:ins>
      <w:ins w:id="15160" w:author="Alina Frey" w:date="2017-11-20T08:41:00Z">
        <w:r w:rsidR="00050E12" w:rsidRPr="007F739A">
          <w:rPr>
            <w:color w:val="auto"/>
            <w:rPrChange w:id="15161" w:author="Alina Frey" w:date="2017-11-20T10:06:00Z">
              <w:rPr/>
            </w:rPrChange>
          </w:rPr>
          <w:t>s</w:t>
        </w:r>
      </w:ins>
      <w:ins w:id="15162" w:author="Alina Frey" w:date="2017-11-20T08:38:00Z">
        <w:r w:rsidRPr="007F739A">
          <w:rPr>
            <w:color w:val="auto"/>
            <w:rPrChange w:id="15163" w:author="Alina Frey" w:date="2017-11-20T10:06:00Z">
              <w:rPr/>
            </w:rPrChange>
          </w:rPr>
          <w:t xml:space="preserve"> table and click View Selected.</w:t>
        </w:r>
      </w:ins>
    </w:p>
    <w:p w14:paraId="2019CC9A" w14:textId="16F68222" w:rsidR="00C65A26" w:rsidRPr="00CF2303" w:rsidRDefault="00C65A26">
      <w:pPr>
        <w:keepNext/>
        <w:spacing w:after="19" w:line="252" w:lineRule="auto"/>
        <w:ind w:left="-5" w:hanging="10"/>
        <w:rPr>
          <w:ins w:id="15164" w:author="Alina Frey" w:date="2017-11-20T08:42:00Z"/>
          <w:rFonts w:cstheme="minorHAnsi"/>
          <w:szCs w:val="24"/>
        </w:rPr>
        <w:pPrChange w:id="15165" w:author="Alina Frey" w:date="2017-11-20T09:04:00Z">
          <w:pPr>
            <w:pStyle w:val="Alina-NormalText"/>
            <w:numPr>
              <w:numId w:val="174"/>
            </w:numPr>
            <w:spacing w:line="259" w:lineRule="auto"/>
            <w:ind w:left="720" w:hanging="360"/>
          </w:pPr>
        </w:pPrChange>
      </w:pPr>
      <w:moveToRangeStart w:id="15166" w:author="Alina Frey" w:date="2017-11-20T08:44:00Z" w:name="move498930774"/>
      <w:moveTo w:id="15167" w:author="Alina Frey" w:date="2017-11-20T08:44:00Z">
        <w:r w:rsidRPr="007F739A">
          <w:rPr>
            <w:noProof/>
            <w:color w:val="auto"/>
            <w:rPrChange w:id="15168" w:author="Alina Frey" w:date="2017-11-20T10:06:00Z">
              <w:rPr>
                <w:noProof/>
              </w:rPr>
            </w:rPrChange>
          </w:rPr>
          <w:lastRenderedPageBreak/>
          <w:drawing>
            <wp:inline distT="0" distB="0" distL="0" distR="0" wp14:anchorId="09EB1B09" wp14:editId="1B78E317">
              <wp:extent cx="5915407" cy="2648712"/>
              <wp:effectExtent l="0" t="0" r="0" b="0"/>
              <wp:docPr id="29765" name="Picture 29765"/>
              <wp:cNvGraphicFramePr/>
              <a:graphic xmlns:a="http://schemas.openxmlformats.org/drawingml/2006/main">
                <a:graphicData uri="http://schemas.openxmlformats.org/drawingml/2006/picture">
                  <pic:pic xmlns:pic="http://schemas.openxmlformats.org/drawingml/2006/picture">
                    <pic:nvPicPr>
                      <pic:cNvPr id="2112" name="Picture 2112"/>
                      <pic:cNvPicPr/>
                    </pic:nvPicPr>
                    <pic:blipFill>
                      <a:blip r:embed="rId372"/>
                      <a:stretch>
                        <a:fillRect/>
                      </a:stretch>
                    </pic:blipFill>
                    <pic:spPr>
                      <a:xfrm>
                        <a:off x="0" y="0"/>
                        <a:ext cx="5915407" cy="2648712"/>
                      </a:xfrm>
                      <a:prstGeom prst="rect">
                        <a:avLst/>
                      </a:prstGeom>
                    </pic:spPr>
                  </pic:pic>
                </a:graphicData>
              </a:graphic>
            </wp:inline>
          </w:drawing>
        </w:r>
      </w:moveTo>
      <w:moveToRangeEnd w:id="15166"/>
    </w:p>
    <w:p w14:paraId="3F8FD094" w14:textId="69DA568F" w:rsidR="00C65A26" w:rsidRPr="007F739A" w:rsidRDefault="0082543D" w:rsidP="00C65A26">
      <w:pPr>
        <w:pStyle w:val="Caption"/>
        <w:rPr>
          <w:ins w:id="15169" w:author="Alina Frey" w:date="2017-11-20T08:44:00Z"/>
        </w:rPr>
      </w:pPr>
      <w:bookmarkStart w:id="15170" w:name="_Toc498937593"/>
      <w:bookmarkStart w:id="15171" w:name="_Toc498942441"/>
      <w:bookmarkStart w:id="15172" w:name="_Toc498939108"/>
      <w:bookmarkStart w:id="15173" w:name="_Toc499024681"/>
      <w:ins w:id="15174" w:author="Alina Frey" w:date="2017-11-20T08:42:00Z">
        <w:r w:rsidRPr="007F739A">
          <w:t xml:space="preserve">Figure </w:t>
        </w:r>
        <w:r w:rsidRPr="00CF2303">
          <w:fldChar w:fldCharType="begin"/>
        </w:r>
        <w:r w:rsidRPr="007F739A">
          <w:instrText xml:space="preserve"> SEQ Figure \* ARABIC </w:instrText>
        </w:r>
        <w:r w:rsidRPr="00CF2303">
          <w:fldChar w:fldCharType="separate"/>
        </w:r>
      </w:ins>
      <w:ins w:id="15175" w:author="Alina Frey [2]" w:date="2017-11-21T10:58:00Z">
        <w:r w:rsidR="003B7B8C">
          <w:rPr>
            <w:noProof/>
          </w:rPr>
          <w:t>217</w:t>
        </w:r>
      </w:ins>
      <w:ins w:id="15176" w:author="Alina Frey" w:date="2017-11-20T08:42:00Z">
        <w:r w:rsidRPr="00CF2303">
          <w:fldChar w:fldCharType="end"/>
        </w:r>
        <w:r w:rsidRPr="007F739A">
          <w:t>: Reminder Detail</w:t>
        </w:r>
      </w:ins>
      <w:bookmarkEnd w:id="15170"/>
      <w:bookmarkEnd w:id="15171"/>
      <w:bookmarkEnd w:id="15172"/>
      <w:bookmarkEnd w:id="15173"/>
    </w:p>
    <w:p w14:paraId="06BB1E5A" w14:textId="799B2E42" w:rsidR="00C65A26" w:rsidRPr="007F739A" w:rsidRDefault="00C65A26" w:rsidP="00C65A26">
      <w:pPr>
        <w:spacing w:after="19" w:line="252" w:lineRule="auto"/>
        <w:ind w:left="-5" w:hanging="10"/>
        <w:rPr>
          <w:moveTo w:id="15177" w:author="Alina Frey" w:date="2017-11-20T08:44:00Z"/>
          <w:color w:val="auto"/>
          <w:rPrChange w:id="15178" w:author="Alina Frey" w:date="2017-11-20T10:06:00Z">
            <w:rPr>
              <w:moveTo w:id="15179" w:author="Alina Frey" w:date="2017-11-20T08:44:00Z"/>
            </w:rPr>
          </w:rPrChange>
        </w:rPr>
      </w:pPr>
      <w:moveToRangeStart w:id="15180" w:author="Alina Frey" w:date="2017-11-20T08:44:00Z" w:name="move498930813"/>
      <w:moveTo w:id="15181" w:author="Alina Frey" w:date="2017-11-20T08:44:00Z">
        <w:r w:rsidRPr="007F739A">
          <w:rPr>
            <w:rFonts w:eastAsia="Times New Roman" w:cs="Times New Roman"/>
            <w:color w:val="auto"/>
            <w:rPrChange w:id="15182" w:author="Alina Frey" w:date="2017-11-20T10:06:00Z">
              <w:rPr>
                <w:rFonts w:eastAsia="Times New Roman" w:cs="Times New Roman"/>
              </w:rPr>
            </w:rPrChange>
          </w:rPr>
          <w:t xml:space="preserve">The Reminder Detail window displays. Click </w:t>
        </w:r>
        <w:r w:rsidRPr="007F739A">
          <w:rPr>
            <w:rFonts w:eastAsia="Times New Roman" w:cs="Times New Roman"/>
            <w:b/>
            <w:color w:val="auto"/>
            <w:rPrChange w:id="15183" w:author="Alina Frey" w:date="2017-11-20T10:06:00Z">
              <w:rPr>
                <w:rFonts w:eastAsia="Times New Roman" w:cs="Times New Roman"/>
                <w:b/>
              </w:rPr>
            </w:rPrChange>
          </w:rPr>
          <w:t>Return to List</w:t>
        </w:r>
        <w:r w:rsidRPr="007F739A">
          <w:rPr>
            <w:rFonts w:eastAsia="Times New Roman" w:cs="Times New Roman"/>
            <w:color w:val="auto"/>
            <w:rPrChange w:id="15184" w:author="Alina Frey" w:date="2017-11-20T10:06:00Z">
              <w:rPr>
                <w:rFonts w:eastAsia="Times New Roman" w:cs="Times New Roman"/>
              </w:rPr>
            </w:rPrChange>
          </w:rPr>
          <w:t xml:space="preserve"> to </w:t>
        </w:r>
        <w:del w:id="15185" w:author="Alina Frey" w:date="2017-11-20T08:44:00Z">
          <w:r w:rsidRPr="007F739A" w:rsidDel="004E7BAE">
            <w:rPr>
              <w:rFonts w:eastAsia="Times New Roman" w:cs="Times New Roman"/>
              <w:color w:val="auto"/>
              <w:rPrChange w:id="15186" w:author="Alina Frey" w:date="2017-11-20T10:06:00Z">
                <w:rPr>
                  <w:rFonts w:eastAsia="Times New Roman" w:cs="Times New Roman"/>
                </w:rPr>
              </w:rPrChange>
            </w:rPr>
            <w:delText>exit</w:delText>
          </w:r>
        </w:del>
      </w:moveTo>
      <w:ins w:id="15187" w:author="Alina Frey" w:date="2017-11-20T08:44:00Z">
        <w:r w:rsidR="004E7BAE" w:rsidRPr="007F739A">
          <w:rPr>
            <w:rFonts w:eastAsia="Times New Roman" w:cs="Times New Roman"/>
            <w:color w:val="auto"/>
            <w:rPrChange w:id="15188" w:author="Alina Frey" w:date="2017-11-20T10:06:00Z">
              <w:rPr>
                <w:rFonts w:eastAsia="Times New Roman" w:cs="Times New Roman"/>
              </w:rPr>
            </w:rPrChange>
          </w:rPr>
          <w:t xml:space="preserve">return back to </w:t>
        </w:r>
      </w:ins>
      <w:ins w:id="15189" w:author="Alina Frey" w:date="2017-11-20T08:45:00Z">
        <w:r w:rsidR="004E7BAE" w:rsidRPr="007F739A">
          <w:rPr>
            <w:rFonts w:eastAsia="Times New Roman" w:cs="Times New Roman"/>
            <w:color w:val="auto"/>
            <w:rPrChange w:id="15190" w:author="Alina Frey" w:date="2017-11-20T10:06:00Z">
              <w:rPr>
                <w:rFonts w:eastAsia="Times New Roman" w:cs="Times New Roman"/>
              </w:rPr>
            </w:rPrChange>
          </w:rPr>
          <w:t>Clinical Reminders screen</w:t>
        </w:r>
      </w:ins>
      <w:moveTo w:id="15191" w:author="Alina Frey" w:date="2017-11-20T08:44:00Z">
        <w:r w:rsidRPr="007F739A">
          <w:rPr>
            <w:rFonts w:eastAsia="Times New Roman" w:cs="Times New Roman"/>
            <w:color w:val="auto"/>
            <w:rPrChange w:id="15192" w:author="Alina Frey" w:date="2017-11-20T10:06:00Z">
              <w:rPr>
                <w:rFonts w:eastAsia="Times New Roman" w:cs="Times New Roman"/>
              </w:rPr>
            </w:rPrChange>
          </w:rPr>
          <w:t xml:space="preserve">. </w:t>
        </w:r>
      </w:moveTo>
    </w:p>
    <w:moveToRangeEnd w:id="15180"/>
    <w:p w14:paraId="31876FE1" w14:textId="6CC43E1D" w:rsidR="006C0619" w:rsidRPr="00CF2303" w:rsidDel="00C65A26" w:rsidRDefault="005F159C">
      <w:pPr>
        <w:pStyle w:val="Heading2"/>
        <w:rPr>
          <w:del w:id="15193" w:author="Alina Frey" w:date="2017-11-20T08:44:00Z"/>
        </w:rPr>
        <w:pPrChange w:id="15194" w:author="Alina Frey" w:date="2017-11-20T10:18:00Z">
          <w:pPr>
            <w:spacing w:after="19" w:line="252" w:lineRule="auto"/>
            <w:ind w:left="-5" w:hanging="10"/>
          </w:pPr>
        </w:pPrChange>
      </w:pPr>
      <w:del w:id="15195" w:author="Alina Frey" w:date="2017-11-20T08:44:00Z">
        <w:r w:rsidRPr="00CF2303" w:rsidDel="00C65A26">
          <w:delText xml:space="preserve">The </w:delText>
        </w:r>
        <w:r w:rsidRPr="00CF2303" w:rsidDel="00C65A26">
          <w:rPr>
            <w:b w:val="0"/>
          </w:rPr>
          <w:delText>Reminders</w:delText>
        </w:r>
        <w:r w:rsidRPr="00CF2303" w:rsidDel="00C65A26">
          <w:delText xml:space="preserve"> option allows the user to view the clinical reminders for this patient. The page displays a list to include Description and Due. Clicking </w:delText>
        </w:r>
        <w:r w:rsidRPr="00CF2303" w:rsidDel="00C65A26">
          <w:rPr>
            <w:b w:val="0"/>
          </w:rPr>
          <w:delText>Patient Summary</w:delText>
        </w:r>
        <w:r w:rsidRPr="00CF2303" w:rsidDel="00C65A26">
          <w:delText xml:space="preserve"> returns the user to the Summary page.</w:delText>
        </w:r>
      </w:del>
    </w:p>
    <w:p w14:paraId="31876FE2" w14:textId="5D61EBDD" w:rsidR="006C0619" w:rsidRPr="00CF2303" w:rsidDel="00050E12" w:rsidRDefault="005F159C">
      <w:pPr>
        <w:pStyle w:val="Heading2"/>
        <w:rPr>
          <w:del w:id="15196" w:author="Alina Frey" w:date="2017-11-20T08:41:00Z"/>
        </w:rPr>
        <w:pPrChange w:id="15197" w:author="Alina Frey" w:date="2017-11-20T10:18:00Z">
          <w:pPr>
            <w:spacing w:after="113"/>
            <w:ind w:right="-300"/>
          </w:pPr>
        </w:pPrChange>
      </w:pPr>
      <w:del w:id="15198" w:author="Alina Frey" w:date="2017-11-20T08:44:00Z">
        <w:r w:rsidRPr="00795D08" w:rsidDel="00C65A26">
          <w:rPr>
            <w:noProof/>
          </w:rPr>
          <w:drawing>
            <wp:inline distT="0" distB="0" distL="0" distR="0" wp14:anchorId="31877170" wp14:editId="31877171">
              <wp:extent cx="6134100" cy="1800606"/>
              <wp:effectExtent l="0" t="0" r="0" b="0"/>
              <wp:docPr id="2092" name="Picture 2092"/>
              <wp:cNvGraphicFramePr/>
              <a:graphic xmlns:a="http://schemas.openxmlformats.org/drawingml/2006/main">
                <a:graphicData uri="http://schemas.openxmlformats.org/drawingml/2006/picture">
                  <pic:pic xmlns:pic="http://schemas.openxmlformats.org/drawingml/2006/picture">
                    <pic:nvPicPr>
                      <pic:cNvPr id="2092" name="Picture 2092"/>
                      <pic:cNvPicPr/>
                    </pic:nvPicPr>
                    <pic:blipFill>
                      <a:blip r:embed="rId373"/>
                      <a:stretch>
                        <a:fillRect/>
                      </a:stretch>
                    </pic:blipFill>
                    <pic:spPr>
                      <a:xfrm>
                        <a:off x="0" y="0"/>
                        <a:ext cx="6134100" cy="1800606"/>
                      </a:xfrm>
                      <a:prstGeom prst="rect">
                        <a:avLst/>
                      </a:prstGeom>
                    </pic:spPr>
                  </pic:pic>
                </a:graphicData>
              </a:graphic>
            </wp:inline>
          </w:drawing>
        </w:r>
      </w:del>
    </w:p>
    <w:p w14:paraId="31876FE3" w14:textId="4A15D7E6" w:rsidR="006C0619" w:rsidRPr="00CF2303" w:rsidDel="000F12DB" w:rsidRDefault="005F159C">
      <w:pPr>
        <w:pStyle w:val="Heading2"/>
        <w:rPr>
          <w:del w:id="15199" w:author="Alina Frey" w:date="2017-11-08T16:56:00Z"/>
        </w:rPr>
        <w:pPrChange w:id="15200" w:author="Alina Frey" w:date="2017-11-20T10:18:00Z">
          <w:pPr>
            <w:spacing w:after="29" w:line="265" w:lineRule="auto"/>
            <w:ind w:left="-5" w:hanging="10"/>
          </w:pPr>
        </w:pPrChange>
      </w:pPr>
      <w:del w:id="15201" w:author="Alina Frey" w:date="2017-11-08T16:56:00Z">
        <w:r w:rsidRPr="007F739A" w:rsidDel="000F12DB">
          <w:rPr>
            <w:b w:val="0"/>
            <w:rPrChange w:id="15202" w:author="Alina Frey" w:date="2017-11-20T10:06:00Z">
              <w:rPr>
                <w:b/>
                <w:sz w:val="20"/>
              </w:rPr>
            </w:rPrChange>
          </w:rPr>
          <w:delText>Figure 130: Clinical Reminders</w:delText>
        </w:r>
      </w:del>
    </w:p>
    <w:p w14:paraId="31876FE4" w14:textId="5D009DD5" w:rsidR="006C0619" w:rsidRPr="00CF2303" w:rsidDel="00C65A26" w:rsidRDefault="005F159C">
      <w:pPr>
        <w:pStyle w:val="Heading2"/>
        <w:rPr>
          <w:del w:id="15203" w:author="Alina Frey" w:date="2017-11-20T08:44:00Z"/>
        </w:rPr>
        <w:pPrChange w:id="15204" w:author="Alina Frey" w:date="2017-11-20T10:18:00Z">
          <w:pPr>
            <w:spacing w:after="19" w:line="252" w:lineRule="auto"/>
            <w:ind w:left="-5" w:hanging="10"/>
          </w:pPr>
        </w:pPrChange>
      </w:pPr>
      <w:del w:id="15205" w:author="Alina Frey" w:date="2017-11-20T08:44:00Z">
        <w:r w:rsidRPr="00CF2303" w:rsidDel="00C65A26">
          <w:delText xml:space="preserve">Highlight the reminder and click View Selected. </w:delText>
        </w:r>
      </w:del>
      <w:moveFromRangeStart w:id="15206" w:author="Alina Frey" w:date="2017-11-20T08:44:00Z" w:name="move498930813"/>
      <w:moveFrom w:id="15207" w:author="Alina Frey" w:date="2017-11-20T08:44:00Z">
        <w:r w:rsidRPr="00CF2303" w:rsidDel="00C65A26">
          <w:t xml:space="preserve">The Reminder Detail window displays. Click Return to List to exit. </w:t>
        </w:r>
      </w:moveFrom>
      <w:moveFromRangeEnd w:id="15206"/>
    </w:p>
    <w:p w14:paraId="31876FE5" w14:textId="2C2B96AE" w:rsidR="006C0619" w:rsidRPr="00CF2303" w:rsidDel="00050E12" w:rsidRDefault="005F159C">
      <w:pPr>
        <w:pStyle w:val="Heading2"/>
        <w:rPr>
          <w:del w:id="15208" w:author="Alina Frey" w:date="2017-11-20T08:41:00Z"/>
        </w:rPr>
        <w:pPrChange w:id="15209" w:author="Alina Frey" w:date="2017-11-20T10:18:00Z">
          <w:pPr>
            <w:spacing w:after="80"/>
          </w:pPr>
        </w:pPrChange>
      </w:pPr>
      <w:moveFromRangeStart w:id="15210" w:author="Alina Frey" w:date="2017-11-20T08:44:00Z" w:name="move498930774"/>
      <w:moveFrom w:id="15211" w:author="Alina Frey" w:date="2017-11-20T08:44:00Z">
        <w:r w:rsidRPr="00795D08" w:rsidDel="00C65A26">
          <w:rPr>
            <w:noProof/>
          </w:rPr>
          <w:drawing>
            <wp:inline distT="0" distB="0" distL="0" distR="0" wp14:anchorId="31877172" wp14:editId="7F6368FA">
              <wp:extent cx="5915407" cy="2648712"/>
              <wp:effectExtent l="0" t="0" r="0" b="0"/>
              <wp:docPr id="2112" name="Picture 2112"/>
              <wp:cNvGraphicFramePr/>
              <a:graphic xmlns:a="http://schemas.openxmlformats.org/drawingml/2006/main">
                <a:graphicData uri="http://schemas.openxmlformats.org/drawingml/2006/picture">
                  <pic:pic xmlns:pic="http://schemas.openxmlformats.org/drawingml/2006/picture">
                    <pic:nvPicPr>
                      <pic:cNvPr id="2112" name="Picture 2112"/>
                      <pic:cNvPicPr/>
                    </pic:nvPicPr>
                    <pic:blipFill>
                      <a:blip r:embed="rId372"/>
                      <a:stretch>
                        <a:fillRect/>
                      </a:stretch>
                    </pic:blipFill>
                    <pic:spPr>
                      <a:xfrm>
                        <a:off x="0" y="0"/>
                        <a:ext cx="5915407" cy="2648712"/>
                      </a:xfrm>
                      <a:prstGeom prst="rect">
                        <a:avLst/>
                      </a:prstGeom>
                    </pic:spPr>
                  </pic:pic>
                </a:graphicData>
              </a:graphic>
            </wp:inline>
          </w:drawing>
        </w:r>
      </w:moveFrom>
      <w:moveFromRangeEnd w:id="15210"/>
    </w:p>
    <w:p w14:paraId="31876FE6" w14:textId="329AFE22" w:rsidR="006C0619" w:rsidRPr="00CF2303" w:rsidDel="00395E25" w:rsidRDefault="005F159C">
      <w:pPr>
        <w:pStyle w:val="Heading2"/>
        <w:rPr>
          <w:del w:id="15212" w:author="Alina Frey" w:date="2017-11-08T16:56:00Z"/>
        </w:rPr>
        <w:pPrChange w:id="15213" w:author="Alina Frey" w:date="2017-11-20T10:18:00Z">
          <w:pPr>
            <w:spacing w:after="319" w:line="265" w:lineRule="auto"/>
            <w:ind w:left="-5" w:hanging="10"/>
          </w:pPr>
        </w:pPrChange>
      </w:pPr>
      <w:del w:id="15214" w:author="Alina Frey" w:date="2017-11-08T16:56:00Z">
        <w:r w:rsidRPr="007F739A" w:rsidDel="00395E25">
          <w:rPr>
            <w:b w:val="0"/>
            <w:rPrChange w:id="15215" w:author="Alina Frey" w:date="2017-11-20T10:06:00Z">
              <w:rPr>
                <w:b/>
                <w:sz w:val="20"/>
              </w:rPr>
            </w:rPrChange>
          </w:rPr>
          <w:delText>Figure 131: Reminder Detail</w:delText>
        </w:r>
      </w:del>
    </w:p>
    <w:p w14:paraId="31876FE7" w14:textId="77777777" w:rsidR="006C0619" w:rsidRPr="007F739A" w:rsidRDefault="005F159C">
      <w:pPr>
        <w:pStyle w:val="Heading2"/>
        <w:pPrChange w:id="15216" w:author="Alina Frey" w:date="2017-11-20T10:18:00Z">
          <w:pPr>
            <w:pStyle w:val="Heading2"/>
            <w:ind w:left="-5"/>
          </w:pPr>
        </w:pPrChange>
      </w:pPr>
      <w:bookmarkStart w:id="15217" w:name="_Toc497914106"/>
      <w:bookmarkStart w:id="15218" w:name="_Toc498937676"/>
      <w:bookmarkStart w:id="15219" w:name="_Toc498942524"/>
      <w:bookmarkStart w:id="15220" w:name="_Toc498939191"/>
      <w:bookmarkStart w:id="15221" w:name="_Toc499024459"/>
      <w:r w:rsidRPr="007F739A">
        <w:t>Consults</w:t>
      </w:r>
      <w:bookmarkEnd w:id="15217"/>
      <w:bookmarkEnd w:id="15218"/>
      <w:bookmarkEnd w:id="15219"/>
      <w:bookmarkEnd w:id="15220"/>
      <w:bookmarkEnd w:id="15221"/>
    </w:p>
    <w:p w14:paraId="152F1591" w14:textId="77777777" w:rsidR="007C6723" w:rsidRPr="00CF2303" w:rsidRDefault="007C6723">
      <w:pPr>
        <w:rPr>
          <w:ins w:id="15222" w:author="Alina Frey" w:date="2017-11-20T08:47:00Z"/>
        </w:rPr>
        <w:pPrChange w:id="15223" w:author="Alina Frey" w:date="2017-11-20T08:51:00Z">
          <w:pPr>
            <w:pStyle w:val="Alina-NormalText"/>
            <w:numPr>
              <w:numId w:val="178"/>
            </w:numPr>
            <w:spacing w:line="259" w:lineRule="auto"/>
            <w:ind w:left="720" w:hanging="360"/>
          </w:pPr>
        </w:pPrChange>
      </w:pPr>
      <w:ins w:id="15224" w:author="Alina Frey" w:date="2017-11-20T08:47:00Z">
        <w:r w:rsidRPr="007F739A">
          <w:rPr>
            <w:color w:val="auto"/>
            <w:rPrChange w:id="15225" w:author="Alina Frey" w:date="2017-11-20T10:06:00Z">
              <w:rPr/>
            </w:rPrChange>
          </w:rPr>
          <w:t xml:space="preserve">To access the </w:t>
        </w:r>
        <w:r w:rsidRPr="007F739A">
          <w:rPr>
            <w:b/>
            <w:color w:val="auto"/>
            <w:rPrChange w:id="15226" w:author="Alina Frey" w:date="2017-11-20T10:06:00Z">
              <w:rPr/>
            </w:rPrChange>
          </w:rPr>
          <w:t>Consults</w:t>
        </w:r>
        <w:r w:rsidRPr="007F739A">
          <w:rPr>
            <w:color w:val="auto"/>
            <w:rPrChange w:id="15227" w:author="Alina Frey" w:date="2017-11-20T10:06:00Z">
              <w:rPr/>
            </w:rPrChange>
          </w:rPr>
          <w:t xml:space="preserve"> screen, click on the Consults link on the left side pane, under the Patient section.</w:t>
        </w:r>
        <w:r w:rsidRPr="007F739A">
          <w:rPr>
            <w:noProof/>
            <w:color w:val="auto"/>
            <w:rPrChange w:id="15228" w:author="Alina Frey" w:date="2017-11-20T10:06:00Z">
              <w:rPr>
                <w:noProof/>
              </w:rPr>
            </w:rPrChange>
          </w:rPr>
          <w:t xml:space="preserve"> </w:t>
        </w:r>
      </w:ins>
    </w:p>
    <w:p w14:paraId="038E563F" w14:textId="6C418683" w:rsidR="00FB0BD4" w:rsidRPr="007F739A" w:rsidRDefault="00625034">
      <w:pPr>
        <w:keepNext/>
        <w:spacing w:after="19" w:line="252" w:lineRule="auto"/>
        <w:ind w:left="-5" w:hanging="10"/>
        <w:rPr>
          <w:ins w:id="15229" w:author="Alina Frey" w:date="2017-11-20T09:06:00Z"/>
          <w:color w:val="auto"/>
          <w:rPrChange w:id="15230" w:author="Alina Frey" w:date="2017-11-20T10:06:00Z">
            <w:rPr>
              <w:ins w:id="15231" w:author="Alina Frey" w:date="2017-11-20T09:06:00Z"/>
            </w:rPr>
          </w:rPrChange>
        </w:rPr>
      </w:pPr>
      <w:ins w:id="15232" w:author="Alina Frey" w:date="2017-11-20T17:12:00Z">
        <w:r>
          <w:rPr>
            <w:noProof/>
          </w:rPr>
          <w:lastRenderedPageBreak/>
          <mc:AlternateContent>
            <mc:Choice Requires="wps">
              <w:drawing>
                <wp:anchor distT="0" distB="0" distL="114300" distR="114300" simplePos="0" relativeHeight="251713536" behindDoc="0" locked="0" layoutInCell="1" allowOverlap="1" wp14:anchorId="51642A19" wp14:editId="4BB3E204">
                  <wp:simplePos x="0" y="0"/>
                  <wp:positionH relativeFrom="column">
                    <wp:posOffset>984250</wp:posOffset>
                  </wp:positionH>
                  <wp:positionV relativeFrom="paragraph">
                    <wp:posOffset>4025900</wp:posOffset>
                  </wp:positionV>
                  <wp:extent cx="306070" cy="202565"/>
                  <wp:effectExtent l="38100" t="19050" r="17780" b="45085"/>
                  <wp:wrapNone/>
                  <wp:docPr id="479" name="Straight Arrow Connector 479"/>
                  <wp:cNvGraphicFramePr/>
                  <a:graphic xmlns:a="http://schemas.openxmlformats.org/drawingml/2006/main">
                    <a:graphicData uri="http://schemas.microsoft.com/office/word/2010/wordprocessingShape">
                      <wps:wsp>
                        <wps:cNvCnPr/>
                        <wps:spPr>
                          <a:xfrm flipH="1">
                            <a:off x="0" y="0"/>
                            <a:ext cx="306070" cy="202565"/>
                          </a:xfrm>
                          <a:prstGeom prst="straightConnector1">
                            <a:avLst/>
                          </a:prstGeom>
                          <a:ln w="28575">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344911F" id="Straight Arrow Connector 479" o:spid="_x0000_s1026" type="#_x0000_t32" style="position:absolute;margin-left:77.5pt;margin-top:317pt;width:24.1pt;height:15.95pt;flip:x;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" strokecolor="red" strokeweight="2.25pt">
                  <v:stroke endarrow="block" joinstyle="miter"/>
                </v:shape>
              </w:pict>
            </mc:Fallback>
          </mc:AlternateContent>
        </w:r>
      </w:ins>
      <w:ins w:id="15233" w:author="Alina Frey" w:date="2017-11-20T08:48:00Z">
        <w:r w:rsidR="008F3834" w:rsidRPr="007F739A">
          <w:rPr>
            <w:noProof/>
            <w:color w:val="auto"/>
            <w:rPrChange w:id="15234" w:author="Alina Frey" w:date="2017-11-20T10:06:00Z">
              <w:rPr>
                <w:noProof/>
              </w:rPr>
            </w:rPrChange>
          </w:rPr>
          <w:drawing>
            <wp:inline distT="0" distB="0" distL="0" distR="0" wp14:anchorId="5A1E2395" wp14:editId="5147E318">
              <wp:extent cx="5943600" cy="4693920"/>
              <wp:effectExtent l="0" t="0" r="0" b="0"/>
              <wp:docPr id="29766" name="Picture 29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5943600" cy="4693920"/>
                      </a:xfrm>
                      <a:prstGeom prst="rect">
                        <a:avLst/>
                      </a:prstGeom>
                    </pic:spPr>
                  </pic:pic>
                </a:graphicData>
              </a:graphic>
            </wp:inline>
          </w:drawing>
        </w:r>
      </w:ins>
    </w:p>
    <w:p w14:paraId="0F03EC5A" w14:textId="705A26B3" w:rsidR="00E35351" w:rsidRPr="00CF2303" w:rsidRDefault="00FB0BD4">
      <w:pPr>
        <w:pStyle w:val="Caption"/>
        <w:rPr>
          <w:ins w:id="15235" w:author="Alina Frey" w:date="2017-11-20T09:04:00Z"/>
        </w:rPr>
        <w:pPrChange w:id="15236" w:author="Alina Frey" w:date="2017-11-20T09:06:00Z">
          <w:pPr>
            <w:keepNext/>
            <w:spacing w:after="19" w:line="252" w:lineRule="auto"/>
            <w:ind w:left="-5" w:hanging="10"/>
          </w:pPr>
        </w:pPrChange>
      </w:pPr>
      <w:bookmarkStart w:id="15237" w:name="_Toc498937594"/>
      <w:bookmarkStart w:id="15238" w:name="_Toc498942442"/>
      <w:bookmarkStart w:id="15239" w:name="_Toc498939109"/>
      <w:bookmarkStart w:id="15240" w:name="_Toc499024682"/>
      <w:ins w:id="15241" w:author="Alina Frey" w:date="2017-11-20T09:06:00Z">
        <w:r w:rsidRPr="00CF2303">
          <w:t xml:space="preserve">Figure </w:t>
        </w:r>
        <w:r w:rsidRPr="00CF2303">
          <w:fldChar w:fldCharType="begin"/>
        </w:r>
        <w:r w:rsidRPr="00CF2303">
          <w:instrText xml:space="preserve"> SEQ Figure \* ARABIC </w:instrText>
        </w:r>
      </w:ins>
      <w:r w:rsidRPr="00CF2303">
        <w:fldChar w:fldCharType="separate"/>
      </w:r>
      <w:ins w:id="15242" w:author="Alina Frey [2]" w:date="2017-11-21T10:58:00Z">
        <w:r w:rsidR="003B7B8C">
          <w:rPr>
            <w:noProof/>
          </w:rPr>
          <w:t>218</w:t>
        </w:r>
      </w:ins>
      <w:ins w:id="15243" w:author="Alina Frey" w:date="2017-11-20T09:06:00Z">
        <w:r w:rsidRPr="00CF2303">
          <w:fldChar w:fldCharType="end"/>
        </w:r>
        <w:r w:rsidRPr="00CF2303">
          <w:t>: Consults</w:t>
        </w:r>
      </w:ins>
      <w:bookmarkEnd w:id="15237"/>
      <w:bookmarkEnd w:id="15238"/>
      <w:bookmarkEnd w:id="15239"/>
      <w:bookmarkEnd w:id="15240"/>
    </w:p>
    <w:p w14:paraId="24A5C2B8" w14:textId="77777777" w:rsidR="007C6723" w:rsidRPr="00CF2303" w:rsidRDefault="007C6723">
      <w:pPr>
        <w:rPr>
          <w:ins w:id="15244" w:author="Alina Frey" w:date="2017-11-20T08:47:00Z"/>
        </w:rPr>
        <w:pPrChange w:id="15245" w:author="Alina Frey" w:date="2017-11-20T09:06:00Z">
          <w:pPr>
            <w:pStyle w:val="Alina-NormalText"/>
            <w:numPr>
              <w:numId w:val="178"/>
            </w:numPr>
            <w:spacing w:before="0" w:after="0" w:line="259" w:lineRule="auto"/>
            <w:ind w:left="720" w:hanging="360"/>
          </w:pPr>
        </w:pPrChange>
      </w:pPr>
      <w:ins w:id="15246" w:author="Alina Frey" w:date="2017-11-20T08:47:00Z">
        <w:r w:rsidRPr="007F739A">
          <w:rPr>
            <w:color w:val="auto"/>
            <w:rPrChange w:id="15247" w:author="Alina Frey" w:date="2017-11-20T10:06:00Z">
              <w:rPr/>
            </w:rPrChange>
          </w:rPr>
          <w:t>The screen shows a table of all the Consults associated with the selected patient, containing the following info:</w:t>
        </w:r>
      </w:ins>
    </w:p>
    <w:p w14:paraId="062BCB6A" w14:textId="77777777" w:rsidR="007C6723" w:rsidRPr="00CF2303" w:rsidRDefault="007C6723">
      <w:pPr>
        <w:pStyle w:val="ListParagraph"/>
        <w:numPr>
          <w:ilvl w:val="0"/>
          <w:numId w:val="179"/>
        </w:numPr>
        <w:rPr>
          <w:ins w:id="15248" w:author="Alina Frey" w:date="2017-11-20T08:47:00Z"/>
        </w:rPr>
        <w:pPrChange w:id="15249" w:author="Alina Frey" w:date="2017-11-20T08:52:00Z">
          <w:pPr>
            <w:pStyle w:val="Alina-NormalText"/>
            <w:numPr>
              <w:ilvl w:val="1"/>
              <w:numId w:val="178"/>
            </w:numPr>
            <w:spacing w:before="0" w:after="0" w:line="259" w:lineRule="auto"/>
            <w:ind w:left="1440" w:hanging="360"/>
          </w:pPr>
        </w:pPrChange>
      </w:pPr>
      <w:ins w:id="15250" w:author="Alina Frey" w:date="2017-11-20T08:47:00Z">
        <w:r w:rsidRPr="00CF2303">
          <w:t>Date</w:t>
        </w:r>
        <w:r w:rsidRPr="00CF2303">
          <w:tab/>
        </w:r>
      </w:ins>
    </w:p>
    <w:p w14:paraId="59274852" w14:textId="77777777" w:rsidR="007C6723" w:rsidRPr="00CF2303" w:rsidRDefault="007C6723">
      <w:pPr>
        <w:pStyle w:val="ListParagraph"/>
        <w:numPr>
          <w:ilvl w:val="0"/>
          <w:numId w:val="179"/>
        </w:numPr>
        <w:rPr>
          <w:ins w:id="15251" w:author="Alina Frey" w:date="2017-11-20T08:47:00Z"/>
        </w:rPr>
        <w:pPrChange w:id="15252" w:author="Alina Frey" w:date="2017-11-20T08:52:00Z">
          <w:pPr>
            <w:pStyle w:val="Alina-NormalText"/>
            <w:numPr>
              <w:ilvl w:val="1"/>
              <w:numId w:val="178"/>
            </w:numPr>
            <w:spacing w:before="0" w:after="0" w:line="259" w:lineRule="auto"/>
            <w:ind w:left="1440" w:hanging="360"/>
          </w:pPr>
        </w:pPrChange>
      </w:pPr>
      <w:ins w:id="15253" w:author="Alina Frey" w:date="2017-11-20T08:47:00Z">
        <w:r w:rsidRPr="00CF2303">
          <w:t>Status</w:t>
        </w:r>
      </w:ins>
    </w:p>
    <w:p w14:paraId="530E4F13" w14:textId="77777777" w:rsidR="007C6723" w:rsidRPr="00CF2303" w:rsidRDefault="007C6723">
      <w:pPr>
        <w:pStyle w:val="ListParagraph"/>
        <w:numPr>
          <w:ilvl w:val="0"/>
          <w:numId w:val="179"/>
        </w:numPr>
        <w:rPr>
          <w:ins w:id="15254" w:author="Alina Frey" w:date="2017-11-20T08:47:00Z"/>
        </w:rPr>
        <w:pPrChange w:id="15255" w:author="Alina Frey" w:date="2017-11-20T08:52:00Z">
          <w:pPr>
            <w:pStyle w:val="Alina-NormalText"/>
            <w:numPr>
              <w:ilvl w:val="1"/>
              <w:numId w:val="178"/>
            </w:numPr>
            <w:spacing w:before="0" w:after="0" w:line="259" w:lineRule="auto"/>
            <w:ind w:left="1440" w:hanging="360"/>
          </w:pPr>
        </w:pPrChange>
      </w:pPr>
      <w:ins w:id="15256" w:author="Alina Frey" w:date="2017-11-20T08:47:00Z">
        <w:r w:rsidRPr="00CF2303">
          <w:t>Category</w:t>
        </w:r>
      </w:ins>
    </w:p>
    <w:p w14:paraId="7CA9D240" w14:textId="59374D1C" w:rsidR="007C6723" w:rsidRPr="00CF2303" w:rsidRDefault="007C6723">
      <w:pPr>
        <w:pStyle w:val="ListParagraph"/>
        <w:numPr>
          <w:ilvl w:val="0"/>
          <w:numId w:val="179"/>
        </w:numPr>
        <w:rPr>
          <w:ins w:id="15257" w:author="Alina Frey" w:date="2017-11-20T08:47:00Z"/>
        </w:rPr>
        <w:pPrChange w:id="15258" w:author="Alina Frey" w:date="2017-11-20T08:52:00Z">
          <w:pPr>
            <w:pStyle w:val="Alina-NormalText"/>
            <w:spacing w:before="0" w:after="0"/>
            <w:ind w:left="1440"/>
          </w:pPr>
        </w:pPrChange>
      </w:pPr>
      <w:ins w:id="15259" w:author="Alina Frey" w:date="2017-11-20T08:47:00Z">
        <w:r w:rsidRPr="00CF2303">
          <w:t>Service</w:t>
        </w:r>
      </w:ins>
    </w:p>
    <w:p w14:paraId="19F3E713" w14:textId="77777777" w:rsidR="007C6723" w:rsidRPr="00CF2303" w:rsidRDefault="007C6723">
      <w:pPr>
        <w:rPr>
          <w:ins w:id="15260" w:author="Alina Frey" w:date="2017-11-20T08:47:00Z"/>
        </w:rPr>
        <w:pPrChange w:id="15261" w:author="Alina Frey" w:date="2017-11-20T08:52:00Z">
          <w:pPr>
            <w:pStyle w:val="Alina-NormalText"/>
            <w:numPr>
              <w:numId w:val="178"/>
            </w:numPr>
            <w:spacing w:before="0" w:after="0" w:line="259" w:lineRule="auto"/>
            <w:ind w:left="720" w:hanging="360"/>
          </w:pPr>
        </w:pPrChange>
      </w:pPr>
      <w:ins w:id="15262" w:author="Alina Frey" w:date="2017-11-20T08:47:00Z">
        <w:r w:rsidRPr="007F739A">
          <w:rPr>
            <w:color w:val="auto"/>
            <w:rPrChange w:id="15263" w:author="Alina Frey" w:date="2017-11-20T10:06:00Z">
              <w:rPr/>
            </w:rPrChange>
          </w:rPr>
          <w:t>The user has two options, by selecting the corresponding buttons at the bottom of the Consults screen:</w:t>
        </w:r>
      </w:ins>
    </w:p>
    <w:p w14:paraId="3CF48743" w14:textId="77777777" w:rsidR="007C6723" w:rsidRPr="00CF2303" w:rsidRDefault="007C6723">
      <w:pPr>
        <w:pStyle w:val="ListParagraph"/>
        <w:numPr>
          <w:ilvl w:val="0"/>
          <w:numId w:val="180"/>
        </w:numPr>
        <w:rPr>
          <w:ins w:id="15264" w:author="Alina Frey" w:date="2017-11-20T08:47:00Z"/>
        </w:rPr>
        <w:pPrChange w:id="15265" w:author="Alina Frey" w:date="2017-11-20T08:52:00Z">
          <w:pPr>
            <w:pStyle w:val="Alina-NormalText"/>
            <w:numPr>
              <w:ilvl w:val="1"/>
              <w:numId w:val="178"/>
            </w:numPr>
            <w:spacing w:before="0" w:after="0" w:line="259" w:lineRule="auto"/>
            <w:ind w:left="1440" w:hanging="360"/>
          </w:pPr>
        </w:pPrChange>
      </w:pPr>
      <w:ins w:id="15266" w:author="Alina Frey" w:date="2017-11-20T08:47:00Z">
        <w:r w:rsidRPr="007F739A">
          <w:rPr>
            <w:b/>
            <w:rPrChange w:id="15267" w:author="Alina Frey" w:date="2017-11-20T10:06:00Z">
              <w:rPr/>
            </w:rPrChange>
          </w:rPr>
          <w:t>View Selected</w:t>
        </w:r>
        <w:r w:rsidRPr="00CF2303">
          <w:t xml:space="preserve"> consult</w:t>
        </w:r>
      </w:ins>
    </w:p>
    <w:p w14:paraId="0BF5FA7F" w14:textId="77777777" w:rsidR="007C6723" w:rsidRPr="00CF2303" w:rsidRDefault="007C6723">
      <w:pPr>
        <w:pStyle w:val="ListParagraph"/>
        <w:numPr>
          <w:ilvl w:val="0"/>
          <w:numId w:val="180"/>
        </w:numPr>
        <w:rPr>
          <w:ins w:id="15268" w:author="Alina Frey" w:date="2017-11-20T08:47:00Z"/>
        </w:rPr>
        <w:pPrChange w:id="15269" w:author="Alina Frey" w:date="2017-11-20T08:52:00Z">
          <w:pPr>
            <w:pStyle w:val="Alina-NormalText"/>
            <w:numPr>
              <w:ilvl w:val="1"/>
              <w:numId w:val="178"/>
            </w:numPr>
            <w:spacing w:before="0" w:after="0" w:line="259" w:lineRule="auto"/>
            <w:ind w:left="1440" w:hanging="360"/>
          </w:pPr>
        </w:pPrChange>
      </w:pPr>
      <w:ins w:id="15270" w:author="Alina Frey" w:date="2017-11-20T08:47:00Z">
        <w:r w:rsidRPr="00CF2303">
          <w:t xml:space="preserve">Navigate to back to </w:t>
        </w:r>
        <w:r w:rsidRPr="007F739A">
          <w:rPr>
            <w:b/>
            <w:rPrChange w:id="15271" w:author="Alina Frey" w:date="2017-11-20T10:06:00Z">
              <w:rPr/>
            </w:rPrChange>
          </w:rPr>
          <w:t>Patient Summary</w:t>
        </w:r>
        <w:r w:rsidRPr="00CF2303">
          <w:t xml:space="preserve"> screen</w:t>
        </w:r>
      </w:ins>
    </w:p>
    <w:p w14:paraId="769795DA" w14:textId="47B0CD43" w:rsidR="007C6723" w:rsidRPr="00CF2303" w:rsidRDefault="007C6723">
      <w:pPr>
        <w:rPr>
          <w:ins w:id="15272" w:author="Alina Frey" w:date="2017-11-20T08:47:00Z"/>
        </w:rPr>
        <w:pPrChange w:id="15273" w:author="Alina Frey" w:date="2017-11-20T08:52:00Z">
          <w:pPr>
            <w:pStyle w:val="Alina-NormalText"/>
            <w:numPr>
              <w:numId w:val="178"/>
            </w:numPr>
            <w:spacing w:line="259" w:lineRule="auto"/>
            <w:ind w:left="720" w:hanging="360"/>
          </w:pPr>
        </w:pPrChange>
      </w:pPr>
      <w:ins w:id="15274" w:author="Alina Frey" w:date="2017-11-20T08:47:00Z">
        <w:r w:rsidRPr="007F739A">
          <w:rPr>
            <w:color w:val="auto"/>
            <w:rPrChange w:id="15275" w:author="Alina Frey" w:date="2017-11-20T10:06:00Z">
              <w:rPr/>
            </w:rPrChange>
          </w:rPr>
          <w:t xml:space="preserve">To view the Consult’s details, </w:t>
        </w:r>
      </w:ins>
      <w:ins w:id="15276" w:author="Alina Frey" w:date="2017-11-20T08:52:00Z">
        <w:r w:rsidR="003150D8" w:rsidRPr="007F739A">
          <w:rPr>
            <w:color w:val="auto"/>
            <w:rPrChange w:id="15277" w:author="Alina Frey" w:date="2017-11-20T10:06:00Z">
              <w:rPr/>
            </w:rPrChange>
          </w:rPr>
          <w:t>highlight</w:t>
        </w:r>
      </w:ins>
      <w:ins w:id="15278" w:author="Alina Frey" w:date="2017-11-20T08:47:00Z">
        <w:r w:rsidRPr="007F739A">
          <w:rPr>
            <w:color w:val="auto"/>
            <w:rPrChange w:id="15279" w:author="Alina Frey" w:date="2017-11-20T10:06:00Z">
              <w:rPr/>
            </w:rPrChange>
          </w:rPr>
          <w:t xml:space="preserve"> the corresponding row in the Consults table and click </w:t>
        </w:r>
        <w:r w:rsidRPr="007F739A">
          <w:rPr>
            <w:b/>
            <w:color w:val="auto"/>
            <w:rPrChange w:id="15280" w:author="Alina Frey" w:date="2017-11-20T10:06:00Z">
              <w:rPr/>
            </w:rPrChange>
          </w:rPr>
          <w:t>View Selected</w:t>
        </w:r>
        <w:r w:rsidRPr="007F739A">
          <w:rPr>
            <w:color w:val="auto"/>
            <w:rPrChange w:id="15281" w:author="Alina Frey" w:date="2017-11-20T10:06:00Z">
              <w:rPr/>
            </w:rPrChange>
          </w:rPr>
          <w:t>.</w:t>
        </w:r>
      </w:ins>
    </w:p>
    <w:p w14:paraId="4A21484B" w14:textId="77777777" w:rsidR="00120BD9" w:rsidRPr="007F739A" w:rsidRDefault="001358BC">
      <w:pPr>
        <w:keepNext/>
        <w:spacing w:after="19" w:line="252" w:lineRule="auto"/>
        <w:ind w:left="-5" w:hanging="10"/>
        <w:rPr>
          <w:ins w:id="15282" w:author="Alina Frey" w:date="2017-11-20T09:07:00Z"/>
          <w:color w:val="auto"/>
          <w:rPrChange w:id="15283" w:author="Alina Frey" w:date="2017-11-20T10:06:00Z">
            <w:rPr>
              <w:ins w:id="15284" w:author="Alina Frey" w:date="2017-11-20T09:07:00Z"/>
            </w:rPr>
          </w:rPrChange>
        </w:rPr>
      </w:pPr>
      <w:ins w:id="15285" w:author="Alina Frey" w:date="2017-11-20T08:51:00Z">
        <w:r w:rsidRPr="007F739A">
          <w:rPr>
            <w:noProof/>
            <w:color w:val="auto"/>
            <w:rPrChange w:id="15286" w:author="Alina Frey" w:date="2017-11-20T10:06:00Z">
              <w:rPr>
                <w:noProof/>
              </w:rPr>
            </w:rPrChange>
          </w:rPr>
          <w:lastRenderedPageBreak/>
          <w:drawing>
            <wp:inline distT="0" distB="0" distL="0" distR="0" wp14:anchorId="45AC43EB" wp14:editId="4429E59D">
              <wp:extent cx="5943600" cy="5661025"/>
              <wp:effectExtent l="0" t="0" r="0" b="0"/>
              <wp:docPr id="29769" name="Picture 29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5943600" cy="5661025"/>
                      </a:xfrm>
                      <a:prstGeom prst="rect">
                        <a:avLst/>
                      </a:prstGeom>
                    </pic:spPr>
                  </pic:pic>
                </a:graphicData>
              </a:graphic>
            </wp:inline>
          </w:drawing>
        </w:r>
      </w:ins>
    </w:p>
    <w:p w14:paraId="07B91E18" w14:textId="2F589764" w:rsidR="001358BC" w:rsidRPr="00CF2303" w:rsidRDefault="00120BD9">
      <w:pPr>
        <w:pStyle w:val="Caption"/>
        <w:rPr>
          <w:ins w:id="15287" w:author="Alina Frey" w:date="2017-11-20T09:07:00Z"/>
        </w:rPr>
        <w:pPrChange w:id="15288" w:author="Alina Frey" w:date="2017-11-20T09:07:00Z">
          <w:pPr>
            <w:keepNext/>
            <w:spacing w:after="19" w:line="252" w:lineRule="auto"/>
            <w:ind w:left="-5" w:hanging="10"/>
          </w:pPr>
        </w:pPrChange>
      </w:pPr>
      <w:bookmarkStart w:id="15289" w:name="_Toc498937595"/>
      <w:bookmarkStart w:id="15290" w:name="_Toc498942443"/>
      <w:bookmarkStart w:id="15291" w:name="_Toc498939110"/>
      <w:bookmarkStart w:id="15292" w:name="_Toc499024683"/>
      <w:ins w:id="15293" w:author="Alina Frey" w:date="2017-11-20T09:07:00Z">
        <w:r w:rsidRPr="00CF2303">
          <w:t xml:space="preserve">Figure </w:t>
        </w:r>
        <w:r w:rsidRPr="00CF2303">
          <w:fldChar w:fldCharType="begin"/>
        </w:r>
        <w:r w:rsidRPr="00CF2303">
          <w:instrText xml:space="preserve"> SEQ Figure \* ARABIC </w:instrText>
        </w:r>
      </w:ins>
      <w:r w:rsidRPr="00CF2303">
        <w:fldChar w:fldCharType="separate"/>
      </w:r>
      <w:ins w:id="15294" w:author="Alina Frey [2]" w:date="2017-11-21T10:58:00Z">
        <w:r w:rsidR="003B7B8C">
          <w:rPr>
            <w:noProof/>
          </w:rPr>
          <w:t>219</w:t>
        </w:r>
      </w:ins>
      <w:ins w:id="15295" w:author="Alina Frey" w:date="2017-11-20T09:07:00Z">
        <w:r w:rsidRPr="00CF2303">
          <w:fldChar w:fldCharType="end"/>
        </w:r>
        <w:r w:rsidRPr="00CF2303">
          <w:t>: Consult Detail</w:t>
        </w:r>
        <w:bookmarkEnd w:id="15289"/>
        <w:bookmarkEnd w:id="15290"/>
        <w:bookmarkEnd w:id="15291"/>
        <w:bookmarkEnd w:id="15292"/>
      </w:ins>
    </w:p>
    <w:p w14:paraId="71C4261D" w14:textId="77777777" w:rsidR="007C6723" w:rsidRPr="00CF2303" w:rsidRDefault="007C6723">
      <w:pPr>
        <w:rPr>
          <w:ins w:id="15296" w:author="Alina Frey" w:date="2017-11-20T08:47:00Z"/>
        </w:rPr>
        <w:pPrChange w:id="15297" w:author="Alina Frey" w:date="2017-11-20T09:07:00Z">
          <w:pPr>
            <w:pStyle w:val="Alina-NormalText"/>
            <w:numPr>
              <w:numId w:val="178"/>
            </w:numPr>
            <w:spacing w:line="259" w:lineRule="auto"/>
            <w:ind w:left="720" w:hanging="360"/>
          </w:pPr>
        </w:pPrChange>
      </w:pPr>
      <w:ins w:id="15298" w:author="Alina Frey" w:date="2017-11-20T08:47:00Z">
        <w:r w:rsidRPr="007F739A">
          <w:rPr>
            <w:color w:val="auto"/>
            <w:rPrChange w:id="15299" w:author="Alina Frey" w:date="2017-11-20T10:06:00Z">
              <w:rPr/>
            </w:rPrChange>
          </w:rPr>
          <w:t xml:space="preserve">To return to Consults screen, select </w:t>
        </w:r>
        <w:r w:rsidRPr="007F739A">
          <w:rPr>
            <w:b/>
            <w:color w:val="auto"/>
            <w:rPrChange w:id="15300" w:author="Alina Frey" w:date="2017-11-20T10:06:00Z">
              <w:rPr/>
            </w:rPrChange>
          </w:rPr>
          <w:t>Return to List</w:t>
        </w:r>
        <w:r w:rsidRPr="007F739A">
          <w:rPr>
            <w:color w:val="auto"/>
            <w:rPrChange w:id="15301" w:author="Alina Frey" w:date="2017-11-20T10:06:00Z">
              <w:rPr/>
            </w:rPrChange>
          </w:rPr>
          <w:t xml:space="preserve"> button at the bottom of the Consult Detail screen.</w:t>
        </w:r>
      </w:ins>
    </w:p>
    <w:p w14:paraId="31876FE8" w14:textId="2BA8C4D6" w:rsidR="006C0619" w:rsidRPr="00CF2303" w:rsidDel="00546BC0" w:rsidRDefault="005F159C">
      <w:pPr>
        <w:pStyle w:val="Heading2"/>
        <w:rPr>
          <w:del w:id="15302" w:author="Alina Frey" w:date="2017-11-20T08:53:00Z"/>
        </w:rPr>
        <w:pPrChange w:id="15303" w:author="Alina Frey" w:date="2017-11-20T10:18:00Z">
          <w:pPr>
            <w:spacing w:after="19" w:line="252" w:lineRule="auto"/>
            <w:ind w:left="-5" w:hanging="10"/>
          </w:pPr>
        </w:pPrChange>
      </w:pPr>
      <w:del w:id="15304" w:author="Alina Frey" w:date="2017-11-20T08:53:00Z">
        <w:r w:rsidRPr="00CF2303" w:rsidDel="00546BC0">
          <w:delText xml:space="preserve">The page displays a list of Consults including Date, Status, Category and Service. Clicking </w:delText>
        </w:r>
        <w:r w:rsidRPr="00795D08" w:rsidDel="00546BC0">
          <w:rPr>
            <w:b w:val="0"/>
          </w:rPr>
          <w:delText>Patient Summary</w:delText>
        </w:r>
        <w:r w:rsidRPr="00CF2303" w:rsidDel="00546BC0">
          <w:delText xml:space="preserve"> returns the user to the Summary page.</w:delText>
        </w:r>
      </w:del>
    </w:p>
    <w:p w14:paraId="31876FE9" w14:textId="0E4F1B48" w:rsidR="006C0619" w:rsidRPr="00CF2303" w:rsidDel="008F3834" w:rsidRDefault="005F159C">
      <w:pPr>
        <w:pStyle w:val="Heading2"/>
        <w:rPr>
          <w:del w:id="15305" w:author="Alina Frey" w:date="2017-11-20T08:48:00Z"/>
        </w:rPr>
        <w:pPrChange w:id="15306" w:author="Alina Frey" w:date="2017-11-20T10:18:00Z">
          <w:pPr>
            <w:spacing w:after="38"/>
            <w:ind w:right="-466"/>
          </w:pPr>
        </w:pPrChange>
      </w:pPr>
      <w:del w:id="15307" w:author="Alina Frey" w:date="2017-11-20T08:47:00Z">
        <w:r w:rsidRPr="00795D08" w:rsidDel="008F3834">
          <w:rPr>
            <w:noProof/>
          </w:rPr>
          <w:drawing>
            <wp:inline distT="0" distB="0" distL="0" distR="0" wp14:anchorId="31877174" wp14:editId="15F3DCDA">
              <wp:extent cx="6242304" cy="1630680"/>
              <wp:effectExtent l="0" t="0" r="0" b="0"/>
              <wp:docPr id="33559" name="Picture 33559"/>
              <wp:cNvGraphicFramePr/>
              <a:graphic xmlns:a="http://schemas.openxmlformats.org/drawingml/2006/main">
                <a:graphicData uri="http://schemas.openxmlformats.org/drawingml/2006/picture">
                  <pic:pic xmlns:pic="http://schemas.openxmlformats.org/drawingml/2006/picture">
                    <pic:nvPicPr>
                      <pic:cNvPr id="33559" name="Picture 33559"/>
                      <pic:cNvPicPr/>
                    </pic:nvPicPr>
                    <pic:blipFill>
                      <a:blip r:embed="rId376"/>
                      <a:stretch>
                        <a:fillRect/>
                      </a:stretch>
                    </pic:blipFill>
                    <pic:spPr>
                      <a:xfrm>
                        <a:off x="0" y="0"/>
                        <a:ext cx="6242304" cy="1630680"/>
                      </a:xfrm>
                      <a:prstGeom prst="rect">
                        <a:avLst/>
                      </a:prstGeom>
                    </pic:spPr>
                  </pic:pic>
                </a:graphicData>
              </a:graphic>
            </wp:inline>
          </w:drawing>
        </w:r>
      </w:del>
    </w:p>
    <w:p w14:paraId="31876FEA" w14:textId="7159D005" w:rsidR="006C0619" w:rsidRPr="00CF2303" w:rsidDel="00CF71BC" w:rsidRDefault="005F159C">
      <w:pPr>
        <w:pStyle w:val="Heading2"/>
        <w:rPr>
          <w:del w:id="15308" w:author="Alina Frey" w:date="2017-11-08T16:56:00Z"/>
        </w:rPr>
        <w:pPrChange w:id="15309" w:author="Alina Frey" w:date="2017-11-20T10:18:00Z">
          <w:pPr>
            <w:spacing w:after="29" w:line="265" w:lineRule="auto"/>
            <w:ind w:left="-5" w:hanging="10"/>
          </w:pPr>
        </w:pPrChange>
      </w:pPr>
      <w:del w:id="15310" w:author="Alina Frey" w:date="2017-11-08T16:56:00Z">
        <w:r w:rsidRPr="007F739A" w:rsidDel="00CF71BC">
          <w:rPr>
            <w:b w:val="0"/>
            <w:rPrChange w:id="15311" w:author="Alina Frey" w:date="2017-11-20T10:06:00Z">
              <w:rPr>
                <w:b/>
                <w:sz w:val="20"/>
              </w:rPr>
            </w:rPrChange>
          </w:rPr>
          <w:delText>Figure 132: Consults</w:delText>
        </w:r>
      </w:del>
    </w:p>
    <w:p w14:paraId="31876FEB" w14:textId="01F66272" w:rsidR="006C0619" w:rsidRPr="00CF2303" w:rsidDel="00546BC0" w:rsidRDefault="005F159C">
      <w:pPr>
        <w:pStyle w:val="Heading2"/>
        <w:rPr>
          <w:del w:id="15312" w:author="Alina Frey" w:date="2017-11-20T08:53:00Z"/>
        </w:rPr>
        <w:pPrChange w:id="15313" w:author="Alina Frey" w:date="2017-11-20T10:18:00Z">
          <w:pPr>
            <w:spacing w:after="19" w:line="252" w:lineRule="auto"/>
            <w:ind w:left="-5" w:hanging="10"/>
          </w:pPr>
        </w:pPrChange>
      </w:pPr>
      <w:del w:id="15314" w:author="Alina Frey" w:date="2017-11-20T08:53:00Z">
        <w:r w:rsidRPr="00CF2303" w:rsidDel="00546BC0">
          <w:delText xml:space="preserve">Highlight the consult and click </w:delText>
        </w:r>
        <w:r w:rsidRPr="00795D08" w:rsidDel="00546BC0">
          <w:rPr>
            <w:b w:val="0"/>
          </w:rPr>
          <w:delText>View Selected</w:delText>
        </w:r>
        <w:r w:rsidRPr="00CF2303" w:rsidDel="00546BC0">
          <w:delText xml:space="preserve">. The Consult Detail window displays. Click </w:delText>
        </w:r>
        <w:r w:rsidRPr="00795D08" w:rsidDel="00546BC0">
          <w:rPr>
            <w:b w:val="0"/>
          </w:rPr>
          <w:delText>Return to List</w:delText>
        </w:r>
        <w:r w:rsidRPr="00CF2303" w:rsidDel="00546BC0">
          <w:delText xml:space="preserve"> to exit.</w:delText>
        </w:r>
      </w:del>
    </w:p>
    <w:p w14:paraId="31876FEC" w14:textId="13BED749" w:rsidR="006C0619" w:rsidRPr="00CF2303" w:rsidDel="001358BC" w:rsidRDefault="005F159C">
      <w:pPr>
        <w:pStyle w:val="Heading2"/>
        <w:rPr>
          <w:del w:id="15315" w:author="Alina Frey" w:date="2017-11-20T08:51:00Z"/>
        </w:rPr>
        <w:pPrChange w:id="15316" w:author="Alina Frey" w:date="2017-11-20T10:18:00Z">
          <w:pPr>
            <w:spacing w:after="57"/>
            <w:ind w:right="-136"/>
          </w:pPr>
        </w:pPrChange>
      </w:pPr>
      <w:del w:id="15317" w:author="Alina Frey" w:date="2017-11-20T08:53:00Z">
        <w:r w:rsidRPr="00795D08" w:rsidDel="00546BC0">
          <w:rPr>
            <w:noProof/>
          </w:rPr>
          <w:drawing>
            <wp:inline distT="0" distB="0" distL="0" distR="0" wp14:anchorId="31877176" wp14:editId="0CD23D46">
              <wp:extent cx="6029707" cy="4687062"/>
              <wp:effectExtent l="0" t="0" r="0" b="0"/>
              <wp:docPr id="2131" name="Picture 2131"/>
              <wp:cNvGraphicFramePr/>
              <a:graphic xmlns:a="http://schemas.openxmlformats.org/drawingml/2006/main">
                <a:graphicData uri="http://schemas.openxmlformats.org/drawingml/2006/picture">
                  <pic:pic xmlns:pic="http://schemas.openxmlformats.org/drawingml/2006/picture">
                    <pic:nvPicPr>
                      <pic:cNvPr id="2131" name="Picture 2131"/>
                      <pic:cNvPicPr/>
                    </pic:nvPicPr>
                    <pic:blipFill>
                      <a:blip r:embed="rId377"/>
                      <a:stretch>
                        <a:fillRect/>
                      </a:stretch>
                    </pic:blipFill>
                    <pic:spPr>
                      <a:xfrm>
                        <a:off x="0" y="0"/>
                        <a:ext cx="6029707" cy="4687062"/>
                      </a:xfrm>
                      <a:prstGeom prst="rect">
                        <a:avLst/>
                      </a:prstGeom>
                    </pic:spPr>
                  </pic:pic>
                </a:graphicData>
              </a:graphic>
            </wp:inline>
          </w:drawing>
        </w:r>
      </w:del>
    </w:p>
    <w:p w14:paraId="31876FED" w14:textId="1BC4E4EC" w:rsidR="006C0619" w:rsidRPr="00CF2303" w:rsidDel="009D2C35" w:rsidRDefault="005F159C">
      <w:pPr>
        <w:pStyle w:val="Heading2"/>
        <w:rPr>
          <w:del w:id="15318" w:author="Alina Frey" w:date="2017-11-08T16:56:00Z"/>
        </w:rPr>
        <w:pPrChange w:id="15319" w:author="Alina Frey" w:date="2017-11-20T10:18:00Z">
          <w:pPr>
            <w:spacing w:after="29" w:line="265" w:lineRule="auto"/>
            <w:ind w:left="-5" w:hanging="10"/>
          </w:pPr>
        </w:pPrChange>
      </w:pPr>
      <w:del w:id="15320" w:author="Alina Frey" w:date="2017-11-08T16:56:00Z">
        <w:r w:rsidRPr="007F739A" w:rsidDel="009D2C35">
          <w:rPr>
            <w:b w:val="0"/>
            <w:rPrChange w:id="15321" w:author="Alina Frey" w:date="2017-11-20T10:06:00Z">
              <w:rPr>
                <w:b/>
                <w:sz w:val="20"/>
              </w:rPr>
            </w:rPrChange>
          </w:rPr>
          <w:delText>Figure 133: Consult Detail</w:delText>
        </w:r>
      </w:del>
    </w:p>
    <w:p w14:paraId="31876FEE" w14:textId="77777777" w:rsidR="006C0619" w:rsidRPr="007F739A" w:rsidRDefault="005F159C">
      <w:pPr>
        <w:pStyle w:val="Heading2"/>
        <w:pPrChange w:id="15322" w:author="Alina Frey" w:date="2017-11-20T10:18:00Z">
          <w:pPr>
            <w:pStyle w:val="Heading2"/>
            <w:ind w:left="-5"/>
          </w:pPr>
        </w:pPrChange>
      </w:pPr>
      <w:bookmarkStart w:id="15323" w:name="_Toc497914107"/>
      <w:bookmarkStart w:id="15324" w:name="_Toc498937677"/>
      <w:bookmarkStart w:id="15325" w:name="_Toc498942525"/>
      <w:bookmarkStart w:id="15326" w:name="_Toc498939192"/>
      <w:bookmarkStart w:id="15327" w:name="_Toc499024460"/>
      <w:r w:rsidRPr="007F739A">
        <w:t>Radiology</w:t>
      </w:r>
      <w:bookmarkEnd w:id="15323"/>
      <w:bookmarkEnd w:id="15324"/>
      <w:bookmarkEnd w:id="15325"/>
      <w:bookmarkEnd w:id="15326"/>
      <w:bookmarkEnd w:id="15327"/>
    </w:p>
    <w:p w14:paraId="7F9C509D" w14:textId="096D1CF0" w:rsidR="00C46B89" w:rsidRPr="00CF2303" w:rsidRDefault="00C46B89">
      <w:pPr>
        <w:rPr>
          <w:ins w:id="15328" w:author="Alina Frey" w:date="2017-11-20T08:54:00Z"/>
        </w:rPr>
        <w:pPrChange w:id="15329" w:author="Alina Frey" w:date="2017-11-20T09:03:00Z">
          <w:pPr>
            <w:pStyle w:val="Alina-NormalText"/>
            <w:numPr>
              <w:numId w:val="182"/>
            </w:numPr>
            <w:spacing w:line="259" w:lineRule="auto"/>
            <w:ind w:left="720" w:hanging="360"/>
          </w:pPr>
        </w:pPrChange>
      </w:pPr>
      <w:ins w:id="15330" w:author="Alina Frey" w:date="2017-11-20T08:54:00Z">
        <w:r w:rsidRPr="007F739A">
          <w:rPr>
            <w:color w:val="auto"/>
            <w:rPrChange w:id="15331" w:author="Alina Frey" w:date="2017-11-20T10:06:00Z">
              <w:rPr/>
            </w:rPrChange>
          </w:rPr>
          <w:t xml:space="preserve">To access the </w:t>
        </w:r>
        <w:r w:rsidRPr="007F739A">
          <w:rPr>
            <w:b/>
            <w:color w:val="auto"/>
            <w:rPrChange w:id="15332" w:author="Alina Frey" w:date="2017-11-20T10:06:00Z">
              <w:rPr/>
            </w:rPrChange>
          </w:rPr>
          <w:t>Radiology Reports</w:t>
        </w:r>
        <w:r w:rsidRPr="007F739A">
          <w:rPr>
            <w:color w:val="auto"/>
            <w:rPrChange w:id="15333" w:author="Alina Frey" w:date="2017-11-20T10:06:00Z">
              <w:rPr/>
            </w:rPrChange>
          </w:rPr>
          <w:t xml:space="preserve"> screen, click on the </w:t>
        </w:r>
        <w:r w:rsidRPr="007F739A">
          <w:rPr>
            <w:b/>
            <w:color w:val="auto"/>
            <w:rPrChange w:id="15334" w:author="Alina Frey" w:date="2017-11-20T10:06:00Z">
              <w:rPr/>
            </w:rPrChange>
          </w:rPr>
          <w:t>Radiology</w:t>
        </w:r>
        <w:r w:rsidRPr="007F739A">
          <w:rPr>
            <w:color w:val="auto"/>
            <w:rPrChange w:id="15335" w:author="Alina Frey" w:date="2017-11-20T10:06:00Z">
              <w:rPr/>
            </w:rPrChange>
          </w:rPr>
          <w:t xml:space="preserve"> tab on the left side pane, under the Patient section.</w:t>
        </w:r>
      </w:ins>
      <w:ins w:id="15336" w:author="Alina Frey" w:date="2017-11-20T08:58:00Z">
        <w:r w:rsidR="00D15C5D" w:rsidRPr="007F739A">
          <w:rPr>
            <w:color w:val="auto"/>
            <w:rPrChange w:id="15337" w:author="Alina Frey" w:date="2017-11-20T10:06:00Z">
              <w:rPr/>
            </w:rPrChange>
          </w:rPr>
          <w:t xml:space="preserve"> </w:t>
        </w:r>
        <w:r w:rsidR="00D15C5D" w:rsidRPr="007F739A">
          <w:rPr>
            <w:rFonts w:eastAsia="Times New Roman" w:cs="Times New Roman"/>
            <w:color w:val="auto"/>
            <w:rPrChange w:id="15338" w:author="Alina Frey" w:date="2017-11-20T10:06:00Z">
              <w:rPr>
                <w:rFonts w:eastAsia="Times New Roman" w:cs="Times New Roman"/>
              </w:rPr>
            </w:rPrChange>
          </w:rPr>
          <w:t>The page displays a list of Radiology Reports for the patient from their CPRS record.</w:t>
        </w:r>
      </w:ins>
    </w:p>
    <w:p w14:paraId="1550F88E" w14:textId="48F13C75" w:rsidR="003C41E9" w:rsidRPr="007F739A" w:rsidRDefault="00625034">
      <w:pPr>
        <w:keepNext/>
        <w:spacing w:after="19" w:line="252" w:lineRule="auto"/>
        <w:ind w:left="-5" w:hanging="10"/>
        <w:rPr>
          <w:ins w:id="15339" w:author="Alina Frey" w:date="2017-11-20T09:07:00Z"/>
          <w:color w:val="auto"/>
          <w:rPrChange w:id="15340" w:author="Alina Frey" w:date="2017-11-20T10:06:00Z">
            <w:rPr>
              <w:ins w:id="15341" w:author="Alina Frey" w:date="2017-11-20T09:07:00Z"/>
            </w:rPr>
          </w:rPrChange>
        </w:rPr>
      </w:pPr>
      <w:ins w:id="15342" w:author="Alina Frey" w:date="2017-11-20T17:12:00Z">
        <w:r>
          <w:rPr>
            <w:noProof/>
          </w:rPr>
          <w:lastRenderedPageBreak/>
          <mc:AlternateContent>
            <mc:Choice Requires="wps">
              <w:drawing>
                <wp:anchor distT="0" distB="0" distL="114300" distR="114300" simplePos="0" relativeHeight="251715584" behindDoc="0" locked="0" layoutInCell="1" allowOverlap="1" wp14:anchorId="64CCF604" wp14:editId="154FB535">
                  <wp:simplePos x="0" y="0"/>
                  <wp:positionH relativeFrom="column">
                    <wp:posOffset>958850</wp:posOffset>
                  </wp:positionH>
                  <wp:positionV relativeFrom="paragraph">
                    <wp:posOffset>3035300</wp:posOffset>
                  </wp:positionV>
                  <wp:extent cx="306070" cy="202565"/>
                  <wp:effectExtent l="38100" t="19050" r="17780" b="45085"/>
                  <wp:wrapNone/>
                  <wp:docPr id="480" name="Straight Arrow Connector 480"/>
                  <wp:cNvGraphicFramePr/>
                  <a:graphic xmlns:a="http://schemas.openxmlformats.org/drawingml/2006/main">
                    <a:graphicData uri="http://schemas.microsoft.com/office/word/2010/wordprocessingShape">
                      <wps:wsp>
                        <wps:cNvCnPr/>
                        <wps:spPr>
                          <a:xfrm flipH="1">
                            <a:off x="0" y="0"/>
                            <a:ext cx="306070" cy="202565"/>
                          </a:xfrm>
                          <a:prstGeom prst="straightConnector1">
                            <a:avLst/>
                          </a:prstGeom>
                          <a:ln w="28575">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40569CF" id="Straight Arrow Connector 480" o:spid="_x0000_s1026" type="#_x0000_t32" style="position:absolute;margin-left:75.5pt;margin-top:239pt;width:24.1pt;height:15.95pt;flip:x;z-index:251715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" strokecolor="red" strokeweight="2.25pt">
                  <v:stroke endarrow="block" joinstyle="miter"/>
                </v:shape>
              </w:pict>
            </mc:Fallback>
          </mc:AlternateContent>
        </w:r>
      </w:ins>
      <w:ins w:id="15343" w:author="Alina Frey" w:date="2017-11-20T08:59:00Z">
        <w:r w:rsidR="00F1537D" w:rsidRPr="007F739A">
          <w:rPr>
            <w:noProof/>
            <w:color w:val="auto"/>
            <w:rPrChange w:id="15344" w:author="Alina Frey" w:date="2017-11-20T10:06:00Z">
              <w:rPr>
                <w:noProof/>
              </w:rPr>
            </w:rPrChange>
          </w:rPr>
          <w:drawing>
            <wp:inline distT="0" distB="0" distL="0" distR="0" wp14:anchorId="61AB14D1" wp14:editId="062CAEBF">
              <wp:extent cx="5943600" cy="3425190"/>
              <wp:effectExtent l="0" t="0" r="0" b="3810"/>
              <wp:docPr id="29777" name="Picture 29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5943600" cy="3425190"/>
                      </a:xfrm>
                      <a:prstGeom prst="rect">
                        <a:avLst/>
                      </a:prstGeom>
                    </pic:spPr>
                  </pic:pic>
                </a:graphicData>
              </a:graphic>
            </wp:inline>
          </w:drawing>
        </w:r>
      </w:ins>
    </w:p>
    <w:p w14:paraId="099CD851" w14:textId="692C2D96" w:rsidR="00713780" w:rsidRPr="00CF2303" w:rsidRDefault="003C41E9">
      <w:pPr>
        <w:pStyle w:val="Caption"/>
        <w:rPr>
          <w:ins w:id="15345" w:author="Alina Frey" w:date="2017-11-20T09:07:00Z"/>
        </w:rPr>
        <w:pPrChange w:id="15346" w:author="Alina Frey" w:date="2017-11-20T09:08:00Z">
          <w:pPr>
            <w:keepNext/>
            <w:spacing w:after="19" w:line="252" w:lineRule="auto"/>
            <w:ind w:left="-5" w:hanging="10"/>
          </w:pPr>
        </w:pPrChange>
      </w:pPr>
      <w:bookmarkStart w:id="15347" w:name="_Toc498937596"/>
      <w:bookmarkStart w:id="15348" w:name="_Toc498942444"/>
      <w:bookmarkStart w:id="15349" w:name="_Toc498939111"/>
      <w:bookmarkStart w:id="15350" w:name="_Toc499024684"/>
      <w:ins w:id="15351" w:author="Alina Frey" w:date="2017-11-20T09:07:00Z">
        <w:r w:rsidRPr="00CF2303">
          <w:t xml:space="preserve">Figure </w:t>
        </w:r>
        <w:r w:rsidRPr="00CF2303">
          <w:fldChar w:fldCharType="begin"/>
        </w:r>
        <w:r w:rsidRPr="00CF2303">
          <w:instrText xml:space="preserve"> SEQ Figure \* ARABIC </w:instrText>
        </w:r>
      </w:ins>
      <w:r w:rsidRPr="00CF2303">
        <w:fldChar w:fldCharType="separate"/>
      </w:r>
      <w:ins w:id="15352" w:author="Alina Frey [2]" w:date="2017-11-21T10:58:00Z">
        <w:r w:rsidR="003B7B8C">
          <w:rPr>
            <w:noProof/>
          </w:rPr>
          <w:t>220</w:t>
        </w:r>
      </w:ins>
      <w:ins w:id="15353" w:author="Alina Frey" w:date="2017-11-20T09:07:00Z">
        <w:r w:rsidRPr="00CF2303">
          <w:fldChar w:fldCharType="end"/>
        </w:r>
        <w:r w:rsidRPr="00CF2303">
          <w:t>: Radiology Reports</w:t>
        </w:r>
        <w:bookmarkEnd w:id="15347"/>
        <w:bookmarkEnd w:id="15348"/>
        <w:bookmarkEnd w:id="15349"/>
        <w:bookmarkEnd w:id="15350"/>
      </w:ins>
    </w:p>
    <w:p w14:paraId="2910B4DC" w14:textId="77777777" w:rsidR="00C46B89" w:rsidRPr="00CF2303" w:rsidRDefault="00C46B89">
      <w:pPr>
        <w:rPr>
          <w:ins w:id="15354" w:author="Alina Frey" w:date="2017-11-20T08:54:00Z"/>
        </w:rPr>
        <w:pPrChange w:id="15355" w:author="Alina Frey" w:date="2017-11-20T09:08:00Z">
          <w:pPr>
            <w:pStyle w:val="Alina-NormalText"/>
            <w:numPr>
              <w:numId w:val="182"/>
            </w:numPr>
            <w:spacing w:before="0" w:after="0" w:line="259" w:lineRule="auto"/>
            <w:ind w:left="720" w:hanging="360"/>
          </w:pPr>
        </w:pPrChange>
      </w:pPr>
      <w:ins w:id="15356" w:author="Alina Frey" w:date="2017-11-20T08:54:00Z">
        <w:r w:rsidRPr="007F739A">
          <w:rPr>
            <w:color w:val="auto"/>
            <w:rPrChange w:id="15357" w:author="Alina Frey" w:date="2017-11-20T10:06:00Z">
              <w:rPr/>
            </w:rPrChange>
          </w:rPr>
          <w:t>The screen shows a table of all the Radiology Reports associated with the selected patient, containing the following info:</w:t>
        </w:r>
      </w:ins>
    </w:p>
    <w:p w14:paraId="00F7370A" w14:textId="77777777" w:rsidR="00C46B89" w:rsidRPr="00CF2303" w:rsidRDefault="00C46B89">
      <w:pPr>
        <w:pStyle w:val="ListParagraph"/>
        <w:numPr>
          <w:ilvl w:val="0"/>
          <w:numId w:val="184"/>
        </w:numPr>
        <w:rPr>
          <w:ins w:id="15358" w:author="Alina Frey" w:date="2017-11-20T08:54:00Z"/>
        </w:rPr>
        <w:pPrChange w:id="15359" w:author="Alina Frey" w:date="2017-11-20T09:03:00Z">
          <w:pPr>
            <w:pStyle w:val="Alina-NormalText"/>
            <w:numPr>
              <w:ilvl w:val="1"/>
              <w:numId w:val="181"/>
            </w:numPr>
            <w:spacing w:before="0" w:after="0" w:line="259" w:lineRule="auto"/>
            <w:ind w:left="1440" w:hanging="360"/>
          </w:pPr>
        </w:pPrChange>
      </w:pPr>
      <w:ins w:id="15360" w:author="Alina Frey" w:date="2017-11-20T08:54:00Z">
        <w:r w:rsidRPr="00CF2303">
          <w:t>Date</w:t>
        </w:r>
        <w:r w:rsidRPr="00CF2303">
          <w:tab/>
        </w:r>
      </w:ins>
    </w:p>
    <w:p w14:paraId="27072951" w14:textId="77777777" w:rsidR="00C46B89" w:rsidRPr="00CF2303" w:rsidRDefault="00C46B89">
      <w:pPr>
        <w:pStyle w:val="ListParagraph"/>
        <w:numPr>
          <w:ilvl w:val="0"/>
          <w:numId w:val="184"/>
        </w:numPr>
        <w:rPr>
          <w:ins w:id="15361" w:author="Alina Frey" w:date="2017-11-20T08:54:00Z"/>
        </w:rPr>
        <w:pPrChange w:id="15362" w:author="Alina Frey" w:date="2017-11-20T09:03:00Z">
          <w:pPr>
            <w:pStyle w:val="Alina-NormalText"/>
            <w:numPr>
              <w:ilvl w:val="1"/>
              <w:numId w:val="181"/>
            </w:numPr>
            <w:spacing w:before="0" w:after="0" w:line="259" w:lineRule="auto"/>
            <w:ind w:left="1440" w:hanging="360"/>
          </w:pPr>
        </w:pPrChange>
      </w:pPr>
      <w:ins w:id="15363" w:author="Alina Frey" w:date="2017-11-20T08:54:00Z">
        <w:r w:rsidRPr="00CF2303">
          <w:t>Procedure</w:t>
        </w:r>
      </w:ins>
    </w:p>
    <w:p w14:paraId="58C8C21F" w14:textId="77777777" w:rsidR="00C46B89" w:rsidRPr="00CF2303" w:rsidRDefault="00C46B89">
      <w:pPr>
        <w:pStyle w:val="ListParagraph"/>
        <w:numPr>
          <w:ilvl w:val="0"/>
          <w:numId w:val="184"/>
        </w:numPr>
        <w:rPr>
          <w:ins w:id="15364" w:author="Alina Frey" w:date="2017-11-20T08:54:00Z"/>
        </w:rPr>
        <w:pPrChange w:id="15365" w:author="Alina Frey" w:date="2017-11-20T09:03:00Z">
          <w:pPr>
            <w:pStyle w:val="Alina-NormalText"/>
            <w:numPr>
              <w:ilvl w:val="1"/>
              <w:numId w:val="181"/>
            </w:numPr>
            <w:spacing w:before="0" w:after="0" w:line="259" w:lineRule="auto"/>
            <w:ind w:left="1440" w:hanging="360"/>
          </w:pPr>
        </w:pPrChange>
      </w:pPr>
      <w:ins w:id="15366" w:author="Alina Frey" w:date="2017-11-20T08:54:00Z">
        <w:r w:rsidRPr="00CF2303">
          <w:t>Report Status</w:t>
        </w:r>
      </w:ins>
    </w:p>
    <w:p w14:paraId="3510315B" w14:textId="49D01E51" w:rsidR="00C46B89" w:rsidRPr="00CF2303" w:rsidRDefault="00C46B89">
      <w:pPr>
        <w:pStyle w:val="ListParagraph"/>
        <w:numPr>
          <w:ilvl w:val="0"/>
          <w:numId w:val="184"/>
        </w:numPr>
        <w:rPr>
          <w:ins w:id="15367" w:author="Alina Frey" w:date="2017-11-20T08:54:00Z"/>
        </w:rPr>
        <w:pPrChange w:id="15368" w:author="Alina Frey" w:date="2017-11-20T09:03:00Z">
          <w:pPr>
            <w:pStyle w:val="Alina-NormalText"/>
            <w:spacing w:before="0" w:after="0"/>
            <w:ind w:left="1440"/>
          </w:pPr>
        </w:pPrChange>
      </w:pPr>
      <w:ins w:id="15369" w:author="Alina Frey" w:date="2017-11-20T08:54:00Z">
        <w:r w:rsidRPr="00CF2303">
          <w:t>CPT Code</w:t>
        </w:r>
      </w:ins>
    </w:p>
    <w:p w14:paraId="49424E18" w14:textId="77777777" w:rsidR="00C46B89" w:rsidRPr="00CF2303" w:rsidRDefault="00C46B89">
      <w:pPr>
        <w:rPr>
          <w:ins w:id="15370" w:author="Alina Frey" w:date="2017-11-20T08:54:00Z"/>
        </w:rPr>
        <w:pPrChange w:id="15371" w:author="Alina Frey" w:date="2017-11-20T09:03:00Z">
          <w:pPr>
            <w:pStyle w:val="Alina-NormalText"/>
            <w:numPr>
              <w:numId w:val="182"/>
            </w:numPr>
            <w:spacing w:before="0" w:after="0" w:line="259" w:lineRule="auto"/>
            <w:ind w:left="720" w:hanging="360"/>
          </w:pPr>
        </w:pPrChange>
      </w:pPr>
      <w:ins w:id="15372" w:author="Alina Frey" w:date="2017-11-20T08:54:00Z">
        <w:r w:rsidRPr="007F739A">
          <w:rPr>
            <w:color w:val="auto"/>
            <w:rPrChange w:id="15373" w:author="Alina Frey" w:date="2017-11-20T10:06:00Z">
              <w:rPr/>
            </w:rPrChange>
          </w:rPr>
          <w:t>The user has the following options, by selecting the correspondent button at the bottom of the screen:</w:t>
        </w:r>
      </w:ins>
    </w:p>
    <w:p w14:paraId="0FBAC6FD" w14:textId="77777777" w:rsidR="00C46B89" w:rsidRPr="00CF2303" w:rsidRDefault="00C46B89">
      <w:pPr>
        <w:pStyle w:val="ListParagraph"/>
        <w:numPr>
          <w:ilvl w:val="0"/>
          <w:numId w:val="185"/>
        </w:numPr>
        <w:rPr>
          <w:ins w:id="15374" w:author="Alina Frey" w:date="2017-11-20T08:54:00Z"/>
        </w:rPr>
        <w:pPrChange w:id="15375" w:author="Alina Frey" w:date="2017-11-20T09:03:00Z">
          <w:pPr>
            <w:pStyle w:val="Alina-NormalText"/>
            <w:numPr>
              <w:numId w:val="183"/>
            </w:numPr>
            <w:spacing w:before="0" w:after="0" w:line="259" w:lineRule="auto"/>
            <w:ind w:left="1440" w:hanging="360"/>
          </w:pPr>
        </w:pPrChange>
      </w:pPr>
      <w:ins w:id="15376" w:author="Alina Frey" w:date="2017-11-20T08:54:00Z">
        <w:r w:rsidRPr="007F739A">
          <w:rPr>
            <w:b/>
            <w:rPrChange w:id="15377" w:author="Alina Frey" w:date="2017-11-20T10:06:00Z">
              <w:rPr/>
            </w:rPrChange>
          </w:rPr>
          <w:t>View Selected</w:t>
        </w:r>
        <w:r w:rsidRPr="00CF2303">
          <w:t xml:space="preserve"> reminder</w:t>
        </w:r>
      </w:ins>
    </w:p>
    <w:p w14:paraId="7777E872" w14:textId="4535B383" w:rsidR="00C46B89" w:rsidRPr="00CF2303" w:rsidRDefault="00C46B89">
      <w:pPr>
        <w:pStyle w:val="ListParagraph"/>
        <w:numPr>
          <w:ilvl w:val="0"/>
          <w:numId w:val="185"/>
        </w:numPr>
        <w:rPr>
          <w:ins w:id="15378" w:author="Alina Frey" w:date="2017-11-20T08:54:00Z"/>
        </w:rPr>
        <w:pPrChange w:id="15379" w:author="Alina Frey" w:date="2017-11-20T09:03:00Z">
          <w:pPr>
            <w:pStyle w:val="Alina-NormalText"/>
            <w:spacing w:before="0" w:after="0"/>
            <w:ind w:left="1440"/>
          </w:pPr>
        </w:pPrChange>
      </w:pPr>
      <w:ins w:id="15380" w:author="Alina Frey" w:date="2017-11-20T08:54:00Z">
        <w:r w:rsidRPr="00CF2303">
          <w:t xml:space="preserve">Navigate back to the </w:t>
        </w:r>
        <w:r w:rsidRPr="007F739A">
          <w:rPr>
            <w:b/>
            <w:rPrChange w:id="15381" w:author="Alina Frey" w:date="2017-11-20T10:06:00Z">
              <w:rPr/>
            </w:rPrChange>
          </w:rPr>
          <w:t>Patient Summary</w:t>
        </w:r>
        <w:r w:rsidRPr="00CF2303">
          <w:t xml:space="preserve"> screen.</w:t>
        </w:r>
      </w:ins>
    </w:p>
    <w:p w14:paraId="4E1D4A22" w14:textId="642E927C" w:rsidR="00C46B89" w:rsidRPr="00CF2303" w:rsidRDefault="00C46B89">
      <w:pPr>
        <w:rPr>
          <w:ins w:id="15382" w:author="Alina Frey" w:date="2017-11-20T08:54:00Z"/>
        </w:rPr>
        <w:pPrChange w:id="15383" w:author="Alina Frey" w:date="2017-11-20T09:03:00Z">
          <w:pPr>
            <w:pStyle w:val="Alina-NormalText"/>
            <w:numPr>
              <w:numId w:val="182"/>
            </w:numPr>
            <w:spacing w:line="259" w:lineRule="auto"/>
            <w:ind w:left="720" w:hanging="360"/>
          </w:pPr>
        </w:pPrChange>
      </w:pPr>
      <w:ins w:id="15384" w:author="Alina Frey" w:date="2017-11-20T08:54:00Z">
        <w:r w:rsidRPr="007F739A">
          <w:rPr>
            <w:color w:val="auto"/>
            <w:rPrChange w:id="15385" w:author="Alina Frey" w:date="2017-11-20T10:06:00Z">
              <w:rPr/>
            </w:rPrChange>
          </w:rPr>
          <w:t xml:space="preserve">To view a Radiology Report’s details, </w:t>
        </w:r>
      </w:ins>
      <w:ins w:id="15386" w:author="Alina Frey" w:date="2017-11-20T09:02:00Z">
        <w:r w:rsidR="00E34A66" w:rsidRPr="007F739A">
          <w:rPr>
            <w:color w:val="auto"/>
            <w:rPrChange w:id="15387" w:author="Alina Frey" w:date="2017-11-20T10:06:00Z">
              <w:rPr/>
            </w:rPrChange>
          </w:rPr>
          <w:t>highlight</w:t>
        </w:r>
      </w:ins>
      <w:ins w:id="15388" w:author="Alina Frey" w:date="2017-11-20T08:54:00Z">
        <w:r w:rsidRPr="007F739A">
          <w:rPr>
            <w:color w:val="auto"/>
            <w:rPrChange w:id="15389" w:author="Alina Frey" w:date="2017-11-20T10:06:00Z">
              <w:rPr/>
            </w:rPrChange>
          </w:rPr>
          <w:t xml:space="preserve"> the corresponding row in the Radiology Reports table and click </w:t>
        </w:r>
        <w:r w:rsidRPr="007F739A">
          <w:rPr>
            <w:b/>
            <w:color w:val="auto"/>
            <w:rPrChange w:id="15390" w:author="Alina Frey" w:date="2017-11-20T10:06:00Z">
              <w:rPr/>
            </w:rPrChange>
          </w:rPr>
          <w:t>View Selected</w:t>
        </w:r>
        <w:r w:rsidRPr="007F739A">
          <w:rPr>
            <w:color w:val="auto"/>
            <w:rPrChange w:id="15391" w:author="Alina Frey" w:date="2017-11-20T10:06:00Z">
              <w:rPr/>
            </w:rPrChange>
          </w:rPr>
          <w:t>.</w:t>
        </w:r>
      </w:ins>
    </w:p>
    <w:p w14:paraId="6955E075" w14:textId="77777777" w:rsidR="00E35351" w:rsidRPr="00CF2303" w:rsidRDefault="00526222">
      <w:pPr>
        <w:keepNext/>
        <w:spacing w:after="19" w:line="252" w:lineRule="auto"/>
        <w:ind w:left="-5" w:hanging="10"/>
        <w:rPr>
          <w:ins w:id="15392" w:author="Alina Frey" w:date="2017-11-20T09:05:00Z"/>
          <w:rFonts w:cstheme="minorHAnsi"/>
          <w:szCs w:val="24"/>
        </w:rPr>
        <w:pPrChange w:id="15393" w:author="Alina Frey" w:date="2017-11-20T09:08:00Z">
          <w:pPr>
            <w:pStyle w:val="Caption"/>
          </w:pPr>
        </w:pPrChange>
      </w:pPr>
      <w:ins w:id="15394" w:author="Alina Frey" w:date="2017-11-20T09:00:00Z">
        <w:r w:rsidRPr="007F739A">
          <w:rPr>
            <w:noProof/>
            <w:color w:val="auto"/>
            <w:rPrChange w:id="15395" w:author="Alina Frey" w:date="2017-11-20T10:06:00Z">
              <w:rPr>
                <w:b w:val="0"/>
                <w:iCs w:val="0"/>
                <w:noProof/>
              </w:rPr>
            </w:rPrChange>
          </w:rPr>
          <w:lastRenderedPageBreak/>
          <w:drawing>
            <wp:inline distT="0" distB="0" distL="0" distR="0" wp14:anchorId="37F451E7" wp14:editId="21A7A701">
              <wp:extent cx="3194050" cy="2288176"/>
              <wp:effectExtent l="0" t="0" r="6350" b="0"/>
              <wp:docPr id="29778" name="Picture 29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3232767" cy="2315912"/>
                      </a:xfrm>
                      <a:prstGeom prst="rect">
                        <a:avLst/>
                      </a:prstGeom>
                    </pic:spPr>
                  </pic:pic>
                </a:graphicData>
              </a:graphic>
            </wp:inline>
          </w:drawing>
        </w:r>
      </w:ins>
    </w:p>
    <w:p w14:paraId="623CB968" w14:textId="739E5B23" w:rsidR="00526222" w:rsidRPr="00CF2303" w:rsidRDefault="00526222">
      <w:pPr>
        <w:pStyle w:val="Caption"/>
        <w:rPr>
          <w:ins w:id="15396" w:author="Alina Frey" w:date="2017-11-20T08:54:00Z"/>
          <w:rFonts w:cstheme="minorHAnsi"/>
          <w:szCs w:val="24"/>
        </w:rPr>
        <w:pPrChange w:id="15397" w:author="Alina Frey" w:date="2017-11-20T09:05:00Z">
          <w:pPr>
            <w:pStyle w:val="Alina-NormalText"/>
            <w:ind w:left="720"/>
          </w:pPr>
        </w:pPrChange>
      </w:pPr>
      <w:bookmarkStart w:id="15398" w:name="_Toc498937597"/>
      <w:bookmarkStart w:id="15399" w:name="_Toc498942445"/>
      <w:bookmarkStart w:id="15400" w:name="_Toc498939112"/>
      <w:bookmarkStart w:id="15401" w:name="_Toc499024685"/>
      <w:ins w:id="15402" w:author="Alina Frey" w:date="2017-11-20T09:00:00Z">
        <w:r w:rsidRPr="00CF2303">
          <w:t xml:space="preserve">Figure </w:t>
        </w:r>
        <w:r w:rsidRPr="00CF2303">
          <w:fldChar w:fldCharType="begin"/>
        </w:r>
        <w:r w:rsidRPr="00CF2303">
          <w:instrText xml:space="preserve"> SEQ Figure \* ARABIC </w:instrText>
        </w:r>
        <w:r w:rsidRPr="00CF2303">
          <w:fldChar w:fldCharType="separate"/>
        </w:r>
      </w:ins>
      <w:ins w:id="15403" w:author="Alina Frey [2]" w:date="2017-11-21T10:58:00Z">
        <w:r w:rsidR="003B7B8C">
          <w:rPr>
            <w:noProof/>
          </w:rPr>
          <w:t>221</w:t>
        </w:r>
      </w:ins>
      <w:ins w:id="15404" w:author="Alina Frey" w:date="2017-11-20T09:00:00Z">
        <w:r w:rsidRPr="00CF2303">
          <w:fldChar w:fldCharType="end"/>
        </w:r>
        <w:r w:rsidRPr="00CF2303">
          <w:t>: Radiology Report Detail</w:t>
        </w:r>
      </w:ins>
      <w:bookmarkEnd w:id="15398"/>
      <w:bookmarkEnd w:id="15399"/>
      <w:bookmarkEnd w:id="15400"/>
      <w:bookmarkEnd w:id="15401"/>
    </w:p>
    <w:p w14:paraId="31876FEF" w14:textId="4EC5AD21" w:rsidR="006C0619" w:rsidRPr="007F739A" w:rsidDel="00E34A66" w:rsidRDefault="00C46B89">
      <w:pPr>
        <w:rPr>
          <w:del w:id="15405" w:author="Alina Frey" w:date="2017-11-20T09:02:00Z"/>
          <w:color w:val="auto"/>
          <w:rPrChange w:id="15406" w:author="Alina Frey" w:date="2017-11-20T10:06:00Z">
            <w:rPr>
              <w:del w:id="15407" w:author="Alina Frey" w:date="2017-11-20T09:02:00Z"/>
            </w:rPr>
          </w:rPrChange>
        </w:rPr>
        <w:pPrChange w:id="15408" w:author="Alina Frey" w:date="2017-11-20T09:08:00Z">
          <w:pPr>
            <w:spacing w:after="19" w:line="252" w:lineRule="auto"/>
            <w:ind w:left="-5" w:hanging="10"/>
          </w:pPr>
        </w:pPrChange>
      </w:pPr>
      <w:ins w:id="15409" w:author="Alina Frey" w:date="2017-11-20T08:54:00Z">
        <w:r w:rsidRPr="007F739A">
          <w:rPr>
            <w:color w:val="auto"/>
            <w:rPrChange w:id="15410" w:author="Alina Frey" w:date="2017-11-20T10:06:00Z">
              <w:rPr/>
            </w:rPrChange>
          </w:rPr>
          <w:t xml:space="preserve">The Radiology Report Details should now open in a separate window.  To close the window, select </w:t>
        </w:r>
        <w:r w:rsidRPr="007F739A">
          <w:rPr>
            <w:b/>
            <w:color w:val="auto"/>
            <w:rPrChange w:id="15411" w:author="Alina Frey" w:date="2017-11-20T10:06:00Z">
              <w:rPr/>
            </w:rPrChange>
          </w:rPr>
          <w:t>Close</w:t>
        </w:r>
        <w:r w:rsidRPr="007F739A">
          <w:rPr>
            <w:color w:val="auto"/>
            <w:rPrChange w:id="15412" w:author="Alina Frey" w:date="2017-11-20T10:06:00Z">
              <w:rPr/>
            </w:rPrChange>
          </w:rPr>
          <w:t xml:space="preserve"> or click the X in the top right.</w:t>
        </w:r>
      </w:ins>
      <w:del w:id="15413" w:author="Alina Frey" w:date="2017-11-20T08:58:00Z">
        <w:r w:rsidR="005F159C" w:rsidRPr="007F739A" w:rsidDel="00D15C5D">
          <w:rPr>
            <w:rFonts w:eastAsia="Times New Roman" w:cs="Times New Roman"/>
            <w:color w:val="auto"/>
            <w:rPrChange w:id="15414" w:author="Alina Frey" w:date="2017-11-20T10:06:00Z">
              <w:rPr/>
            </w:rPrChange>
          </w:rPr>
          <w:delText xml:space="preserve">The page display a list of Radiology Reports for the patient from their CPRS record. </w:delText>
        </w:r>
      </w:del>
      <w:del w:id="15415" w:author="Alina Frey" w:date="2017-11-20T09:02:00Z">
        <w:r w:rsidR="005F159C" w:rsidRPr="007F739A" w:rsidDel="00E34A66">
          <w:rPr>
            <w:rFonts w:eastAsia="Times New Roman" w:cs="Times New Roman"/>
            <w:color w:val="auto"/>
            <w:rPrChange w:id="15416" w:author="Alina Frey" w:date="2017-11-20T10:06:00Z">
              <w:rPr/>
            </w:rPrChange>
          </w:rPr>
          <w:delText xml:space="preserve">Clicking </w:delText>
        </w:r>
        <w:r w:rsidR="005F159C" w:rsidRPr="007F739A" w:rsidDel="00E34A66">
          <w:rPr>
            <w:rFonts w:eastAsia="Times New Roman" w:cs="Times New Roman"/>
            <w:b/>
            <w:color w:val="auto"/>
            <w:rPrChange w:id="15417" w:author="Alina Frey" w:date="2017-11-20T10:06:00Z">
              <w:rPr>
                <w:b/>
              </w:rPr>
            </w:rPrChange>
          </w:rPr>
          <w:delText>Patient Summary</w:delText>
        </w:r>
        <w:r w:rsidR="005F159C" w:rsidRPr="007F739A" w:rsidDel="00E34A66">
          <w:rPr>
            <w:rFonts w:eastAsia="Times New Roman" w:cs="Times New Roman"/>
            <w:color w:val="auto"/>
            <w:rPrChange w:id="15418" w:author="Alina Frey" w:date="2017-11-20T10:06:00Z">
              <w:rPr/>
            </w:rPrChange>
          </w:rPr>
          <w:delText xml:space="preserve"> returns the user to the Summary page. </w:delText>
        </w:r>
      </w:del>
    </w:p>
    <w:p w14:paraId="31876FF0" w14:textId="642190C5" w:rsidR="006C0619" w:rsidRPr="007F739A" w:rsidDel="00F1537D" w:rsidRDefault="005F159C">
      <w:pPr>
        <w:rPr>
          <w:del w:id="15419" w:author="Alina Frey" w:date="2017-11-20T08:59:00Z"/>
          <w:color w:val="auto"/>
          <w:rPrChange w:id="15420" w:author="Alina Frey" w:date="2017-11-20T10:06:00Z">
            <w:rPr>
              <w:del w:id="15421" w:author="Alina Frey" w:date="2017-11-20T08:59:00Z"/>
            </w:rPr>
          </w:rPrChange>
        </w:rPr>
        <w:pPrChange w:id="15422" w:author="Alina Frey" w:date="2017-11-20T09:08:00Z">
          <w:pPr>
            <w:spacing w:after="82"/>
            <w:ind w:right="-270"/>
          </w:pPr>
        </w:pPrChange>
      </w:pPr>
      <w:del w:id="15423" w:author="Alina Frey" w:date="2017-11-20T09:02:00Z">
        <w:r w:rsidRPr="007F739A" w:rsidDel="00E34A66">
          <w:rPr>
            <w:noProof/>
            <w:color w:val="auto"/>
            <w:rPrChange w:id="15424" w:author="Alina Frey" w:date="2017-11-20T10:06:00Z">
              <w:rPr>
                <w:noProof/>
              </w:rPr>
            </w:rPrChange>
          </w:rPr>
          <w:drawing>
            <wp:inline distT="0" distB="0" distL="0" distR="0" wp14:anchorId="31877178" wp14:editId="31877179">
              <wp:extent cx="6115050" cy="2933700"/>
              <wp:effectExtent l="0" t="0" r="0" b="0"/>
              <wp:docPr id="2151" name="Picture 2151"/>
              <wp:cNvGraphicFramePr/>
              <a:graphic xmlns:a="http://schemas.openxmlformats.org/drawingml/2006/main">
                <a:graphicData uri="http://schemas.openxmlformats.org/drawingml/2006/picture">
                  <pic:pic xmlns:pic="http://schemas.openxmlformats.org/drawingml/2006/picture">
                    <pic:nvPicPr>
                      <pic:cNvPr id="2151" name="Picture 2151"/>
                      <pic:cNvPicPr/>
                    </pic:nvPicPr>
                    <pic:blipFill>
                      <a:blip r:embed="rId380"/>
                      <a:stretch>
                        <a:fillRect/>
                      </a:stretch>
                    </pic:blipFill>
                    <pic:spPr>
                      <a:xfrm>
                        <a:off x="0" y="0"/>
                        <a:ext cx="6115050" cy="2933700"/>
                      </a:xfrm>
                      <a:prstGeom prst="rect">
                        <a:avLst/>
                      </a:prstGeom>
                    </pic:spPr>
                  </pic:pic>
                </a:graphicData>
              </a:graphic>
            </wp:inline>
          </w:drawing>
        </w:r>
      </w:del>
    </w:p>
    <w:p w14:paraId="31876FF1" w14:textId="5439FF3B" w:rsidR="006C0619" w:rsidRPr="007F739A" w:rsidDel="00F44643" w:rsidRDefault="005F159C">
      <w:pPr>
        <w:rPr>
          <w:del w:id="15425" w:author="Alina Frey" w:date="2017-11-08T16:56:00Z"/>
          <w:color w:val="auto"/>
          <w:rPrChange w:id="15426" w:author="Alina Frey" w:date="2017-11-20T10:06:00Z">
            <w:rPr>
              <w:del w:id="15427" w:author="Alina Frey" w:date="2017-11-08T16:56:00Z"/>
            </w:rPr>
          </w:rPrChange>
        </w:rPr>
        <w:pPrChange w:id="15428" w:author="Alina Frey" w:date="2017-11-20T09:08:00Z">
          <w:pPr>
            <w:spacing w:after="259" w:line="265" w:lineRule="auto"/>
            <w:ind w:left="-5" w:hanging="10"/>
          </w:pPr>
        </w:pPrChange>
      </w:pPr>
      <w:del w:id="15429" w:author="Alina Frey" w:date="2017-11-08T16:56:00Z">
        <w:r w:rsidRPr="007F739A" w:rsidDel="00F44643">
          <w:rPr>
            <w:b/>
            <w:color w:val="auto"/>
            <w:sz w:val="20"/>
            <w:rPrChange w:id="15430" w:author="Alina Frey" w:date="2017-11-20T10:06:00Z">
              <w:rPr>
                <w:b/>
                <w:sz w:val="20"/>
              </w:rPr>
            </w:rPrChange>
          </w:rPr>
          <w:delText>Figure 134: Radiology Reports</w:delText>
        </w:r>
      </w:del>
    </w:p>
    <w:p w14:paraId="31876FF2" w14:textId="5AD8C79A" w:rsidR="006C0619" w:rsidRPr="007F739A" w:rsidDel="00E34A66" w:rsidRDefault="005F159C">
      <w:pPr>
        <w:rPr>
          <w:del w:id="15431" w:author="Alina Frey" w:date="2017-11-20T09:03:00Z"/>
          <w:color w:val="auto"/>
          <w:rPrChange w:id="15432" w:author="Alina Frey" w:date="2017-11-20T10:06:00Z">
            <w:rPr>
              <w:del w:id="15433" w:author="Alina Frey" w:date="2017-11-20T09:03:00Z"/>
            </w:rPr>
          </w:rPrChange>
        </w:rPr>
        <w:pPrChange w:id="15434" w:author="Alina Frey" w:date="2017-11-20T09:08:00Z">
          <w:pPr>
            <w:spacing w:after="19" w:line="252" w:lineRule="auto"/>
            <w:ind w:left="-5" w:hanging="10"/>
          </w:pPr>
        </w:pPrChange>
      </w:pPr>
      <w:del w:id="15435" w:author="Alina Frey" w:date="2017-11-20T09:03:00Z">
        <w:r w:rsidRPr="007F739A" w:rsidDel="00E34A66">
          <w:rPr>
            <w:color w:val="auto"/>
            <w:rPrChange w:id="15436" w:author="Alina Frey" w:date="2017-11-20T10:06:00Z">
              <w:rPr/>
            </w:rPrChange>
          </w:rPr>
          <w:delText xml:space="preserve">Highlight the report and click </w:delText>
        </w:r>
        <w:r w:rsidRPr="007F739A" w:rsidDel="00E34A66">
          <w:rPr>
            <w:b/>
            <w:color w:val="auto"/>
            <w:rPrChange w:id="15437" w:author="Alina Frey" w:date="2017-11-20T10:06:00Z">
              <w:rPr>
                <w:b/>
              </w:rPr>
            </w:rPrChange>
          </w:rPr>
          <w:delText>View Selected</w:delText>
        </w:r>
        <w:r w:rsidRPr="007F739A" w:rsidDel="00E34A66">
          <w:rPr>
            <w:color w:val="auto"/>
            <w:rPrChange w:id="15438" w:author="Alina Frey" w:date="2017-11-20T10:06:00Z">
              <w:rPr/>
            </w:rPrChange>
          </w:rPr>
          <w:delText xml:space="preserve">. The Radiology Report Detail window displays. Click </w:delText>
        </w:r>
        <w:r w:rsidRPr="007F739A" w:rsidDel="00E34A66">
          <w:rPr>
            <w:b/>
            <w:color w:val="auto"/>
            <w:rPrChange w:id="15439" w:author="Alina Frey" w:date="2017-11-20T10:06:00Z">
              <w:rPr>
                <w:b/>
              </w:rPr>
            </w:rPrChange>
          </w:rPr>
          <w:delText>Close</w:delText>
        </w:r>
        <w:r w:rsidRPr="007F739A" w:rsidDel="00E34A66">
          <w:rPr>
            <w:color w:val="auto"/>
            <w:rPrChange w:id="15440" w:author="Alina Frey" w:date="2017-11-20T10:06:00Z">
              <w:rPr/>
            </w:rPrChange>
          </w:rPr>
          <w:delText xml:space="preserve"> to exit.</w:delText>
        </w:r>
      </w:del>
    </w:p>
    <w:p w14:paraId="38B8CC4E" w14:textId="554AC9CC" w:rsidR="00767C15" w:rsidRPr="007F739A" w:rsidRDefault="005F159C">
      <w:pPr>
        <w:rPr>
          <w:ins w:id="15441" w:author="Alina Frey" w:date="2017-11-08T16:57:00Z"/>
          <w:color w:val="auto"/>
          <w:rPrChange w:id="15442" w:author="Alina Frey" w:date="2017-11-20T10:06:00Z">
            <w:rPr>
              <w:ins w:id="15443" w:author="Alina Frey" w:date="2017-11-08T16:57:00Z"/>
            </w:rPr>
          </w:rPrChange>
        </w:rPr>
        <w:pPrChange w:id="15444" w:author="Alina Frey" w:date="2017-11-20T09:08:00Z">
          <w:pPr>
            <w:spacing w:after="45"/>
          </w:pPr>
        </w:pPrChange>
      </w:pPr>
      <w:del w:id="15445" w:author="Alina Frey" w:date="2017-11-20T09:03:00Z">
        <w:r w:rsidRPr="007F739A" w:rsidDel="00E34A66">
          <w:rPr>
            <w:noProof/>
            <w:color w:val="auto"/>
            <w:rPrChange w:id="15446" w:author="Alina Frey" w:date="2017-11-20T10:06:00Z">
              <w:rPr>
                <w:noProof/>
              </w:rPr>
            </w:rPrChange>
          </w:rPr>
          <w:drawing>
            <wp:inline distT="0" distB="0" distL="0" distR="0" wp14:anchorId="3187717A" wp14:editId="312C8268">
              <wp:extent cx="5600700" cy="3467100"/>
              <wp:effectExtent l="0" t="0" r="0" b="0"/>
              <wp:docPr id="2154" name="Picture 2154"/>
              <wp:cNvGraphicFramePr/>
              <a:graphic xmlns:a="http://schemas.openxmlformats.org/drawingml/2006/main">
                <a:graphicData uri="http://schemas.openxmlformats.org/drawingml/2006/picture">
                  <pic:pic xmlns:pic="http://schemas.openxmlformats.org/drawingml/2006/picture">
                    <pic:nvPicPr>
                      <pic:cNvPr id="2154" name="Picture 2154"/>
                      <pic:cNvPicPr/>
                    </pic:nvPicPr>
                    <pic:blipFill>
                      <a:blip r:embed="rId381"/>
                      <a:stretch>
                        <a:fillRect/>
                      </a:stretch>
                    </pic:blipFill>
                    <pic:spPr>
                      <a:xfrm>
                        <a:off x="0" y="0"/>
                        <a:ext cx="5600700" cy="3467100"/>
                      </a:xfrm>
                      <a:prstGeom prst="rect">
                        <a:avLst/>
                      </a:prstGeom>
                    </pic:spPr>
                  </pic:pic>
                </a:graphicData>
              </a:graphic>
            </wp:inline>
          </w:drawing>
        </w:r>
      </w:del>
    </w:p>
    <w:p w14:paraId="31876FF3" w14:textId="575F65E3" w:rsidR="006C0619" w:rsidRPr="00CF2303" w:rsidDel="00E34A66" w:rsidRDefault="006C0619">
      <w:pPr>
        <w:pStyle w:val="Caption"/>
        <w:ind w:left="-19"/>
        <w:rPr>
          <w:del w:id="15447" w:author="Alina Frey" w:date="2017-11-20T09:03:00Z"/>
        </w:rPr>
        <w:pPrChange w:id="15448" w:author="Alina Frey" w:date="2017-11-20T09:03:00Z">
          <w:pPr>
            <w:spacing w:after="45"/>
          </w:pPr>
        </w:pPrChange>
      </w:pPr>
    </w:p>
    <w:p w14:paraId="31876FF4" w14:textId="7410CCE6" w:rsidR="006C0619" w:rsidRPr="007F739A" w:rsidDel="00767C15" w:rsidRDefault="005F159C">
      <w:pPr>
        <w:spacing w:after="29" w:line="265" w:lineRule="auto"/>
        <w:ind w:left="-19"/>
        <w:rPr>
          <w:del w:id="15449" w:author="Alina Frey" w:date="2017-11-08T16:57:00Z"/>
          <w:color w:val="auto"/>
          <w:rPrChange w:id="15450" w:author="Alina Frey" w:date="2017-11-20T10:06:00Z">
            <w:rPr>
              <w:del w:id="15451" w:author="Alina Frey" w:date="2017-11-08T16:57:00Z"/>
            </w:rPr>
          </w:rPrChange>
        </w:rPr>
        <w:pPrChange w:id="15452" w:author="Alina Frey" w:date="2017-11-20T09:03:00Z">
          <w:pPr>
            <w:spacing w:after="29" w:line="265" w:lineRule="auto"/>
            <w:ind w:left="-5" w:hanging="10"/>
          </w:pPr>
        </w:pPrChange>
      </w:pPr>
      <w:del w:id="15453" w:author="Alina Frey" w:date="2017-11-08T16:57:00Z">
        <w:r w:rsidRPr="007F739A" w:rsidDel="00767C15">
          <w:rPr>
            <w:rFonts w:eastAsia="Times New Roman" w:cs="Times New Roman"/>
            <w:b/>
            <w:color w:val="auto"/>
            <w:sz w:val="20"/>
            <w:rPrChange w:id="15454" w:author="Alina Frey" w:date="2017-11-20T10:06:00Z">
              <w:rPr>
                <w:rFonts w:eastAsia="Times New Roman" w:cs="Times New Roman"/>
                <w:b/>
                <w:sz w:val="20"/>
              </w:rPr>
            </w:rPrChange>
          </w:rPr>
          <w:delText>Figure 135: Radiology Report Detail</w:delText>
        </w:r>
      </w:del>
    </w:p>
    <w:p w14:paraId="31876FF5" w14:textId="77777777" w:rsidR="006C0619" w:rsidRPr="007F739A" w:rsidRDefault="005F159C">
      <w:pPr>
        <w:pStyle w:val="Heading2"/>
        <w:pPrChange w:id="15455" w:author="Alina Frey" w:date="2017-11-20T10:18:00Z">
          <w:pPr>
            <w:pStyle w:val="Heading2"/>
            <w:ind w:left="-5"/>
          </w:pPr>
        </w:pPrChange>
      </w:pPr>
      <w:bookmarkStart w:id="15456" w:name="_Toc497914108"/>
      <w:bookmarkStart w:id="15457" w:name="_Toc498937678"/>
      <w:bookmarkStart w:id="15458" w:name="_Toc498942526"/>
      <w:bookmarkStart w:id="15459" w:name="_Toc498939193"/>
      <w:bookmarkStart w:id="15460" w:name="_Toc499024461"/>
      <w:r w:rsidRPr="007F739A">
        <w:t>Stop Tracking</w:t>
      </w:r>
      <w:bookmarkEnd w:id="15456"/>
      <w:bookmarkEnd w:id="15457"/>
      <w:bookmarkEnd w:id="15458"/>
      <w:bookmarkEnd w:id="15459"/>
      <w:bookmarkEnd w:id="15460"/>
    </w:p>
    <w:p w14:paraId="2AFD4936" w14:textId="77777777" w:rsidR="00D1154D" w:rsidRPr="00CF2303" w:rsidRDefault="00D1154D">
      <w:pPr>
        <w:rPr>
          <w:ins w:id="15461" w:author="Alina Frey" w:date="2017-11-20T09:08:00Z"/>
        </w:rPr>
        <w:pPrChange w:id="15462" w:author="Alina Frey" w:date="2017-11-20T09:14:00Z">
          <w:pPr>
            <w:pStyle w:val="Alina-NormalText"/>
            <w:numPr>
              <w:numId w:val="186"/>
            </w:numPr>
            <w:spacing w:line="259" w:lineRule="auto"/>
            <w:ind w:left="720" w:hanging="360"/>
          </w:pPr>
        </w:pPrChange>
      </w:pPr>
      <w:ins w:id="15463" w:author="Alina Frey" w:date="2017-11-20T09:08:00Z">
        <w:r w:rsidRPr="007F739A">
          <w:rPr>
            <w:color w:val="auto"/>
            <w:rPrChange w:id="15464" w:author="Alina Frey" w:date="2017-11-20T10:06:00Z">
              <w:rPr/>
            </w:rPrChange>
          </w:rPr>
          <w:t xml:space="preserve">To stop tracking the patient, click on the </w:t>
        </w:r>
        <w:r w:rsidRPr="007F739A">
          <w:rPr>
            <w:b/>
            <w:color w:val="auto"/>
            <w:rPrChange w:id="15465" w:author="Alina Frey" w:date="2017-11-20T10:06:00Z">
              <w:rPr/>
            </w:rPrChange>
          </w:rPr>
          <w:t>Stop Tracking</w:t>
        </w:r>
        <w:r w:rsidRPr="007F739A">
          <w:rPr>
            <w:color w:val="auto"/>
            <w:rPrChange w:id="15466" w:author="Alina Frey" w:date="2017-11-20T10:06:00Z">
              <w:rPr/>
            </w:rPrChange>
          </w:rPr>
          <w:t xml:space="preserve"> tab on the left side pane, under the Patient section.</w:t>
        </w:r>
      </w:ins>
    </w:p>
    <w:p w14:paraId="0619228E" w14:textId="56B4E98D" w:rsidR="00F1415A" w:rsidRPr="00CF2303" w:rsidRDefault="00625034">
      <w:pPr>
        <w:keepNext/>
        <w:spacing w:after="19" w:line="252" w:lineRule="auto"/>
        <w:ind w:left="-5" w:hanging="10"/>
        <w:rPr>
          <w:ins w:id="15467" w:author="Alina Frey" w:date="2017-11-20T09:14:00Z"/>
        </w:rPr>
        <w:pPrChange w:id="15468" w:author="Alina Frey" w:date="2017-11-20T09:14:00Z">
          <w:pPr>
            <w:pStyle w:val="Alina-NormalText"/>
          </w:pPr>
        </w:pPrChange>
      </w:pPr>
      <w:ins w:id="15469" w:author="Alina Frey" w:date="2017-11-20T17:12:00Z">
        <w:r>
          <w:rPr>
            <w:noProof/>
          </w:rPr>
          <w:lastRenderedPageBreak/>
          <mc:AlternateContent>
            <mc:Choice Requires="wps">
              <w:drawing>
                <wp:anchor distT="0" distB="0" distL="114300" distR="114300" simplePos="0" relativeHeight="251717632" behindDoc="0" locked="0" layoutInCell="1" allowOverlap="1" wp14:anchorId="21DA138D" wp14:editId="5518396A">
                  <wp:simplePos x="0" y="0"/>
                  <wp:positionH relativeFrom="column">
                    <wp:posOffset>1225550</wp:posOffset>
                  </wp:positionH>
                  <wp:positionV relativeFrom="paragraph">
                    <wp:posOffset>5092700</wp:posOffset>
                  </wp:positionV>
                  <wp:extent cx="306070" cy="202565"/>
                  <wp:effectExtent l="38100" t="19050" r="17780" b="45085"/>
                  <wp:wrapNone/>
                  <wp:docPr id="481" name="Straight Arrow Connector 481"/>
                  <wp:cNvGraphicFramePr/>
                  <a:graphic xmlns:a="http://schemas.openxmlformats.org/drawingml/2006/main">
                    <a:graphicData uri="http://schemas.microsoft.com/office/word/2010/wordprocessingShape">
                      <wps:wsp>
                        <wps:cNvCnPr/>
                        <wps:spPr>
                          <a:xfrm flipH="1">
                            <a:off x="0" y="0"/>
                            <a:ext cx="306070" cy="202565"/>
                          </a:xfrm>
                          <a:prstGeom prst="straightConnector1">
                            <a:avLst/>
                          </a:prstGeom>
                          <a:ln w="28575">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E60D16F" id="Straight Arrow Connector 481" o:spid="_x0000_s1026" type="#_x0000_t32" style="position:absolute;margin-left:96.5pt;margin-top:401pt;width:24.1pt;height:15.95pt;flip:x;z-index:2517176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" strokecolor="red" strokeweight="2.25pt">
                  <v:stroke endarrow="block" joinstyle="miter"/>
                </v:shape>
              </w:pict>
            </mc:Fallback>
          </mc:AlternateContent>
        </w:r>
      </w:ins>
      <w:ins w:id="15470" w:author="Alina Frey" w:date="2017-11-20T09:12:00Z">
        <w:r w:rsidR="00CF4906" w:rsidRPr="007F739A">
          <w:rPr>
            <w:noProof/>
            <w:color w:val="auto"/>
            <w:rPrChange w:id="15471" w:author="Alina Frey" w:date="2017-11-20T10:06:00Z">
              <w:rPr>
                <w:noProof/>
              </w:rPr>
            </w:rPrChange>
          </w:rPr>
          <w:drawing>
            <wp:inline distT="0" distB="0" distL="0" distR="0" wp14:anchorId="00F099C5" wp14:editId="4559609B">
              <wp:extent cx="4079553" cy="5410200"/>
              <wp:effectExtent l="0" t="0" r="0" b="0"/>
              <wp:docPr id="29781" name="Picture 29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4093457" cy="5428639"/>
                      </a:xfrm>
                      <a:prstGeom prst="rect">
                        <a:avLst/>
                      </a:prstGeom>
                    </pic:spPr>
                  </pic:pic>
                </a:graphicData>
              </a:graphic>
            </wp:inline>
          </w:drawing>
        </w:r>
      </w:ins>
    </w:p>
    <w:p w14:paraId="51EE6BF7" w14:textId="75A66891" w:rsidR="00D1154D" w:rsidRPr="00CF2303" w:rsidRDefault="00F1415A">
      <w:pPr>
        <w:pStyle w:val="Caption"/>
        <w:rPr>
          <w:ins w:id="15472" w:author="Alina Frey" w:date="2017-11-20T09:08:00Z"/>
          <w:rFonts w:cstheme="minorHAnsi"/>
          <w:szCs w:val="24"/>
        </w:rPr>
        <w:pPrChange w:id="15473" w:author="Alina Frey" w:date="2017-11-20T09:14:00Z">
          <w:pPr>
            <w:pStyle w:val="Alina-NormalText"/>
            <w:ind w:left="720"/>
          </w:pPr>
        </w:pPrChange>
      </w:pPr>
      <w:bookmarkStart w:id="15474" w:name="_Toc498937598"/>
      <w:bookmarkStart w:id="15475" w:name="_Toc498942446"/>
      <w:bookmarkStart w:id="15476" w:name="_Toc498939113"/>
      <w:bookmarkStart w:id="15477" w:name="_Toc499024686"/>
      <w:ins w:id="15478" w:author="Alina Frey" w:date="2017-11-20T09:14:00Z">
        <w:r w:rsidRPr="00CF2303">
          <w:t xml:space="preserve">Figure </w:t>
        </w:r>
        <w:r w:rsidRPr="00CF2303">
          <w:fldChar w:fldCharType="begin"/>
        </w:r>
        <w:r w:rsidRPr="00CF2303">
          <w:instrText xml:space="preserve"> SEQ Figure \* ARABIC </w:instrText>
        </w:r>
      </w:ins>
      <w:r w:rsidRPr="00CF2303">
        <w:fldChar w:fldCharType="separate"/>
      </w:r>
      <w:ins w:id="15479" w:author="Alina Frey [2]" w:date="2017-11-21T10:58:00Z">
        <w:r w:rsidR="003B7B8C">
          <w:rPr>
            <w:noProof/>
          </w:rPr>
          <w:t>222</w:t>
        </w:r>
      </w:ins>
      <w:ins w:id="15480" w:author="Alina Frey" w:date="2017-11-20T09:14:00Z">
        <w:r w:rsidRPr="00CF2303">
          <w:fldChar w:fldCharType="end"/>
        </w:r>
        <w:r w:rsidRPr="00CF2303">
          <w:t>: Stop Tracking Patient</w:t>
        </w:r>
      </w:ins>
      <w:bookmarkEnd w:id="15474"/>
      <w:bookmarkEnd w:id="15475"/>
      <w:bookmarkEnd w:id="15476"/>
      <w:bookmarkEnd w:id="15477"/>
    </w:p>
    <w:p w14:paraId="134D070C" w14:textId="21310490" w:rsidR="00D1154D" w:rsidRPr="00CF2303" w:rsidRDefault="00D1154D">
      <w:pPr>
        <w:rPr>
          <w:ins w:id="15481" w:author="Alina Frey" w:date="2017-11-20T09:08:00Z"/>
        </w:rPr>
        <w:pPrChange w:id="15482" w:author="Alina Frey" w:date="2017-11-20T09:15:00Z">
          <w:pPr>
            <w:pStyle w:val="Alina-NormalText"/>
            <w:numPr>
              <w:numId w:val="186"/>
            </w:numPr>
            <w:spacing w:before="0" w:after="0" w:line="259" w:lineRule="auto"/>
            <w:ind w:left="720" w:hanging="360"/>
          </w:pPr>
        </w:pPrChange>
      </w:pPr>
      <w:ins w:id="15483" w:author="Alina Frey" w:date="2017-11-20T09:08:00Z">
        <w:r w:rsidRPr="007F739A">
          <w:rPr>
            <w:color w:val="auto"/>
            <w:rPrChange w:id="15484" w:author="Alina Frey" w:date="2017-11-20T10:06:00Z">
              <w:rPr/>
            </w:rPrChange>
          </w:rPr>
          <w:t xml:space="preserve">The user is redirected to </w:t>
        </w:r>
        <w:r w:rsidRPr="007F739A">
          <w:rPr>
            <w:b/>
            <w:color w:val="auto"/>
            <w:rPrChange w:id="15485" w:author="Alina Frey" w:date="2017-11-20T10:06:00Z">
              <w:rPr/>
            </w:rPrChange>
          </w:rPr>
          <w:t>Stop Tracking a Patient</w:t>
        </w:r>
        <w:r w:rsidRPr="007F739A">
          <w:rPr>
            <w:color w:val="auto"/>
            <w:rPrChange w:id="15486" w:author="Alina Frey" w:date="2017-11-20T10:06:00Z">
              <w:rPr/>
            </w:rPrChange>
          </w:rPr>
          <w:t xml:space="preserve"> screen</w:t>
        </w:r>
      </w:ins>
      <w:ins w:id="15487" w:author="Alina Frey" w:date="2017-11-20T09:22:00Z">
        <w:r w:rsidR="00FF0387" w:rsidRPr="007F739A">
          <w:rPr>
            <w:color w:val="auto"/>
            <w:rPrChange w:id="15488" w:author="Alina Frey" w:date="2017-11-20T10:06:00Z">
              <w:rPr/>
            </w:rPrChange>
          </w:rPr>
          <w:t xml:space="preserve">, which </w:t>
        </w:r>
      </w:ins>
      <w:ins w:id="15489" w:author="Alina Frey" w:date="2017-11-20T09:21:00Z">
        <w:r w:rsidR="00A87FE7" w:rsidRPr="007F739A">
          <w:rPr>
            <w:rFonts w:eastAsia="Times New Roman" w:cs="Times New Roman"/>
            <w:color w:val="auto"/>
            <w:rPrChange w:id="15490" w:author="Alina Frey" w:date="2017-11-20T10:06:00Z">
              <w:rPr>
                <w:rFonts w:eastAsia="Times New Roman" w:cs="Times New Roman"/>
              </w:rPr>
            </w:rPrChange>
          </w:rPr>
          <w:t xml:space="preserve">allows the user to enter pregnancy outcome information, select a reason from the drop-down list, and add a comment </w:t>
        </w:r>
        <w:r w:rsidR="004B352B" w:rsidRPr="007F739A">
          <w:rPr>
            <w:rFonts w:eastAsia="Times New Roman" w:cs="Times New Roman"/>
            <w:color w:val="auto"/>
            <w:rPrChange w:id="15491" w:author="Alina Frey" w:date="2017-11-20T10:06:00Z">
              <w:rPr>
                <w:rFonts w:eastAsia="Times New Roman" w:cs="Times New Roman"/>
              </w:rPr>
            </w:rPrChange>
          </w:rPr>
          <w:t xml:space="preserve">related to the </w:t>
        </w:r>
      </w:ins>
      <w:ins w:id="15492" w:author="Alina Frey" w:date="2017-11-20T09:23:00Z">
        <w:r w:rsidR="00F34FD9" w:rsidRPr="007F739A">
          <w:rPr>
            <w:rFonts w:eastAsia="Times New Roman" w:cs="Times New Roman"/>
            <w:color w:val="auto"/>
            <w:rPrChange w:id="15493" w:author="Alina Frey" w:date="2017-11-20T10:06:00Z">
              <w:rPr>
                <w:rFonts w:eastAsia="Times New Roman" w:cs="Times New Roman"/>
              </w:rPr>
            </w:rPrChange>
          </w:rPr>
          <w:t>tracking ending</w:t>
        </w:r>
        <w:r w:rsidR="00C70027" w:rsidRPr="007F739A">
          <w:rPr>
            <w:rFonts w:eastAsia="Times New Roman" w:cs="Times New Roman"/>
            <w:color w:val="auto"/>
            <w:rPrChange w:id="15494" w:author="Alina Frey" w:date="2017-11-20T10:06:00Z">
              <w:rPr>
                <w:rFonts w:eastAsia="Times New Roman" w:cs="Times New Roman"/>
              </w:rPr>
            </w:rPrChange>
          </w:rPr>
          <w:t>, by using the following fiel</w:t>
        </w:r>
      </w:ins>
      <w:ins w:id="15495" w:author="Alina Frey" w:date="2017-11-20T09:24:00Z">
        <w:r w:rsidR="00C70027" w:rsidRPr="007F739A">
          <w:rPr>
            <w:rFonts w:eastAsia="Times New Roman" w:cs="Times New Roman"/>
            <w:color w:val="auto"/>
            <w:rPrChange w:id="15496" w:author="Alina Frey" w:date="2017-11-20T10:06:00Z">
              <w:rPr>
                <w:rFonts w:eastAsia="Times New Roman" w:cs="Times New Roman"/>
              </w:rPr>
            </w:rPrChange>
          </w:rPr>
          <w:t xml:space="preserve">ds: </w:t>
        </w:r>
      </w:ins>
    </w:p>
    <w:p w14:paraId="0D141780" w14:textId="77777777" w:rsidR="00D1154D" w:rsidRPr="00CF2303" w:rsidRDefault="00D1154D">
      <w:pPr>
        <w:pStyle w:val="ListParagraph"/>
        <w:numPr>
          <w:ilvl w:val="0"/>
          <w:numId w:val="188"/>
        </w:numPr>
        <w:rPr>
          <w:ins w:id="15497" w:author="Alina Frey" w:date="2017-11-20T09:08:00Z"/>
        </w:rPr>
        <w:pPrChange w:id="15498" w:author="Alina Frey" w:date="2017-11-20T09:15:00Z">
          <w:pPr>
            <w:pStyle w:val="Alina-NormalText"/>
            <w:numPr>
              <w:ilvl w:val="1"/>
              <w:numId w:val="186"/>
            </w:numPr>
            <w:spacing w:before="0" w:after="0" w:line="259" w:lineRule="auto"/>
            <w:ind w:left="1440" w:hanging="360"/>
          </w:pPr>
        </w:pPrChange>
      </w:pPr>
      <w:ins w:id="15499" w:author="Alina Frey" w:date="2017-11-20T09:08:00Z">
        <w:r w:rsidRPr="00CF2303">
          <w:t>Most Recent Outcome Information</w:t>
        </w:r>
      </w:ins>
    </w:p>
    <w:p w14:paraId="56D64F8F" w14:textId="77777777" w:rsidR="00D1154D" w:rsidRPr="00CF2303" w:rsidRDefault="00D1154D">
      <w:pPr>
        <w:pStyle w:val="ListParagraph"/>
        <w:numPr>
          <w:ilvl w:val="0"/>
          <w:numId w:val="188"/>
        </w:numPr>
        <w:rPr>
          <w:ins w:id="15500" w:author="Alina Frey" w:date="2017-11-20T09:08:00Z"/>
        </w:rPr>
        <w:pPrChange w:id="15501" w:author="Alina Frey" w:date="2017-11-20T09:15:00Z">
          <w:pPr>
            <w:pStyle w:val="Alina-NormalText"/>
            <w:numPr>
              <w:ilvl w:val="1"/>
              <w:numId w:val="186"/>
            </w:numPr>
            <w:spacing w:before="0" w:after="0" w:line="259" w:lineRule="auto"/>
            <w:ind w:left="1440" w:hanging="360"/>
          </w:pPr>
        </w:pPrChange>
      </w:pPr>
      <w:ins w:id="15502" w:author="Alina Frey" w:date="2017-11-20T09:08:00Z">
        <w:r w:rsidRPr="00CF2303">
          <w:t>Stop Tracking Reason</w:t>
        </w:r>
      </w:ins>
    </w:p>
    <w:p w14:paraId="63CB940C" w14:textId="7D6C8229" w:rsidR="00D1154D" w:rsidRPr="00CF2303" w:rsidRDefault="00D1154D">
      <w:pPr>
        <w:pStyle w:val="ListParagraph"/>
        <w:numPr>
          <w:ilvl w:val="0"/>
          <w:numId w:val="188"/>
        </w:numPr>
        <w:rPr>
          <w:ins w:id="15503" w:author="Alina Frey" w:date="2017-11-20T09:08:00Z"/>
        </w:rPr>
        <w:pPrChange w:id="15504" w:author="Alina Frey" w:date="2017-11-20T09:15:00Z">
          <w:pPr>
            <w:pStyle w:val="Alina-NormalText"/>
            <w:spacing w:before="0" w:after="0"/>
            <w:ind w:left="1440"/>
          </w:pPr>
        </w:pPrChange>
      </w:pPr>
      <w:ins w:id="15505" w:author="Alina Frey" w:date="2017-11-20T09:08:00Z">
        <w:r w:rsidRPr="00CF2303">
          <w:t>Comment section</w:t>
        </w:r>
      </w:ins>
    </w:p>
    <w:p w14:paraId="13FB6ED9" w14:textId="77777777" w:rsidR="00D1154D" w:rsidRPr="00CF2303" w:rsidRDefault="00D1154D">
      <w:pPr>
        <w:rPr>
          <w:ins w:id="15506" w:author="Alina Frey" w:date="2017-11-20T09:08:00Z"/>
        </w:rPr>
        <w:pPrChange w:id="15507" w:author="Alina Frey" w:date="2017-11-20T09:15:00Z">
          <w:pPr>
            <w:pStyle w:val="Alina-NormalText"/>
            <w:numPr>
              <w:numId w:val="186"/>
            </w:numPr>
            <w:spacing w:before="0" w:after="0" w:line="259" w:lineRule="auto"/>
            <w:ind w:left="720" w:hanging="360"/>
          </w:pPr>
        </w:pPrChange>
      </w:pPr>
      <w:ins w:id="15508" w:author="Alina Frey" w:date="2017-11-20T09:08:00Z">
        <w:r w:rsidRPr="007F739A">
          <w:rPr>
            <w:color w:val="auto"/>
            <w:rPrChange w:id="15509" w:author="Alina Frey" w:date="2017-11-20T10:06:00Z">
              <w:rPr/>
            </w:rPrChange>
          </w:rPr>
          <w:t>The user has the following options, by selecting the correspondent button at the bottom of the screen:</w:t>
        </w:r>
      </w:ins>
    </w:p>
    <w:p w14:paraId="2FD8302F" w14:textId="77777777" w:rsidR="00D1154D" w:rsidRPr="007F739A" w:rsidRDefault="00D1154D">
      <w:pPr>
        <w:pStyle w:val="ListParagraph"/>
        <w:numPr>
          <w:ilvl w:val="0"/>
          <w:numId w:val="189"/>
        </w:numPr>
        <w:rPr>
          <w:ins w:id="15510" w:author="Alina Frey" w:date="2017-11-20T09:08:00Z"/>
          <w:b/>
          <w:rPrChange w:id="15511" w:author="Alina Frey" w:date="2017-11-20T10:06:00Z">
            <w:rPr>
              <w:ins w:id="15512" w:author="Alina Frey" w:date="2017-11-20T09:08:00Z"/>
            </w:rPr>
          </w:rPrChange>
        </w:rPr>
        <w:pPrChange w:id="15513" w:author="Alina Frey" w:date="2017-11-20T09:15:00Z">
          <w:pPr>
            <w:pStyle w:val="Alina-NormalText"/>
            <w:numPr>
              <w:numId w:val="187"/>
            </w:numPr>
            <w:spacing w:before="0" w:after="0" w:line="259" w:lineRule="auto"/>
            <w:ind w:left="1440" w:hanging="360"/>
          </w:pPr>
        </w:pPrChange>
      </w:pPr>
      <w:ins w:id="15514" w:author="Alina Frey" w:date="2017-11-20T09:08:00Z">
        <w:r w:rsidRPr="007F739A">
          <w:rPr>
            <w:b/>
            <w:rPrChange w:id="15515" w:author="Alina Frey" w:date="2017-11-20T10:06:00Z">
              <w:rPr/>
            </w:rPrChange>
          </w:rPr>
          <w:t>Stop Tracking</w:t>
        </w:r>
      </w:ins>
    </w:p>
    <w:p w14:paraId="5D92932B" w14:textId="08B58F5C" w:rsidR="00D1154D" w:rsidRPr="00CF2303" w:rsidRDefault="00D1154D">
      <w:pPr>
        <w:pStyle w:val="ListParagraph"/>
        <w:numPr>
          <w:ilvl w:val="0"/>
          <w:numId w:val="189"/>
        </w:numPr>
        <w:rPr>
          <w:ins w:id="15516" w:author="Alina Frey" w:date="2017-11-20T09:08:00Z"/>
        </w:rPr>
        <w:pPrChange w:id="15517" w:author="Alina Frey" w:date="2017-11-20T09:15:00Z">
          <w:pPr>
            <w:pStyle w:val="Alina-NormalText"/>
            <w:spacing w:before="0" w:after="0"/>
            <w:ind w:left="1440"/>
          </w:pPr>
        </w:pPrChange>
      </w:pPr>
      <w:ins w:id="15518" w:author="Alina Frey" w:date="2017-11-20T09:08:00Z">
        <w:r w:rsidRPr="00CF2303">
          <w:t xml:space="preserve">Navigate back to the </w:t>
        </w:r>
        <w:r w:rsidRPr="007F739A">
          <w:rPr>
            <w:b/>
            <w:rPrChange w:id="15519" w:author="Alina Frey" w:date="2017-11-20T10:06:00Z">
              <w:rPr/>
            </w:rPrChange>
          </w:rPr>
          <w:t>Patient Summary</w:t>
        </w:r>
        <w:r w:rsidRPr="00CF2303">
          <w:t xml:space="preserve"> screen.</w:t>
        </w:r>
      </w:ins>
    </w:p>
    <w:p w14:paraId="5B24B036" w14:textId="15A478FB" w:rsidR="00D1154D" w:rsidRPr="00CF2303" w:rsidRDefault="00D1154D">
      <w:pPr>
        <w:rPr>
          <w:ins w:id="15520" w:author="Alina Frey" w:date="2017-11-20T09:08:00Z"/>
        </w:rPr>
        <w:pPrChange w:id="15521" w:author="Alina Frey" w:date="2017-11-20T09:15:00Z">
          <w:pPr>
            <w:pStyle w:val="Alina-NormalText"/>
            <w:numPr>
              <w:numId w:val="186"/>
            </w:numPr>
            <w:spacing w:before="0" w:after="0" w:line="259" w:lineRule="auto"/>
            <w:ind w:left="720" w:hanging="360"/>
          </w:pPr>
        </w:pPrChange>
      </w:pPr>
      <w:ins w:id="15522" w:author="Alina Frey" w:date="2017-11-20T09:08:00Z">
        <w:r w:rsidRPr="007F739A">
          <w:rPr>
            <w:color w:val="auto"/>
            <w:rPrChange w:id="15523" w:author="Alina Frey" w:date="2017-11-20T10:06:00Z">
              <w:rPr/>
            </w:rPrChange>
          </w:rPr>
          <w:lastRenderedPageBreak/>
          <w:t>To Stop Tracking:</w:t>
        </w:r>
      </w:ins>
    </w:p>
    <w:p w14:paraId="2988EE6C" w14:textId="77777777" w:rsidR="00D1154D" w:rsidRPr="00CF2303" w:rsidRDefault="00D1154D">
      <w:pPr>
        <w:pStyle w:val="ListParagraph"/>
        <w:numPr>
          <w:ilvl w:val="0"/>
          <w:numId w:val="190"/>
        </w:numPr>
        <w:rPr>
          <w:ins w:id="15524" w:author="Alina Frey" w:date="2017-11-20T09:08:00Z"/>
        </w:rPr>
        <w:pPrChange w:id="15525" w:author="Alina Frey" w:date="2017-11-20T09:15:00Z">
          <w:pPr>
            <w:pStyle w:val="Alina-NormalText"/>
            <w:numPr>
              <w:ilvl w:val="1"/>
              <w:numId w:val="186"/>
            </w:numPr>
            <w:spacing w:before="0" w:after="0" w:line="259" w:lineRule="auto"/>
            <w:ind w:left="1440" w:hanging="360"/>
          </w:pPr>
        </w:pPrChange>
      </w:pPr>
      <w:ins w:id="15526" w:author="Alina Frey" w:date="2017-11-20T09:08:00Z">
        <w:r w:rsidRPr="00CF2303">
          <w:t>Ensure the Most Recent Outcome Information for Outcome and Outcome/Delivery Date is correct.</w:t>
        </w:r>
      </w:ins>
    </w:p>
    <w:p w14:paraId="05A181D3" w14:textId="05E36490" w:rsidR="00D1154D" w:rsidRPr="007F739A" w:rsidRDefault="00D1154D" w:rsidP="006D241D">
      <w:pPr>
        <w:pStyle w:val="ListParagraph"/>
        <w:numPr>
          <w:ilvl w:val="0"/>
          <w:numId w:val="190"/>
        </w:numPr>
        <w:rPr>
          <w:ins w:id="15527" w:author="Alina Frey" w:date="2017-11-20T09:16:00Z"/>
        </w:rPr>
      </w:pPr>
      <w:ins w:id="15528" w:author="Alina Frey" w:date="2017-11-20T09:08:00Z">
        <w:r w:rsidRPr="007F739A">
          <w:t>Select a reason in the Stop Tracking Reason dropdown list:</w:t>
        </w:r>
      </w:ins>
    </w:p>
    <w:p w14:paraId="2FD7DFB4" w14:textId="77777777" w:rsidR="0082577F" w:rsidRPr="007F739A" w:rsidRDefault="006D241D">
      <w:pPr>
        <w:keepNext/>
        <w:spacing w:after="19" w:line="252" w:lineRule="auto"/>
        <w:ind w:left="-5" w:hanging="10"/>
        <w:rPr>
          <w:ins w:id="15529" w:author="Alina Frey" w:date="2017-11-20T09:45:00Z"/>
          <w:color w:val="auto"/>
          <w:rPrChange w:id="15530" w:author="Alina Frey" w:date="2017-11-20T10:06:00Z">
            <w:rPr>
              <w:ins w:id="15531" w:author="Alina Frey" w:date="2017-11-20T09:45:00Z"/>
            </w:rPr>
          </w:rPrChange>
        </w:rPr>
        <w:pPrChange w:id="15532" w:author="Alina Frey" w:date="2017-11-20T09:49:00Z">
          <w:pPr/>
        </w:pPrChange>
      </w:pPr>
      <w:ins w:id="15533" w:author="Alina Frey" w:date="2017-11-20T09:16:00Z">
        <w:r w:rsidRPr="007F739A">
          <w:rPr>
            <w:noProof/>
            <w:color w:val="auto"/>
            <w:rPrChange w:id="15534" w:author="Alina Frey" w:date="2017-11-20T10:06:00Z">
              <w:rPr>
                <w:noProof/>
              </w:rPr>
            </w:rPrChange>
          </w:rPr>
          <w:drawing>
            <wp:inline distT="0" distB="0" distL="0" distR="0" wp14:anchorId="75669B35" wp14:editId="2B676EC1">
              <wp:extent cx="2784311" cy="1866900"/>
              <wp:effectExtent l="0" t="0" r="0" b="0"/>
              <wp:docPr id="29783" name="Picture 29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2791797" cy="1871920"/>
                      </a:xfrm>
                      <a:prstGeom prst="rect">
                        <a:avLst/>
                      </a:prstGeom>
                    </pic:spPr>
                  </pic:pic>
                </a:graphicData>
              </a:graphic>
            </wp:inline>
          </w:drawing>
        </w:r>
      </w:ins>
    </w:p>
    <w:p w14:paraId="7F95A274" w14:textId="0FCDD771" w:rsidR="006D241D" w:rsidRPr="00795D08" w:rsidRDefault="0082577F">
      <w:pPr>
        <w:pStyle w:val="Caption"/>
        <w:rPr>
          <w:ins w:id="15535" w:author="Alina Frey" w:date="2017-11-20T09:08:00Z"/>
        </w:rPr>
        <w:pPrChange w:id="15536" w:author="Alina Frey" w:date="2017-11-20T09:45:00Z">
          <w:pPr>
            <w:pStyle w:val="Alina-NormalText"/>
            <w:ind w:left="1440"/>
          </w:pPr>
        </w:pPrChange>
      </w:pPr>
      <w:bookmarkStart w:id="15537" w:name="_Toc498937599"/>
      <w:bookmarkStart w:id="15538" w:name="_Toc498942447"/>
      <w:bookmarkStart w:id="15539" w:name="_Toc498939114"/>
      <w:bookmarkStart w:id="15540" w:name="_Toc499024687"/>
      <w:ins w:id="15541" w:author="Alina Frey" w:date="2017-11-20T09:45:00Z">
        <w:r w:rsidRPr="00CF2303">
          <w:t xml:space="preserve">Figure </w:t>
        </w:r>
        <w:r w:rsidRPr="00CF2303">
          <w:fldChar w:fldCharType="begin"/>
        </w:r>
        <w:r w:rsidRPr="00CF2303">
          <w:instrText xml:space="preserve"> SEQ Figure \* ARABIC </w:instrText>
        </w:r>
      </w:ins>
      <w:r w:rsidRPr="00CF2303">
        <w:fldChar w:fldCharType="separate"/>
      </w:r>
      <w:ins w:id="15542" w:author="Alina Frey [2]" w:date="2017-11-21T10:58:00Z">
        <w:r w:rsidR="003B7B8C">
          <w:rPr>
            <w:noProof/>
          </w:rPr>
          <w:t>223</w:t>
        </w:r>
      </w:ins>
      <w:ins w:id="15543" w:author="Alina Frey" w:date="2017-11-20T09:45:00Z">
        <w:r w:rsidRPr="00CF2303">
          <w:fldChar w:fldCharType="end"/>
        </w:r>
        <w:r w:rsidRPr="00CF2303">
          <w:t>: Select Reason for Stop Tracking</w:t>
        </w:r>
      </w:ins>
      <w:bookmarkEnd w:id="15537"/>
      <w:bookmarkEnd w:id="15538"/>
      <w:bookmarkEnd w:id="15539"/>
      <w:bookmarkEnd w:id="15540"/>
    </w:p>
    <w:p w14:paraId="779BFD0D" w14:textId="347B743B" w:rsidR="00D1154D" w:rsidRPr="007F739A" w:rsidRDefault="00D1154D" w:rsidP="00EB3ECD">
      <w:pPr>
        <w:pStyle w:val="ListParagraph"/>
        <w:numPr>
          <w:ilvl w:val="0"/>
          <w:numId w:val="190"/>
        </w:numPr>
        <w:rPr>
          <w:ins w:id="15544" w:author="Alina Frey" w:date="2017-11-20T09:18:00Z"/>
          <w:rFonts w:cstheme="minorHAnsi"/>
          <w:szCs w:val="24"/>
        </w:rPr>
      </w:pPr>
      <w:ins w:id="15545" w:author="Alina Frey" w:date="2017-11-20T09:08:00Z">
        <w:r w:rsidRPr="007F739A">
          <w:rPr>
            <w:rFonts w:cstheme="minorHAnsi"/>
            <w:szCs w:val="24"/>
          </w:rPr>
          <w:t>Add an additional comment in the Comment textbox.</w:t>
        </w:r>
      </w:ins>
    </w:p>
    <w:p w14:paraId="6ED34067" w14:textId="148110E1" w:rsidR="00816FDE" w:rsidRPr="007F739A" w:rsidRDefault="00625034">
      <w:pPr>
        <w:keepNext/>
        <w:spacing w:after="19" w:line="252" w:lineRule="auto"/>
        <w:ind w:left="-5" w:hanging="10"/>
        <w:rPr>
          <w:ins w:id="15546" w:author="Alina Frey" w:date="2017-11-20T09:45:00Z"/>
          <w:color w:val="auto"/>
          <w:rPrChange w:id="15547" w:author="Alina Frey" w:date="2017-11-20T10:06:00Z">
            <w:rPr>
              <w:ins w:id="15548" w:author="Alina Frey" w:date="2017-11-20T09:45:00Z"/>
            </w:rPr>
          </w:rPrChange>
        </w:rPr>
        <w:pPrChange w:id="15549" w:author="Alina Frey" w:date="2017-11-20T09:49:00Z">
          <w:pPr/>
        </w:pPrChange>
      </w:pPr>
      <w:ins w:id="15550" w:author="Alina Frey" w:date="2017-11-20T17:13:00Z">
        <w:r>
          <w:rPr>
            <w:noProof/>
          </w:rPr>
          <mc:AlternateContent>
            <mc:Choice Requires="wps">
              <w:drawing>
                <wp:anchor distT="0" distB="0" distL="114300" distR="114300" simplePos="0" relativeHeight="251719680" behindDoc="0" locked="0" layoutInCell="1" allowOverlap="1" wp14:anchorId="71AE4870" wp14:editId="24D1CDDA">
                  <wp:simplePos x="0" y="0"/>
                  <wp:positionH relativeFrom="column">
                    <wp:posOffset>107950</wp:posOffset>
                  </wp:positionH>
                  <wp:positionV relativeFrom="paragraph">
                    <wp:posOffset>3404235</wp:posOffset>
                  </wp:positionV>
                  <wp:extent cx="406400" cy="107950"/>
                  <wp:effectExtent l="19050" t="76200" r="0" b="25400"/>
                  <wp:wrapNone/>
                  <wp:docPr id="482" name="Straight Arrow Connector 482"/>
                  <wp:cNvGraphicFramePr/>
                  <a:graphic xmlns:a="http://schemas.openxmlformats.org/drawingml/2006/main">
                    <a:graphicData uri="http://schemas.microsoft.com/office/word/2010/wordprocessingShape">
                      <wps:wsp>
                        <wps:cNvCnPr/>
                        <wps:spPr>
                          <a:xfrm flipV="1">
                            <a:off x="0" y="0"/>
                            <a:ext cx="406400" cy="107950"/>
                          </a:xfrm>
                          <a:prstGeom prst="straightConnector1">
                            <a:avLst/>
                          </a:prstGeom>
                          <a:ln w="28575">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1EFAC5" id="Straight Arrow Connector 482" o:spid="_x0000_s1026" type="#_x0000_t32" style="position:absolute;margin-left:8.5pt;margin-top:268.05pt;width:32pt;height:8.5pt;flip:y;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" strokecolor="red" strokeweight="2.25pt">
                  <v:stroke endarrow="block" joinstyle="miter"/>
                </v:shape>
              </w:pict>
            </mc:Fallback>
          </mc:AlternateContent>
        </w:r>
      </w:ins>
      <w:ins w:id="15551" w:author="Alina Frey" w:date="2017-11-20T09:18:00Z">
        <w:r w:rsidR="00EB3ECD" w:rsidRPr="007F739A">
          <w:rPr>
            <w:noProof/>
            <w:color w:val="auto"/>
            <w:rPrChange w:id="15552" w:author="Alina Frey" w:date="2017-11-20T10:06:00Z">
              <w:rPr>
                <w:noProof/>
              </w:rPr>
            </w:rPrChange>
          </w:rPr>
          <w:drawing>
            <wp:inline distT="0" distB="0" distL="0" distR="0" wp14:anchorId="3CAC6D22" wp14:editId="71A62C67">
              <wp:extent cx="3670300" cy="4144980"/>
              <wp:effectExtent l="0" t="0" r="6350" b="8255"/>
              <wp:docPr id="29784" name="Picture 29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3688256" cy="4165259"/>
                      </a:xfrm>
                      <a:prstGeom prst="rect">
                        <a:avLst/>
                      </a:prstGeom>
                    </pic:spPr>
                  </pic:pic>
                </a:graphicData>
              </a:graphic>
            </wp:inline>
          </w:drawing>
        </w:r>
      </w:ins>
    </w:p>
    <w:p w14:paraId="7F26CC94" w14:textId="22914CF9" w:rsidR="00EB3ECD" w:rsidRPr="00CF2303" w:rsidRDefault="00816FDE">
      <w:pPr>
        <w:pStyle w:val="Caption"/>
        <w:rPr>
          <w:ins w:id="15553" w:author="Alina Frey" w:date="2017-11-20T09:08:00Z"/>
          <w:rFonts w:cstheme="minorHAnsi"/>
          <w:szCs w:val="24"/>
        </w:rPr>
        <w:pPrChange w:id="15554" w:author="Alina Frey" w:date="2017-11-20T09:45:00Z">
          <w:pPr>
            <w:pStyle w:val="Alina-NormalText"/>
            <w:ind w:left="1440"/>
          </w:pPr>
        </w:pPrChange>
      </w:pPr>
      <w:bookmarkStart w:id="15555" w:name="_Toc498937600"/>
      <w:bookmarkStart w:id="15556" w:name="_Toc498942448"/>
      <w:bookmarkStart w:id="15557" w:name="_Toc498939115"/>
      <w:bookmarkStart w:id="15558" w:name="_Toc499024688"/>
      <w:ins w:id="15559" w:author="Alina Frey" w:date="2017-11-20T09:45:00Z">
        <w:r w:rsidRPr="00CF2303">
          <w:t xml:space="preserve">Figure </w:t>
        </w:r>
        <w:r w:rsidRPr="00CF2303">
          <w:fldChar w:fldCharType="begin"/>
        </w:r>
        <w:r w:rsidRPr="00CF2303">
          <w:instrText xml:space="preserve"> SEQ Figure \* ARABIC </w:instrText>
        </w:r>
      </w:ins>
      <w:r w:rsidRPr="00CF2303">
        <w:fldChar w:fldCharType="separate"/>
      </w:r>
      <w:ins w:id="15560" w:author="Alina Frey [2]" w:date="2017-11-21T10:58:00Z">
        <w:r w:rsidR="003B7B8C">
          <w:rPr>
            <w:noProof/>
          </w:rPr>
          <w:t>224</w:t>
        </w:r>
      </w:ins>
      <w:ins w:id="15561" w:author="Alina Frey" w:date="2017-11-20T09:45:00Z">
        <w:r w:rsidRPr="00CF2303">
          <w:fldChar w:fldCharType="end"/>
        </w:r>
        <w:r w:rsidRPr="00CF2303">
          <w:t>: Stop Tracking Details</w:t>
        </w:r>
      </w:ins>
      <w:bookmarkEnd w:id="15555"/>
      <w:bookmarkEnd w:id="15556"/>
      <w:bookmarkEnd w:id="15557"/>
      <w:bookmarkEnd w:id="15558"/>
    </w:p>
    <w:p w14:paraId="3647D123" w14:textId="77777777" w:rsidR="00D1154D" w:rsidRPr="00CF2303" w:rsidRDefault="00D1154D">
      <w:pPr>
        <w:pStyle w:val="ListParagraph"/>
        <w:numPr>
          <w:ilvl w:val="0"/>
          <w:numId w:val="190"/>
        </w:numPr>
        <w:rPr>
          <w:ins w:id="15562" w:author="Alina Frey" w:date="2017-11-20T09:08:00Z"/>
          <w:rFonts w:cstheme="minorHAnsi"/>
          <w:szCs w:val="24"/>
        </w:rPr>
        <w:pPrChange w:id="15563" w:author="Alina Frey" w:date="2017-11-20T09:17:00Z">
          <w:pPr>
            <w:pStyle w:val="Alina-NormalText"/>
            <w:numPr>
              <w:ilvl w:val="1"/>
              <w:numId w:val="186"/>
            </w:numPr>
            <w:spacing w:line="259" w:lineRule="auto"/>
            <w:ind w:left="1440" w:hanging="360"/>
          </w:pPr>
        </w:pPrChange>
      </w:pPr>
      <w:ins w:id="15564" w:author="Alina Frey" w:date="2017-11-20T09:08:00Z">
        <w:r w:rsidRPr="00CF2303">
          <w:rPr>
            <w:rFonts w:cstheme="minorHAnsi"/>
            <w:szCs w:val="24"/>
          </w:rPr>
          <w:t xml:space="preserve">Select </w:t>
        </w:r>
        <w:r w:rsidRPr="007F739A">
          <w:rPr>
            <w:rFonts w:cstheme="minorHAnsi"/>
            <w:b/>
            <w:szCs w:val="24"/>
            <w:rPrChange w:id="15565" w:author="Alina Frey" w:date="2017-11-20T10:06:00Z">
              <w:rPr>
                <w:rFonts w:cstheme="minorHAnsi"/>
                <w:szCs w:val="24"/>
              </w:rPr>
            </w:rPrChange>
          </w:rPr>
          <w:t>Stop Tracking</w:t>
        </w:r>
        <w:r w:rsidRPr="00CF2303">
          <w:rPr>
            <w:rFonts w:cstheme="minorHAnsi"/>
            <w:szCs w:val="24"/>
          </w:rPr>
          <w:t xml:space="preserve"> button.  </w:t>
        </w:r>
      </w:ins>
    </w:p>
    <w:p w14:paraId="7C2EF777" w14:textId="1215A3D0" w:rsidR="00D1154D" w:rsidRPr="007F739A" w:rsidRDefault="00D1154D" w:rsidP="006D241D">
      <w:pPr>
        <w:rPr>
          <w:ins w:id="15566" w:author="Alina Frey" w:date="2017-11-20T09:17:00Z"/>
          <w:color w:val="auto"/>
          <w:rPrChange w:id="15567" w:author="Alina Frey" w:date="2017-11-20T10:06:00Z">
            <w:rPr>
              <w:ins w:id="15568" w:author="Alina Frey" w:date="2017-11-20T09:17:00Z"/>
            </w:rPr>
          </w:rPrChange>
        </w:rPr>
      </w:pPr>
      <w:ins w:id="15569" w:author="Alina Frey" w:date="2017-11-20T09:08:00Z">
        <w:r w:rsidRPr="007F739A">
          <w:rPr>
            <w:color w:val="auto"/>
            <w:rPrChange w:id="15570" w:author="Alina Frey" w:date="2017-11-20T10:06:00Z">
              <w:rPr/>
            </w:rPrChange>
          </w:rPr>
          <w:lastRenderedPageBreak/>
          <w:t xml:space="preserve">The user should be redirected to the </w:t>
        </w:r>
        <w:r w:rsidRPr="007F739A">
          <w:rPr>
            <w:b/>
            <w:color w:val="auto"/>
            <w:rPrChange w:id="15571" w:author="Alina Frey" w:date="2017-11-20T10:06:00Z">
              <w:rPr/>
            </w:rPrChange>
          </w:rPr>
          <w:t>Tracked Patients</w:t>
        </w:r>
        <w:r w:rsidRPr="007F739A">
          <w:rPr>
            <w:color w:val="auto"/>
            <w:rPrChange w:id="15572" w:author="Alina Frey" w:date="2017-11-20T10:06:00Z">
              <w:rPr/>
            </w:rPrChange>
          </w:rPr>
          <w:t xml:space="preserve"> screen and the patient should no longer be listed</w:t>
        </w:r>
      </w:ins>
      <w:ins w:id="15573" w:author="Alina Frey" w:date="2017-11-20T09:47:00Z">
        <w:r w:rsidR="00EC6CC4" w:rsidRPr="007F739A">
          <w:rPr>
            <w:color w:val="auto"/>
            <w:rPrChange w:id="15574" w:author="Alina Frey" w:date="2017-11-20T10:06:00Z">
              <w:rPr/>
            </w:rPrChange>
          </w:rPr>
          <w:t xml:space="preserve"> as being tracked</w:t>
        </w:r>
      </w:ins>
      <w:ins w:id="15575" w:author="Alina Frey" w:date="2017-11-20T09:08:00Z">
        <w:r w:rsidRPr="007F739A">
          <w:rPr>
            <w:color w:val="auto"/>
            <w:rPrChange w:id="15576" w:author="Alina Frey" w:date="2017-11-20T10:06:00Z">
              <w:rPr/>
            </w:rPrChange>
          </w:rPr>
          <w:t>.</w:t>
        </w:r>
      </w:ins>
    </w:p>
    <w:p w14:paraId="714259A5" w14:textId="763A938C" w:rsidR="00D1154D" w:rsidRPr="007F739A" w:rsidRDefault="00D1154D">
      <w:pPr>
        <w:spacing w:after="19" w:line="252" w:lineRule="auto"/>
        <w:ind w:left="-5" w:hanging="10"/>
        <w:rPr>
          <w:ins w:id="15577" w:author="Alina Frey" w:date="2017-11-20T09:08:00Z"/>
          <w:rFonts w:eastAsia="Times New Roman" w:cs="Times New Roman"/>
          <w:color w:val="auto"/>
          <w:rPrChange w:id="15578" w:author="Alina Frey" w:date="2017-11-20T10:06:00Z">
            <w:rPr>
              <w:ins w:id="15579" w:author="Alina Frey" w:date="2017-11-20T09:08:00Z"/>
              <w:rFonts w:eastAsia="Times New Roman" w:cs="Times New Roman"/>
            </w:rPr>
          </w:rPrChange>
        </w:rPr>
      </w:pPr>
      <w:ins w:id="15580" w:author="Alina Frey" w:date="2017-11-20T09:08:00Z">
        <w:r w:rsidRPr="007F739A">
          <w:rPr>
            <w:rFonts w:cstheme="minorHAnsi"/>
            <w:color w:val="auto"/>
            <w:szCs w:val="24"/>
            <w:rPrChange w:id="15581" w:author="Alina Frey" w:date="2017-11-20T10:06:00Z">
              <w:rPr>
                <w:rFonts w:cstheme="minorHAnsi"/>
                <w:szCs w:val="24"/>
              </w:rPr>
            </w:rPrChange>
          </w:rPr>
          <w:t xml:space="preserve">To see a history of patient’s tracking, the user could select the </w:t>
        </w:r>
        <w:r w:rsidRPr="007F739A">
          <w:rPr>
            <w:rFonts w:cstheme="minorHAnsi"/>
            <w:b/>
            <w:color w:val="auto"/>
            <w:szCs w:val="24"/>
            <w:rPrChange w:id="15582" w:author="Alina Frey" w:date="2017-11-20T10:06:00Z">
              <w:rPr>
                <w:rFonts w:cstheme="minorHAnsi"/>
                <w:szCs w:val="24"/>
              </w:rPr>
            </w:rPrChange>
          </w:rPr>
          <w:t>Tracking History</w:t>
        </w:r>
        <w:r w:rsidRPr="007F739A">
          <w:rPr>
            <w:rFonts w:cstheme="minorHAnsi"/>
            <w:color w:val="auto"/>
            <w:szCs w:val="24"/>
            <w:rPrChange w:id="15583" w:author="Alina Frey" w:date="2017-11-20T10:06:00Z">
              <w:rPr>
                <w:rFonts w:cstheme="minorHAnsi"/>
                <w:szCs w:val="24"/>
              </w:rPr>
            </w:rPrChange>
          </w:rPr>
          <w:t xml:space="preserve"> tab, as presented in section</w:t>
        </w:r>
      </w:ins>
      <w:ins w:id="15584" w:author="Alina Frey" w:date="2017-11-20T09:19:00Z">
        <w:r w:rsidR="006C41AF" w:rsidRPr="007F739A">
          <w:rPr>
            <w:rFonts w:cstheme="minorHAnsi"/>
            <w:color w:val="auto"/>
            <w:szCs w:val="24"/>
            <w:rPrChange w:id="15585" w:author="Alina Frey" w:date="2017-11-20T10:06:00Z">
              <w:rPr>
                <w:rFonts w:cstheme="minorHAnsi"/>
                <w:szCs w:val="24"/>
              </w:rPr>
            </w:rPrChange>
          </w:rPr>
          <w:t xml:space="preserve"> </w:t>
        </w:r>
        <w:r w:rsidR="006C41AF" w:rsidRPr="009E5B97">
          <w:rPr>
            <w:rFonts w:cstheme="minorHAnsi"/>
            <w:color w:val="0070C0"/>
            <w:szCs w:val="24"/>
            <w:u w:val="single" w:color="0070C0"/>
            <w:rPrChange w:id="15586" w:author="Alina Frey" w:date="2017-11-20T10:06:00Z">
              <w:rPr>
                <w:rFonts w:cstheme="minorHAnsi"/>
                <w:szCs w:val="24"/>
              </w:rPr>
            </w:rPrChange>
          </w:rPr>
          <w:fldChar w:fldCharType="begin"/>
        </w:r>
        <w:r w:rsidR="006C41AF" w:rsidRPr="009E5B97">
          <w:rPr>
            <w:rFonts w:cstheme="minorHAnsi"/>
            <w:color w:val="0070C0"/>
            <w:szCs w:val="24"/>
            <w:u w:val="single" w:color="0070C0"/>
            <w:rPrChange w:id="15587" w:author="Alina Frey" w:date="2017-11-20T10:06:00Z">
              <w:rPr>
                <w:rFonts w:cstheme="minorHAnsi"/>
                <w:szCs w:val="24"/>
              </w:rPr>
            </w:rPrChange>
          </w:rPr>
          <w:instrText xml:space="preserve"> REF _Ref498932882 \h </w:instrText>
        </w:r>
      </w:ins>
      <w:r w:rsidR="006C41AF" w:rsidRPr="009E5B97">
        <w:rPr>
          <w:rFonts w:cstheme="minorHAnsi"/>
          <w:color w:val="0070C0"/>
          <w:szCs w:val="24"/>
          <w:u w:val="single" w:color="0070C0"/>
          <w:rPrChange w:id="15588" w:author="Alina Frey" w:date="2017-11-20T10:06:00Z">
            <w:rPr>
              <w:rFonts w:cstheme="minorHAnsi"/>
              <w:color w:val="0070C0"/>
              <w:szCs w:val="24"/>
              <w:u w:val="single" w:color="0070C0"/>
            </w:rPr>
          </w:rPrChange>
        </w:rPr>
      </w:r>
      <w:r w:rsidR="006C41AF" w:rsidRPr="009E5B97">
        <w:rPr>
          <w:rFonts w:cstheme="minorHAnsi"/>
          <w:color w:val="0070C0"/>
          <w:szCs w:val="24"/>
          <w:u w:val="single" w:color="0070C0"/>
          <w:rPrChange w:id="15589" w:author="Alina Frey" w:date="2017-11-20T10:06:00Z">
            <w:rPr>
              <w:rFonts w:cstheme="minorHAnsi"/>
              <w:szCs w:val="24"/>
            </w:rPr>
          </w:rPrChange>
        </w:rPr>
        <w:fldChar w:fldCharType="separate"/>
      </w:r>
      <w:ins w:id="15590" w:author="Alina Frey [2]" w:date="2017-11-21T10:58:00Z">
        <w:r w:rsidR="003B7B8C" w:rsidRPr="007F739A">
          <w:t>Tracking History</w:t>
        </w:r>
      </w:ins>
      <w:ins w:id="15591" w:author="Alina Frey" w:date="2017-11-20T09:19:00Z">
        <w:r w:rsidR="006C41AF" w:rsidRPr="009E5B97">
          <w:rPr>
            <w:rFonts w:cstheme="minorHAnsi"/>
            <w:color w:val="0070C0"/>
            <w:szCs w:val="24"/>
            <w:u w:val="single" w:color="0070C0"/>
            <w:rPrChange w:id="15592" w:author="Alina Frey" w:date="2017-11-20T10:06:00Z">
              <w:rPr>
                <w:rFonts w:cstheme="minorHAnsi"/>
                <w:szCs w:val="24"/>
              </w:rPr>
            </w:rPrChange>
          </w:rPr>
          <w:fldChar w:fldCharType="end"/>
        </w:r>
      </w:ins>
      <w:ins w:id="15593" w:author="Alina Frey" w:date="2017-11-20T09:08:00Z">
        <w:r w:rsidRPr="007F739A">
          <w:rPr>
            <w:rFonts w:cstheme="minorHAnsi"/>
            <w:color w:val="auto"/>
            <w:szCs w:val="24"/>
            <w:rPrChange w:id="15594" w:author="Alina Frey" w:date="2017-11-20T10:06:00Z">
              <w:rPr>
                <w:rFonts w:cstheme="minorHAnsi"/>
                <w:szCs w:val="24"/>
              </w:rPr>
            </w:rPrChange>
          </w:rPr>
          <w:t>.</w:t>
        </w:r>
      </w:ins>
    </w:p>
    <w:p w14:paraId="45BEB0CF" w14:textId="77777777" w:rsidR="00EB3618" w:rsidRPr="007F739A" w:rsidRDefault="00EB3618">
      <w:pPr>
        <w:spacing w:before="0" w:after="160"/>
        <w:rPr>
          <w:ins w:id="15595" w:author="Alina Frey" w:date="2017-11-20T09:49:00Z"/>
          <w:rFonts w:ascii="Arial" w:eastAsia="Times New Roman" w:hAnsi="Arial" w:cs="Times New Roman"/>
          <w:b/>
          <w:color w:val="auto"/>
          <w:sz w:val="36"/>
          <w:rPrChange w:id="15596" w:author="Alina Frey" w:date="2017-11-20T10:06:00Z">
            <w:rPr>
              <w:ins w:id="15597" w:author="Alina Frey" w:date="2017-11-20T09:49:00Z"/>
              <w:rFonts w:ascii="Arial" w:eastAsia="Times New Roman" w:hAnsi="Arial" w:cs="Times New Roman"/>
              <w:b/>
              <w:color w:val="FFFFFF"/>
              <w:sz w:val="36"/>
            </w:rPr>
          </w:rPrChange>
        </w:rPr>
      </w:pPr>
      <w:ins w:id="15598" w:author="Alina Frey" w:date="2017-11-20T09:49:00Z">
        <w:r w:rsidRPr="007F739A">
          <w:rPr>
            <w:rFonts w:eastAsia="Times New Roman" w:cs="Times New Roman"/>
            <w:color w:val="auto"/>
            <w:rPrChange w:id="15599" w:author="Alina Frey" w:date="2017-11-20T10:06:00Z">
              <w:rPr>
                <w:rFonts w:eastAsia="Times New Roman" w:cs="Times New Roman"/>
              </w:rPr>
            </w:rPrChange>
          </w:rPr>
          <w:br w:type="page"/>
        </w:r>
      </w:ins>
    </w:p>
    <w:p w14:paraId="31876FF6" w14:textId="5BB18EC3" w:rsidR="006C0619" w:rsidRPr="007F739A" w:rsidDel="00A04BFA" w:rsidRDefault="005F159C" w:rsidP="00125EBA">
      <w:pPr>
        <w:spacing w:after="19" w:line="252" w:lineRule="auto"/>
        <w:ind w:left="-5" w:hanging="10"/>
        <w:rPr>
          <w:del w:id="15600" w:author="Alina Frey" w:date="2017-11-20T09:48:00Z"/>
          <w:color w:val="auto"/>
          <w:rPrChange w:id="15601" w:author="Alina Frey" w:date="2017-11-20T10:06:00Z">
            <w:rPr>
              <w:del w:id="15602" w:author="Alina Frey" w:date="2017-11-20T09:48:00Z"/>
            </w:rPr>
          </w:rPrChange>
        </w:rPr>
      </w:pPr>
      <w:del w:id="15603" w:author="Alina Frey" w:date="2017-11-20T09:19:00Z">
        <w:r w:rsidRPr="007F739A" w:rsidDel="006C41AF">
          <w:rPr>
            <w:rFonts w:eastAsia="Times New Roman" w:cs="Times New Roman"/>
            <w:color w:val="auto"/>
            <w:rPrChange w:id="15604" w:author="Alina Frey" w:date="2017-11-20T10:06:00Z">
              <w:rPr>
                <w:rFonts w:eastAsia="Times New Roman" w:cs="Times New Roman"/>
              </w:rPr>
            </w:rPrChange>
          </w:rPr>
          <w:lastRenderedPageBreak/>
          <w:delText xml:space="preserve">Select this option to stop tracking a patient in MT. </w:delText>
        </w:r>
      </w:del>
      <w:del w:id="15605" w:author="Alina Frey" w:date="2017-11-20T09:48:00Z">
        <w:r w:rsidRPr="007F739A" w:rsidDel="00A04BFA">
          <w:rPr>
            <w:rFonts w:eastAsia="Times New Roman" w:cs="Times New Roman"/>
            <w:color w:val="auto"/>
            <w:rPrChange w:id="15606" w:author="Alina Frey" w:date="2017-11-20T10:06:00Z">
              <w:rPr>
                <w:rFonts w:eastAsia="Times New Roman" w:cs="Times New Roman"/>
              </w:rPr>
            </w:rPrChange>
          </w:rPr>
          <w:delText xml:space="preserve">The page allows the user to enter pregnancy outcome information, select a reason from the drop-down list, and add a comment in the text box. Click </w:delText>
        </w:r>
        <w:r w:rsidRPr="007F739A" w:rsidDel="00A04BFA">
          <w:rPr>
            <w:rFonts w:eastAsia="Times New Roman" w:cs="Times New Roman"/>
            <w:b/>
            <w:color w:val="auto"/>
            <w:rPrChange w:id="15607" w:author="Alina Frey" w:date="2017-11-20T10:06:00Z">
              <w:rPr>
                <w:rFonts w:eastAsia="Times New Roman" w:cs="Times New Roman"/>
                <w:b/>
              </w:rPr>
            </w:rPrChange>
          </w:rPr>
          <w:delText>Back</w:delText>
        </w:r>
        <w:r w:rsidRPr="007F739A" w:rsidDel="00A04BFA">
          <w:rPr>
            <w:rFonts w:eastAsia="Times New Roman" w:cs="Times New Roman"/>
            <w:color w:val="auto"/>
            <w:rPrChange w:id="15608" w:author="Alina Frey" w:date="2017-11-20T10:06:00Z">
              <w:rPr>
                <w:rFonts w:eastAsia="Times New Roman" w:cs="Times New Roman"/>
              </w:rPr>
            </w:rPrChange>
          </w:rPr>
          <w:delText xml:space="preserve"> to return to the Summary page. Click </w:delText>
        </w:r>
        <w:r w:rsidRPr="007F739A" w:rsidDel="00A04BFA">
          <w:rPr>
            <w:rFonts w:eastAsia="Times New Roman" w:cs="Times New Roman"/>
            <w:b/>
            <w:color w:val="auto"/>
            <w:rPrChange w:id="15609" w:author="Alina Frey" w:date="2017-11-20T10:06:00Z">
              <w:rPr>
                <w:rFonts w:eastAsia="Times New Roman" w:cs="Times New Roman"/>
                <w:b/>
              </w:rPr>
            </w:rPrChange>
          </w:rPr>
          <w:delText>Stop Tracking</w:delText>
        </w:r>
        <w:r w:rsidRPr="007F739A" w:rsidDel="00A04BFA">
          <w:rPr>
            <w:rFonts w:eastAsia="Times New Roman" w:cs="Times New Roman"/>
            <w:color w:val="auto"/>
            <w:rPrChange w:id="15610" w:author="Alina Frey" w:date="2017-11-20T10:06:00Z">
              <w:rPr>
                <w:rFonts w:eastAsia="Times New Roman" w:cs="Times New Roman"/>
              </w:rPr>
            </w:rPrChange>
          </w:rPr>
          <w:delText xml:space="preserve"> and the patient is no longer found in the Tracked Patients list. The user is returned to the Tracked Patients page.</w:delText>
        </w:r>
      </w:del>
    </w:p>
    <w:p w14:paraId="31876FF7" w14:textId="5AAFD966" w:rsidR="006C0619" w:rsidRPr="00CF2303" w:rsidDel="00A04BFA" w:rsidRDefault="005F159C">
      <w:pPr>
        <w:pStyle w:val="Caption"/>
        <w:rPr>
          <w:del w:id="15611" w:author="Alina Frey" w:date="2017-11-20T09:48:00Z"/>
        </w:rPr>
        <w:pPrChange w:id="15612" w:author="Alina Frey" w:date="2017-11-10T14:16:00Z">
          <w:pPr>
            <w:spacing w:after="58"/>
          </w:pPr>
        </w:pPrChange>
      </w:pPr>
      <w:del w:id="15613" w:author="Alina Frey" w:date="2017-11-20T09:48:00Z">
        <w:r w:rsidRPr="007F739A" w:rsidDel="00A04BFA">
          <w:rPr>
            <w:noProof/>
            <w:rPrChange w:id="15614" w:author="Alina Frey" w:date="2017-11-20T10:06:00Z">
              <w:rPr>
                <w:noProof/>
              </w:rPr>
            </w:rPrChange>
          </w:rPr>
          <w:drawing>
            <wp:inline distT="0" distB="0" distL="0" distR="0" wp14:anchorId="3187717C" wp14:editId="2DA47B5C">
              <wp:extent cx="5295900" cy="4095750"/>
              <wp:effectExtent l="0" t="0" r="0" b="0"/>
              <wp:docPr id="2175" name="Picture 2175"/>
              <wp:cNvGraphicFramePr/>
              <a:graphic xmlns:a="http://schemas.openxmlformats.org/drawingml/2006/main">
                <a:graphicData uri="http://schemas.openxmlformats.org/drawingml/2006/picture">
                  <pic:pic xmlns:pic="http://schemas.openxmlformats.org/drawingml/2006/picture">
                    <pic:nvPicPr>
                      <pic:cNvPr id="2175" name="Picture 2175"/>
                      <pic:cNvPicPr/>
                    </pic:nvPicPr>
                    <pic:blipFill>
                      <a:blip r:embed="rId385"/>
                      <a:stretch>
                        <a:fillRect/>
                      </a:stretch>
                    </pic:blipFill>
                    <pic:spPr>
                      <a:xfrm>
                        <a:off x="0" y="0"/>
                        <a:ext cx="5295900" cy="4095750"/>
                      </a:xfrm>
                      <a:prstGeom prst="rect">
                        <a:avLst/>
                      </a:prstGeom>
                    </pic:spPr>
                  </pic:pic>
                </a:graphicData>
              </a:graphic>
            </wp:inline>
          </w:drawing>
        </w:r>
      </w:del>
    </w:p>
    <w:p w14:paraId="31876FF8" w14:textId="69239D95" w:rsidR="006C0619" w:rsidRPr="007F739A" w:rsidDel="0083376A" w:rsidRDefault="005F159C">
      <w:pPr>
        <w:spacing w:after="29" w:line="265" w:lineRule="auto"/>
        <w:ind w:left="-5" w:hanging="10"/>
        <w:rPr>
          <w:del w:id="15615" w:author="Alina Frey" w:date="2017-11-08T16:57:00Z"/>
          <w:color w:val="auto"/>
          <w:rPrChange w:id="15616" w:author="Alina Frey" w:date="2017-11-20T10:06:00Z">
            <w:rPr>
              <w:del w:id="15617" w:author="Alina Frey" w:date="2017-11-08T16:57:00Z"/>
            </w:rPr>
          </w:rPrChange>
        </w:rPr>
      </w:pPr>
      <w:del w:id="15618" w:author="Alina Frey" w:date="2017-11-08T16:57:00Z">
        <w:r w:rsidRPr="007F739A" w:rsidDel="0083376A">
          <w:rPr>
            <w:rFonts w:eastAsia="Times New Roman" w:cs="Times New Roman"/>
            <w:b/>
            <w:color w:val="auto"/>
            <w:sz w:val="20"/>
            <w:rPrChange w:id="15619" w:author="Alina Frey" w:date="2017-11-20T10:06:00Z">
              <w:rPr>
                <w:rFonts w:eastAsia="Times New Roman" w:cs="Times New Roman"/>
                <w:b/>
                <w:sz w:val="20"/>
              </w:rPr>
            </w:rPrChange>
          </w:rPr>
          <w:delText>Figure 136: Stop Tracking a Patient</w:delText>
        </w:r>
      </w:del>
    </w:p>
    <w:p w14:paraId="31876FF9" w14:textId="049DB34A" w:rsidR="006C0619" w:rsidRPr="00CF2303" w:rsidDel="00A04BFA" w:rsidRDefault="005F159C">
      <w:pPr>
        <w:pStyle w:val="Caption"/>
        <w:rPr>
          <w:del w:id="15620" w:author="Alina Frey" w:date="2017-11-20T09:48:00Z"/>
        </w:rPr>
        <w:pPrChange w:id="15621" w:author="Alina Frey" w:date="2017-11-10T14:16:00Z">
          <w:pPr>
            <w:spacing w:after="89"/>
          </w:pPr>
        </w:pPrChange>
      </w:pPr>
      <w:del w:id="15622" w:author="Alina Frey" w:date="2017-11-20T09:48:00Z">
        <w:r w:rsidRPr="007F739A" w:rsidDel="00A04BFA">
          <w:rPr>
            <w:noProof/>
            <w:rPrChange w:id="15623" w:author="Alina Frey" w:date="2017-11-20T10:06:00Z">
              <w:rPr>
                <w:noProof/>
              </w:rPr>
            </w:rPrChange>
          </w:rPr>
          <w:drawing>
            <wp:inline distT="0" distB="0" distL="0" distR="0" wp14:anchorId="3187717E" wp14:editId="3187717F">
              <wp:extent cx="4810506" cy="1390650"/>
              <wp:effectExtent l="0" t="0" r="0" b="0"/>
              <wp:docPr id="2178" name="Picture 2178"/>
              <wp:cNvGraphicFramePr/>
              <a:graphic xmlns:a="http://schemas.openxmlformats.org/drawingml/2006/main">
                <a:graphicData uri="http://schemas.openxmlformats.org/drawingml/2006/picture">
                  <pic:pic xmlns:pic="http://schemas.openxmlformats.org/drawingml/2006/picture">
                    <pic:nvPicPr>
                      <pic:cNvPr id="2178" name="Picture 2178"/>
                      <pic:cNvPicPr/>
                    </pic:nvPicPr>
                    <pic:blipFill>
                      <a:blip r:embed="rId386"/>
                      <a:stretch>
                        <a:fillRect/>
                      </a:stretch>
                    </pic:blipFill>
                    <pic:spPr>
                      <a:xfrm>
                        <a:off x="0" y="0"/>
                        <a:ext cx="4810506" cy="1390650"/>
                      </a:xfrm>
                      <a:prstGeom prst="rect">
                        <a:avLst/>
                      </a:prstGeom>
                    </pic:spPr>
                  </pic:pic>
                </a:graphicData>
              </a:graphic>
            </wp:inline>
          </w:drawing>
        </w:r>
      </w:del>
    </w:p>
    <w:p w14:paraId="31876FFA" w14:textId="166FB95C" w:rsidR="006C0619" w:rsidRPr="007F739A" w:rsidDel="00B86DB2" w:rsidRDefault="005F159C">
      <w:pPr>
        <w:spacing w:after="29" w:line="265" w:lineRule="auto"/>
        <w:ind w:left="-5" w:hanging="10"/>
        <w:rPr>
          <w:del w:id="15624" w:author="Alina Frey" w:date="2017-11-08T16:57:00Z"/>
          <w:color w:val="auto"/>
          <w:rPrChange w:id="15625" w:author="Alina Frey" w:date="2017-11-20T10:06:00Z">
            <w:rPr>
              <w:del w:id="15626" w:author="Alina Frey" w:date="2017-11-08T16:57:00Z"/>
            </w:rPr>
          </w:rPrChange>
        </w:rPr>
      </w:pPr>
      <w:del w:id="15627" w:author="Alina Frey" w:date="2017-11-08T16:57:00Z">
        <w:r w:rsidRPr="007F739A" w:rsidDel="00B86DB2">
          <w:rPr>
            <w:rFonts w:eastAsia="Times New Roman" w:cs="Times New Roman"/>
            <w:b/>
            <w:color w:val="auto"/>
            <w:sz w:val="20"/>
            <w:rPrChange w:id="15628" w:author="Alina Frey" w:date="2017-11-20T10:06:00Z">
              <w:rPr>
                <w:rFonts w:eastAsia="Times New Roman" w:cs="Times New Roman"/>
                <w:b/>
                <w:sz w:val="20"/>
              </w:rPr>
            </w:rPrChange>
          </w:rPr>
          <w:delText>Figure 137: Stop Tracking Drop-down List</w:delText>
        </w:r>
      </w:del>
    </w:p>
    <w:p w14:paraId="31876FFB" w14:textId="23AD60CC" w:rsidR="006C0619" w:rsidRPr="007F739A" w:rsidDel="00EB3618" w:rsidRDefault="006C0619" w:rsidP="00125EBA">
      <w:pPr>
        <w:rPr>
          <w:del w:id="15629" w:author="Alina Frey" w:date="2017-11-20T09:49:00Z"/>
          <w:color w:val="auto"/>
          <w:rPrChange w:id="15630" w:author="Alina Frey" w:date="2017-11-20T10:06:00Z">
            <w:rPr>
              <w:del w:id="15631" w:author="Alina Frey" w:date="2017-11-20T09:49:00Z"/>
            </w:rPr>
          </w:rPrChange>
        </w:rPr>
        <w:sectPr w:rsidR="006C0619" w:rsidRPr="007F739A" w:rsidDel="00EB3618" w:rsidSect="003F6A14">
          <w:footerReference w:type="even" r:id="rId387"/>
          <w:footerReference w:type="default" r:id="rId388"/>
          <w:footerReference w:type="first" r:id="rId389"/>
          <w:pgSz w:w="12240" w:h="15840"/>
          <w:pgMar w:top="1440" w:right="1440" w:bottom="1440" w:left="1440" w:header="720" w:footer="720" w:gutter="0"/>
          <w:pgNumType w:start="1"/>
          <w:cols w:space="720"/>
          <w:titlePg/>
          <w:docGrid w:linePitch="326"/>
          <w:sectPrChange w:id="15650" w:author="Alina Frey" w:date="2017-11-20T11:07:00Z">
            <w:sectPr w:rsidR="006C0619" w:rsidRPr="007F739A" w:rsidDel="00EB3618" w:rsidSect="003F6A14">
              <w:pgMar w:top="1433" w:right="1440" w:bottom="1476" w:left="1440" w:header="720" w:footer="677" w:gutter="0"/>
              <w:titlePg w:val="0"/>
              <w:docGrid w:linePitch="0"/>
            </w:sectPr>
          </w:sectPrChange>
        </w:sectPr>
      </w:pPr>
    </w:p>
    <w:p w14:paraId="31876FFC" w14:textId="45101774" w:rsidR="006C0619" w:rsidRPr="007F739A" w:rsidDel="00535EA0" w:rsidRDefault="005F159C" w:rsidP="00125EBA">
      <w:pPr>
        <w:tabs>
          <w:tab w:val="center" w:pos="4679"/>
          <w:tab w:val="right" w:pos="9359"/>
        </w:tabs>
        <w:spacing w:after="80"/>
        <w:ind w:left="-15" w:right="-14"/>
        <w:rPr>
          <w:del w:id="15651" w:author="Alina Frey" w:date="2017-11-20T09:49:00Z"/>
          <w:color w:val="auto"/>
          <w:rPrChange w:id="15652" w:author="Alina Frey" w:date="2017-11-20T10:06:00Z">
            <w:rPr>
              <w:del w:id="15653" w:author="Alina Frey" w:date="2017-11-20T09:49:00Z"/>
            </w:rPr>
          </w:rPrChange>
        </w:rPr>
      </w:pPr>
      <w:del w:id="15654" w:author="Alina Frey" w:date="2017-11-20T09:49:00Z">
        <w:r w:rsidRPr="007F739A" w:rsidDel="00535EA0">
          <w:rPr>
            <w:rFonts w:eastAsia="Times New Roman" w:cs="Times New Roman"/>
            <w:color w:val="auto"/>
            <w:sz w:val="20"/>
            <w:rPrChange w:id="15655" w:author="Alina Frey" w:date="2017-11-20T10:06:00Z">
              <w:rPr>
                <w:rFonts w:eastAsia="Times New Roman" w:cs="Times New Roman"/>
                <w:sz w:val="20"/>
              </w:rPr>
            </w:rPrChange>
          </w:rPr>
          <w:delText>82</w:delText>
        </w:r>
        <w:r w:rsidRPr="007F739A" w:rsidDel="00535EA0">
          <w:rPr>
            <w:rFonts w:eastAsia="Times New Roman" w:cs="Times New Roman"/>
            <w:color w:val="auto"/>
            <w:sz w:val="20"/>
            <w:rPrChange w:id="15656" w:author="Alina Frey" w:date="2017-11-20T10:06:00Z">
              <w:rPr>
                <w:rFonts w:eastAsia="Times New Roman" w:cs="Times New Roman"/>
                <w:sz w:val="20"/>
              </w:rPr>
            </w:rPrChange>
          </w:rPr>
          <w:tab/>
          <w:delText>Maternity Tracker Dashboard User Manual v3.0</w:delText>
        </w:r>
        <w:r w:rsidRPr="007F739A" w:rsidDel="00535EA0">
          <w:rPr>
            <w:rFonts w:eastAsia="Times New Roman" w:cs="Times New Roman"/>
            <w:color w:val="auto"/>
            <w:sz w:val="20"/>
            <w:rPrChange w:id="15657" w:author="Alina Frey" w:date="2017-11-20T10:06:00Z">
              <w:rPr>
                <w:rFonts w:eastAsia="Times New Roman" w:cs="Times New Roman"/>
                <w:sz w:val="20"/>
              </w:rPr>
            </w:rPrChange>
          </w:rPr>
          <w:tab/>
          <w:delText>February 2017</w:delText>
        </w:r>
      </w:del>
    </w:p>
    <w:p w14:paraId="31876FFD" w14:textId="77777777" w:rsidR="006C0619" w:rsidRPr="007F739A" w:rsidRDefault="005F159C">
      <w:pPr>
        <w:pStyle w:val="Heading1"/>
        <w:spacing w:after="242"/>
        <w:rPr>
          <w:color w:val="auto"/>
          <w:rPrChange w:id="15658" w:author="Alina Frey" w:date="2017-11-20T10:06:00Z">
            <w:rPr/>
          </w:rPrChange>
        </w:rPr>
        <w:pPrChange w:id="15659" w:author="Alina Frey" w:date="2017-11-10T14:16:00Z">
          <w:pPr>
            <w:pStyle w:val="Heading1"/>
            <w:spacing w:after="242"/>
            <w:ind w:left="115"/>
          </w:pPr>
        </w:pPrChange>
      </w:pPr>
      <w:bookmarkStart w:id="15660" w:name="_Toc497914109"/>
      <w:bookmarkStart w:id="15661" w:name="_Toc498937679"/>
      <w:bookmarkStart w:id="15662" w:name="_Toc498942527"/>
      <w:bookmarkStart w:id="15663" w:name="_Toc498939194"/>
      <w:bookmarkStart w:id="15664" w:name="_Toc499024462"/>
      <w:r w:rsidRPr="007F739A">
        <w:rPr>
          <w:color w:val="auto"/>
          <w:rPrChange w:id="15665" w:author="Alina Frey" w:date="2017-11-20T10:06:00Z">
            <w:rPr/>
          </w:rPrChange>
        </w:rPr>
        <w:t>Glossary</w:t>
      </w:r>
      <w:bookmarkEnd w:id="15660"/>
      <w:bookmarkEnd w:id="15661"/>
      <w:bookmarkEnd w:id="15662"/>
      <w:bookmarkEnd w:id="15663"/>
      <w:bookmarkEnd w:id="15664"/>
    </w:p>
    <w:p w14:paraId="31876FFE" w14:textId="77777777" w:rsidR="006C0619" w:rsidRPr="007F739A" w:rsidRDefault="005F159C">
      <w:pPr>
        <w:pStyle w:val="Heading2"/>
        <w:pPrChange w:id="15666" w:author="Alina Frey" w:date="2017-11-20T10:18:00Z">
          <w:pPr>
            <w:pStyle w:val="Heading2"/>
            <w:spacing w:after="223"/>
            <w:ind w:left="-5"/>
          </w:pPr>
        </w:pPrChange>
      </w:pPr>
      <w:bookmarkStart w:id="15667" w:name="_Toc497914110"/>
      <w:bookmarkStart w:id="15668" w:name="_Toc498937680"/>
      <w:bookmarkStart w:id="15669" w:name="_Toc498942528"/>
      <w:bookmarkStart w:id="15670" w:name="_Toc498939195"/>
      <w:bookmarkStart w:id="15671" w:name="_Toc499024463"/>
      <w:r w:rsidRPr="007F739A">
        <w:t>Glossary of Terms</w:t>
      </w:r>
      <w:bookmarkEnd w:id="15667"/>
      <w:bookmarkEnd w:id="15668"/>
      <w:bookmarkEnd w:id="15669"/>
      <w:bookmarkEnd w:id="15670"/>
      <w:bookmarkEnd w:id="15671"/>
    </w:p>
    <w:tbl>
      <w:tblPr>
        <w:tblStyle w:val="TableGrid"/>
        <w:tblW w:w="9281" w:type="dxa"/>
        <w:tblInd w:w="40" w:type="dxa"/>
        <w:tblCellMar>
          <w:top w:w="114" w:type="dxa"/>
          <w:left w:w="120" w:type="dxa"/>
          <w:right w:w="115" w:type="dxa"/>
        </w:tblCellMar>
        <w:tblLook w:val="04A0" w:firstRow="1" w:lastRow="0" w:firstColumn="1" w:lastColumn="0" w:noHBand="0" w:noVBand="1"/>
      </w:tblPr>
      <w:tblGrid>
        <w:gridCol w:w="2563"/>
        <w:gridCol w:w="6718"/>
      </w:tblGrid>
      <w:tr w:rsidR="000E5A15" w:rsidRPr="000E5A15" w14:paraId="31877001" w14:textId="77777777">
        <w:trPr>
          <w:trHeight w:val="521"/>
        </w:trPr>
        <w:tc>
          <w:tcPr>
            <w:tcW w:w="2563" w:type="dxa"/>
            <w:tcBorders>
              <w:top w:val="single" w:sz="4" w:space="0" w:color="000000"/>
              <w:left w:val="single" w:sz="4" w:space="0" w:color="000000"/>
              <w:bottom w:val="single" w:sz="4" w:space="0" w:color="000000"/>
              <w:right w:val="single" w:sz="4" w:space="0" w:color="000000"/>
            </w:tcBorders>
            <w:shd w:val="clear" w:color="auto" w:fill="003057"/>
            <w:vAlign w:val="center"/>
          </w:tcPr>
          <w:p w14:paraId="31876FFF" w14:textId="77777777" w:rsidR="006C0619" w:rsidRPr="000E5A15" w:rsidRDefault="005F159C" w:rsidP="00125EBA">
            <w:pPr>
              <w:rPr>
                <w:color w:val="0070C0"/>
                <w:rPrChange w:id="15672" w:author="Alina Frey" w:date="2017-11-20T10:06:00Z">
                  <w:rPr/>
                </w:rPrChange>
              </w:rPr>
            </w:pPr>
            <w:r w:rsidRPr="007F739A">
              <w:rPr>
                <w:rFonts w:eastAsia="Times New Roman" w:cs="Times New Roman"/>
                <w:b/>
                <w:color w:val="auto"/>
                <w:rPrChange w:id="15673" w:author="Alina Frey" w:date="2017-11-20T10:06:00Z">
                  <w:rPr>
                    <w:rFonts w:eastAsia="Times New Roman" w:cs="Times New Roman"/>
                    <w:b/>
                    <w:color w:val="FFFFFF"/>
                  </w:rPr>
                </w:rPrChange>
              </w:rPr>
              <w:t>Term</w:t>
            </w:r>
          </w:p>
        </w:tc>
        <w:tc>
          <w:tcPr>
            <w:tcW w:w="6718" w:type="dxa"/>
            <w:tcBorders>
              <w:top w:val="single" w:sz="4" w:space="0" w:color="000000"/>
              <w:left w:val="single" w:sz="4" w:space="0" w:color="000000"/>
              <w:bottom w:val="single" w:sz="4" w:space="0" w:color="000000"/>
              <w:right w:val="single" w:sz="4" w:space="0" w:color="000000"/>
            </w:tcBorders>
            <w:shd w:val="clear" w:color="auto" w:fill="003057"/>
            <w:vAlign w:val="center"/>
          </w:tcPr>
          <w:p w14:paraId="31877000" w14:textId="77777777" w:rsidR="006C0619" w:rsidRPr="007F739A" w:rsidRDefault="005F159C" w:rsidP="00125EBA">
            <w:pPr>
              <w:rPr>
                <w:color w:val="auto"/>
                <w:rPrChange w:id="15674" w:author="Alina Frey" w:date="2017-11-20T10:06:00Z">
                  <w:rPr/>
                </w:rPrChange>
              </w:rPr>
            </w:pPr>
            <w:r w:rsidRPr="007F739A">
              <w:rPr>
                <w:rFonts w:eastAsia="Times New Roman" w:cs="Times New Roman"/>
                <w:b/>
                <w:color w:val="auto"/>
                <w:rPrChange w:id="15675" w:author="Alina Frey" w:date="2017-11-20T10:06:00Z">
                  <w:rPr>
                    <w:rFonts w:eastAsia="Times New Roman" w:cs="Times New Roman"/>
                    <w:b/>
                    <w:color w:val="FFFFFF"/>
                  </w:rPr>
                </w:rPrChange>
              </w:rPr>
              <w:t>Definition</w:t>
            </w:r>
          </w:p>
        </w:tc>
      </w:tr>
      <w:tr w:rsidR="000E5A15" w:rsidRPr="000E5A15" w14:paraId="31877004" w14:textId="77777777">
        <w:trPr>
          <w:trHeight w:val="420"/>
        </w:trPr>
        <w:tc>
          <w:tcPr>
            <w:tcW w:w="2563" w:type="dxa"/>
            <w:tcBorders>
              <w:top w:val="single" w:sz="4" w:space="0" w:color="000000"/>
              <w:left w:val="single" w:sz="4" w:space="0" w:color="000000"/>
              <w:bottom w:val="single" w:sz="4" w:space="0" w:color="000000"/>
              <w:right w:val="single" w:sz="4" w:space="0" w:color="000000"/>
            </w:tcBorders>
            <w:vAlign w:val="center"/>
          </w:tcPr>
          <w:p w14:paraId="31877002" w14:textId="77777777" w:rsidR="006C0619" w:rsidRPr="000E5A15" w:rsidRDefault="005F159C" w:rsidP="00125EBA">
            <w:pPr>
              <w:rPr>
                <w:color w:val="0070C0"/>
                <w:rPrChange w:id="15676" w:author="Alina Frey" w:date="2017-11-20T10:06:00Z">
                  <w:rPr/>
                </w:rPrChange>
              </w:rPr>
            </w:pPr>
            <w:r w:rsidRPr="007F739A">
              <w:rPr>
                <w:rFonts w:eastAsia="Times New Roman" w:cs="Times New Roman"/>
                <w:color w:val="auto"/>
                <w:rPrChange w:id="15677" w:author="Alina Frey" w:date="2017-11-20T10:06:00Z">
                  <w:rPr>
                    <w:rFonts w:eastAsia="Times New Roman" w:cs="Times New Roman"/>
                  </w:rPr>
                </w:rPrChange>
              </w:rPr>
              <w:t>Dashboard</w:t>
            </w:r>
          </w:p>
        </w:tc>
        <w:tc>
          <w:tcPr>
            <w:tcW w:w="6718" w:type="dxa"/>
            <w:tcBorders>
              <w:top w:val="single" w:sz="4" w:space="0" w:color="000000"/>
              <w:left w:val="single" w:sz="4" w:space="0" w:color="000000"/>
              <w:bottom w:val="single" w:sz="4" w:space="0" w:color="000000"/>
              <w:right w:val="single" w:sz="4" w:space="0" w:color="000000"/>
            </w:tcBorders>
            <w:vAlign w:val="center"/>
          </w:tcPr>
          <w:p w14:paraId="31877003" w14:textId="77777777" w:rsidR="006C0619" w:rsidRPr="007F739A" w:rsidRDefault="005F159C" w:rsidP="00125EBA">
            <w:pPr>
              <w:rPr>
                <w:color w:val="auto"/>
                <w:rPrChange w:id="15678" w:author="Alina Frey" w:date="2017-11-20T10:06:00Z">
                  <w:rPr/>
                </w:rPrChange>
              </w:rPr>
            </w:pPr>
            <w:r w:rsidRPr="007F739A">
              <w:rPr>
                <w:rFonts w:eastAsia="Times New Roman" w:cs="Times New Roman"/>
                <w:color w:val="auto"/>
                <w:rPrChange w:id="15679" w:author="Alina Frey" w:date="2017-11-20T10:06:00Z">
                  <w:rPr>
                    <w:rFonts w:eastAsia="Times New Roman" w:cs="Times New Roman"/>
                  </w:rPr>
                </w:rPrChange>
              </w:rPr>
              <w:t>Menu</w:t>
            </w:r>
          </w:p>
        </w:tc>
      </w:tr>
      <w:tr w:rsidR="000E5A15" w:rsidRPr="000E5A15" w14:paraId="31877007" w14:textId="77777777">
        <w:trPr>
          <w:trHeight w:val="420"/>
        </w:trPr>
        <w:tc>
          <w:tcPr>
            <w:tcW w:w="2563" w:type="dxa"/>
            <w:tcBorders>
              <w:top w:val="single" w:sz="4" w:space="0" w:color="000000"/>
              <w:left w:val="single" w:sz="4" w:space="0" w:color="000000"/>
              <w:bottom w:val="single" w:sz="4" w:space="0" w:color="000000"/>
              <w:right w:val="single" w:sz="4" w:space="0" w:color="000000"/>
            </w:tcBorders>
            <w:vAlign w:val="center"/>
          </w:tcPr>
          <w:p w14:paraId="31877005" w14:textId="77777777" w:rsidR="006C0619" w:rsidRPr="000E5A15" w:rsidRDefault="005F159C" w:rsidP="00125EBA">
            <w:pPr>
              <w:rPr>
                <w:color w:val="0070C0"/>
                <w:rPrChange w:id="15680" w:author="Alina Frey" w:date="2017-11-20T10:06:00Z">
                  <w:rPr/>
                </w:rPrChange>
              </w:rPr>
            </w:pPr>
            <w:r w:rsidRPr="007F739A">
              <w:rPr>
                <w:rFonts w:eastAsia="Times New Roman" w:cs="Times New Roman"/>
                <w:color w:val="auto"/>
                <w:rPrChange w:id="15681" w:author="Alina Frey" w:date="2017-11-20T10:06:00Z">
                  <w:rPr>
                    <w:rFonts w:eastAsia="Times New Roman" w:cs="Times New Roman"/>
                  </w:rPr>
                </w:rPrChange>
              </w:rPr>
              <w:t>Estimated Delivery Date</w:t>
            </w:r>
          </w:p>
        </w:tc>
        <w:tc>
          <w:tcPr>
            <w:tcW w:w="6718" w:type="dxa"/>
            <w:tcBorders>
              <w:top w:val="single" w:sz="4" w:space="0" w:color="000000"/>
              <w:left w:val="single" w:sz="4" w:space="0" w:color="000000"/>
              <w:bottom w:val="single" w:sz="4" w:space="0" w:color="000000"/>
              <w:right w:val="single" w:sz="4" w:space="0" w:color="000000"/>
            </w:tcBorders>
            <w:vAlign w:val="center"/>
          </w:tcPr>
          <w:p w14:paraId="31877006" w14:textId="77777777" w:rsidR="006C0619" w:rsidRPr="007F739A" w:rsidRDefault="005F159C" w:rsidP="00125EBA">
            <w:pPr>
              <w:rPr>
                <w:color w:val="auto"/>
                <w:rPrChange w:id="15682" w:author="Alina Frey" w:date="2017-11-20T10:06:00Z">
                  <w:rPr/>
                </w:rPrChange>
              </w:rPr>
            </w:pPr>
            <w:r w:rsidRPr="007F739A">
              <w:rPr>
                <w:rFonts w:eastAsia="Times New Roman" w:cs="Times New Roman"/>
                <w:color w:val="auto"/>
                <w:rPrChange w:id="15683" w:author="Alina Frey" w:date="2017-11-20T10:06:00Z">
                  <w:rPr>
                    <w:rFonts w:eastAsia="Times New Roman" w:cs="Times New Roman"/>
                  </w:rPr>
                </w:rPrChange>
              </w:rPr>
              <w:t>Anticipated date the patient will deliver newborn(s).</w:t>
            </w:r>
          </w:p>
        </w:tc>
      </w:tr>
      <w:tr w:rsidR="000E5A15" w:rsidRPr="000E5A15" w14:paraId="3187700A" w14:textId="77777777">
        <w:trPr>
          <w:trHeight w:val="679"/>
        </w:trPr>
        <w:tc>
          <w:tcPr>
            <w:tcW w:w="2563" w:type="dxa"/>
            <w:tcBorders>
              <w:top w:val="single" w:sz="4" w:space="0" w:color="000000"/>
              <w:left w:val="single" w:sz="4" w:space="0" w:color="000000"/>
              <w:bottom w:val="single" w:sz="4" w:space="0" w:color="000000"/>
              <w:right w:val="single" w:sz="4" w:space="0" w:color="000000"/>
            </w:tcBorders>
          </w:tcPr>
          <w:p w14:paraId="31877008" w14:textId="77777777" w:rsidR="006C0619" w:rsidRPr="000E5A15" w:rsidRDefault="005F159C" w:rsidP="00125EBA">
            <w:pPr>
              <w:rPr>
                <w:color w:val="0070C0"/>
                <w:rPrChange w:id="15684" w:author="Alina Frey" w:date="2017-11-20T10:06:00Z">
                  <w:rPr/>
                </w:rPrChange>
              </w:rPr>
            </w:pPr>
            <w:r w:rsidRPr="007F739A">
              <w:rPr>
                <w:rFonts w:eastAsia="Times New Roman" w:cs="Times New Roman"/>
                <w:color w:val="auto"/>
                <w:rPrChange w:id="15685" w:author="Alina Frey" w:date="2017-11-20T10:06:00Z">
                  <w:rPr>
                    <w:rFonts w:eastAsia="Times New Roman" w:cs="Times New Roman"/>
                  </w:rPr>
                </w:rPrChange>
              </w:rPr>
              <w:t>Flagged</w:t>
            </w:r>
          </w:p>
        </w:tc>
        <w:tc>
          <w:tcPr>
            <w:tcW w:w="6718" w:type="dxa"/>
            <w:tcBorders>
              <w:top w:val="single" w:sz="4" w:space="0" w:color="000000"/>
              <w:left w:val="single" w:sz="4" w:space="0" w:color="000000"/>
              <w:bottom w:val="single" w:sz="4" w:space="0" w:color="000000"/>
              <w:right w:val="single" w:sz="4" w:space="0" w:color="000000"/>
            </w:tcBorders>
            <w:vAlign w:val="center"/>
          </w:tcPr>
          <w:p w14:paraId="31877009" w14:textId="77777777" w:rsidR="006C0619" w:rsidRPr="007F739A" w:rsidRDefault="005F159C" w:rsidP="00125EBA">
            <w:pPr>
              <w:rPr>
                <w:color w:val="auto"/>
                <w:rPrChange w:id="15686" w:author="Alina Frey" w:date="2017-11-20T10:06:00Z">
                  <w:rPr/>
                </w:rPrChange>
              </w:rPr>
            </w:pPr>
            <w:r w:rsidRPr="007F739A">
              <w:rPr>
                <w:rFonts w:eastAsia="Times New Roman" w:cs="Times New Roman"/>
                <w:color w:val="auto"/>
                <w:rPrChange w:id="15687" w:author="Alina Frey" w:date="2017-11-20T10:06:00Z">
                  <w:rPr>
                    <w:rFonts w:eastAsia="Times New Roman" w:cs="Times New Roman"/>
                  </w:rPr>
                </w:rPrChange>
              </w:rPr>
              <w:t>A patient whose health status in CPRS indicates pregnant will be flagged for tracking in MT.</w:t>
            </w:r>
          </w:p>
        </w:tc>
      </w:tr>
      <w:tr w:rsidR="000E5A15" w:rsidRPr="000E5A15" w14:paraId="3187700D" w14:textId="77777777">
        <w:trPr>
          <w:trHeight w:val="420"/>
        </w:trPr>
        <w:tc>
          <w:tcPr>
            <w:tcW w:w="2563" w:type="dxa"/>
            <w:tcBorders>
              <w:top w:val="single" w:sz="4" w:space="0" w:color="000000"/>
              <w:left w:val="single" w:sz="4" w:space="0" w:color="000000"/>
              <w:bottom w:val="single" w:sz="4" w:space="0" w:color="000000"/>
              <w:right w:val="single" w:sz="4" w:space="0" w:color="000000"/>
            </w:tcBorders>
            <w:vAlign w:val="center"/>
          </w:tcPr>
          <w:p w14:paraId="3187700B" w14:textId="77777777" w:rsidR="006C0619" w:rsidRPr="000E5A15" w:rsidRDefault="005F159C" w:rsidP="00125EBA">
            <w:pPr>
              <w:rPr>
                <w:color w:val="0070C0"/>
                <w:rPrChange w:id="15688" w:author="Alina Frey" w:date="2017-11-20T10:06:00Z">
                  <w:rPr/>
                </w:rPrChange>
              </w:rPr>
            </w:pPr>
            <w:r w:rsidRPr="007F739A">
              <w:rPr>
                <w:rFonts w:eastAsia="Times New Roman" w:cs="Times New Roman"/>
                <w:color w:val="auto"/>
                <w:rPrChange w:id="15689" w:author="Alina Frey" w:date="2017-11-20T10:06:00Z">
                  <w:rPr>
                    <w:rFonts w:eastAsia="Times New Roman" w:cs="Times New Roman"/>
                  </w:rPr>
                </w:rPrChange>
              </w:rPr>
              <w:t>Gestational Age</w:t>
            </w:r>
          </w:p>
        </w:tc>
        <w:tc>
          <w:tcPr>
            <w:tcW w:w="6718" w:type="dxa"/>
            <w:tcBorders>
              <w:top w:val="single" w:sz="4" w:space="0" w:color="000000"/>
              <w:left w:val="single" w:sz="4" w:space="0" w:color="000000"/>
              <w:bottom w:val="single" w:sz="4" w:space="0" w:color="000000"/>
              <w:right w:val="single" w:sz="4" w:space="0" w:color="000000"/>
            </w:tcBorders>
            <w:vAlign w:val="center"/>
          </w:tcPr>
          <w:p w14:paraId="3187700C" w14:textId="77777777" w:rsidR="006C0619" w:rsidRPr="007F739A" w:rsidRDefault="005F159C" w:rsidP="00125EBA">
            <w:pPr>
              <w:rPr>
                <w:color w:val="auto"/>
                <w:rPrChange w:id="15690" w:author="Alina Frey" w:date="2017-11-20T10:06:00Z">
                  <w:rPr/>
                </w:rPrChange>
              </w:rPr>
            </w:pPr>
            <w:r w:rsidRPr="007F739A">
              <w:rPr>
                <w:rFonts w:eastAsia="Times New Roman" w:cs="Times New Roman"/>
                <w:color w:val="auto"/>
                <w:rPrChange w:id="15691" w:author="Alina Frey" w:date="2017-11-20T10:06:00Z">
                  <w:rPr>
                    <w:rFonts w:eastAsia="Times New Roman" w:cs="Times New Roman"/>
                  </w:rPr>
                </w:rPrChange>
              </w:rPr>
              <w:t>The age of the fetus.</w:t>
            </w:r>
          </w:p>
        </w:tc>
      </w:tr>
      <w:tr w:rsidR="000E5A15" w:rsidRPr="000E5A15" w14:paraId="31877010" w14:textId="77777777">
        <w:trPr>
          <w:trHeight w:val="420"/>
        </w:trPr>
        <w:tc>
          <w:tcPr>
            <w:tcW w:w="2563" w:type="dxa"/>
            <w:tcBorders>
              <w:top w:val="single" w:sz="4" w:space="0" w:color="000000"/>
              <w:left w:val="single" w:sz="4" w:space="0" w:color="000000"/>
              <w:bottom w:val="single" w:sz="4" w:space="0" w:color="000000"/>
              <w:right w:val="single" w:sz="4" w:space="0" w:color="000000"/>
            </w:tcBorders>
            <w:vAlign w:val="center"/>
          </w:tcPr>
          <w:p w14:paraId="3187700E" w14:textId="77777777" w:rsidR="006C0619" w:rsidRPr="000E5A15" w:rsidRDefault="005F159C" w:rsidP="00125EBA">
            <w:pPr>
              <w:rPr>
                <w:color w:val="0070C0"/>
                <w:rPrChange w:id="15692" w:author="Alina Frey" w:date="2017-11-20T10:06:00Z">
                  <w:rPr/>
                </w:rPrChange>
              </w:rPr>
            </w:pPr>
            <w:r w:rsidRPr="007F739A">
              <w:rPr>
                <w:rFonts w:eastAsia="Times New Roman" w:cs="Times New Roman"/>
                <w:color w:val="auto"/>
                <w:rPrChange w:id="15693" w:author="Alina Frey" w:date="2017-11-20T10:06:00Z">
                  <w:rPr>
                    <w:rFonts w:eastAsia="Times New Roman" w:cs="Times New Roman"/>
                  </w:rPr>
                </w:rPrChange>
              </w:rPr>
              <w:t>Lactation</w:t>
            </w:r>
          </w:p>
        </w:tc>
        <w:tc>
          <w:tcPr>
            <w:tcW w:w="6718" w:type="dxa"/>
            <w:tcBorders>
              <w:top w:val="single" w:sz="4" w:space="0" w:color="000000"/>
              <w:left w:val="single" w:sz="4" w:space="0" w:color="000000"/>
              <w:bottom w:val="single" w:sz="4" w:space="0" w:color="000000"/>
              <w:right w:val="single" w:sz="4" w:space="0" w:color="000000"/>
            </w:tcBorders>
            <w:vAlign w:val="center"/>
          </w:tcPr>
          <w:p w14:paraId="3187700F" w14:textId="77777777" w:rsidR="006C0619" w:rsidRPr="007F739A" w:rsidRDefault="005F159C" w:rsidP="00125EBA">
            <w:pPr>
              <w:rPr>
                <w:color w:val="auto"/>
                <w:rPrChange w:id="15694" w:author="Alina Frey" w:date="2017-11-20T10:06:00Z">
                  <w:rPr/>
                </w:rPrChange>
              </w:rPr>
            </w:pPr>
            <w:r w:rsidRPr="007F739A">
              <w:rPr>
                <w:rFonts w:eastAsia="Times New Roman" w:cs="Times New Roman"/>
                <w:color w:val="auto"/>
                <w:rPrChange w:id="15695" w:author="Alina Frey" w:date="2017-11-20T10:06:00Z">
                  <w:rPr>
                    <w:rFonts w:eastAsia="Times New Roman" w:cs="Times New Roman"/>
                  </w:rPr>
                </w:rPrChange>
              </w:rPr>
              <w:t>Production of breast milk.</w:t>
            </w:r>
          </w:p>
        </w:tc>
      </w:tr>
      <w:tr w:rsidR="000E5A15" w:rsidRPr="000E5A15" w14:paraId="31877013" w14:textId="77777777">
        <w:trPr>
          <w:trHeight w:val="420"/>
        </w:trPr>
        <w:tc>
          <w:tcPr>
            <w:tcW w:w="2563" w:type="dxa"/>
            <w:tcBorders>
              <w:top w:val="single" w:sz="4" w:space="0" w:color="000000"/>
              <w:left w:val="single" w:sz="4" w:space="0" w:color="000000"/>
              <w:bottom w:val="single" w:sz="4" w:space="0" w:color="000000"/>
              <w:right w:val="single" w:sz="4" w:space="0" w:color="000000"/>
            </w:tcBorders>
            <w:vAlign w:val="center"/>
          </w:tcPr>
          <w:p w14:paraId="31877011" w14:textId="77777777" w:rsidR="006C0619" w:rsidRPr="000E5A15" w:rsidRDefault="005F159C" w:rsidP="00125EBA">
            <w:pPr>
              <w:rPr>
                <w:color w:val="0070C0"/>
                <w:rPrChange w:id="15696" w:author="Alina Frey" w:date="2017-11-20T10:06:00Z">
                  <w:rPr/>
                </w:rPrChange>
              </w:rPr>
            </w:pPr>
            <w:r w:rsidRPr="007F739A">
              <w:rPr>
                <w:rFonts w:eastAsia="Times New Roman" w:cs="Times New Roman"/>
                <w:color w:val="auto"/>
                <w:rPrChange w:id="15697" w:author="Alina Frey" w:date="2017-11-20T10:06:00Z">
                  <w:rPr>
                    <w:rFonts w:eastAsia="Times New Roman" w:cs="Times New Roman"/>
                  </w:rPr>
                </w:rPrChange>
              </w:rPr>
              <w:t>Pregnant</w:t>
            </w:r>
          </w:p>
        </w:tc>
        <w:tc>
          <w:tcPr>
            <w:tcW w:w="6718" w:type="dxa"/>
            <w:tcBorders>
              <w:top w:val="single" w:sz="4" w:space="0" w:color="000000"/>
              <w:left w:val="single" w:sz="4" w:space="0" w:color="000000"/>
              <w:bottom w:val="single" w:sz="4" w:space="0" w:color="000000"/>
              <w:right w:val="single" w:sz="4" w:space="0" w:color="000000"/>
            </w:tcBorders>
            <w:vAlign w:val="center"/>
          </w:tcPr>
          <w:p w14:paraId="31877012" w14:textId="65CE4347" w:rsidR="006C0619" w:rsidRPr="007F739A" w:rsidRDefault="005F159C" w:rsidP="00125EBA">
            <w:pPr>
              <w:rPr>
                <w:color w:val="auto"/>
                <w:rPrChange w:id="15698" w:author="Alina Frey" w:date="2017-11-20T10:06:00Z">
                  <w:rPr/>
                </w:rPrChange>
              </w:rPr>
            </w:pPr>
            <w:r w:rsidRPr="007F739A">
              <w:rPr>
                <w:rFonts w:eastAsia="Times New Roman" w:cs="Times New Roman"/>
                <w:color w:val="auto"/>
                <w:rPrChange w:id="15699" w:author="Alina Frey" w:date="2017-11-20T10:06:00Z">
                  <w:rPr>
                    <w:rFonts w:eastAsia="Times New Roman" w:cs="Times New Roman"/>
                  </w:rPr>
                </w:rPrChange>
              </w:rPr>
              <w:t>A patient</w:t>
            </w:r>
            <w:del w:id="15700" w:author="Alina Frey" w:date="2017-11-16T16:57:00Z">
              <w:r w:rsidRPr="007F739A" w:rsidDel="00FE25D6">
                <w:rPr>
                  <w:rFonts w:eastAsia="Times New Roman" w:cs="Times New Roman"/>
                  <w:color w:val="auto"/>
                  <w:rPrChange w:id="15701" w:author="Alina Frey" w:date="2017-11-20T10:06:00Z">
                    <w:rPr>
                      <w:rFonts w:eastAsia="Times New Roman" w:cs="Times New Roman"/>
                    </w:rPr>
                  </w:rPrChange>
                </w:rPr>
                <w:delText>’</w:delText>
              </w:r>
            </w:del>
            <w:ins w:id="15702" w:author="Alina Frey" w:date="2017-11-16T16:57:00Z">
              <w:r w:rsidR="00FE25D6" w:rsidRPr="007F739A">
                <w:rPr>
                  <w:rFonts w:eastAsia="Times New Roman" w:cs="Times New Roman"/>
                  <w:color w:val="auto"/>
                  <w:rPrChange w:id="15703" w:author="Alina Frey" w:date="2017-11-20T10:06:00Z">
                    <w:rPr>
                      <w:rFonts w:eastAsia="Times New Roman" w:cs="Times New Roman"/>
                    </w:rPr>
                  </w:rPrChange>
                </w:rPr>
                <w:t>’</w:t>
              </w:r>
            </w:ins>
            <w:r w:rsidRPr="007F739A">
              <w:rPr>
                <w:rFonts w:eastAsia="Times New Roman" w:cs="Times New Roman"/>
                <w:color w:val="auto"/>
                <w:rPrChange w:id="15704" w:author="Alina Frey" w:date="2017-11-20T10:06:00Z">
                  <w:rPr>
                    <w:rFonts w:eastAsia="Times New Roman" w:cs="Times New Roman"/>
                  </w:rPr>
                </w:rPrChange>
              </w:rPr>
              <w:t>s health status.</w:t>
            </w:r>
          </w:p>
        </w:tc>
      </w:tr>
      <w:tr w:rsidR="000E5A15" w:rsidRPr="000E5A15" w14:paraId="31877016" w14:textId="77777777">
        <w:trPr>
          <w:trHeight w:val="420"/>
        </w:trPr>
        <w:tc>
          <w:tcPr>
            <w:tcW w:w="2563" w:type="dxa"/>
            <w:tcBorders>
              <w:top w:val="single" w:sz="4" w:space="0" w:color="000000"/>
              <w:left w:val="single" w:sz="4" w:space="0" w:color="000000"/>
              <w:bottom w:val="single" w:sz="4" w:space="0" w:color="000000"/>
              <w:right w:val="single" w:sz="4" w:space="0" w:color="000000"/>
            </w:tcBorders>
            <w:vAlign w:val="center"/>
          </w:tcPr>
          <w:p w14:paraId="31877014" w14:textId="77777777" w:rsidR="006C0619" w:rsidRPr="000E5A15" w:rsidRDefault="005F159C" w:rsidP="00125EBA">
            <w:pPr>
              <w:rPr>
                <w:color w:val="0070C0"/>
                <w:rPrChange w:id="15705" w:author="Alina Frey" w:date="2017-11-20T10:06:00Z">
                  <w:rPr/>
                </w:rPrChange>
              </w:rPr>
            </w:pPr>
            <w:r w:rsidRPr="007F739A">
              <w:rPr>
                <w:rFonts w:eastAsia="Times New Roman" w:cs="Times New Roman"/>
                <w:color w:val="auto"/>
                <w:rPrChange w:id="15706" w:author="Alina Frey" w:date="2017-11-20T10:06:00Z">
                  <w:rPr>
                    <w:rFonts w:eastAsia="Times New Roman" w:cs="Times New Roman"/>
                  </w:rPr>
                </w:rPrChange>
              </w:rPr>
              <w:t>Provider</w:t>
            </w:r>
          </w:p>
        </w:tc>
        <w:tc>
          <w:tcPr>
            <w:tcW w:w="6718" w:type="dxa"/>
            <w:tcBorders>
              <w:top w:val="single" w:sz="4" w:space="0" w:color="000000"/>
              <w:left w:val="single" w:sz="4" w:space="0" w:color="000000"/>
              <w:bottom w:val="single" w:sz="4" w:space="0" w:color="000000"/>
              <w:right w:val="single" w:sz="4" w:space="0" w:color="000000"/>
            </w:tcBorders>
            <w:vAlign w:val="center"/>
          </w:tcPr>
          <w:p w14:paraId="31877015" w14:textId="77777777" w:rsidR="006C0619" w:rsidRPr="007F739A" w:rsidRDefault="005F159C" w:rsidP="00125EBA">
            <w:pPr>
              <w:rPr>
                <w:color w:val="auto"/>
                <w:rPrChange w:id="15707" w:author="Alina Frey" w:date="2017-11-20T10:06:00Z">
                  <w:rPr/>
                </w:rPrChange>
              </w:rPr>
            </w:pPr>
            <w:r w:rsidRPr="007F739A">
              <w:rPr>
                <w:rFonts w:eastAsia="Times New Roman" w:cs="Times New Roman"/>
                <w:color w:val="auto"/>
                <w:rPrChange w:id="15708" w:author="Alina Frey" w:date="2017-11-20T10:06:00Z">
                  <w:rPr>
                    <w:rFonts w:eastAsia="Times New Roman" w:cs="Times New Roman"/>
                  </w:rPr>
                </w:rPrChange>
              </w:rPr>
              <w:t>Licensed Medical Practitioner</w:t>
            </w:r>
          </w:p>
        </w:tc>
      </w:tr>
      <w:tr w:rsidR="000E5A15" w:rsidRPr="000E5A15" w14:paraId="31877019" w14:textId="77777777">
        <w:trPr>
          <w:trHeight w:val="680"/>
        </w:trPr>
        <w:tc>
          <w:tcPr>
            <w:tcW w:w="2563" w:type="dxa"/>
            <w:tcBorders>
              <w:top w:val="single" w:sz="4" w:space="0" w:color="000000"/>
              <w:left w:val="single" w:sz="4" w:space="0" w:color="000000"/>
              <w:bottom w:val="single" w:sz="4" w:space="0" w:color="000000"/>
              <w:right w:val="single" w:sz="4" w:space="0" w:color="000000"/>
            </w:tcBorders>
          </w:tcPr>
          <w:p w14:paraId="31877017" w14:textId="77777777" w:rsidR="006C0619" w:rsidRPr="000E5A15" w:rsidRDefault="005F159C" w:rsidP="00125EBA">
            <w:pPr>
              <w:rPr>
                <w:color w:val="0070C0"/>
                <w:rPrChange w:id="15709" w:author="Alina Frey" w:date="2017-11-20T10:06:00Z">
                  <w:rPr/>
                </w:rPrChange>
              </w:rPr>
            </w:pPr>
            <w:r w:rsidRPr="007F739A">
              <w:rPr>
                <w:rFonts w:eastAsia="Times New Roman" w:cs="Times New Roman"/>
                <w:color w:val="auto"/>
                <w:rPrChange w:id="15710" w:author="Alina Frey" w:date="2017-11-20T10:06:00Z">
                  <w:rPr>
                    <w:rFonts w:eastAsia="Times New Roman" w:cs="Times New Roman"/>
                  </w:rPr>
                </w:rPrChange>
              </w:rPr>
              <w:t>Tracking</w:t>
            </w:r>
          </w:p>
        </w:tc>
        <w:tc>
          <w:tcPr>
            <w:tcW w:w="6718" w:type="dxa"/>
            <w:tcBorders>
              <w:top w:val="single" w:sz="4" w:space="0" w:color="000000"/>
              <w:left w:val="single" w:sz="4" w:space="0" w:color="000000"/>
              <w:bottom w:val="single" w:sz="4" w:space="0" w:color="000000"/>
              <w:right w:val="single" w:sz="4" w:space="0" w:color="000000"/>
            </w:tcBorders>
            <w:vAlign w:val="center"/>
          </w:tcPr>
          <w:p w14:paraId="31877018" w14:textId="77777777" w:rsidR="006C0619" w:rsidRPr="007F739A" w:rsidRDefault="005F159C" w:rsidP="00125EBA">
            <w:pPr>
              <w:rPr>
                <w:color w:val="auto"/>
                <w:rPrChange w:id="15711" w:author="Alina Frey" w:date="2017-11-20T10:06:00Z">
                  <w:rPr/>
                </w:rPrChange>
              </w:rPr>
            </w:pPr>
            <w:r w:rsidRPr="007F739A">
              <w:rPr>
                <w:rFonts w:eastAsia="Times New Roman" w:cs="Times New Roman"/>
                <w:color w:val="auto"/>
                <w:rPrChange w:id="15712" w:author="Alina Frey" w:date="2017-11-20T10:06:00Z">
                  <w:rPr>
                    <w:rFonts w:eastAsia="Times New Roman" w:cs="Times New Roman"/>
                  </w:rPr>
                </w:rPrChange>
              </w:rPr>
              <w:t>Using the software to manage the clinical and educational tasks of a patient.</w:t>
            </w:r>
          </w:p>
        </w:tc>
      </w:tr>
      <w:tr w:rsidR="000E5A15" w:rsidRPr="000E5A15" w14:paraId="3187701C" w14:textId="77777777">
        <w:trPr>
          <w:trHeight w:val="420"/>
        </w:trPr>
        <w:tc>
          <w:tcPr>
            <w:tcW w:w="2563" w:type="dxa"/>
            <w:tcBorders>
              <w:top w:val="single" w:sz="4" w:space="0" w:color="000000"/>
              <w:left w:val="single" w:sz="4" w:space="0" w:color="000000"/>
              <w:bottom w:val="single" w:sz="4" w:space="0" w:color="000000"/>
              <w:right w:val="single" w:sz="4" w:space="0" w:color="000000"/>
            </w:tcBorders>
            <w:vAlign w:val="center"/>
          </w:tcPr>
          <w:p w14:paraId="3187701A" w14:textId="77777777" w:rsidR="006C0619" w:rsidRPr="000E5A15" w:rsidRDefault="005F159C" w:rsidP="00125EBA">
            <w:pPr>
              <w:rPr>
                <w:color w:val="0070C0"/>
                <w:rPrChange w:id="15713" w:author="Alina Frey" w:date="2017-11-20T10:06:00Z">
                  <w:rPr/>
                </w:rPrChange>
              </w:rPr>
            </w:pPr>
            <w:r w:rsidRPr="007F739A">
              <w:rPr>
                <w:rFonts w:eastAsia="Times New Roman" w:cs="Times New Roman"/>
                <w:color w:val="auto"/>
                <w:rPrChange w:id="15714" w:author="Alina Frey" w:date="2017-11-20T10:06:00Z">
                  <w:rPr>
                    <w:rFonts w:eastAsia="Times New Roman" w:cs="Times New Roman"/>
                  </w:rPr>
                </w:rPrChange>
              </w:rPr>
              <w:t>User</w:t>
            </w:r>
          </w:p>
        </w:tc>
        <w:tc>
          <w:tcPr>
            <w:tcW w:w="6718" w:type="dxa"/>
            <w:tcBorders>
              <w:top w:val="single" w:sz="4" w:space="0" w:color="000000"/>
              <w:left w:val="single" w:sz="4" w:space="0" w:color="000000"/>
              <w:bottom w:val="single" w:sz="4" w:space="0" w:color="000000"/>
              <w:right w:val="single" w:sz="4" w:space="0" w:color="000000"/>
            </w:tcBorders>
            <w:vAlign w:val="center"/>
          </w:tcPr>
          <w:p w14:paraId="3187701B" w14:textId="77777777" w:rsidR="006C0619" w:rsidRPr="007F739A" w:rsidRDefault="005F159C" w:rsidP="00125EBA">
            <w:pPr>
              <w:rPr>
                <w:color w:val="auto"/>
                <w:rPrChange w:id="15715" w:author="Alina Frey" w:date="2017-11-20T10:06:00Z">
                  <w:rPr/>
                </w:rPrChange>
              </w:rPr>
            </w:pPr>
            <w:r w:rsidRPr="007F739A">
              <w:rPr>
                <w:rFonts w:eastAsia="Times New Roman" w:cs="Times New Roman"/>
                <w:color w:val="auto"/>
                <w:rPrChange w:id="15716" w:author="Alina Frey" w:date="2017-11-20T10:06:00Z">
                  <w:rPr>
                    <w:rFonts w:eastAsia="Times New Roman" w:cs="Times New Roman"/>
                  </w:rPr>
                </w:rPrChange>
              </w:rPr>
              <w:t>Person viewing or entering information into the application.</w:t>
            </w:r>
          </w:p>
        </w:tc>
      </w:tr>
    </w:tbl>
    <w:p w14:paraId="1A67480C" w14:textId="77777777" w:rsidR="00EB3618" w:rsidRPr="007F739A" w:rsidRDefault="00EB3618">
      <w:pPr>
        <w:rPr>
          <w:ins w:id="15717" w:author="Alina Frey" w:date="2017-11-20T09:49:00Z"/>
          <w:color w:val="auto"/>
          <w:rPrChange w:id="15718" w:author="Alina Frey" w:date="2017-11-20T10:06:00Z">
            <w:rPr>
              <w:ins w:id="15719" w:author="Alina Frey" w:date="2017-11-20T09:49:00Z"/>
            </w:rPr>
          </w:rPrChange>
        </w:rPr>
        <w:pPrChange w:id="15720" w:author="Alina Frey" w:date="2017-11-20T09:50:00Z">
          <w:pPr>
            <w:pStyle w:val="Heading2"/>
            <w:spacing w:after="223"/>
            <w:ind w:left="-5"/>
          </w:pPr>
        </w:pPrChange>
      </w:pPr>
      <w:bookmarkStart w:id="15721" w:name="_Toc497914111"/>
    </w:p>
    <w:p w14:paraId="48CCD6F3" w14:textId="77777777" w:rsidR="00EB3618" w:rsidRPr="007F739A" w:rsidRDefault="00EB3618">
      <w:pPr>
        <w:spacing w:before="0" w:after="160"/>
        <w:rPr>
          <w:ins w:id="15722" w:author="Alina Frey" w:date="2017-11-20T09:49:00Z"/>
          <w:rFonts w:eastAsia="Times New Roman" w:cs="Times New Roman"/>
          <w:b/>
          <w:color w:val="auto"/>
          <w:sz w:val="28"/>
          <w:rPrChange w:id="15723" w:author="Alina Frey" w:date="2017-11-20T10:06:00Z">
            <w:rPr>
              <w:ins w:id="15724" w:author="Alina Frey" w:date="2017-11-20T09:49:00Z"/>
              <w:rFonts w:eastAsia="Times New Roman" w:cs="Times New Roman"/>
              <w:b/>
              <w:sz w:val="28"/>
              <w:u w:val="single" w:color="000000"/>
            </w:rPr>
          </w:rPrChange>
        </w:rPr>
      </w:pPr>
      <w:ins w:id="15725" w:author="Alina Frey" w:date="2017-11-20T09:49:00Z">
        <w:r w:rsidRPr="007F739A">
          <w:rPr>
            <w:color w:val="auto"/>
            <w:rPrChange w:id="15726" w:author="Alina Frey" w:date="2017-11-20T10:06:00Z">
              <w:rPr/>
            </w:rPrChange>
          </w:rPr>
          <w:br w:type="page"/>
        </w:r>
      </w:ins>
    </w:p>
    <w:p w14:paraId="3187701D" w14:textId="0743A2E5" w:rsidR="006C0619" w:rsidRPr="007F739A" w:rsidRDefault="005F159C">
      <w:pPr>
        <w:pStyle w:val="Heading1"/>
        <w:rPr>
          <w:color w:val="auto"/>
          <w:rPrChange w:id="15727" w:author="Alina Frey" w:date="2017-11-20T10:06:00Z">
            <w:rPr/>
          </w:rPrChange>
        </w:rPr>
        <w:pPrChange w:id="15728" w:author="Alina Frey" w:date="2017-11-20T09:50:00Z">
          <w:pPr>
            <w:pStyle w:val="Heading2"/>
            <w:spacing w:after="223"/>
            <w:ind w:left="-5"/>
          </w:pPr>
        </w:pPrChange>
      </w:pPr>
      <w:bookmarkStart w:id="15729" w:name="_Toc498937681"/>
      <w:bookmarkStart w:id="15730" w:name="_Toc498942529"/>
      <w:bookmarkStart w:id="15731" w:name="_Toc498939196"/>
      <w:bookmarkStart w:id="15732" w:name="_Toc499024464"/>
      <w:r w:rsidRPr="007F739A">
        <w:rPr>
          <w:color w:val="auto"/>
          <w:rPrChange w:id="15733" w:author="Alina Frey" w:date="2017-11-20T10:06:00Z">
            <w:rPr/>
          </w:rPrChange>
        </w:rPr>
        <w:lastRenderedPageBreak/>
        <w:t>Acronyms</w:t>
      </w:r>
      <w:bookmarkEnd w:id="15721"/>
      <w:bookmarkEnd w:id="15729"/>
      <w:bookmarkEnd w:id="15730"/>
      <w:bookmarkEnd w:id="15731"/>
      <w:bookmarkEnd w:id="15732"/>
    </w:p>
    <w:tbl>
      <w:tblPr>
        <w:tblStyle w:val="TableGrid"/>
        <w:tblW w:w="9415" w:type="dxa"/>
        <w:tblInd w:w="-28" w:type="dxa"/>
        <w:tblCellMar>
          <w:left w:w="120" w:type="dxa"/>
          <w:right w:w="115" w:type="dxa"/>
        </w:tblCellMar>
        <w:tblLook w:val="04A0" w:firstRow="1" w:lastRow="0" w:firstColumn="1" w:lastColumn="0" w:noHBand="0" w:noVBand="1"/>
      </w:tblPr>
      <w:tblGrid>
        <w:gridCol w:w="2563"/>
        <w:gridCol w:w="6852"/>
      </w:tblGrid>
      <w:tr w:rsidR="000E5A15" w:rsidRPr="000E5A15" w14:paraId="31877020" w14:textId="77777777">
        <w:trPr>
          <w:trHeight w:val="520"/>
        </w:trPr>
        <w:tc>
          <w:tcPr>
            <w:tcW w:w="2563" w:type="dxa"/>
            <w:tcBorders>
              <w:top w:val="single" w:sz="4" w:space="0" w:color="000000"/>
              <w:left w:val="single" w:sz="4" w:space="0" w:color="000000"/>
              <w:bottom w:val="single" w:sz="4" w:space="0" w:color="000000"/>
              <w:right w:val="single" w:sz="4" w:space="0" w:color="000000"/>
            </w:tcBorders>
            <w:shd w:val="clear" w:color="auto" w:fill="003057"/>
            <w:vAlign w:val="center"/>
          </w:tcPr>
          <w:p w14:paraId="3187701E" w14:textId="77777777" w:rsidR="006C0619" w:rsidRPr="000E5A15" w:rsidRDefault="005F159C" w:rsidP="00125EBA">
            <w:pPr>
              <w:rPr>
                <w:color w:val="0070C0"/>
                <w:rPrChange w:id="15734" w:author="Alina Frey" w:date="2017-11-20T10:06:00Z">
                  <w:rPr/>
                </w:rPrChange>
              </w:rPr>
            </w:pPr>
            <w:r w:rsidRPr="007F739A">
              <w:rPr>
                <w:rFonts w:eastAsia="Times New Roman" w:cs="Times New Roman"/>
                <w:b/>
                <w:color w:val="auto"/>
                <w:rPrChange w:id="15735" w:author="Alina Frey" w:date="2017-11-20T10:06:00Z">
                  <w:rPr>
                    <w:rFonts w:eastAsia="Times New Roman" w:cs="Times New Roman"/>
                    <w:b/>
                    <w:color w:val="FFFFFF"/>
                  </w:rPr>
                </w:rPrChange>
              </w:rPr>
              <w:t>Acronym</w:t>
            </w:r>
          </w:p>
        </w:tc>
        <w:tc>
          <w:tcPr>
            <w:tcW w:w="6852" w:type="dxa"/>
            <w:tcBorders>
              <w:top w:val="single" w:sz="4" w:space="0" w:color="000000"/>
              <w:left w:val="single" w:sz="4" w:space="0" w:color="000000"/>
              <w:bottom w:val="single" w:sz="4" w:space="0" w:color="000000"/>
              <w:right w:val="single" w:sz="4" w:space="0" w:color="000000"/>
            </w:tcBorders>
            <w:shd w:val="clear" w:color="auto" w:fill="003057"/>
            <w:vAlign w:val="center"/>
          </w:tcPr>
          <w:p w14:paraId="3187701F" w14:textId="77777777" w:rsidR="006C0619" w:rsidRPr="007F739A" w:rsidRDefault="005F159C" w:rsidP="00125EBA">
            <w:pPr>
              <w:rPr>
                <w:color w:val="auto"/>
                <w:rPrChange w:id="15736" w:author="Alina Frey" w:date="2017-11-20T10:06:00Z">
                  <w:rPr/>
                </w:rPrChange>
              </w:rPr>
            </w:pPr>
            <w:r w:rsidRPr="007F739A">
              <w:rPr>
                <w:rFonts w:eastAsia="Times New Roman" w:cs="Times New Roman"/>
                <w:b/>
                <w:color w:val="auto"/>
                <w:rPrChange w:id="15737" w:author="Alina Frey" w:date="2017-11-20T10:06:00Z">
                  <w:rPr>
                    <w:rFonts w:eastAsia="Times New Roman" w:cs="Times New Roman"/>
                    <w:b/>
                    <w:color w:val="FFFFFF"/>
                  </w:rPr>
                </w:rPrChange>
              </w:rPr>
              <w:t>Definition</w:t>
            </w:r>
          </w:p>
        </w:tc>
      </w:tr>
      <w:tr w:rsidR="000E5A15" w:rsidRPr="000E5A15" w14:paraId="31877023" w14:textId="77777777">
        <w:trPr>
          <w:trHeight w:val="421"/>
        </w:trPr>
        <w:tc>
          <w:tcPr>
            <w:tcW w:w="2563" w:type="dxa"/>
            <w:tcBorders>
              <w:top w:val="single" w:sz="4" w:space="0" w:color="000000"/>
              <w:left w:val="single" w:sz="4" w:space="0" w:color="000000"/>
              <w:bottom w:val="single" w:sz="4" w:space="0" w:color="000000"/>
              <w:right w:val="single" w:sz="4" w:space="0" w:color="000000"/>
            </w:tcBorders>
            <w:vAlign w:val="center"/>
          </w:tcPr>
          <w:p w14:paraId="31877021" w14:textId="77777777" w:rsidR="006C0619" w:rsidRPr="000E5A15" w:rsidRDefault="005F159C" w:rsidP="00125EBA">
            <w:pPr>
              <w:rPr>
                <w:color w:val="0070C0"/>
                <w:rPrChange w:id="15738" w:author="Alina Frey" w:date="2017-11-20T10:06:00Z">
                  <w:rPr/>
                </w:rPrChange>
              </w:rPr>
            </w:pPr>
            <w:r w:rsidRPr="007F739A">
              <w:rPr>
                <w:rFonts w:eastAsia="Times New Roman" w:cs="Times New Roman"/>
                <w:color w:val="auto"/>
                <w:rPrChange w:id="15739" w:author="Alina Frey" w:date="2017-11-20T10:06:00Z">
                  <w:rPr>
                    <w:rFonts w:eastAsia="Times New Roman" w:cs="Times New Roman"/>
                  </w:rPr>
                </w:rPrChange>
              </w:rPr>
              <w:t>CNT</w:t>
            </w:r>
          </w:p>
        </w:tc>
        <w:tc>
          <w:tcPr>
            <w:tcW w:w="6852" w:type="dxa"/>
            <w:tcBorders>
              <w:top w:val="single" w:sz="4" w:space="0" w:color="000000"/>
              <w:left w:val="single" w:sz="4" w:space="0" w:color="000000"/>
              <w:bottom w:val="single" w:sz="4" w:space="0" w:color="000000"/>
              <w:right w:val="single" w:sz="4" w:space="0" w:color="000000"/>
            </w:tcBorders>
            <w:vAlign w:val="center"/>
          </w:tcPr>
          <w:p w14:paraId="31877022" w14:textId="77777777" w:rsidR="006C0619" w:rsidRPr="007F739A" w:rsidRDefault="005F159C" w:rsidP="00125EBA">
            <w:pPr>
              <w:rPr>
                <w:color w:val="auto"/>
                <w:rPrChange w:id="15740" w:author="Alina Frey" w:date="2017-11-20T10:06:00Z">
                  <w:rPr/>
                </w:rPrChange>
              </w:rPr>
            </w:pPr>
            <w:r w:rsidRPr="007F739A">
              <w:rPr>
                <w:rFonts w:eastAsia="Times New Roman" w:cs="Times New Roman"/>
                <w:color w:val="auto"/>
                <w:rPrChange w:id="15741" w:author="Alina Frey" w:date="2017-11-20T10:06:00Z">
                  <w:rPr>
                    <w:rFonts w:eastAsia="Times New Roman" w:cs="Times New Roman"/>
                  </w:rPr>
                </w:rPrChange>
              </w:rPr>
              <w:t>Clinical Note Template</w:t>
            </w:r>
          </w:p>
        </w:tc>
      </w:tr>
      <w:tr w:rsidR="000E5A15" w:rsidRPr="000E5A15" w14:paraId="31877026" w14:textId="77777777">
        <w:trPr>
          <w:trHeight w:val="420"/>
        </w:trPr>
        <w:tc>
          <w:tcPr>
            <w:tcW w:w="2563" w:type="dxa"/>
            <w:tcBorders>
              <w:top w:val="single" w:sz="4" w:space="0" w:color="000000"/>
              <w:left w:val="single" w:sz="4" w:space="0" w:color="000000"/>
              <w:bottom w:val="single" w:sz="4" w:space="0" w:color="000000"/>
              <w:right w:val="single" w:sz="4" w:space="0" w:color="000000"/>
            </w:tcBorders>
            <w:vAlign w:val="center"/>
          </w:tcPr>
          <w:p w14:paraId="31877024" w14:textId="77777777" w:rsidR="006C0619" w:rsidRPr="000E5A15" w:rsidRDefault="005F159C" w:rsidP="00125EBA">
            <w:pPr>
              <w:rPr>
                <w:color w:val="0070C0"/>
                <w:rPrChange w:id="15742" w:author="Alina Frey" w:date="2017-11-20T10:06:00Z">
                  <w:rPr/>
                </w:rPrChange>
              </w:rPr>
            </w:pPr>
            <w:r w:rsidRPr="007F739A">
              <w:rPr>
                <w:rFonts w:eastAsia="Times New Roman" w:cs="Times New Roman"/>
                <w:color w:val="auto"/>
                <w:rPrChange w:id="15743" w:author="Alina Frey" w:date="2017-11-20T10:06:00Z">
                  <w:rPr>
                    <w:rFonts w:eastAsia="Times New Roman" w:cs="Times New Roman"/>
                  </w:rPr>
                </w:rPrChange>
              </w:rPr>
              <w:t>CPRS</w:t>
            </w:r>
          </w:p>
        </w:tc>
        <w:tc>
          <w:tcPr>
            <w:tcW w:w="6852" w:type="dxa"/>
            <w:tcBorders>
              <w:top w:val="single" w:sz="4" w:space="0" w:color="000000"/>
              <w:left w:val="single" w:sz="4" w:space="0" w:color="000000"/>
              <w:bottom w:val="single" w:sz="4" w:space="0" w:color="000000"/>
              <w:right w:val="single" w:sz="4" w:space="0" w:color="000000"/>
            </w:tcBorders>
            <w:vAlign w:val="center"/>
          </w:tcPr>
          <w:p w14:paraId="31877025" w14:textId="77777777" w:rsidR="006C0619" w:rsidRPr="007F739A" w:rsidRDefault="005F159C" w:rsidP="00125EBA">
            <w:pPr>
              <w:rPr>
                <w:color w:val="auto"/>
                <w:rPrChange w:id="15744" w:author="Alina Frey" w:date="2017-11-20T10:06:00Z">
                  <w:rPr/>
                </w:rPrChange>
              </w:rPr>
            </w:pPr>
            <w:r w:rsidRPr="007F739A">
              <w:rPr>
                <w:rFonts w:eastAsia="Times New Roman" w:cs="Times New Roman"/>
                <w:color w:val="auto"/>
                <w:rPrChange w:id="15745" w:author="Alina Frey" w:date="2017-11-20T10:06:00Z">
                  <w:rPr>
                    <w:rFonts w:eastAsia="Times New Roman" w:cs="Times New Roman"/>
                  </w:rPr>
                </w:rPrChange>
              </w:rPr>
              <w:t>Computerized Patient Record System</w:t>
            </w:r>
          </w:p>
        </w:tc>
      </w:tr>
      <w:tr w:rsidR="000E5A15" w:rsidRPr="000E5A15" w14:paraId="31877029" w14:textId="77777777">
        <w:trPr>
          <w:trHeight w:val="420"/>
        </w:trPr>
        <w:tc>
          <w:tcPr>
            <w:tcW w:w="2563" w:type="dxa"/>
            <w:tcBorders>
              <w:top w:val="single" w:sz="4" w:space="0" w:color="000000"/>
              <w:left w:val="single" w:sz="4" w:space="0" w:color="000000"/>
              <w:bottom w:val="single" w:sz="4" w:space="0" w:color="000000"/>
              <w:right w:val="single" w:sz="4" w:space="0" w:color="000000"/>
            </w:tcBorders>
            <w:vAlign w:val="center"/>
          </w:tcPr>
          <w:p w14:paraId="31877027" w14:textId="77777777" w:rsidR="006C0619" w:rsidRPr="000E5A15" w:rsidRDefault="005F159C" w:rsidP="00125EBA">
            <w:pPr>
              <w:rPr>
                <w:color w:val="0070C0"/>
                <w:rPrChange w:id="15746" w:author="Alina Frey" w:date="2017-11-20T10:06:00Z">
                  <w:rPr/>
                </w:rPrChange>
              </w:rPr>
            </w:pPr>
            <w:r w:rsidRPr="007F739A">
              <w:rPr>
                <w:rFonts w:eastAsia="Times New Roman" w:cs="Times New Roman"/>
                <w:color w:val="auto"/>
                <w:rPrChange w:id="15747" w:author="Alina Frey" w:date="2017-11-20T10:06:00Z">
                  <w:rPr>
                    <w:rFonts w:eastAsia="Times New Roman" w:cs="Times New Roman"/>
                  </w:rPr>
                </w:rPrChange>
              </w:rPr>
              <w:t>DOB</w:t>
            </w:r>
          </w:p>
        </w:tc>
        <w:tc>
          <w:tcPr>
            <w:tcW w:w="6852" w:type="dxa"/>
            <w:tcBorders>
              <w:top w:val="single" w:sz="4" w:space="0" w:color="000000"/>
              <w:left w:val="single" w:sz="4" w:space="0" w:color="000000"/>
              <w:bottom w:val="single" w:sz="4" w:space="0" w:color="000000"/>
              <w:right w:val="single" w:sz="4" w:space="0" w:color="000000"/>
            </w:tcBorders>
            <w:vAlign w:val="center"/>
          </w:tcPr>
          <w:p w14:paraId="31877028" w14:textId="77777777" w:rsidR="006C0619" w:rsidRPr="007F739A" w:rsidRDefault="005F159C" w:rsidP="00125EBA">
            <w:pPr>
              <w:rPr>
                <w:color w:val="auto"/>
                <w:rPrChange w:id="15748" w:author="Alina Frey" w:date="2017-11-20T10:06:00Z">
                  <w:rPr/>
                </w:rPrChange>
              </w:rPr>
            </w:pPr>
            <w:r w:rsidRPr="007F739A">
              <w:rPr>
                <w:rFonts w:eastAsia="Times New Roman" w:cs="Times New Roman"/>
                <w:color w:val="auto"/>
                <w:rPrChange w:id="15749" w:author="Alina Frey" w:date="2017-11-20T10:06:00Z">
                  <w:rPr>
                    <w:rFonts w:eastAsia="Times New Roman" w:cs="Times New Roman"/>
                  </w:rPr>
                </w:rPrChange>
              </w:rPr>
              <w:t>Date Of Birth</w:t>
            </w:r>
          </w:p>
        </w:tc>
      </w:tr>
      <w:tr w:rsidR="000E5A15" w:rsidRPr="000E5A15" w14:paraId="3187702C" w14:textId="77777777">
        <w:trPr>
          <w:trHeight w:val="420"/>
        </w:trPr>
        <w:tc>
          <w:tcPr>
            <w:tcW w:w="2563" w:type="dxa"/>
            <w:tcBorders>
              <w:top w:val="single" w:sz="4" w:space="0" w:color="000000"/>
              <w:left w:val="single" w:sz="4" w:space="0" w:color="000000"/>
              <w:bottom w:val="single" w:sz="4" w:space="0" w:color="000000"/>
              <w:right w:val="single" w:sz="4" w:space="0" w:color="000000"/>
            </w:tcBorders>
            <w:vAlign w:val="center"/>
          </w:tcPr>
          <w:p w14:paraId="3187702A" w14:textId="77777777" w:rsidR="006C0619" w:rsidRPr="000E5A15" w:rsidRDefault="005F159C" w:rsidP="00125EBA">
            <w:pPr>
              <w:rPr>
                <w:color w:val="0070C0"/>
                <w:rPrChange w:id="15750" w:author="Alina Frey" w:date="2017-11-20T10:06:00Z">
                  <w:rPr/>
                </w:rPrChange>
              </w:rPr>
            </w:pPr>
            <w:r w:rsidRPr="007F739A">
              <w:rPr>
                <w:rFonts w:eastAsia="Times New Roman" w:cs="Times New Roman"/>
                <w:color w:val="auto"/>
                <w:rPrChange w:id="15751" w:author="Alina Frey" w:date="2017-11-20T10:06:00Z">
                  <w:rPr>
                    <w:rFonts w:eastAsia="Times New Roman" w:cs="Times New Roman"/>
                  </w:rPr>
                </w:rPrChange>
              </w:rPr>
              <w:t>EDD</w:t>
            </w:r>
          </w:p>
        </w:tc>
        <w:tc>
          <w:tcPr>
            <w:tcW w:w="6852" w:type="dxa"/>
            <w:tcBorders>
              <w:top w:val="single" w:sz="4" w:space="0" w:color="000000"/>
              <w:left w:val="single" w:sz="4" w:space="0" w:color="000000"/>
              <w:bottom w:val="single" w:sz="4" w:space="0" w:color="000000"/>
              <w:right w:val="single" w:sz="4" w:space="0" w:color="000000"/>
            </w:tcBorders>
            <w:vAlign w:val="center"/>
          </w:tcPr>
          <w:p w14:paraId="3187702B" w14:textId="77777777" w:rsidR="006C0619" w:rsidRPr="007F739A" w:rsidRDefault="005F159C" w:rsidP="00125EBA">
            <w:pPr>
              <w:rPr>
                <w:color w:val="auto"/>
                <w:rPrChange w:id="15752" w:author="Alina Frey" w:date="2017-11-20T10:06:00Z">
                  <w:rPr/>
                </w:rPrChange>
              </w:rPr>
            </w:pPr>
            <w:r w:rsidRPr="007F739A">
              <w:rPr>
                <w:rFonts w:eastAsia="Times New Roman" w:cs="Times New Roman"/>
                <w:color w:val="auto"/>
                <w:rPrChange w:id="15753" w:author="Alina Frey" w:date="2017-11-20T10:06:00Z">
                  <w:rPr>
                    <w:rFonts w:eastAsia="Times New Roman" w:cs="Times New Roman"/>
                  </w:rPr>
                </w:rPrChange>
              </w:rPr>
              <w:t>Estimated Delivery Date</w:t>
            </w:r>
          </w:p>
        </w:tc>
      </w:tr>
      <w:tr w:rsidR="000E5A15" w:rsidRPr="000E5A15" w14:paraId="3187702F" w14:textId="77777777">
        <w:trPr>
          <w:trHeight w:val="420"/>
        </w:trPr>
        <w:tc>
          <w:tcPr>
            <w:tcW w:w="2563" w:type="dxa"/>
            <w:tcBorders>
              <w:top w:val="single" w:sz="4" w:space="0" w:color="000000"/>
              <w:left w:val="single" w:sz="4" w:space="0" w:color="000000"/>
              <w:bottom w:val="single" w:sz="4" w:space="0" w:color="000000"/>
              <w:right w:val="single" w:sz="4" w:space="0" w:color="000000"/>
            </w:tcBorders>
            <w:vAlign w:val="center"/>
          </w:tcPr>
          <w:p w14:paraId="3187702D" w14:textId="77777777" w:rsidR="006C0619" w:rsidRPr="000E5A15" w:rsidRDefault="005F159C" w:rsidP="00125EBA">
            <w:pPr>
              <w:rPr>
                <w:color w:val="0070C0"/>
                <w:rPrChange w:id="15754" w:author="Alina Frey" w:date="2017-11-20T10:06:00Z">
                  <w:rPr/>
                </w:rPrChange>
              </w:rPr>
            </w:pPr>
            <w:r w:rsidRPr="007F739A">
              <w:rPr>
                <w:rFonts w:eastAsia="Times New Roman" w:cs="Times New Roman"/>
                <w:color w:val="auto"/>
                <w:rPrChange w:id="15755" w:author="Alina Frey" w:date="2017-11-20T10:06:00Z">
                  <w:rPr>
                    <w:rFonts w:eastAsia="Times New Roman" w:cs="Times New Roman"/>
                  </w:rPr>
                </w:rPrChange>
              </w:rPr>
              <w:t>F/U</w:t>
            </w:r>
          </w:p>
        </w:tc>
        <w:tc>
          <w:tcPr>
            <w:tcW w:w="6852" w:type="dxa"/>
            <w:tcBorders>
              <w:top w:val="single" w:sz="4" w:space="0" w:color="000000"/>
              <w:left w:val="single" w:sz="4" w:space="0" w:color="000000"/>
              <w:bottom w:val="single" w:sz="4" w:space="0" w:color="000000"/>
              <w:right w:val="single" w:sz="4" w:space="0" w:color="000000"/>
            </w:tcBorders>
            <w:vAlign w:val="center"/>
          </w:tcPr>
          <w:p w14:paraId="3187702E" w14:textId="77777777" w:rsidR="006C0619" w:rsidRPr="007F739A" w:rsidRDefault="005F159C" w:rsidP="00125EBA">
            <w:pPr>
              <w:rPr>
                <w:color w:val="auto"/>
                <w:rPrChange w:id="15756" w:author="Alina Frey" w:date="2017-11-20T10:06:00Z">
                  <w:rPr/>
                </w:rPrChange>
              </w:rPr>
            </w:pPr>
            <w:r w:rsidRPr="007F739A">
              <w:rPr>
                <w:rFonts w:eastAsia="Times New Roman" w:cs="Times New Roman"/>
                <w:color w:val="auto"/>
                <w:rPrChange w:id="15757" w:author="Alina Frey" w:date="2017-11-20T10:06:00Z">
                  <w:rPr>
                    <w:rFonts w:eastAsia="Times New Roman" w:cs="Times New Roman"/>
                  </w:rPr>
                </w:rPrChange>
              </w:rPr>
              <w:t>Follow-up</w:t>
            </w:r>
          </w:p>
        </w:tc>
      </w:tr>
      <w:tr w:rsidR="000E5A15" w:rsidRPr="000E5A15" w14:paraId="31877032" w14:textId="77777777">
        <w:trPr>
          <w:trHeight w:val="420"/>
        </w:trPr>
        <w:tc>
          <w:tcPr>
            <w:tcW w:w="2563" w:type="dxa"/>
            <w:tcBorders>
              <w:top w:val="single" w:sz="4" w:space="0" w:color="000000"/>
              <w:left w:val="single" w:sz="4" w:space="0" w:color="000000"/>
              <w:bottom w:val="single" w:sz="4" w:space="0" w:color="000000"/>
              <w:right w:val="single" w:sz="4" w:space="0" w:color="000000"/>
            </w:tcBorders>
            <w:vAlign w:val="center"/>
          </w:tcPr>
          <w:p w14:paraId="31877030" w14:textId="77777777" w:rsidR="006C0619" w:rsidRPr="000E5A15" w:rsidRDefault="005F159C" w:rsidP="00125EBA">
            <w:pPr>
              <w:rPr>
                <w:color w:val="0070C0"/>
                <w:rPrChange w:id="15758" w:author="Alina Frey" w:date="2017-11-20T10:06:00Z">
                  <w:rPr/>
                </w:rPrChange>
              </w:rPr>
            </w:pPr>
            <w:r w:rsidRPr="007F739A">
              <w:rPr>
                <w:rFonts w:eastAsia="Times New Roman" w:cs="Times New Roman"/>
                <w:color w:val="auto"/>
                <w:rPrChange w:id="15759" w:author="Alina Frey" w:date="2017-11-20T10:06:00Z">
                  <w:rPr>
                    <w:rFonts w:eastAsia="Times New Roman" w:cs="Times New Roman"/>
                  </w:rPr>
                </w:rPrChange>
              </w:rPr>
              <w:t>GA</w:t>
            </w:r>
          </w:p>
        </w:tc>
        <w:tc>
          <w:tcPr>
            <w:tcW w:w="6852" w:type="dxa"/>
            <w:tcBorders>
              <w:top w:val="single" w:sz="4" w:space="0" w:color="000000"/>
              <w:left w:val="single" w:sz="4" w:space="0" w:color="000000"/>
              <w:bottom w:val="single" w:sz="4" w:space="0" w:color="000000"/>
              <w:right w:val="single" w:sz="4" w:space="0" w:color="000000"/>
            </w:tcBorders>
            <w:vAlign w:val="center"/>
          </w:tcPr>
          <w:p w14:paraId="31877031" w14:textId="77777777" w:rsidR="006C0619" w:rsidRPr="007F739A" w:rsidRDefault="005F159C" w:rsidP="00125EBA">
            <w:pPr>
              <w:rPr>
                <w:color w:val="auto"/>
                <w:rPrChange w:id="15760" w:author="Alina Frey" w:date="2017-11-20T10:06:00Z">
                  <w:rPr/>
                </w:rPrChange>
              </w:rPr>
            </w:pPr>
            <w:r w:rsidRPr="007F739A">
              <w:rPr>
                <w:rFonts w:eastAsia="Times New Roman" w:cs="Times New Roman"/>
                <w:color w:val="auto"/>
                <w:rPrChange w:id="15761" w:author="Alina Frey" w:date="2017-11-20T10:06:00Z">
                  <w:rPr>
                    <w:rFonts w:eastAsia="Times New Roman" w:cs="Times New Roman"/>
                  </w:rPr>
                </w:rPrChange>
              </w:rPr>
              <w:t>Gestational Age</w:t>
            </w:r>
          </w:p>
        </w:tc>
      </w:tr>
      <w:tr w:rsidR="000E5A15" w:rsidRPr="000E5A15" w14:paraId="31877035" w14:textId="77777777">
        <w:trPr>
          <w:trHeight w:val="420"/>
        </w:trPr>
        <w:tc>
          <w:tcPr>
            <w:tcW w:w="2563" w:type="dxa"/>
            <w:tcBorders>
              <w:top w:val="single" w:sz="4" w:space="0" w:color="000000"/>
              <w:left w:val="single" w:sz="4" w:space="0" w:color="000000"/>
              <w:bottom w:val="single" w:sz="4" w:space="0" w:color="000000"/>
              <w:right w:val="single" w:sz="4" w:space="0" w:color="000000"/>
            </w:tcBorders>
            <w:vAlign w:val="center"/>
          </w:tcPr>
          <w:p w14:paraId="31877033" w14:textId="77777777" w:rsidR="006C0619" w:rsidRPr="000E5A15" w:rsidRDefault="005F159C" w:rsidP="00125EBA">
            <w:pPr>
              <w:rPr>
                <w:color w:val="0070C0"/>
                <w:rPrChange w:id="15762" w:author="Alina Frey" w:date="2017-11-20T10:06:00Z">
                  <w:rPr/>
                </w:rPrChange>
              </w:rPr>
            </w:pPr>
            <w:r w:rsidRPr="007F739A">
              <w:rPr>
                <w:rFonts w:eastAsia="Times New Roman" w:cs="Times New Roman"/>
                <w:color w:val="auto"/>
                <w:rPrChange w:id="15763" w:author="Alina Frey" w:date="2017-11-20T10:06:00Z">
                  <w:rPr>
                    <w:rFonts w:eastAsia="Times New Roman" w:cs="Times New Roman"/>
                  </w:rPr>
                </w:rPrChange>
              </w:rPr>
              <w:t>GP</w:t>
            </w:r>
          </w:p>
        </w:tc>
        <w:tc>
          <w:tcPr>
            <w:tcW w:w="6852" w:type="dxa"/>
            <w:tcBorders>
              <w:top w:val="single" w:sz="4" w:space="0" w:color="000000"/>
              <w:left w:val="single" w:sz="4" w:space="0" w:color="000000"/>
              <w:bottom w:val="single" w:sz="4" w:space="0" w:color="000000"/>
              <w:right w:val="single" w:sz="4" w:space="0" w:color="000000"/>
            </w:tcBorders>
            <w:vAlign w:val="center"/>
          </w:tcPr>
          <w:p w14:paraId="31877034" w14:textId="77777777" w:rsidR="006C0619" w:rsidRPr="007F739A" w:rsidRDefault="005F159C" w:rsidP="00125EBA">
            <w:pPr>
              <w:rPr>
                <w:color w:val="auto"/>
                <w:rPrChange w:id="15764" w:author="Alina Frey" w:date="2017-11-20T10:06:00Z">
                  <w:rPr/>
                </w:rPrChange>
              </w:rPr>
            </w:pPr>
            <w:r w:rsidRPr="007F739A">
              <w:rPr>
                <w:rFonts w:eastAsia="Times New Roman" w:cs="Times New Roman"/>
                <w:color w:val="auto"/>
                <w:rPrChange w:id="15765" w:author="Alina Frey" w:date="2017-11-20T10:06:00Z">
                  <w:rPr>
                    <w:rFonts w:eastAsia="Times New Roman" w:cs="Times New Roman"/>
                  </w:rPr>
                </w:rPrChange>
              </w:rPr>
              <w:t>Gravida Para</w:t>
            </w:r>
          </w:p>
        </w:tc>
      </w:tr>
      <w:tr w:rsidR="000E5A15" w:rsidRPr="000E5A15" w14:paraId="31877038" w14:textId="77777777">
        <w:trPr>
          <w:trHeight w:val="420"/>
        </w:trPr>
        <w:tc>
          <w:tcPr>
            <w:tcW w:w="2563" w:type="dxa"/>
            <w:tcBorders>
              <w:top w:val="single" w:sz="4" w:space="0" w:color="000000"/>
              <w:left w:val="single" w:sz="4" w:space="0" w:color="000000"/>
              <w:bottom w:val="single" w:sz="4" w:space="0" w:color="000000"/>
              <w:right w:val="single" w:sz="4" w:space="0" w:color="000000"/>
            </w:tcBorders>
            <w:vAlign w:val="center"/>
          </w:tcPr>
          <w:p w14:paraId="31877036" w14:textId="77777777" w:rsidR="006C0619" w:rsidRPr="000E5A15" w:rsidRDefault="005F159C" w:rsidP="00125EBA">
            <w:pPr>
              <w:rPr>
                <w:color w:val="0070C0"/>
                <w:rPrChange w:id="15766" w:author="Alina Frey" w:date="2017-11-20T10:06:00Z">
                  <w:rPr/>
                </w:rPrChange>
              </w:rPr>
            </w:pPr>
            <w:r w:rsidRPr="007F739A">
              <w:rPr>
                <w:rFonts w:eastAsia="Times New Roman" w:cs="Times New Roman"/>
                <w:color w:val="auto"/>
                <w:rPrChange w:id="15767" w:author="Alina Frey" w:date="2017-11-20T10:06:00Z">
                  <w:rPr>
                    <w:rFonts w:eastAsia="Times New Roman" w:cs="Times New Roman"/>
                  </w:rPr>
                </w:rPrChange>
              </w:rPr>
              <w:t>H&amp;P</w:t>
            </w:r>
          </w:p>
        </w:tc>
        <w:tc>
          <w:tcPr>
            <w:tcW w:w="6852" w:type="dxa"/>
            <w:tcBorders>
              <w:top w:val="single" w:sz="4" w:space="0" w:color="000000"/>
              <w:left w:val="single" w:sz="4" w:space="0" w:color="000000"/>
              <w:bottom w:val="single" w:sz="4" w:space="0" w:color="000000"/>
              <w:right w:val="single" w:sz="4" w:space="0" w:color="000000"/>
            </w:tcBorders>
            <w:vAlign w:val="center"/>
          </w:tcPr>
          <w:p w14:paraId="31877037" w14:textId="77777777" w:rsidR="006C0619" w:rsidRPr="007F739A" w:rsidRDefault="005F159C" w:rsidP="00125EBA">
            <w:pPr>
              <w:rPr>
                <w:color w:val="auto"/>
                <w:rPrChange w:id="15768" w:author="Alina Frey" w:date="2017-11-20T10:06:00Z">
                  <w:rPr/>
                </w:rPrChange>
              </w:rPr>
            </w:pPr>
            <w:r w:rsidRPr="007F739A">
              <w:rPr>
                <w:rFonts w:eastAsia="Times New Roman" w:cs="Times New Roman"/>
                <w:color w:val="auto"/>
                <w:rPrChange w:id="15769" w:author="Alina Frey" w:date="2017-11-20T10:06:00Z">
                  <w:rPr>
                    <w:rFonts w:eastAsia="Times New Roman" w:cs="Times New Roman"/>
                  </w:rPr>
                </w:rPrChange>
              </w:rPr>
              <w:t>History and Physical</w:t>
            </w:r>
          </w:p>
        </w:tc>
      </w:tr>
      <w:tr w:rsidR="000E5A15" w:rsidRPr="000E5A15" w14:paraId="3187703B" w14:textId="77777777">
        <w:trPr>
          <w:trHeight w:val="420"/>
        </w:trPr>
        <w:tc>
          <w:tcPr>
            <w:tcW w:w="2563" w:type="dxa"/>
            <w:tcBorders>
              <w:top w:val="single" w:sz="4" w:space="0" w:color="000000"/>
              <w:left w:val="single" w:sz="4" w:space="0" w:color="000000"/>
              <w:bottom w:val="single" w:sz="4" w:space="0" w:color="000000"/>
              <w:right w:val="single" w:sz="4" w:space="0" w:color="000000"/>
            </w:tcBorders>
            <w:vAlign w:val="center"/>
          </w:tcPr>
          <w:p w14:paraId="31877039" w14:textId="77777777" w:rsidR="006C0619" w:rsidRPr="000E5A15" w:rsidRDefault="005F159C" w:rsidP="00125EBA">
            <w:pPr>
              <w:rPr>
                <w:color w:val="0070C0"/>
                <w:rPrChange w:id="15770" w:author="Alina Frey" w:date="2017-11-20T10:06:00Z">
                  <w:rPr/>
                </w:rPrChange>
              </w:rPr>
            </w:pPr>
            <w:r w:rsidRPr="007F739A">
              <w:rPr>
                <w:rFonts w:eastAsia="Times New Roman" w:cs="Times New Roman"/>
                <w:color w:val="auto"/>
                <w:rPrChange w:id="15771" w:author="Alina Frey" w:date="2017-11-20T10:06:00Z">
                  <w:rPr>
                    <w:rFonts w:eastAsia="Times New Roman" w:cs="Times New Roman"/>
                  </w:rPr>
                </w:rPrChange>
              </w:rPr>
              <w:t>HPI</w:t>
            </w:r>
          </w:p>
        </w:tc>
        <w:tc>
          <w:tcPr>
            <w:tcW w:w="6852" w:type="dxa"/>
            <w:tcBorders>
              <w:top w:val="single" w:sz="4" w:space="0" w:color="000000"/>
              <w:left w:val="single" w:sz="4" w:space="0" w:color="000000"/>
              <w:bottom w:val="single" w:sz="4" w:space="0" w:color="000000"/>
              <w:right w:val="single" w:sz="4" w:space="0" w:color="000000"/>
            </w:tcBorders>
            <w:vAlign w:val="center"/>
          </w:tcPr>
          <w:p w14:paraId="3187703A" w14:textId="77777777" w:rsidR="006C0619" w:rsidRPr="007F739A" w:rsidRDefault="005F159C" w:rsidP="00125EBA">
            <w:pPr>
              <w:rPr>
                <w:color w:val="auto"/>
                <w:rPrChange w:id="15772" w:author="Alina Frey" w:date="2017-11-20T10:06:00Z">
                  <w:rPr/>
                </w:rPrChange>
              </w:rPr>
            </w:pPr>
            <w:r w:rsidRPr="007F739A">
              <w:rPr>
                <w:rFonts w:eastAsia="Times New Roman" w:cs="Times New Roman"/>
                <w:color w:val="auto"/>
                <w:rPrChange w:id="15773" w:author="Alina Frey" w:date="2017-11-20T10:06:00Z">
                  <w:rPr>
                    <w:rFonts w:eastAsia="Times New Roman" w:cs="Times New Roman"/>
                  </w:rPr>
                </w:rPrChange>
              </w:rPr>
              <w:t>History Of Present Illness</w:t>
            </w:r>
          </w:p>
        </w:tc>
      </w:tr>
      <w:tr w:rsidR="000E5A15" w:rsidRPr="000E5A15" w14:paraId="3187703E" w14:textId="77777777">
        <w:trPr>
          <w:trHeight w:val="420"/>
        </w:trPr>
        <w:tc>
          <w:tcPr>
            <w:tcW w:w="2563" w:type="dxa"/>
            <w:tcBorders>
              <w:top w:val="single" w:sz="4" w:space="0" w:color="000000"/>
              <w:left w:val="single" w:sz="4" w:space="0" w:color="000000"/>
              <w:bottom w:val="single" w:sz="4" w:space="0" w:color="000000"/>
              <w:right w:val="single" w:sz="4" w:space="0" w:color="000000"/>
            </w:tcBorders>
            <w:vAlign w:val="center"/>
          </w:tcPr>
          <w:p w14:paraId="3187703C" w14:textId="77777777" w:rsidR="006C0619" w:rsidRPr="000E5A15" w:rsidRDefault="005F159C" w:rsidP="00125EBA">
            <w:pPr>
              <w:rPr>
                <w:color w:val="0070C0"/>
                <w:rPrChange w:id="15774" w:author="Alina Frey" w:date="2017-11-20T10:06:00Z">
                  <w:rPr/>
                </w:rPrChange>
              </w:rPr>
            </w:pPr>
            <w:r w:rsidRPr="007F739A">
              <w:rPr>
                <w:rFonts w:eastAsia="Times New Roman" w:cs="Times New Roman"/>
                <w:color w:val="auto"/>
                <w:rPrChange w:id="15775" w:author="Alina Frey" w:date="2017-11-20T10:06:00Z">
                  <w:rPr>
                    <w:rFonts w:eastAsia="Times New Roman" w:cs="Times New Roman"/>
                  </w:rPr>
                </w:rPrChange>
              </w:rPr>
              <w:t>IHE</w:t>
            </w:r>
          </w:p>
        </w:tc>
        <w:tc>
          <w:tcPr>
            <w:tcW w:w="6852" w:type="dxa"/>
            <w:tcBorders>
              <w:top w:val="single" w:sz="4" w:space="0" w:color="000000"/>
              <w:left w:val="single" w:sz="4" w:space="0" w:color="000000"/>
              <w:bottom w:val="single" w:sz="4" w:space="0" w:color="000000"/>
              <w:right w:val="single" w:sz="4" w:space="0" w:color="000000"/>
            </w:tcBorders>
            <w:vAlign w:val="center"/>
          </w:tcPr>
          <w:p w14:paraId="3187703D" w14:textId="77777777" w:rsidR="006C0619" w:rsidRPr="007F739A" w:rsidRDefault="005F159C" w:rsidP="00125EBA">
            <w:pPr>
              <w:rPr>
                <w:color w:val="auto"/>
                <w:rPrChange w:id="15776" w:author="Alina Frey" w:date="2017-11-20T10:06:00Z">
                  <w:rPr/>
                </w:rPrChange>
              </w:rPr>
            </w:pPr>
            <w:r w:rsidRPr="007F739A">
              <w:rPr>
                <w:rFonts w:eastAsia="Times New Roman" w:cs="Times New Roman"/>
                <w:color w:val="auto"/>
                <w:rPrChange w:id="15777" w:author="Alina Frey" w:date="2017-11-20T10:06:00Z">
                  <w:rPr>
                    <w:rFonts w:eastAsia="Times New Roman" w:cs="Times New Roman"/>
                  </w:rPr>
                </w:rPrChange>
              </w:rPr>
              <w:t>Integrating the Healthcare Enterprise</w:t>
            </w:r>
          </w:p>
        </w:tc>
      </w:tr>
      <w:tr w:rsidR="000E5A15" w:rsidRPr="000E5A15" w14:paraId="31877041" w14:textId="77777777">
        <w:trPr>
          <w:trHeight w:val="420"/>
        </w:trPr>
        <w:tc>
          <w:tcPr>
            <w:tcW w:w="2563" w:type="dxa"/>
            <w:tcBorders>
              <w:top w:val="single" w:sz="4" w:space="0" w:color="000000"/>
              <w:left w:val="single" w:sz="4" w:space="0" w:color="000000"/>
              <w:bottom w:val="single" w:sz="4" w:space="0" w:color="000000"/>
              <w:right w:val="single" w:sz="4" w:space="0" w:color="000000"/>
            </w:tcBorders>
            <w:vAlign w:val="center"/>
          </w:tcPr>
          <w:p w14:paraId="3187703F" w14:textId="77777777" w:rsidR="006C0619" w:rsidRPr="000E5A15" w:rsidRDefault="005F159C" w:rsidP="00125EBA">
            <w:pPr>
              <w:rPr>
                <w:color w:val="0070C0"/>
                <w:rPrChange w:id="15778" w:author="Alina Frey" w:date="2017-11-20T10:06:00Z">
                  <w:rPr/>
                </w:rPrChange>
              </w:rPr>
            </w:pPr>
            <w:r w:rsidRPr="007F739A">
              <w:rPr>
                <w:rFonts w:eastAsia="Times New Roman" w:cs="Times New Roman"/>
                <w:color w:val="auto"/>
                <w:rPrChange w:id="15779" w:author="Alina Frey" w:date="2017-11-20T10:06:00Z">
                  <w:rPr>
                    <w:rFonts w:eastAsia="Times New Roman" w:cs="Times New Roman"/>
                  </w:rPr>
                </w:rPrChange>
              </w:rPr>
              <w:t>IPV</w:t>
            </w:r>
          </w:p>
        </w:tc>
        <w:tc>
          <w:tcPr>
            <w:tcW w:w="6852" w:type="dxa"/>
            <w:tcBorders>
              <w:top w:val="single" w:sz="4" w:space="0" w:color="000000"/>
              <w:left w:val="single" w:sz="4" w:space="0" w:color="000000"/>
              <w:bottom w:val="single" w:sz="4" w:space="0" w:color="000000"/>
              <w:right w:val="single" w:sz="4" w:space="0" w:color="000000"/>
            </w:tcBorders>
            <w:vAlign w:val="center"/>
          </w:tcPr>
          <w:p w14:paraId="31877040" w14:textId="77777777" w:rsidR="006C0619" w:rsidRPr="007F739A" w:rsidRDefault="005F159C" w:rsidP="00125EBA">
            <w:pPr>
              <w:rPr>
                <w:color w:val="auto"/>
                <w:rPrChange w:id="15780" w:author="Alina Frey" w:date="2017-11-20T10:06:00Z">
                  <w:rPr/>
                </w:rPrChange>
              </w:rPr>
            </w:pPr>
            <w:r w:rsidRPr="007F739A">
              <w:rPr>
                <w:rFonts w:eastAsia="Times New Roman" w:cs="Times New Roman"/>
                <w:color w:val="auto"/>
                <w:rPrChange w:id="15781" w:author="Alina Frey" w:date="2017-11-20T10:06:00Z">
                  <w:rPr>
                    <w:rFonts w:eastAsia="Times New Roman" w:cs="Times New Roman"/>
                  </w:rPr>
                </w:rPrChange>
              </w:rPr>
              <w:t>Interpersonal Violence</w:t>
            </w:r>
          </w:p>
        </w:tc>
      </w:tr>
      <w:tr w:rsidR="000E5A15" w:rsidRPr="000E5A15" w14:paraId="31877044" w14:textId="77777777">
        <w:trPr>
          <w:trHeight w:val="420"/>
        </w:trPr>
        <w:tc>
          <w:tcPr>
            <w:tcW w:w="2563" w:type="dxa"/>
            <w:tcBorders>
              <w:top w:val="single" w:sz="4" w:space="0" w:color="000000"/>
              <w:left w:val="single" w:sz="4" w:space="0" w:color="000000"/>
              <w:bottom w:val="single" w:sz="4" w:space="0" w:color="000000"/>
              <w:right w:val="single" w:sz="4" w:space="0" w:color="000000"/>
            </w:tcBorders>
            <w:vAlign w:val="center"/>
          </w:tcPr>
          <w:p w14:paraId="31877042" w14:textId="77777777" w:rsidR="006C0619" w:rsidRPr="000E5A15" w:rsidRDefault="005F159C" w:rsidP="00125EBA">
            <w:pPr>
              <w:rPr>
                <w:color w:val="0070C0"/>
                <w:rPrChange w:id="15782" w:author="Alina Frey" w:date="2017-11-20T10:06:00Z">
                  <w:rPr/>
                </w:rPrChange>
              </w:rPr>
            </w:pPr>
            <w:r w:rsidRPr="007F739A">
              <w:rPr>
                <w:rFonts w:eastAsia="Times New Roman" w:cs="Times New Roman"/>
                <w:color w:val="auto"/>
                <w:rPrChange w:id="15783" w:author="Alina Frey" w:date="2017-11-20T10:06:00Z">
                  <w:rPr>
                    <w:rFonts w:eastAsia="Times New Roman" w:cs="Times New Roman"/>
                  </w:rPr>
                </w:rPrChange>
              </w:rPr>
              <w:t>L&amp;D</w:t>
            </w:r>
          </w:p>
        </w:tc>
        <w:tc>
          <w:tcPr>
            <w:tcW w:w="6852" w:type="dxa"/>
            <w:tcBorders>
              <w:top w:val="single" w:sz="4" w:space="0" w:color="000000"/>
              <w:left w:val="single" w:sz="4" w:space="0" w:color="000000"/>
              <w:bottom w:val="single" w:sz="4" w:space="0" w:color="000000"/>
              <w:right w:val="single" w:sz="4" w:space="0" w:color="000000"/>
            </w:tcBorders>
            <w:vAlign w:val="center"/>
          </w:tcPr>
          <w:p w14:paraId="31877043" w14:textId="77777777" w:rsidR="006C0619" w:rsidRPr="007F739A" w:rsidRDefault="005F159C" w:rsidP="00125EBA">
            <w:pPr>
              <w:rPr>
                <w:color w:val="auto"/>
                <w:rPrChange w:id="15784" w:author="Alina Frey" w:date="2017-11-20T10:06:00Z">
                  <w:rPr/>
                </w:rPrChange>
              </w:rPr>
            </w:pPr>
            <w:r w:rsidRPr="007F739A">
              <w:rPr>
                <w:rFonts w:eastAsia="Times New Roman" w:cs="Times New Roman"/>
                <w:color w:val="auto"/>
                <w:rPrChange w:id="15785" w:author="Alina Frey" w:date="2017-11-20T10:06:00Z">
                  <w:rPr>
                    <w:rFonts w:eastAsia="Times New Roman" w:cs="Times New Roman"/>
                  </w:rPr>
                </w:rPrChange>
              </w:rPr>
              <w:t>Labor And Delivery</w:t>
            </w:r>
          </w:p>
        </w:tc>
      </w:tr>
      <w:tr w:rsidR="000E5A15" w:rsidRPr="000E5A15" w14:paraId="31877047" w14:textId="77777777">
        <w:trPr>
          <w:trHeight w:val="420"/>
        </w:trPr>
        <w:tc>
          <w:tcPr>
            <w:tcW w:w="2563" w:type="dxa"/>
            <w:tcBorders>
              <w:top w:val="single" w:sz="4" w:space="0" w:color="000000"/>
              <w:left w:val="single" w:sz="4" w:space="0" w:color="000000"/>
              <w:bottom w:val="single" w:sz="4" w:space="0" w:color="000000"/>
              <w:right w:val="single" w:sz="4" w:space="0" w:color="000000"/>
            </w:tcBorders>
            <w:vAlign w:val="center"/>
          </w:tcPr>
          <w:p w14:paraId="31877045" w14:textId="77777777" w:rsidR="006C0619" w:rsidRPr="000E5A15" w:rsidRDefault="005F159C" w:rsidP="00125EBA">
            <w:pPr>
              <w:rPr>
                <w:color w:val="0070C0"/>
                <w:rPrChange w:id="15786" w:author="Alina Frey" w:date="2017-11-20T10:06:00Z">
                  <w:rPr/>
                </w:rPrChange>
              </w:rPr>
            </w:pPr>
            <w:r w:rsidRPr="007F739A">
              <w:rPr>
                <w:rFonts w:eastAsia="Times New Roman" w:cs="Times New Roman"/>
                <w:color w:val="auto"/>
                <w:rPrChange w:id="15787" w:author="Alina Frey" w:date="2017-11-20T10:06:00Z">
                  <w:rPr>
                    <w:rFonts w:eastAsia="Times New Roman" w:cs="Times New Roman"/>
                  </w:rPr>
                </w:rPrChange>
              </w:rPr>
              <w:t>LMP</w:t>
            </w:r>
          </w:p>
        </w:tc>
        <w:tc>
          <w:tcPr>
            <w:tcW w:w="6852" w:type="dxa"/>
            <w:tcBorders>
              <w:top w:val="single" w:sz="4" w:space="0" w:color="000000"/>
              <w:left w:val="single" w:sz="4" w:space="0" w:color="000000"/>
              <w:bottom w:val="single" w:sz="4" w:space="0" w:color="000000"/>
              <w:right w:val="single" w:sz="4" w:space="0" w:color="000000"/>
            </w:tcBorders>
            <w:vAlign w:val="center"/>
          </w:tcPr>
          <w:p w14:paraId="31877046" w14:textId="77777777" w:rsidR="006C0619" w:rsidRPr="007F739A" w:rsidRDefault="005F159C" w:rsidP="00125EBA">
            <w:pPr>
              <w:rPr>
                <w:color w:val="auto"/>
                <w:rPrChange w:id="15788" w:author="Alina Frey" w:date="2017-11-20T10:06:00Z">
                  <w:rPr/>
                </w:rPrChange>
              </w:rPr>
            </w:pPr>
            <w:r w:rsidRPr="007F739A">
              <w:rPr>
                <w:rFonts w:eastAsia="Times New Roman" w:cs="Times New Roman"/>
                <w:color w:val="auto"/>
                <w:rPrChange w:id="15789" w:author="Alina Frey" w:date="2017-11-20T10:06:00Z">
                  <w:rPr>
                    <w:rFonts w:eastAsia="Times New Roman" w:cs="Times New Roman"/>
                  </w:rPr>
                </w:rPrChange>
              </w:rPr>
              <w:t>Last Menstrual Period</w:t>
            </w:r>
          </w:p>
        </w:tc>
      </w:tr>
      <w:tr w:rsidR="000E5A15" w:rsidRPr="000E5A15" w14:paraId="3187704A" w14:textId="77777777">
        <w:trPr>
          <w:trHeight w:val="420"/>
        </w:trPr>
        <w:tc>
          <w:tcPr>
            <w:tcW w:w="2563" w:type="dxa"/>
            <w:tcBorders>
              <w:top w:val="single" w:sz="4" w:space="0" w:color="000000"/>
              <w:left w:val="single" w:sz="4" w:space="0" w:color="000000"/>
              <w:bottom w:val="single" w:sz="4" w:space="0" w:color="000000"/>
              <w:right w:val="single" w:sz="4" w:space="0" w:color="000000"/>
            </w:tcBorders>
            <w:vAlign w:val="center"/>
          </w:tcPr>
          <w:p w14:paraId="31877048" w14:textId="77777777" w:rsidR="006C0619" w:rsidRPr="000E5A15" w:rsidRDefault="005F159C" w:rsidP="00125EBA">
            <w:pPr>
              <w:rPr>
                <w:color w:val="0070C0"/>
                <w:rPrChange w:id="15790" w:author="Alina Frey" w:date="2017-11-20T10:06:00Z">
                  <w:rPr/>
                </w:rPrChange>
              </w:rPr>
            </w:pPr>
            <w:r w:rsidRPr="007F739A">
              <w:rPr>
                <w:rFonts w:eastAsia="Times New Roman" w:cs="Times New Roman"/>
                <w:color w:val="auto"/>
                <w:rPrChange w:id="15791" w:author="Alina Frey" w:date="2017-11-20T10:06:00Z">
                  <w:rPr>
                    <w:rFonts w:eastAsia="Times New Roman" w:cs="Times New Roman"/>
                  </w:rPr>
                </w:rPrChange>
              </w:rPr>
              <w:t>MCC</w:t>
            </w:r>
          </w:p>
        </w:tc>
        <w:tc>
          <w:tcPr>
            <w:tcW w:w="6852" w:type="dxa"/>
            <w:tcBorders>
              <w:top w:val="single" w:sz="4" w:space="0" w:color="000000"/>
              <w:left w:val="single" w:sz="4" w:space="0" w:color="000000"/>
              <w:bottom w:val="single" w:sz="4" w:space="0" w:color="000000"/>
              <w:right w:val="single" w:sz="4" w:space="0" w:color="000000"/>
            </w:tcBorders>
            <w:vAlign w:val="center"/>
          </w:tcPr>
          <w:p w14:paraId="31877049" w14:textId="77777777" w:rsidR="006C0619" w:rsidRPr="007F739A" w:rsidRDefault="005F159C" w:rsidP="00125EBA">
            <w:pPr>
              <w:rPr>
                <w:color w:val="auto"/>
                <w:rPrChange w:id="15792" w:author="Alina Frey" w:date="2017-11-20T10:06:00Z">
                  <w:rPr/>
                </w:rPrChange>
              </w:rPr>
            </w:pPr>
            <w:r w:rsidRPr="007F739A">
              <w:rPr>
                <w:rFonts w:eastAsia="Times New Roman" w:cs="Times New Roman"/>
                <w:color w:val="auto"/>
                <w:rPrChange w:id="15793" w:author="Alina Frey" w:date="2017-11-20T10:06:00Z">
                  <w:rPr>
                    <w:rFonts w:eastAsia="Times New Roman" w:cs="Times New Roman"/>
                  </w:rPr>
                </w:rPrChange>
              </w:rPr>
              <w:t>Maternity Care Coordinator</w:t>
            </w:r>
          </w:p>
        </w:tc>
      </w:tr>
      <w:tr w:rsidR="000E5A15" w:rsidRPr="000E5A15" w14:paraId="3187704D" w14:textId="77777777">
        <w:trPr>
          <w:trHeight w:val="420"/>
        </w:trPr>
        <w:tc>
          <w:tcPr>
            <w:tcW w:w="2563" w:type="dxa"/>
            <w:tcBorders>
              <w:top w:val="single" w:sz="4" w:space="0" w:color="000000"/>
              <w:left w:val="single" w:sz="4" w:space="0" w:color="000000"/>
              <w:bottom w:val="single" w:sz="4" w:space="0" w:color="000000"/>
              <w:right w:val="single" w:sz="4" w:space="0" w:color="000000"/>
            </w:tcBorders>
            <w:vAlign w:val="center"/>
          </w:tcPr>
          <w:p w14:paraId="3187704B" w14:textId="77777777" w:rsidR="006C0619" w:rsidRPr="000E5A15" w:rsidRDefault="005F159C" w:rsidP="00125EBA">
            <w:pPr>
              <w:rPr>
                <w:color w:val="0070C0"/>
                <w:rPrChange w:id="15794" w:author="Alina Frey" w:date="2017-11-20T10:06:00Z">
                  <w:rPr/>
                </w:rPrChange>
              </w:rPr>
            </w:pPr>
            <w:r w:rsidRPr="007F739A">
              <w:rPr>
                <w:rFonts w:eastAsia="Times New Roman" w:cs="Times New Roman"/>
                <w:color w:val="auto"/>
                <w:rPrChange w:id="15795" w:author="Alina Frey" w:date="2017-11-20T10:06:00Z">
                  <w:rPr>
                    <w:rFonts w:eastAsia="Times New Roman" w:cs="Times New Roman"/>
                  </w:rPr>
                </w:rPrChange>
              </w:rPr>
              <w:t>MCCD</w:t>
            </w:r>
          </w:p>
        </w:tc>
        <w:tc>
          <w:tcPr>
            <w:tcW w:w="6852" w:type="dxa"/>
            <w:tcBorders>
              <w:top w:val="single" w:sz="4" w:space="0" w:color="000000"/>
              <w:left w:val="single" w:sz="4" w:space="0" w:color="000000"/>
              <w:bottom w:val="single" w:sz="4" w:space="0" w:color="000000"/>
              <w:right w:val="single" w:sz="4" w:space="0" w:color="000000"/>
            </w:tcBorders>
            <w:vAlign w:val="center"/>
          </w:tcPr>
          <w:p w14:paraId="3187704C" w14:textId="77777777" w:rsidR="006C0619" w:rsidRPr="007F739A" w:rsidRDefault="005F159C" w:rsidP="00125EBA">
            <w:pPr>
              <w:rPr>
                <w:color w:val="auto"/>
                <w:rPrChange w:id="15796" w:author="Alina Frey" w:date="2017-11-20T10:06:00Z">
                  <w:rPr/>
                </w:rPrChange>
              </w:rPr>
            </w:pPr>
            <w:r w:rsidRPr="007F739A">
              <w:rPr>
                <w:rFonts w:eastAsia="Times New Roman" w:cs="Times New Roman"/>
                <w:color w:val="auto"/>
                <w:rPrChange w:id="15797" w:author="Alina Frey" w:date="2017-11-20T10:06:00Z">
                  <w:rPr>
                    <w:rFonts w:eastAsia="Times New Roman" w:cs="Times New Roman"/>
                  </w:rPr>
                </w:rPrChange>
              </w:rPr>
              <w:t>Maternity Care Coordinator Document</w:t>
            </w:r>
          </w:p>
        </w:tc>
      </w:tr>
      <w:tr w:rsidR="000E5A15" w:rsidRPr="000E5A15" w14:paraId="31877050" w14:textId="77777777">
        <w:trPr>
          <w:trHeight w:val="420"/>
        </w:trPr>
        <w:tc>
          <w:tcPr>
            <w:tcW w:w="2563" w:type="dxa"/>
            <w:tcBorders>
              <w:top w:val="single" w:sz="4" w:space="0" w:color="000000"/>
              <w:left w:val="single" w:sz="4" w:space="0" w:color="000000"/>
              <w:bottom w:val="single" w:sz="4" w:space="0" w:color="000000"/>
              <w:right w:val="single" w:sz="4" w:space="0" w:color="000000"/>
            </w:tcBorders>
            <w:vAlign w:val="center"/>
          </w:tcPr>
          <w:p w14:paraId="3187704E" w14:textId="77777777" w:rsidR="006C0619" w:rsidRPr="000E5A15" w:rsidRDefault="005F159C" w:rsidP="00125EBA">
            <w:pPr>
              <w:rPr>
                <w:color w:val="0070C0"/>
                <w:rPrChange w:id="15798" w:author="Alina Frey" w:date="2017-11-20T10:06:00Z">
                  <w:rPr/>
                </w:rPrChange>
              </w:rPr>
            </w:pPr>
            <w:r w:rsidRPr="007F739A">
              <w:rPr>
                <w:rFonts w:eastAsia="Times New Roman" w:cs="Times New Roman"/>
                <w:color w:val="auto"/>
                <w:rPrChange w:id="15799" w:author="Alina Frey" w:date="2017-11-20T10:06:00Z">
                  <w:rPr>
                    <w:rFonts w:eastAsia="Times New Roman" w:cs="Times New Roman"/>
                  </w:rPr>
                </w:rPrChange>
              </w:rPr>
              <w:t>MD</w:t>
            </w:r>
          </w:p>
        </w:tc>
        <w:tc>
          <w:tcPr>
            <w:tcW w:w="6852" w:type="dxa"/>
            <w:tcBorders>
              <w:top w:val="single" w:sz="4" w:space="0" w:color="000000"/>
              <w:left w:val="single" w:sz="4" w:space="0" w:color="000000"/>
              <w:bottom w:val="single" w:sz="4" w:space="0" w:color="000000"/>
              <w:right w:val="single" w:sz="4" w:space="0" w:color="000000"/>
            </w:tcBorders>
            <w:vAlign w:val="center"/>
          </w:tcPr>
          <w:p w14:paraId="3187704F" w14:textId="77777777" w:rsidR="006C0619" w:rsidRPr="007F739A" w:rsidRDefault="005F159C" w:rsidP="00125EBA">
            <w:pPr>
              <w:rPr>
                <w:color w:val="auto"/>
                <w:rPrChange w:id="15800" w:author="Alina Frey" w:date="2017-11-20T10:06:00Z">
                  <w:rPr/>
                </w:rPrChange>
              </w:rPr>
            </w:pPr>
            <w:r w:rsidRPr="007F739A">
              <w:rPr>
                <w:rFonts w:eastAsia="Times New Roman" w:cs="Times New Roman"/>
                <w:color w:val="auto"/>
                <w:rPrChange w:id="15801" w:author="Alina Frey" w:date="2017-11-20T10:06:00Z">
                  <w:rPr>
                    <w:rFonts w:eastAsia="Times New Roman" w:cs="Times New Roman"/>
                  </w:rPr>
                </w:rPrChange>
              </w:rPr>
              <w:t>Medical Doctor</w:t>
            </w:r>
          </w:p>
        </w:tc>
      </w:tr>
      <w:tr w:rsidR="000E5A15" w:rsidRPr="000E5A15" w14:paraId="31877053" w14:textId="77777777">
        <w:trPr>
          <w:trHeight w:val="420"/>
        </w:trPr>
        <w:tc>
          <w:tcPr>
            <w:tcW w:w="2563" w:type="dxa"/>
            <w:tcBorders>
              <w:top w:val="single" w:sz="4" w:space="0" w:color="000000"/>
              <w:left w:val="single" w:sz="4" w:space="0" w:color="000000"/>
              <w:bottom w:val="single" w:sz="4" w:space="0" w:color="000000"/>
              <w:right w:val="single" w:sz="4" w:space="0" w:color="000000"/>
            </w:tcBorders>
            <w:vAlign w:val="center"/>
          </w:tcPr>
          <w:p w14:paraId="31877051" w14:textId="77777777" w:rsidR="006C0619" w:rsidRPr="000E5A15" w:rsidRDefault="005F159C" w:rsidP="00125EBA">
            <w:pPr>
              <w:rPr>
                <w:color w:val="0070C0"/>
                <w:rPrChange w:id="15802" w:author="Alina Frey" w:date="2017-11-20T10:06:00Z">
                  <w:rPr/>
                </w:rPrChange>
              </w:rPr>
            </w:pPr>
            <w:r w:rsidRPr="007F739A">
              <w:rPr>
                <w:rFonts w:eastAsia="Times New Roman" w:cs="Times New Roman"/>
                <w:color w:val="auto"/>
                <w:rPrChange w:id="15803" w:author="Alina Frey" w:date="2017-11-20T10:06:00Z">
                  <w:rPr>
                    <w:rFonts w:eastAsia="Times New Roman" w:cs="Times New Roman"/>
                  </w:rPr>
                </w:rPrChange>
              </w:rPr>
              <w:t xml:space="preserve">MT </w:t>
            </w:r>
          </w:p>
        </w:tc>
        <w:tc>
          <w:tcPr>
            <w:tcW w:w="6852" w:type="dxa"/>
            <w:tcBorders>
              <w:top w:val="single" w:sz="4" w:space="0" w:color="000000"/>
              <w:left w:val="single" w:sz="4" w:space="0" w:color="000000"/>
              <w:bottom w:val="single" w:sz="4" w:space="0" w:color="000000"/>
              <w:right w:val="single" w:sz="4" w:space="0" w:color="000000"/>
            </w:tcBorders>
            <w:vAlign w:val="center"/>
          </w:tcPr>
          <w:p w14:paraId="31877052" w14:textId="77777777" w:rsidR="006C0619" w:rsidRPr="007F739A" w:rsidRDefault="005F159C" w:rsidP="00125EBA">
            <w:pPr>
              <w:rPr>
                <w:color w:val="auto"/>
                <w:rPrChange w:id="15804" w:author="Alina Frey" w:date="2017-11-20T10:06:00Z">
                  <w:rPr/>
                </w:rPrChange>
              </w:rPr>
            </w:pPr>
            <w:r w:rsidRPr="007F739A">
              <w:rPr>
                <w:rFonts w:eastAsia="Times New Roman" w:cs="Times New Roman"/>
                <w:color w:val="auto"/>
                <w:rPrChange w:id="15805" w:author="Alina Frey" w:date="2017-11-20T10:06:00Z">
                  <w:rPr>
                    <w:rFonts w:eastAsia="Times New Roman" w:cs="Times New Roman"/>
                  </w:rPr>
                </w:rPrChange>
              </w:rPr>
              <w:t>Maternity Tracker</w:t>
            </w:r>
          </w:p>
        </w:tc>
      </w:tr>
      <w:tr w:rsidR="000E5A15" w:rsidRPr="000E5A15" w14:paraId="31877056" w14:textId="77777777">
        <w:trPr>
          <w:trHeight w:val="420"/>
        </w:trPr>
        <w:tc>
          <w:tcPr>
            <w:tcW w:w="2563" w:type="dxa"/>
            <w:tcBorders>
              <w:top w:val="single" w:sz="4" w:space="0" w:color="000000"/>
              <w:left w:val="single" w:sz="4" w:space="0" w:color="000000"/>
              <w:bottom w:val="single" w:sz="4" w:space="0" w:color="000000"/>
              <w:right w:val="single" w:sz="4" w:space="0" w:color="000000"/>
            </w:tcBorders>
            <w:vAlign w:val="center"/>
          </w:tcPr>
          <w:p w14:paraId="31877054" w14:textId="77777777" w:rsidR="006C0619" w:rsidRPr="000E5A15" w:rsidRDefault="005F159C" w:rsidP="00125EBA">
            <w:pPr>
              <w:rPr>
                <w:color w:val="0070C0"/>
                <w:rPrChange w:id="15806" w:author="Alina Frey" w:date="2017-11-20T10:06:00Z">
                  <w:rPr/>
                </w:rPrChange>
              </w:rPr>
            </w:pPr>
            <w:r w:rsidRPr="007F739A">
              <w:rPr>
                <w:rFonts w:eastAsia="Times New Roman" w:cs="Times New Roman"/>
                <w:color w:val="auto"/>
                <w:rPrChange w:id="15807" w:author="Alina Frey" w:date="2017-11-20T10:06:00Z">
                  <w:rPr>
                    <w:rFonts w:eastAsia="Times New Roman" w:cs="Times New Roman"/>
                  </w:rPr>
                </w:rPrChange>
              </w:rPr>
              <w:t>OBGYN</w:t>
            </w:r>
          </w:p>
        </w:tc>
        <w:tc>
          <w:tcPr>
            <w:tcW w:w="6852" w:type="dxa"/>
            <w:tcBorders>
              <w:top w:val="single" w:sz="4" w:space="0" w:color="000000"/>
              <w:left w:val="single" w:sz="4" w:space="0" w:color="000000"/>
              <w:bottom w:val="single" w:sz="4" w:space="0" w:color="000000"/>
              <w:right w:val="single" w:sz="4" w:space="0" w:color="000000"/>
            </w:tcBorders>
            <w:vAlign w:val="center"/>
          </w:tcPr>
          <w:p w14:paraId="31877055" w14:textId="77777777" w:rsidR="006C0619" w:rsidRPr="007F739A" w:rsidRDefault="005F159C" w:rsidP="00125EBA">
            <w:pPr>
              <w:rPr>
                <w:color w:val="auto"/>
                <w:rPrChange w:id="15808" w:author="Alina Frey" w:date="2017-11-20T10:06:00Z">
                  <w:rPr/>
                </w:rPrChange>
              </w:rPr>
            </w:pPr>
            <w:r w:rsidRPr="007F739A">
              <w:rPr>
                <w:rFonts w:eastAsia="Times New Roman" w:cs="Times New Roman"/>
                <w:color w:val="auto"/>
                <w:rPrChange w:id="15809" w:author="Alina Frey" w:date="2017-11-20T10:06:00Z">
                  <w:rPr>
                    <w:rFonts w:eastAsia="Times New Roman" w:cs="Times New Roman"/>
                  </w:rPr>
                </w:rPrChange>
              </w:rPr>
              <w:t>Obstetrics and Gynecology</w:t>
            </w:r>
          </w:p>
        </w:tc>
      </w:tr>
      <w:tr w:rsidR="000E5A15" w:rsidRPr="000E5A15" w14:paraId="31877059" w14:textId="77777777">
        <w:trPr>
          <w:trHeight w:val="420"/>
        </w:trPr>
        <w:tc>
          <w:tcPr>
            <w:tcW w:w="2563" w:type="dxa"/>
            <w:tcBorders>
              <w:top w:val="single" w:sz="4" w:space="0" w:color="000000"/>
              <w:left w:val="single" w:sz="4" w:space="0" w:color="000000"/>
              <w:bottom w:val="single" w:sz="4" w:space="0" w:color="000000"/>
              <w:right w:val="single" w:sz="4" w:space="0" w:color="000000"/>
            </w:tcBorders>
            <w:vAlign w:val="center"/>
          </w:tcPr>
          <w:p w14:paraId="31877057" w14:textId="77777777" w:rsidR="006C0619" w:rsidRPr="000E5A15" w:rsidRDefault="005F159C" w:rsidP="00125EBA">
            <w:pPr>
              <w:rPr>
                <w:color w:val="0070C0"/>
                <w:rPrChange w:id="15810" w:author="Alina Frey" w:date="2017-11-20T10:06:00Z">
                  <w:rPr/>
                </w:rPrChange>
              </w:rPr>
            </w:pPr>
            <w:r w:rsidRPr="007F739A">
              <w:rPr>
                <w:rFonts w:eastAsia="Times New Roman" w:cs="Times New Roman"/>
                <w:color w:val="auto"/>
                <w:rPrChange w:id="15811" w:author="Alina Frey" w:date="2017-11-20T10:06:00Z">
                  <w:rPr>
                    <w:rFonts w:eastAsia="Times New Roman" w:cs="Times New Roman"/>
                  </w:rPr>
                </w:rPrChange>
              </w:rPr>
              <w:lastRenderedPageBreak/>
              <w:t>PP</w:t>
            </w:r>
          </w:p>
        </w:tc>
        <w:tc>
          <w:tcPr>
            <w:tcW w:w="6852" w:type="dxa"/>
            <w:tcBorders>
              <w:top w:val="single" w:sz="4" w:space="0" w:color="000000"/>
              <w:left w:val="single" w:sz="4" w:space="0" w:color="000000"/>
              <w:bottom w:val="single" w:sz="4" w:space="0" w:color="000000"/>
              <w:right w:val="single" w:sz="4" w:space="0" w:color="000000"/>
            </w:tcBorders>
            <w:vAlign w:val="center"/>
          </w:tcPr>
          <w:p w14:paraId="31877058" w14:textId="77777777" w:rsidR="006C0619" w:rsidRPr="007F739A" w:rsidRDefault="005F159C" w:rsidP="00125EBA">
            <w:pPr>
              <w:rPr>
                <w:color w:val="auto"/>
                <w:rPrChange w:id="15812" w:author="Alina Frey" w:date="2017-11-20T10:06:00Z">
                  <w:rPr/>
                </w:rPrChange>
              </w:rPr>
            </w:pPr>
            <w:r w:rsidRPr="007F739A">
              <w:rPr>
                <w:rFonts w:eastAsia="Times New Roman" w:cs="Times New Roman"/>
                <w:color w:val="auto"/>
                <w:rPrChange w:id="15813" w:author="Alina Frey" w:date="2017-11-20T10:06:00Z">
                  <w:rPr>
                    <w:rFonts w:eastAsia="Times New Roman" w:cs="Times New Roman"/>
                  </w:rPr>
                </w:rPrChange>
              </w:rPr>
              <w:t>postpartum</w:t>
            </w:r>
          </w:p>
        </w:tc>
      </w:tr>
      <w:tr w:rsidR="000E5A15" w:rsidRPr="000E5A15" w14:paraId="3187705C" w14:textId="77777777">
        <w:trPr>
          <w:trHeight w:val="420"/>
        </w:trPr>
        <w:tc>
          <w:tcPr>
            <w:tcW w:w="2563" w:type="dxa"/>
            <w:tcBorders>
              <w:top w:val="single" w:sz="4" w:space="0" w:color="000000"/>
              <w:left w:val="single" w:sz="4" w:space="0" w:color="000000"/>
              <w:bottom w:val="single" w:sz="4" w:space="0" w:color="000000"/>
              <w:right w:val="single" w:sz="4" w:space="0" w:color="000000"/>
            </w:tcBorders>
            <w:vAlign w:val="center"/>
          </w:tcPr>
          <w:p w14:paraId="3187705A" w14:textId="77777777" w:rsidR="006C0619" w:rsidRPr="000E5A15" w:rsidRDefault="005F159C" w:rsidP="00125EBA">
            <w:pPr>
              <w:rPr>
                <w:color w:val="0070C0"/>
                <w:rPrChange w:id="15814" w:author="Alina Frey" w:date="2017-11-20T10:06:00Z">
                  <w:rPr/>
                </w:rPrChange>
              </w:rPr>
            </w:pPr>
            <w:r w:rsidRPr="007F739A">
              <w:rPr>
                <w:rFonts w:eastAsia="Times New Roman" w:cs="Times New Roman"/>
                <w:color w:val="auto"/>
                <w:rPrChange w:id="15815" w:author="Alina Frey" w:date="2017-11-20T10:06:00Z">
                  <w:rPr>
                    <w:rFonts w:eastAsia="Times New Roman" w:cs="Times New Roman"/>
                  </w:rPr>
                </w:rPrChange>
              </w:rPr>
              <w:t>ROS</w:t>
            </w:r>
          </w:p>
        </w:tc>
        <w:tc>
          <w:tcPr>
            <w:tcW w:w="6852" w:type="dxa"/>
            <w:tcBorders>
              <w:top w:val="single" w:sz="4" w:space="0" w:color="000000"/>
              <w:left w:val="single" w:sz="4" w:space="0" w:color="000000"/>
              <w:bottom w:val="single" w:sz="4" w:space="0" w:color="000000"/>
              <w:right w:val="single" w:sz="4" w:space="0" w:color="000000"/>
            </w:tcBorders>
            <w:vAlign w:val="center"/>
          </w:tcPr>
          <w:p w14:paraId="3187705B" w14:textId="77777777" w:rsidR="006C0619" w:rsidRPr="007F739A" w:rsidRDefault="005F159C" w:rsidP="00125EBA">
            <w:pPr>
              <w:rPr>
                <w:color w:val="auto"/>
                <w:rPrChange w:id="15816" w:author="Alina Frey" w:date="2017-11-20T10:06:00Z">
                  <w:rPr/>
                </w:rPrChange>
              </w:rPr>
            </w:pPr>
            <w:r w:rsidRPr="007F739A">
              <w:rPr>
                <w:rFonts w:eastAsia="Times New Roman" w:cs="Times New Roman"/>
                <w:color w:val="auto"/>
                <w:rPrChange w:id="15817" w:author="Alina Frey" w:date="2017-11-20T10:06:00Z">
                  <w:rPr>
                    <w:rFonts w:eastAsia="Times New Roman" w:cs="Times New Roman"/>
                  </w:rPr>
                </w:rPrChange>
              </w:rPr>
              <w:t>Review Of Systems</w:t>
            </w:r>
          </w:p>
        </w:tc>
      </w:tr>
      <w:tr w:rsidR="000E5A15" w:rsidRPr="000E5A15" w14:paraId="3187705F" w14:textId="77777777">
        <w:trPr>
          <w:trHeight w:val="420"/>
        </w:trPr>
        <w:tc>
          <w:tcPr>
            <w:tcW w:w="2563" w:type="dxa"/>
            <w:tcBorders>
              <w:top w:val="single" w:sz="4" w:space="0" w:color="000000"/>
              <w:left w:val="single" w:sz="4" w:space="0" w:color="000000"/>
              <w:bottom w:val="single" w:sz="4" w:space="0" w:color="000000"/>
              <w:right w:val="single" w:sz="4" w:space="0" w:color="000000"/>
            </w:tcBorders>
            <w:vAlign w:val="center"/>
          </w:tcPr>
          <w:p w14:paraId="3187705D" w14:textId="77777777" w:rsidR="006C0619" w:rsidRPr="000E5A15" w:rsidRDefault="005F159C" w:rsidP="00125EBA">
            <w:pPr>
              <w:rPr>
                <w:color w:val="0070C0"/>
                <w:rPrChange w:id="15818" w:author="Alina Frey" w:date="2017-11-20T10:06:00Z">
                  <w:rPr/>
                </w:rPrChange>
              </w:rPr>
            </w:pPr>
            <w:r w:rsidRPr="007F739A">
              <w:rPr>
                <w:rFonts w:eastAsia="Times New Roman" w:cs="Times New Roman"/>
                <w:color w:val="auto"/>
                <w:rPrChange w:id="15819" w:author="Alina Frey" w:date="2017-11-20T10:06:00Z">
                  <w:rPr>
                    <w:rFonts w:eastAsia="Times New Roman" w:cs="Times New Roman"/>
                  </w:rPr>
                </w:rPrChange>
              </w:rPr>
              <w:t>SSN</w:t>
            </w:r>
          </w:p>
        </w:tc>
        <w:tc>
          <w:tcPr>
            <w:tcW w:w="6852" w:type="dxa"/>
            <w:tcBorders>
              <w:top w:val="single" w:sz="4" w:space="0" w:color="000000"/>
              <w:left w:val="single" w:sz="4" w:space="0" w:color="000000"/>
              <w:bottom w:val="single" w:sz="4" w:space="0" w:color="000000"/>
              <w:right w:val="single" w:sz="4" w:space="0" w:color="000000"/>
            </w:tcBorders>
            <w:vAlign w:val="center"/>
          </w:tcPr>
          <w:p w14:paraId="3187705E" w14:textId="77777777" w:rsidR="006C0619" w:rsidRPr="007F739A" w:rsidRDefault="005F159C" w:rsidP="00125EBA">
            <w:pPr>
              <w:rPr>
                <w:color w:val="auto"/>
                <w:rPrChange w:id="15820" w:author="Alina Frey" w:date="2017-11-20T10:06:00Z">
                  <w:rPr/>
                </w:rPrChange>
              </w:rPr>
            </w:pPr>
            <w:r w:rsidRPr="007F739A">
              <w:rPr>
                <w:rFonts w:eastAsia="Times New Roman" w:cs="Times New Roman"/>
                <w:color w:val="auto"/>
                <w:rPrChange w:id="15821" w:author="Alina Frey" w:date="2017-11-20T10:06:00Z">
                  <w:rPr>
                    <w:rFonts w:eastAsia="Times New Roman" w:cs="Times New Roman"/>
                  </w:rPr>
                </w:rPrChange>
              </w:rPr>
              <w:t>Social Security Number</w:t>
            </w:r>
          </w:p>
        </w:tc>
      </w:tr>
      <w:tr w:rsidR="000E5A15" w:rsidRPr="000E5A15" w14:paraId="31877062" w14:textId="77777777">
        <w:trPr>
          <w:trHeight w:val="420"/>
        </w:trPr>
        <w:tc>
          <w:tcPr>
            <w:tcW w:w="2563" w:type="dxa"/>
            <w:tcBorders>
              <w:top w:val="single" w:sz="4" w:space="0" w:color="000000"/>
              <w:left w:val="single" w:sz="4" w:space="0" w:color="000000"/>
              <w:bottom w:val="single" w:sz="4" w:space="0" w:color="000000"/>
              <w:right w:val="single" w:sz="4" w:space="0" w:color="000000"/>
            </w:tcBorders>
            <w:vAlign w:val="center"/>
          </w:tcPr>
          <w:p w14:paraId="31877060" w14:textId="77777777" w:rsidR="006C0619" w:rsidRPr="000E5A15" w:rsidRDefault="005F159C" w:rsidP="00125EBA">
            <w:pPr>
              <w:rPr>
                <w:color w:val="0070C0"/>
                <w:rPrChange w:id="15822" w:author="Alina Frey" w:date="2017-11-20T10:06:00Z">
                  <w:rPr/>
                </w:rPrChange>
              </w:rPr>
            </w:pPr>
            <w:r w:rsidRPr="007F739A">
              <w:rPr>
                <w:rFonts w:eastAsia="Times New Roman" w:cs="Times New Roman"/>
                <w:color w:val="auto"/>
                <w:rPrChange w:id="15823" w:author="Alina Frey" w:date="2017-11-20T10:06:00Z">
                  <w:rPr>
                    <w:rFonts w:eastAsia="Times New Roman" w:cs="Times New Roman"/>
                  </w:rPr>
                </w:rPrChange>
              </w:rPr>
              <w:t>VA</w:t>
            </w:r>
          </w:p>
        </w:tc>
        <w:tc>
          <w:tcPr>
            <w:tcW w:w="6852" w:type="dxa"/>
            <w:tcBorders>
              <w:top w:val="single" w:sz="4" w:space="0" w:color="000000"/>
              <w:left w:val="single" w:sz="4" w:space="0" w:color="000000"/>
              <w:bottom w:val="single" w:sz="4" w:space="0" w:color="000000"/>
              <w:right w:val="single" w:sz="4" w:space="0" w:color="000000"/>
            </w:tcBorders>
            <w:vAlign w:val="center"/>
          </w:tcPr>
          <w:p w14:paraId="31877061" w14:textId="77777777" w:rsidR="006C0619" w:rsidRPr="007F739A" w:rsidRDefault="005F159C" w:rsidP="00125EBA">
            <w:pPr>
              <w:rPr>
                <w:color w:val="auto"/>
                <w:rPrChange w:id="15824" w:author="Alina Frey" w:date="2017-11-20T10:06:00Z">
                  <w:rPr/>
                </w:rPrChange>
              </w:rPr>
            </w:pPr>
            <w:r w:rsidRPr="007F739A">
              <w:rPr>
                <w:rFonts w:eastAsia="Times New Roman" w:cs="Times New Roman"/>
                <w:color w:val="auto"/>
                <w:rPrChange w:id="15825" w:author="Alina Frey" w:date="2017-11-20T10:06:00Z">
                  <w:rPr>
                    <w:rFonts w:eastAsia="Times New Roman" w:cs="Times New Roman"/>
                  </w:rPr>
                </w:rPrChange>
              </w:rPr>
              <w:t>Veterans Affairs</w:t>
            </w:r>
          </w:p>
        </w:tc>
      </w:tr>
      <w:tr w:rsidR="000E5A15" w:rsidRPr="000E5A15" w14:paraId="31877065" w14:textId="77777777">
        <w:trPr>
          <w:trHeight w:val="420"/>
        </w:trPr>
        <w:tc>
          <w:tcPr>
            <w:tcW w:w="2563" w:type="dxa"/>
            <w:tcBorders>
              <w:top w:val="single" w:sz="4" w:space="0" w:color="000000"/>
              <w:left w:val="single" w:sz="4" w:space="0" w:color="000000"/>
              <w:bottom w:val="single" w:sz="4" w:space="0" w:color="000000"/>
              <w:right w:val="single" w:sz="4" w:space="0" w:color="000000"/>
            </w:tcBorders>
            <w:vAlign w:val="center"/>
          </w:tcPr>
          <w:p w14:paraId="31877063" w14:textId="77777777" w:rsidR="006C0619" w:rsidRPr="000E5A15" w:rsidRDefault="005F159C" w:rsidP="00125EBA">
            <w:pPr>
              <w:rPr>
                <w:color w:val="0070C0"/>
                <w:rPrChange w:id="15826" w:author="Alina Frey" w:date="2017-11-20T10:06:00Z">
                  <w:rPr/>
                </w:rPrChange>
              </w:rPr>
            </w:pPr>
            <w:r w:rsidRPr="007F739A">
              <w:rPr>
                <w:rFonts w:eastAsia="Times New Roman" w:cs="Times New Roman"/>
                <w:color w:val="auto"/>
                <w:rPrChange w:id="15827" w:author="Alina Frey" w:date="2017-11-20T10:06:00Z">
                  <w:rPr>
                    <w:rFonts w:eastAsia="Times New Roman" w:cs="Times New Roman"/>
                  </w:rPr>
                </w:rPrChange>
              </w:rPr>
              <w:t>VHA</w:t>
            </w:r>
          </w:p>
        </w:tc>
        <w:tc>
          <w:tcPr>
            <w:tcW w:w="6852" w:type="dxa"/>
            <w:tcBorders>
              <w:top w:val="single" w:sz="4" w:space="0" w:color="000000"/>
              <w:left w:val="single" w:sz="4" w:space="0" w:color="000000"/>
              <w:bottom w:val="single" w:sz="4" w:space="0" w:color="000000"/>
              <w:right w:val="single" w:sz="4" w:space="0" w:color="000000"/>
            </w:tcBorders>
            <w:vAlign w:val="center"/>
          </w:tcPr>
          <w:p w14:paraId="31877064" w14:textId="77777777" w:rsidR="006C0619" w:rsidRPr="007F739A" w:rsidRDefault="005F159C" w:rsidP="00125EBA">
            <w:pPr>
              <w:rPr>
                <w:color w:val="auto"/>
                <w:rPrChange w:id="15828" w:author="Alina Frey" w:date="2017-11-20T10:06:00Z">
                  <w:rPr/>
                </w:rPrChange>
              </w:rPr>
            </w:pPr>
            <w:r w:rsidRPr="007F739A">
              <w:rPr>
                <w:rFonts w:eastAsia="Times New Roman" w:cs="Times New Roman"/>
                <w:color w:val="auto"/>
                <w:rPrChange w:id="15829" w:author="Alina Frey" w:date="2017-11-20T10:06:00Z">
                  <w:rPr>
                    <w:rFonts w:eastAsia="Times New Roman" w:cs="Times New Roman"/>
                  </w:rPr>
                </w:rPrChange>
              </w:rPr>
              <w:t>Veterans Health Affairs</w:t>
            </w:r>
          </w:p>
        </w:tc>
      </w:tr>
      <w:tr w:rsidR="000E5A15" w:rsidRPr="000E5A15" w14:paraId="31877068" w14:textId="77777777">
        <w:trPr>
          <w:trHeight w:val="420"/>
        </w:trPr>
        <w:tc>
          <w:tcPr>
            <w:tcW w:w="2563" w:type="dxa"/>
            <w:tcBorders>
              <w:top w:val="single" w:sz="4" w:space="0" w:color="000000"/>
              <w:left w:val="single" w:sz="4" w:space="0" w:color="000000"/>
              <w:bottom w:val="single" w:sz="4" w:space="0" w:color="000000"/>
              <w:right w:val="single" w:sz="4" w:space="0" w:color="000000"/>
            </w:tcBorders>
            <w:vAlign w:val="center"/>
          </w:tcPr>
          <w:p w14:paraId="31877066" w14:textId="77777777" w:rsidR="006C0619" w:rsidRPr="000E5A15" w:rsidRDefault="005F159C" w:rsidP="00125EBA">
            <w:pPr>
              <w:rPr>
                <w:color w:val="0070C0"/>
                <w:rPrChange w:id="15830" w:author="Alina Frey" w:date="2017-11-20T10:06:00Z">
                  <w:rPr/>
                </w:rPrChange>
              </w:rPr>
            </w:pPr>
            <w:r w:rsidRPr="007F739A">
              <w:rPr>
                <w:rFonts w:eastAsia="Times New Roman" w:cs="Times New Roman"/>
                <w:color w:val="auto"/>
                <w:rPrChange w:id="15831" w:author="Alina Frey" w:date="2017-11-20T10:06:00Z">
                  <w:rPr>
                    <w:rFonts w:eastAsia="Times New Roman" w:cs="Times New Roman"/>
                  </w:rPr>
                </w:rPrChange>
              </w:rPr>
              <w:t>WIC</w:t>
            </w:r>
          </w:p>
        </w:tc>
        <w:tc>
          <w:tcPr>
            <w:tcW w:w="6852" w:type="dxa"/>
            <w:tcBorders>
              <w:top w:val="single" w:sz="4" w:space="0" w:color="000000"/>
              <w:left w:val="single" w:sz="4" w:space="0" w:color="000000"/>
              <w:bottom w:val="single" w:sz="4" w:space="0" w:color="000000"/>
              <w:right w:val="single" w:sz="4" w:space="0" w:color="000000"/>
            </w:tcBorders>
            <w:vAlign w:val="center"/>
          </w:tcPr>
          <w:p w14:paraId="31877067" w14:textId="77777777" w:rsidR="006C0619" w:rsidRPr="007F739A" w:rsidRDefault="005F159C" w:rsidP="00125EBA">
            <w:pPr>
              <w:rPr>
                <w:color w:val="auto"/>
                <w:rPrChange w:id="15832" w:author="Alina Frey" w:date="2017-11-20T10:06:00Z">
                  <w:rPr/>
                </w:rPrChange>
              </w:rPr>
            </w:pPr>
            <w:r w:rsidRPr="007F739A">
              <w:rPr>
                <w:rFonts w:eastAsia="Times New Roman" w:cs="Times New Roman"/>
                <w:color w:val="auto"/>
                <w:rPrChange w:id="15833" w:author="Alina Frey" w:date="2017-11-20T10:06:00Z">
                  <w:rPr>
                    <w:rFonts w:eastAsia="Times New Roman" w:cs="Times New Roman"/>
                  </w:rPr>
                </w:rPrChange>
              </w:rPr>
              <w:t>Women, Infants and Children</w:t>
            </w:r>
          </w:p>
        </w:tc>
      </w:tr>
    </w:tbl>
    <w:p w14:paraId="31877069" w14:textId="77579D1E" w:rsidR="006C0619" w:rsidRPr="007F739A" w:rsidRDefault="005F159C">
      <w:pPr>
        <w:tabs>
          <w:tab w:val="center" w:pos="4679"/>
          <w:tab w:val="right" w:pos="9359"/>
        </w:tabs>
        <w:spacing w:after="80"/>
        <w:ind w:left="-15" w:right="-14"/>
        <w:rPr>
          <w:color w:val="auto"/>
          <w:rPrChange w:id="15834" w:author="Alina Frey" w:date="2017-11-20T10:06:00Z">
            <w:rPr/>
          </w:rPrChange>
        </w:rPr>
      </w:pPr>
      <w:del w:id="15835" w:author="Alina Frey" w:date="2017-11-20T09:50:00Z">
        <w:r w:rsidRPr="000E5A15" w:rsidDel="00EB3618">
          <w:rPr>
            <w:rFonts w:eastAsia="Times New Roman" w:cs="Times New Roman"/>
            <w:color w:val="0070C0"/>
            <w:sz w:val="20"/>
            <w:rPrChange w:id="15836" w:author="Alina Frey" w:date="2017-11-20T10:06:00Z">
              <w:rPr>
                <w:rFonts w:eastAsia="Times New Roman" w:cs="Times New Roman"/>
                <w:sz w:val="20"/>
              </w:rPr>
            </w:rPrChange>
          </w:rPr>
          <w:delText>84</w:delText>
        </w:r>
        <w:r w:rsidRPr="000E5A15" w:rsidDel="00EB3618">
          <w:rPr>
            <w:rFonts w:eastAsia="Times New Roman" w:cs="Times New Roman"/>
            <w:color w:val="0070C0"/>
            <w:sz w:val="20"/>
            <w:rPrChange w:id="15837" w:author="Alina Frey" w:date="2017-11-20T10:06:00Z">
              <w:rPr>
                <w:rFonts w:eastAsia="Times New Roman" w:cs="Times New Roman"/>
                <w:sz w:val="20"/>
              </w:rPr>
            </w:rPrChange>
          </w:rPr>
          <w:tab/>
          <w:delText>Maternity Tracker Dashboard User Manual v3.0</w:delText>
        </w:r>
        <w:r w:rsidRPr="000E5A15" w:rsidDel="00EB3618">
          <w:rPr>
            <w:rFonts w:eastAsia="Times New Roman" w:cs="Times New Roman"/>
            <w:color w:val="0070C0"/>
            <w:sz w:val="20"/>
            <w:rPrChange w:id="15838" w:author="Alina Frey" w:date="2017-11-20T10:06:00Z">
              <w:rPr>
                <w:rFonts w:eastAsia="Times New Roman" w:cs="Times New Roman"/>
                <w:sz w:val="20"/>
              </w:rPr>
            </w:rPrChange>
          </w:rPr>
          <w:tab/>
          <w:delText>February 2017</w:delText>
        </w:r>
      </w:del>
    </w:p>
    <w:sectPr w:rsidR="006C0619" w:rsidRPr="007F739A" w:rsidSect="003F6A14">
      <w:footerReference w:type="even" r:id="rId390"/>
      <w:footerReference w:type="first" r:id="rId391"/>
      <w:pgSz w:w="12240" w:h="15840"/>
      <w:pgMar w:top="1440" w:right="1440" w:bottom="1440" w:left="1440" w:header="720" w:footer="720" w:gutter="0"/>
      <w:pgNumType w:start="1"/>
      <w:cols w:space="720"/>
      <w:titlePg/>
      <w:docGrid w:linePitch="326"/>
      <w:sectPrChange w:id="15847" w:author="Alina Frey" w:date="2017-11-20T11:07:00Z">
        <w:sectPr w:rsidR="006C0619" w:rsidRPr="007F739A" w:rsidSect="003F6A14">
          <w:pgMar w:top="1437" w:right="1441" w:bottom="677" w:left="1440" w:header="720" w:footer="720" w:gutter="0"/>
          <w:titlePg w:val="0"/>
          <w:docGrid w:linePitch="0"/>
        </w:sectPr>
      </w:sectPrChange>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3123" w:author="Josh Stephens" w:date="2017-11-20T10:07:00Z" w:initials="JS">
    <w:p w14:paraId="52D1554F" w14:textId="3C44809B" w:rsidR="00965530" w:rsidRDefault="00965530">
      <w:pPr>
        <w:pStyle w:val="CommentText"/>
      </w:pPr>
      <w:r>
        <w:rPr>
          <w:rStyle w:val="CommentReference"/>
        </w:rPr>
        <w:annotationRef/>
      </w:r>
      <w:r w:rsidR="00563CC2">
        <w:rPr>
          <w:noProof/>
        </w:rPr>
        <w:t>why do we use them interchangeably?  why not use whatever was here originally?</w:t>
      </w:r>
    </w:p>
  </w:comment>
  <w:comment w:id="3124" w:author="Alina Frey" w:date="2017-11-21T09:21:00Z" w:initials="AF">
    <w:p w14:paraId="7FF64AB1" w14:textId="230CF94D" w:rsidR="005D0BF9" w:rsidRDefault="005D0BF9">
      <w:pPr>
        <w:pStyle w:val="CommentText"/>
      </w:pPr>
      <w:r>
        <w:rPr>
          <w:rStyle w:val="CommentReference"/>
        </w:rPr>
        <w:annotationRef/>
      </w:r>
      <w:r>
        <w:t>Agreed on keeping this.</w:t>
      </w:r>
    </w:p>
  </w:comment>
  <w:comment w:id="3195" w:author="Josh Stephens" w:date="2017-11-20T10:08:00Z" w:initials="JS">
    <w:p w14:paraId="204C10CE" w14:textId="212D7BCA" w:rsidR="00F5506A" w:rsidRDefault="00F5506A">
      <w:pPr>
        <w:pStyle w:val="CommentText"/>
      </w:pPr>
      <w:r>
        <w:rPr>
          <w:rStyle w:val="CommentReference"/>
        </w:rPr>
        <w:annotationRef/>
      </w:r>
      <w:r w:rsidR="00563CC2">
        <w:rPr>
          <w:noProof/>
        </w:rPr>
        <w:t>We can probably remove this.  Why have them add a shortcut to the desktop?</w:t>
      </w:r>
    </w:p>
  </w:comment>
  <w:comment w:id="3196" w:author="Alina Frey" w:date="2017-11-20T12:33:00Z" w:initials="AF">
    <w:p w14:paraId="0F4BA39B" w14:textId="014346A5" w:rsidR="00E117BD" w:rsidRDefault="00E75BC0">
      <w:pPr>
        <w:pStyle w:val="CommentText"/>
      </w:pPr>
      <w:r>
        <w:rPr>
          <w:rStyle w:val="CommentReference"/>
        </w:rPr>
        <w:annotationRef/>
      </w:r>
      <w:r>
        <w:t>That was inherited from the original.</w:t>
      </w:r>
    </w:p>
  </w:comment>
  <w:comment w:id="3225" w:author="Josh Stephens" w:date="2017-11-17T16:22:00Z" w:initials="JS">
    <w:p w14:paraId="6F76198A" w14:textId="50AB86EA" w:rsidR="0057457E" w:rsidRDefault="0057457E">
      <w:pPr>
        <w:pStyle w:val="CommentText"/>
      </w:pPr>
      <w:r>
        <w:rPr>
          <w:rStyle w:val="CommentReference"/>
        </w:rPr>
        <w:annotationRef/>
      </w:r>
      <w:r w:rsidR="00C75730">
        <w:rPr>
          <w:noProof/>
        </w:rPr>
        <w:t>arrows</w:t>
      </w:r>
    </w:p>
  </w:comment>
  <w:comment w:id="3454" w:author="Josh Stephens" w:date="2017-11-17T16:22:00Z" w:initials="JS">
    <w:p w14:paraId="176DD958" w14:textId="6C37D032" w:rsidR="00582ED2" w:rsidRDefault="00582ED2">
      <w:pPr>
        <w:pStyle w:val="CommentText"/>
      </w:pPr>
      <w:r>
        <w:rPr>
          <w:rStyle w:val="CommentReference"/>
        </w:rPr>
        <w:annotationRef/>
      </w:r>
      <w:r w:rsidR="0024169C">
        <w:rPr>
          <w:noProof/>
        </w:rPr>
        <w:t>arrow</w:t>
      </w:r>
    </w:p>
  </w:comment>
  <w:comment w:id="3494" w:author="Josh Stephens" w:date="2017-11-17T16:23:00Z" w:initials="JS">
    <w:p w14:paraId="66E2EFEF" w14:textId="2B1B93EB" w:rsidR="00865D40" w:rsidRDefault="00865D40">
      <w:pPr>
        <w:pStyle w:val="CommentText"/>
      </w:pPr>
      <w:r>
        <w:rPr>
          <w:rStyle w:val="CommentReference"/>
        </w:rPr>
        <w:annotationRef/>
      </w:r>
      <w:r w:rsidR="0024169C">
        <w:rPr>
          <w:noProof/>
        </w:rPr>
        <w:t>arrow</w:t>
      </w:r>
    </w:p>
  </w:comment>
  <w:comment w:id="3847" w:author="Josh Stephens" w:date="2017-11-17T16:23:00Z" w:initials="JS">
    <w:p w14:paraId="31FB3C60" w14:textId="0E47FE61" w:rsidR="00DC518B" w:rsidRDefault="00DC518B">
      <w:pPr>
        <w:pStyle w:val="CommentText"/>
      </w:pPr>
      <w:r>
        <w:rPr>
          <w:rStyle w:val="CommentReference"/>
        </w:rPr>
        <w:annotationRef/>
      </w:r>
      <w:r w:rsidR="00FB2AD2">
        <w:rPr>
          <w:noProof/>
        </w:rPr>
        <w:t>arrow</w:t>
      </w:r>
    </w:p>
  </w:comment>
  <w:comment w:id="4072" w:author="Josh Stephens" w:date="2017-11-17T16:24:00Z" w:initials="JS">
    <w:p w14:paraId="5BD8AE2F" w14:textId="229F2E19" w:rsidR="00FE1D4D" w:rsidRDefault="00FE1D4D">
      <w:pPr>
        <w:pStyle w:val="CommentText"/>
      </w:pPr>
      <w:r>
        <w:rPr>
          <w:rStyle w:val="CommentReference"/>
        </w:rPr>
        <w:annotationRef/>
      </w:r>
      <w:r w:rsidR="00FB2AD2">
        <w:rPr>
          <w:noProof/>
        </w:rPr>
        <w:t>arrow</w:t>
      </w:r>
    </w:p>
  </w:comment>
  <w:comment w:id="4159" w:author="Josh Stephens" w:date="2017-11-17T16:24:00Z" w:initials="JS">
    <w:p w14:paraId="43723AF7" w14:textId="104CF844" w:rsidR="00200D0D" w:rsidRDefault="00200D0D">
      <w:pPr>
        <w:pStyle w:val="CommentText"/>
      </w:pPr>
      <w:r>
        <w:rPr>
          <w:rStyle w:val="CommentReference"/>
        </w:rPr>
        <w:annotationRef/>
      </w:r>
      <w:r w:rsidR="00FB2AD2">
        <w:rPr>
          <w:noProof/>
        </w:rPr>
        <w:t>arrow</w:t>
      </w:r>
    </w:p>
  </w:comment>
  <w:comment w:id="4276" w:author="Josh Stephens" w:date="2017-11-17T16:24:00Z" w:initials="JS">
    <w:p w14:paraId="7836C149" w14:textId="67A1F525" w:rsidR="0017005B" w:rsidRDefault="0017005B">
      <w:pPr>
        <w:pStyle w:val="CommentText"/>
      </w:pPr>
      <w:r>
        <w:rPr>
          <w:rStyle w:val="CommentReference"/>
        </w:rPr>
        <w:annotationRef/>
      </w:r>
      <w:r w:rsidR="00FB2AD2">
        <w:rPr>
          <w:noProof/>
        </w:rPr>
        <w:t>arrow</w:t>
      </w:r>
    </w:p>
  </w:comment>
  <w:comment w:id="4412" w:author="Josh Stephens" w:date="2017-11-17T16:24:00Z" w:initials="JS">
    <w:p w14:paraId="4CC1DF98" w14:textId="44ABB152" w:rsidR="00393878" w:rsidRDefault="00393878">
      <w:pPr>
        <w:pStyle w:val="CommentText"/>
      </w:pPr>
      <w:r>
        <w:rPr>
          <w:rStyle w:val="CommentReference"/>
        </w:rPr>
        <w:annotationRef/>
      </w:r>
      <w:r w:rsidR="00FB2AD2">
        <w:rPr>
          <w:noProof/>
        </w:rPr>
        <w:t>arrow</w:t>
      </w:r>
    </w:p>
  </w:comment>
  <w:comment w:id="4582" w:author="Josh Stephens" w:date="2017-11-17T16:24:00Z" w:initials="JS">
    <w:p w14:paraId="44857A29" w14:textId="4FAC4B0A" w:rsidR="00DF7940" w:rsidRDefault="00DF7940">
      <w:pPr>
        <w:pStyle w:val="CommentText"/>
      </w:pPr>
      <w:r>
        <w:rPr>
          <w:rStyle w:val="CommentReference"/>
        </w:rPr>
        <w:annotationRef/>
      </w:r>
      <w:r w:rsidR="00FB2AD2">
        <w:rPr>
          <w:noProof/>
        </w:rPr>
        <w:t>arrow</w:t>
      </w:r>
    </w:p>
  </w:comment>
  <w:comment w:id="4933" w:author="Josh Stephens" w:date="2017-11-17T16:25:00Z" w:initials="JS">
    <w:p w14:paraId="750A1B3D" w14:textId="1FC3E368" w:rsidR="00976068" w:rsidRDefault="00976068">
      <w:pPr>
        <w:pStyle w:val="CommentText"/>
      </w:pPr>
      <w:r>
        <w:rPr>
          <w:rStyle w:val="CommentReference"/>
        </w:rPr>
        <w:annotationRef/>
      </w:r>
      <w:r w:rsidR="00FB2AD2">
        <w:rPr>
          <w:noProof/>
        </w:rPr>
        <w:t>arrow</w:t>
      </w:r>
    </w:p>
  </w:comment>
  <w:comment w:id="4945" w:author="Josh Stephens" w:date="2017-11-20T11:15:00Z" w:initials="JS">
    <w:p w14:paraId="75F7AFE1" w14:textId="3A2336DC" w:rsidR="00C22E55" w:rsidRDefault="00C22E55">
      <w:pPr>
        <w:pStyle w:val="CommentText"/>
      </w:pPr>
      <w:r>
        <w:rPr>
          <w:rStyle w:val="CommentReference"/>
        </w:rPr>
        <w:annotationRef/>
      </w:r>
      <w:r w:rsidR="00377ACE">
        <w:rPr>
          <w:noProof/>
        </w:rPr>
        <w:t>depending on a users role?  do we know what role or is this a holdover from the previous doc?</w:t>
      </w:r>
    </w:p>
  </w:comment>
  <w:comment w:id="4946" w:author="Alina Frey" w:date="2017-11-20T14:38:00Z" w:initials="AF">
    <w:p w14:paraId="79B087FD" w14:textId="06071135" w:rsidR="006038F5" w:rsidRDefault="006038F5">
      <w:pPr>
        <w:pStyle w:val="CommentText"/>
      </w:pPr>
      <w:r>
        <w:rPr>
          <w:rStyle w:val="CommentReference"/>
        </w:rPr>
        <w:annotationRef/>
      </w:r>
      <w:r w:rsidR="004E6DB9">
        <w:t xml:space="preserve">Inherited from the previous doc. Did not get a chance to verify. </w:t>
      </w:r>
    </w:p>
  </w:comment>
  <w:comment w:id="5300" w:author="Josh Stephens" w:date="2017-11-17T16:25:00Z" w:initials="JS">
    <w:p w14:paraId="5CD2FEF9" w14:textId="258C764B" w:rsidR="003A6261" w:rsidRDefault="003A6261">
      <w:pPr>
        <w:pStyle w:val="CommentText"/>
      </w:pPr>
      <w:r>
        <w:rPr>
          <w:rStyle w:val="CommentReference"/>
        </w:rPr>
        <w:annotationRef/>
      </w:r>
      <w:r w:rsidR="00FB2AD2">
        <w:rPr>
          <w:noProof/>
        </w:rPr>
        <w:t>arrow</w:t>
      </w:r>
    </w:p>
  </w:comment>
  <w:comment w:id="6438" w:author="Josh Stephens" w:date="2017-11-17T16:25:00Z" w:initials="JS">
    <w:p w14:paraId="5BDFC641" w14:textId="32C59EC7" w:rsidR="00F877F0" w:rsidRDefault="00F877F0">
      <w:pPr>
        <w:pStyle w:val="CommentText"/>
      </w:pPr>
      <w:r>
        <w:rPr>
          <w:rStyle w:val="CommentReference"/>
        </w:rPr>
        <w:annotationRef/>
      </w:r>
      <w:r w:rsidR="00FB2AD2">
        <w:rPr>
          <w:noProof/>
        </w:rPr>
        <w:t>arrow</w:t>
      </w:r>
    </w:p>
  </w:comment>
  <w:comment w:id="6464" w:author="Josh Stephens" w:date="2017-11-17T16:26:00Z" w:initials="JS">
    <w:p w14:paraId="478688EC" w14:textId="0F3F9C94" w:rsidR="00096D30" w:rsidRDefault="00096D30">
      <w:pPr>
        <w:pStyle w:val="CommentText"/>
      </w:pPr>
      <w:r>
        <w:rPr>
          <w:rStyle w:val="CommentReference"/>
        </w:rPr>
        <w:annotationRef/>
      </w:r>
      <w:r w:rsidR="00FB2AD2">
        <w:rPr>
          <w:noProof/>
        </w:rPr>
        <w:t>arrow</w:t>
      </w:r>
    </w:p>
  </w:comment>
  <w:comment w:id="6591" w:author="Josh Stephens" w:date="2017-11-17T16:26:00Z" w:initials="JS">
    <w:p w14:paraId="50288337" w14:textId="3D3EC60C" w:rsidR="00B03473" w:rsidRDefault="00B03473">
      <w:pPr>
        <w:pStyle w:val="CommentText"/>
      </w:pPr>
      <w:r>
        <w:rPr>
          <w:rStyle w:val="CommentReference"/>
        </w:rPr>
        <w:annotationRef/>
      </w:r>
      <w:r w:rsidR="00FB2AD2">
        <w:rPr>
          <w:noProof/>
        </w:rPr>
        <w:t>arrow</w:t>
      </w:r>
    </w:p>
  </w:comment>
  <w:comment w:id="6621" w:author="Josh Stephens" w:date="2017-11-17T16:26:00Z" w:initials="JS">
    <w:p w14:paraId="68ED7DF5" w14:textId="7A0610EB" w:rsidR="00B13E57" w:rsidRDefault="00B13E57">
      <w:pPr>
        <w:pStyle w:val="CommentText"/>
      </w:pPr>
      <w:r>
        <w:rPr>
          <w:rStyle w:val="CommentReference"/>
        </w:rPr>
        <w:annotationRef/>
      </w:r>
      <w:r w:rsidR="00FB2AD2">
        <w:rPr>
          <w:noProof/>
        </w:rPr>
        <w:t>arrow</w:t>
      </w:r>
    </w:p>
  </w:comment>
  <w:comment w:id="6774" w:author="Josh Stephens" w:date="2017-11-17T16:26:00Z" w:initials="JS">
    <w:p w14:paraId="6DB607FE" w14:textId="7B5D95C7" w:rsidR="00FC509C" w:rsidRDefault="00FC509C">
      <w:pPr>
        <w:pStyle w:val="CommentText"/>
      </w:pPr>
      <w:r>
        <w:rPr>
          <w:rStyle w:val="CommentReference"/>
        </w:rPr>
        <w:annotationRef/>
      </w:r>
      <w:r w:rsidR="00CC0493">
        <w:rPr>
          <w:noProof/>
        </w:rPr>
        <w:t>arrow</w:t>
      </w:r>
    </w:p>
  </w:comment>
  <w:comment w:id="6806" w:author="Josh Stephens" w:date="2017-11-17T16:26:00Z" w:initials="JS">
    <w:p w14:paraId="0B3B5DB1" w14:textId="7F861355" w:rsidR="00B402EB" w:rsidRDefault="00B402EB">
      <w:pPr>
        <w:pStyle w:val="CommentText"/>
      </w:pPr>
      <w:r>
        <w:rPr>
          <w:rStyle w:val="CommentReference"/>
        </w:rPr>
        <w:annotationRef/>
      </w:r>
      <w:r w:rsidR="00CC0493">
        <w:rPr>
          <w:noProof/>
        </w:rPr>
        <w:t>arrow</w:t>
      </w:r>
    </w:p>
  </w:comment>
  <w:comment w:id="6961" w:author="Josh Stephens" w:date="2017-11-17T16:26:00Z" w:initials="JS">
    <w:p w14:paraId="6334B0E2" w14:textId="7772C010" w:rsidR="0072311F" w:rsidRDefault="0072311F">
      <w:pPr>
        <w:pStyle w:val="CommentText"/>
      </w:pPr>
      <w:r>
        <w:rPr>
          <w:rStyle w:val="CommentReference"/>
        </w:rPr>
        <w:annotationRef/>
      </w:r>
      <w:r w:rsidR="00C363C7">
        <w:rPr>
          <w:noProof/>
        </w:rPr>
        <w:t>arrow</w:t>
      </w:r>
    </w:p>
  </w:comment>
  <w:comment w:id="7324" w:author="Josh Stephens" w:date="2017-11-20T11:18:00Z" w:initials="JS">
    <w:p w14:paraId="77A42CC1" w14:textId="598AA519" w:rsidR="00853E28" w:rsidRDefault="00853E28">
      <w:pPr>
        <w:pStyle w:val="CommentText"/>
      </w:pPr>
      <w:r>
        <w:rPr>
          <w:rStyle w:val="CommentReference"/>
        </w:rPr>
        <w:annotationRef/>
      </w:r>
      <w:r w:rsidR="005E4916">
        <w:rPr>
          <w:noProof/>
        </w:rPr>
        <w:t>The other headings are bold</w:t>
      </w:r>
    </w:p>
  </w:comment>
  <w:comment w:id="7494" w:author="Josh Stephens" w:date="2017-11-17T16:26:00Z" w:initials="JS">
    <w:p w14:paraId="08F74816" w14:textId="11953688" w:rsidR="00FD77F5" w:rsidRDefault="00FD77F5">
      <w:pPr>
        <w:pStyle w:val="CommentText"/>
      </w:pPr>
      <w:r>
        <w:rPr>
          <w:rStyle w:val="CommentReference"/>
        </w:rPr>
        <w:annotationRef/>
      </w:r>
      <w:r w:rsidR="00A9331D">
        <w:rPr>
          <w:noProof/>
        </w:rPr>
        <w:t>arrow</w:t>
      </w:r>
    </w:p>
  </w:comment>
  <w:comment w:id="7590" w:author="Josh Stephens" w:date="2017-11-17T16:27:00Z" w:initials="JS">
    <w:p w14:paraId="7816DF66" w14:textId="20854045" w:rsidR="004F03DD" w:rsidRDefault="004F03DD">
      <w:pPr>
        <w:pStyle w:val="CommentText"/>
      </w:pPr>
      <w:r>
        <w:rPr>
          <w:rStyle w:val="CommentReference"/>
        </w:rPr>
        <w:annotationRef/>
      </w:r>
      <w:r w:rsidR="00A9331D">
        <w:rPr>
          <w:noProof/>
        </w:rPr>
        <w:t>arrow</w:t>
      </w:r>
    </w:p>
  </w:comment>
  <w:comment w:id="7672" w:author="Josh Stephens" w:date="2017-11-17T16:27:00Z" w:initials="JS">
    <w:p w14:paraId="00AA61A7" w14:textId="2370EEE7" w:rsidR="003831E0" w:rsidRDefault="003831E0">
      <w:pPr>
        <w:pStyle w:val="CommentText"/>
      </w:pPr>
      <w:r>
        <w:rPr>
          <w:rStyle w:val="CommentReference"/>
        </w:rPr>
        <w:annotationRef/>
      </w:r>
      <w:r w:rsidR="00F64049">
        <w:rPr>
          <w:noProof/>
        </w:rPr>
        <w:t>arrow</w:t>
      </w:r>
    </w:p>
  </w:comment>
  <w:comment w:id="7748" w:author="Josh Stephens" w:date="2017-11-17T16:27:00Z" w:initials="JS">
    <w:p w14:paraId="3BB6DA80" w14:textId="70E93205" w:rsidR="00472ACD" w:rsidRDefault="00472ACD">
      <w:pPr>
        <w:pStyle w:val="CommentText"/>
      </w:pPr>
      <w:r>
        <w:rPr>
          <w:rStyle w:val="CommentReference"/>
        </w:rPr>
        <w:annotationRef/>
      </w:r>
      <w:r w:rsidR="0013671E">
        <w:rPr>
          <w:noProof/>
        </w:rPr>
        <w:t>arrow</w:t>
      </w:r>
    </w:p>
  </w:comment>
  <w:comment w:id="7892" w:author="Josh Stephens" w:date="2017-11-17T16:27:00Z" w:initials="JS">
    <w:p w14:paraId="48C6D899" w14:textId="0F70456B" w:rsidR="00C67D2C" w:rsidRDefault="00C67D2C">
      <w:pPr>
        <w:pStyle w:val="CommentText"/>
      </w:pPr>
      <w:r>
        <w:rPr>
          <w:rStyle w:val="CommentReference"/>
        </w:rPr>
        <w:annotationRef/>
      </w:r>
      <w:r w:rsidR="0013671E">
        <w:rPr>
          <w:noProof/>
        </w:rPr>
        <w:t>arrow</w:t>
      </w:r>
    </w:p>
  </w:comment>
  <w:comment w:id="7978" w:author="Josh Stephens" w:date="2017-11-17T16:27:00Z" w:initials="JS">
    <w:p w14:paraId="5662AAA3" w14:textId="22390C81" w:rsidR="000C65CB" w:rsidRDefault="000C65CB">
      <w:pPr>
        <w:pStyle w:val="CommentText"/>
      </w:pPr>
      <w:r>
        <w:rPr>
          <w:rStyle w:val="CommentReference"/>
        </w:rPr>
        <w:annotationRef/>
      </w:r>
      <w:r w:rsidR="00C30CC9">
        <w:rPr>
          <w:noProof/>
        </w:rPr>
        <w:t>arrow/circle</w:t>
      </w:r>
    </w:p>
  </w:comment>
  <w:comment w:id="8424" w:author="Josh Stephens" w:date="2017-11-17T16:28:00Z" w:initials="JS">
    <w:p w14:paraId="1CC0C1A1" w14:textId="29D0EBCC" w:rsidR="004F4C39" w:rsidRDefault="004F4C39">
      <w:pPr>
        <w:pStyle w:val="CommentText"/>
      </w:pPr>
      <w:r>
        <w:rPr>
          <w:rStyle w:val="CommentReference"/>
        </w:rPr>
        <w:annotationRef/>
      </w:r>
      <w:r w:rsidR="00BC76F1">
        <w:rPr>
          <w:noProof/>
        </w:rPr>
        <w:t>arrow</w:t>
      </w:r>
    </w:p>
  </w:comment>
  <w:comment w:id="8657" w:author="Josh Stephens" w:date="2017-11-17T16:28:00Z" w:initials="JS">
    <w:p w14:paraId="23A83EAF" w14:textId="0879729B" w:rsidR="001073F6" w:rsidRDefault="001073F6">
      <w:pPr>
        <w:pStyle w:val="CommentText"/>
      </w:pPr>
      <w:r>
        <w:rPr>
          <w:rStyle w:val="CommentReference"/>
        </w:rPr>
        <w:annotationRef/>
      </w:r>
      <w:r w:rsidR="008C078F">
        <w:rPr>
          <w:noProof/>
        </w:rPr>
        <w:t>arrow</w:t>
      </w:r>
    </w:p>
  </w:comment>
  <w:comment w:id="8763" w:author="Josh Stephens" w:date="2017-11-17T16:28:00Z" w:initials="JS">
    <w:p w14:paraId="072C4446" w14:textId="4843F1DE" w:rsidR="001E569C" w:rsidRDefault="001E569C">
      <w:pPr>
        <w:pStyle w:val="CommentText"/>
      </w:pPr>
      <w:r>
        <w:rPr>
          <w:rStyle w:val="CommentReference"/>
        </w:rPr>
        <w:annotationRef/>
      </w:r>
      <w:r w:rsidR="00854946">
        <w:rPr>
          <w:noProof/>
        </w:rPr>
        <w:t>arrow</w:t>
      </w:r>
    </w:p>
  </w:comment>
  <w:comment w:id="9263" w:author="Josh Stephens" w:date="2017-11-17T16:28:00Z" w:initials="JS">
    <w:p w14:paraId="79A110A0" w14:textId="3307CA67" w:rsidR="00F33D48" w:rsidRDefault="00F33D48">
      <w:pPr>
        <w:pStyle w:val="CommentText"/>
      </w:pPr>
      <w:r>
        <w:rPr>
          <w:rStyle w:val="CommentReference"/>
        </w:rPr>
        <w:annotationRef/>
      </w:r>
      <w:r w:rsidR="007D5251">
        <w:rPr>
          <w:noProof/>
        </w:rPr>
        <w:t>arrow</w:t>
      </w:r>
    </w:p>
  </w:comment>
  <w:comment w:id="9490" w:author="Josh Stephens" w:date="2017-11-20T11:25:00Z" w:initials="JS">
    <w:p w14:paraId="3EA5CBF5" w14:textId="25225FE9" w:rsidR="00B567C8" w:rsidRDefault="00B567C8">
      <w:pPr>
        <w:pStyle w:val="CommentText"/>
      </w:pPr>
      <w:r>
        <w:rPr>
          <w:rStyle w:val="CommentReference"/>
        </w:rPr>
        <w:annotationRef/>
      </w:r>
      <w:r>
        <w:t>Can we add a screenshot that shows this button?</w:t>
      </w:r>
    </w:p>
  </w:comment>
  <w:comment w:id="9850" w:author="Josh Stephens" w:date="2017-11-17T16:30:00Z" w:initials="JS">
    <w:p w14:paraId="0DB8624F" w14:textId="75A01BA1" w:rsidR="00F55E93" w:rsidRDefault="00F55E93">
      <w:pPr>
        <w:pStyle w:val="CommentText"/>
      </w:pPr>
      <w:r>
        <w:rPr>
          <w:rStyle w:val="CommentReference"/>
        </w:rPr>
        <w:annotationRef/>
      </w:r>
      <w:r w:rsidR="00AE3D65">
        <w:rPr>
          <w:noProof/>
        </w:rPr>
        <w:t>arrow</w:t>
      </w:r>
    </w:p>
  </w:comment>
  <w:comment w:id="9884" w:author="Josh Stephens" w:date="2017-11-20T11:35:00Z" w:initials="JS">
    <w:p w14:paraId="31AF86DD" w14:textId="2E6E2212" w:rsidR="00247E00" w:rsidRDefault="00247E00">
      <w:pPr>
        <w:pStyle w:val="CommentText"/>
      </w:pPr>
      <w:r>
        <w:rPr>
          <w:rStyle w:val="CommentReference"/>
        </w:rPr>
        <w:annotationRef/>
      </w:r>
      <w:r>
        <w:t>Lose “And the”, just use “Contact Info”</w:t>
      </w:r>
    </w:p>
  </w:comment>
  <w:comment w:id="10157" w:author="Josh Stephens" w:date="2017-11-17T16:30:00Z" w:initials="JS">
    <w:p w14:paraId="5C2060D5" w14:textId="612FAEE2" w:rsidR="004700DD" w:rsidRDefault="004700DD">
      <w:pPr>
        <w:pStyle w:val="CommentText"/>
      </w:pPr>
      <w:r>
        <w:rPr>
          <w:rStyle w:val="CommentReference"/>
        </w:rPr>
        <w:annotationRef/>
      </w:r>
      <w:r w:rsidR="009D7EE6">
        <w:rPr>
          <w:noProof/>
        </w:rPr>
        <w:t>arrow</w:t>
      </w:r>
    </w:p>
  </w:comment>
  <w:comment w:id="10204" w:author="Josh Stephens" w:date="2017-11-20T11:36:00Z" w:initials="JS">
    <w:p w14:paraId="267461CE" w14:textId="13AC5BE0" w:rsidR="00247E00" w:rsidRDefault="00247E00">
      <w:pPr>
        <w:pStyle w:val="CommentText"/>
      </w:pPr>
      <w:r>
        <w:rPr>
          <w:rStyle w:val="CommentReference"/>
        </w:rPr>
        <w:annotationRef/>
      </w:r>
      <w:r>
        <w:t>Contact Info</w:t>
      </w:r>
    </w:p>
  </w:comment>
  <w:comment w:id="10421" w:author="Josh Stephens" w:date="2017-11-20T11:36:00Z" w:initials="JS">
    <w:p w14:paraId="4B89E5FE" w14:textId="2B24A878" w:rsidR="00247E00" w:rsidRDefault="00247E00">
      <w:pPr>
        <w:pStyle w:val="CommentText"/>
      </w:pPr>
      <w:r>
        <w:rPr>
          <w:rStyle w:val="CommentReference"/>
        </w:rPr>
        <w:annotationRef/>
      </w:r>
      <w:r>
        <w:t>Just say “their Electronic Signature Code”, as it is used for more than just notes</w:t>
      </w:r>
    </w:p>
  </w:comment>
  <w:comment w:id="10429" w:author="Josh Stephens" w:date="2017-11-20T11:37:00Z" w:initials="JS">
    <w:p w14:paraId="08AD42F7" w14:textId="19E6E752" w:rsidR="00247E00" w:rsidRDefault="00247E00">
      <w:pPr>
        <w:pStyle w:val="CommentText"/>
      </w:pPr>
      <w:r>
        <w:rPr>
          <w:rStyle w:val="CommentReference"/>
        </w:rPr>
        <w:annotationRef/>
      </w:r>
      <w:r w:rsidR="008116C1">
        <w:t xml:space="preserve">Remove this part, the users should know their electronic signature code. </w:t>
      </w:r>
    </w:p>
  </w:comment>
  <w:comment w:id="11142" w:author="Josh Stephens" w:date="2017-11-20T11:39:00Z" w:initials="JS">
    <w:p w14:paraId="42FAE0D8" w14:textId="3E8D08EF" w:rsidR="0099719C" w:rsidRDefault="0099719C">
      <w:pPr>
        <w:pStyle w:val="CommentText"/>
      </w:pPr>
      <w:r>
        <w:rPr>
          <w:rStyle w:val="CommentReference"/>
        </w:rPr>
        <w:annotationRef/>
      </w:r>
      <w:r>
        <w:t>Instead of “Part of”, say “Used in”</w:t>
      </w:r>
    </w:p>
  </w:comment>
  <w:comment w:id="12161" w:author="Josh Stephens" w:date="2017-11-17T16:33:00Z" w:initials="JS">
    <w:p w14:paraId="168F5038" w14:textId="13052B6B" w:rsidR="000035B6" w:rsidRDefault="000035B6">
      <w:pPr>
        <w:pStyle w:val="CommentText"/>
      </w:pPr>
      <w:r>
        <w:rPr>
          <w:rStyle w:val="CommentReference"/>
        </w:rPr>
        <w:annotationRef/>
      </w:r>
      <w:r w:rsidR="00853CBA">
        <w:rPr>
          <w:noProof/>
        </w:rPr>
        <w:t>arrow</w:t>
      </w:r>
    </w:p>
  </w:comment>
  <w:comment w:id="12242" w:author="Josh Stephens" w:date="2017-11-20T11:46:00Z" w:initials="JS">
    <w:p w14:paraId="7847F6B1" w14:textId="0479AD31" w:rsidR="009A7C94" w:rsidRDefault="009A7C94">
      <w:pPr>
        <w:pStyle w:val="CommentText"/>
      </w:pPr>
      <w:r>
        <w:rPr>
          <w:rStyle w:val="CommentReference"/>
        </w:rPr>
        <w:annotationRef/>
      </w:r>
      <w:r>
        <w:t>Stick with the key word bolding for these.  It looks nice.</w:t>
      </w:r>
    </w:p>
  </w:comment>
  <w:comment w:id="12621" w:author="Josh Stephens" w:date="2017-11-17T16:34:00Z" w:initials="JS">
    <w:p w14:paraId="25ADA89A" w14:textId="1229EFB8" w:rsidR="00A63FBA" w:rsidRDefault="00A63FBA">
      <w:pPr>
        <w:pStyle w:val="CommentText"/>
      </w:pPr>
      <w:r>
        <w:rPr>
          <w:rStyle w:val="CommentReference"/>
        </w:rPr>
        <w:annotationRef/>
      </w:r>
      <w:r w:rsidR="00853CBA">
        <w:rPr>
          <w:noProof/>
        </w:rPr>
        <w:t>arrow</w:t>
      </w:r>
    </w:p>
  </w:comment>
  <w:comment w:id="12813" w:author="Josh Stephens" w:date="2017-11-17T16:35:00Z" w:initials="JS">
    <w:p w14:paraId="4FED1F7F" w14:textId="56DE1F6E" w:rsidR="0035140F" w:rsidRDefault="0035140F">
      <w:pPr>
        <w:pStyle w:val="CommentText"/>
      </w:pPr>
      <w:r>
        <w:rPr>
          <w:rStyle w:val="CommentReference"/>
        </w:rPr>
        <w:annotationRef/>
      </w:r>
      <w:r w:rsidR="00853CBA">
        <w:rPr>
          <w:noProof/>
        </w:rPr>
        <w:t>arrow</w:t>
      </w:r>
    </w:p>
  </w:comment>
  <w:comment w:id="12833" w:author="Josh Stephens" w:date="2017-11-17T16:35:00Z" w:initials="JS">
    <w:p w14:paraId="6C718EEA" w14:textId="5B84AA81" w:rsidR="00526871" w:rsidRDefault="00526871">
      <w:pPr>
        <w:pStyle w:val="CommentText"/>
      </w:pPr>
      <w:r>
        <w:rPr>
          <w:rStyle w:val="CommentReference"/>
        </w:rPr>
        <w:annotationRef/>
      </w:r>
      <w:r w:rsidR="00853CBA">
        <w:rPr>
          <w:noProof/>
        </w:rPr>
        <w:t>arrow</w:t>
      </w:r>
    </w:p>
  </w:comment>
  <w:comment w:id="12908" w:author="Josh Stephens" w:date="2017-11-17T16:35:00Z" w:initials="JS">
    <w:p w14:paraId="7006C150" w14:textId="4E330D01" w:rsidR="000A34F9" w:rsidRDefault="000A34F9">
      <w:pPr>
        <w:pStyle w:val="CommentText"/>
      </w:pPr>
      <w:r>
        <w:rPr>
          <w:rStyle w:val="CommentReference"/>
        </w:rPr>
        <w:annotationRef/>
      </w:r>
      <w:r w:rsidR="00AC0480">
        <w:rPr>
          <w:noProof/>
        </w:rPr>
        <w:t>arrow</w:t>
      </w:r>
    </w:p>
  </w:comment>
  <w:comment w:id="13391" w:author="Josh Stephens" w:date="2017-11-17T16:35:00Z" w:initials="JS">
    <w:p w14:paraId="0F64C03A" w14:textId="272F3256" w:rsidR="007D6B1D" w:rsidRDefault="007D6B1D">
      <w:pPr>
        <w:pStyle w:val="CommentText"/>
      </w:pPr>
      <w:r>
        <w:rPr>
          <w:rStyle w:val="CommentReference"/>
        </w:rPr>
        <w:annotationRef/>
      </w:r>
      <w:r w:rsidR="00AC0480">
        <w:rPr>
          <w:noProof/>
        </w:rPr>
        <w:t>arrow</w:t>
      </w:r>
    </w:p>
  </w:comment>
  <w:comment w:id="13635" w:author="Josh Stephens" w:date="2017-11-17T16:36:00Z" w:initials="JS">
    <w:p w14:paraId="6ABB17B3" w14:textId="26891488" w:rsidR="00786723" w:rsidRDefault="00786723">
      <w:pPr>
        <w:pStyle w:val="CommentText"/>
      </w:pPr>
      <w:r>
        <w:rPr>
          <w:rStyle w:val="CommentReference"/>
        </w:rPr>
        <w:annotationRef/>
      </w:r>
      <w:r w:rsidR="00001CDF">
        <w:rPr>
          <w:noProof/>
        </w:rPr>
        <w:t>arrow</w:t>
      </w:r>
    </w:p>
  </w:comment>
  <w:comment w:id="13770" w:author="Josh Stephens" w:date="2017-11-17T16:36:00Z" w:initials="JS">
    <w:p w14:paraId="35F0DC19" w14:textId="74386D51" w:rsidR="004B20F0" w:rsidRDefault="004B20F0">
      <w:pPr>
        <w:pStyle w:val="CommentText"/>
      </w:pPr>
      <w:r>
        <w:rPr>
          <w:rStyle w:val="CommentReference"/>
        </w:rPr>
        <w:annotationRef/>
      </w:r>
      <w:r w:rsidR="00001CDF">
        <w:rPr>
          <w:noProof/>
        </w:rPr>
        <w:t>arrow</w:t>
      </w:r>
    </w:p>
  </w:comment>
  <w:comment w:id="13903" w:author="Josh Stephens" w:date="2017-11-20T11:50:00Z" w:initials="JS">
    <w:p w14:paraId="7714BFB1" w14:textId="314E5F7E" w:rsidR="00BC09B5" w:rsidRDefault="00BC09B5">
      <w:pPr>
        <w:pStyle w:val="CommentText"/>
      </w:pPr>
      <w:r>
        <w:rPr>
          <w:rStyle w:val="CommentReference"/>
        </w:rPr>
        <w:annotationRef/>
      </w:r>
      <w:r>
        <w:t>Remove this one.  End users will have no knowledge of what is set in the web.config.  I think its good enough to say that “the default is”</w:t>
      </w:r>
    </w:p>
  </w:comment>
  <w:comment w:id="13941" w:author="Josh Stephens" w:date="2017-11-17T16:36:00Z" w:initials="JS">
    <w:p w14:paraId="319DD143" w14:textId="0E71C389" w:rsidR="00C023AE" w:rsidRDefault="00C023AE">
      <w:pPr>
        <w:pStyle w:val="CommentText"/>
      </w:pPr>
      <w:r>
        <w:rPr>
          <w:rStyle w:val="CommentReference"/>
        </w:rPr>
        <w:annotationRef/>
      </w:r>
      <w:r w:rsidR="00001CDF">
        <w:rPr>
          <w:noProof/>
        </w:rPr>
        <w:t>arrow</w:t>
      </w:r>
    </w:p>
  </w:comment>
  <w:comment w:id="14035" w:author="Josh Stephens" w:date="2017-11-17T16:37:00Z" w:initials="JS">
    <w:p w14:paraId="6E46D151" w14:textId="2DD8F7FA" w:rsidR="002E26EF" w:rsidRDefault="002E26EF">
      <w:pPr>
        <w:pStyle w:val="CommentText"/>
      </w:pPr>
      <w:r>
        <w:rPr>
          <w:rStyle w:val="CommentReference"/>
        </w:rPr>
        <w:annotationRef/>
      </w:r>
      <w:r w:rsidR="00001CDF">
        <w:rPr>
          <w:noProof/>
        </w:rPr>
        <w:t>arrow</w:t>
      </w:r>
    </w:p>
  </w:comment>
  <w:comment w:id="14079" w:author="Josh Stephens" w:date="2017-11-17T16:37:00Z" w:initials="JS">
    <w:p w14:paraId="0F8F7863" w14:textId="0E0A3261" w:rsidR="00323DEB" w:rsidRDefault="00323DEB">
      <w:pPr>
        <w:pStyle w:val="CommentText"/>
      </w:pPr>
      <w:r>
        <w:rPr>
          <w:rStyle w:val="CommentReference"/>
        </w:rPr>
        <w:annotationRef/>
      </w:r>
      <w:r w:rsidR="00E61C4C">
        <w:rPr>
          <w:noProof/>
        </w:rPr>
        <w:t>arrow</w:t>
      </w:r>
    </w:p>
  </w:comment>
  <w:comment w:id="14105" w:author="Josh Stephens" w:date="2017-11-17T16:37:00Z" w:initials="JS">
    <w:p w14:paraId="64C1244E" w14:textId="609ABEFE" w:rsidR="0073313B" w:rsidRDefault="0073313B">
      <w:pPr>
        <w:pStyle w:val="CommentText"/>
      </w:pPr>
      <w:r>
        <w:rPr>
          <w:rStyle w:val="CommentReference"/>
        </w:rPr>
        <w:annotationRef/>
      </w:r>
      <w:r w:rsidR="00543472">
        <w:rPr>
          <w:noProof/>
        </w:rPr>
        <w:t>arrow</w:t>
      </w:r>
    </w:p>
  </w:comment>
  <w:comment w:id="14146" w:author="Josh Stephens" w:date="2017-11-17T16:37:00Z" w:initials="JS">
    <w:p w14:paraId="3EA96B16" w14:textId="047E0D87" w:rsidR="00297C45" w:rsidRDefault="00297C45">
      <w:pPr>
        <w:pStyle w:val="CommentText"/>
      </w:pPr>
      <w:r>
        <w:rPr>
          <w:rStyle w:val="CommentReference"/>
        </w:rPr>
        <w:annotationRef/>
      </w:r>
      <w:r w:rsidR="00543472">
        <w:rPr>
          <w:noProof/>
        </w:rPr>
        <w:t>arrow</w:t>
      </w:r>
    </w:p>
  </w:comment>
  <w:comment w:id="14200" w:author="Josh Stephens" w:date="2017-11-17T16:37:00Z" w:initials="JS">
    <w:p w14:paraId="544DF495" w14:textId="4DACE7B2" w:rsidR="00BB6091" w:rsidRDefault="00BB6091">
      <w:pPr>
        <w:pStyle w:val="CommentText"/>
      </w:pPr>
      <w:r>
        <w:rPr>
          <w:rStyle w:val="CommentReference"/>
        </w:rPr>
        <w:annotationRef/>
      </w:r>
      <w:r w:rsidR="00543472">
        <w:rPr>
          <w:noProof/>
        </w:rPr>
        <w:t>arrow</w:t>
      </w:r>
    </w:p>
  </w:comment>
  <w:comment w:id="14357" w:author="Josh Stephens" w:date="2017-11-17T16:37:00Z" w:initials="JS">
    <w:p w14:paraId="594F6C6B" w14:textId="56FF3317" w:rsidR="00C61D94" w:rsidRDefault="00C61D94">
      <w:pPr>
        <w:pStyle w:val="CommentText"/>
      </w:pPr>
      <w:r>
        <w:rPr>
          <w:rStyle w:val="CommentReference"/>
        </w:rPr>
        <w:annotationRef/>
      </w:r>
      <w:r w:rsidR="00543472">
        <w:rPr>
          <w:noProof/>
        </w:rPr>
        <w:t>arrow</w:t>
      </w:r>
    </w:p>
  </w:comment>
  <w:comment w:id="14367" w:author="Josh Stephens" w:date="2017-11-17T16:38:00Z" w:initials="JS">
    <w:p w14:paraId="782EDC6F" w14:textId="38CB8516" w:rsidR="006E6C3F" w:rsidRDefault="006E6C3F">
      <w:pPr>
        <w:pStyle w:val="CommentText"/>
      </w:pPr>
      <w:r>
        <w:rPr>
          <w:rStyle w:val="CommentReference"/>
        </w:rPr>
        <w:annotationRef/>
      </w:r>
      <w:r w:rsidR="003B4324">
        <w:rPr>
          <w:noProof/>
        </w:rPr>
        <w:t>arrow</w:t>
      </w:r>
    </w:p>
  </w:comment>
  <w:comment w:id="14392" w:author="Josh Stephens" w:date="2017-11-17T16:38:00Z" w:initials="JS">
    <w:p w14:paraId="4A650329" w14:textId="20371B21" w:rsidR="007D36DA" w:rsidRDefault="007D36DA">
      <w:pPr>
        <w:pStyle w:val="CommentText"/>
      </w:pPr>
      <w:r>
        <w:rPr>
          <w:rStyle w:val="CommentReference"/>
        </w:rPr>
        <w:annotationRef/>
      </w:r>
      <w:r w:rsidR="00F83ABE">
        <w:rPr>
          <w:noProof/>
        </w:rPr>
        <w:t>arrow</w:t>
      </w:r>
    </w:p>
  </w:comment>
  <w:comment w:id="14541" w:author="Josh Stephens" w:date="2017-11-20T11:51:00Z" w:initials="JS">
    <w:p w14:paraId="0F4B01AD" w14:textId="398B090E" w:rsidR="00955710" w:rsidRDefault="00955710">
      <w:pPr>
        <w:pStyle w:val="CommentText"/>
      </w:pPr>
      <w:r>
        <w:rPr>
          <w:rStyle w:val="CommentReference"/>
        </w:rPr>
        <w:annotationRef/>
      </w:r>
      <w:r w:rsidR="0092514D">
        <w:t>I would crop the error out of this.</w:t>
      </w:r>
    </w:p>
  </w:comment>
  <w:comment w:id="14542" w:author="Josh Stephens" w:date="2017-11-17T16:38:00Z" w:initials="JS">
    <w:p w14:paraId="537A7D3F" w14:textId="1D23C436" w:rsidR="004A0249" w:rsidRDefault="004A0249">
      <w:pPr>
        <w:pStyle w:val="CommentText"/>
      </w:pPr>
      <w:r>
        <w:rPr>
          <w:rStyle w:val="CommentReference"/>
        </w:rPr>
        <w:annotationRef/>
      </w:r>
      <w:r w:rsidR="006A3A4C">
        <w:rPr>
          <w:noProof/>
        </w:rPr>
        <w:t>arrow</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52D1554F" w15:done="1"/>
  <w15:commentEx w15:paraId="7FF64AB1" w15:paraIdParent="52D1554F" w15:done="1"/>
  <w15:commentEx w15:paraId="204C10CE" w15:done="0"/>
  <w15:commentEx w15:paraId="0F4BA39B" w15:paraIdParent="204C10CE" w15:done="0"/>
  <w15:commentEx w15:paraId="6F76198A" w15:done="1"/>
  <w15:commentEx w15:paraId="176DD958" w15:done="1"/>
  <w15:commentEx w15:paraId="66E2EFEF" w15:done="1"/>
  <w15:commentEx w15:paraId="31FB3C60" w15:done="1"/>
  <w15:commentEx w15:paraId="5BD8AE2F" w15:done="1"/>
  <w15:commentEx w15:paraId="43723AF7" w15:done="1"/>
  <w15:commentEx w15:paraId="7836C149" w15:done="1"/>
  <w15:commentEx w15:paraId="4CC1DF98" w15:done="1"/>
  <w15:commentEx w15:paraId="44857A29" w15:done="1"/>
  <w15:commentEx w15:paraId="750A1B3D" w15:done="1"/>
  <w15:commentEx w15:paraId="75F7AFE1" w15:done="0"/>
  <w15:commentEx w15:paraId="79B087FD" w15:paraIdParent="75F7AFE1" w15:done="0"/>
  <w15:commentEx w15:paraId="5CD2FEF9" w15:done="1"/>
  <w15:commentEx w15:paraId="5BDFC641" w15:done="1"/>
  <w15:commentEx w15:paraId="478688EC" w15:done="1"/>
  <w15:commentEx w15:paraId="50288337" w15:done="1"/>
  <w15:commentEx w15:paraId="68ED7DF5" w15:done="1"/>
  <w15:commentEx w15:paraId="6DB607FE" w15:done="1"/>
  <w15:commentEx w15:paraId="0B3B5DB1" w15:done="1"/>
  <w15:commentEx w15:paraId="6334B0E2" w15:done="1"/>
  <w15:commentEx w15:paraId="77A42CC1" w15:done="1"/>
  <w15:commentEx w15:paraId="08F74816" w15:done="1"/>
  <w15:commentEx w15:paraId="7816DF66" w15:done="1"/>
  <w15:commentEx w15:paraId="00AA61A7" w15:done="1"/>
  <w15:commentEx w15:paraId="3BB6DA80" w15:done="1"/>
  <w15:commentEx w15:paraId="48C6D899" w15:done="1"/>
  <w15:commentEx w15:paraId="5662AAA3" w15:done="1"/>
  <w15:commentEx w15:paraId="1CC0C1A1" w15:done="1"/>
  <w15:commentEx w15:paraId="23A83EAF" w15:done="1"/>
  <w15:commentEx w15:paraId="072C4446" w15:done="1"/>
  <w15:commentEx w15:paraId="79A110A0" w15:done="1"/>
  <w15:commentEx w15:paraId="3EA5CBF5" w15:done="1"/>
  <w15:commentEx w15:paraId="0DB8624F" w15:done="1"/>
  <w15:commentEx w15:paraId="31AF86DD" w15:done="0"/>
  <w15:commentEx w15:paraId="5C2060D5" w15:done="1"/>
  <w15:commentEx w15:paraId="267461CE" w15:done="1"/>
  <w15:commentEx w15:paraId="4B89E5FE" w15:done="1"/>
  <w15:commentEx w15:paraId="08AD42F7" w15:done="1"/>
  <w15:commentEx w15:paraId="42FAE0D8" w15:done="1"/>
  <w15:commentEx w15:paraId="168F5038" w15:done="1"/>
  <w15:commentEx w15:paraId="7847F6B1" w15:done="1"/>
  <w15:commentEx w15:paraId="25ADA89A" w15:done="1"/>
  <w15:commentEx w15:paraId="4FED1F7F" w15:done="1"/>
  <w15:commentEx w15:paraId="6C718EEA" w15:done="1"/>
  <w15:commentEx w15:paraId="7006C150" w15:done="1"/>
  <w15:commentEx w15:paraId="0F64C03A" w15:done="1"/>
  <w15:commentEx w15:paraId="6ABB17B3" w15:done="1"/>
  <w15:commentEx w15:paraId="35F0DC19" w15:done="1"/>
  <w15:commentEx w15:paraId="7714BFB1" w15:done="0"/>
  <w15:commentEx w15:paraId="319DD143" w15:done="1"/>
  <w15:commentEx w15:paraId="6E46D151" w15:done="1"/>
  <w15:commentEx w15:paraId="0F8F7863" w15:done="1"/>
  <w15:commentEx w15:paraId="64C1244E" w15:done="1"/>
  <w15:commentEx w15:paraId="3EA96B16" w15:done="1"/>
  <w15:commentEx w15:paraId="544DF495" w15:done="1"/>
  <w15:commentEx w15:paraId="594F6C6B" w15:done="1"/>
  <w15:commentEx w15:paraId="782EDC6F" w15:done="1"/>
  <w15:commentEx w15:paraId="4A650329" w15:done="1"/>
  <w15:commentEx w15:paraId="0F4B01AD" w15:done="1"/>
  <w15:commentEx w15:paraId="537A7D3F" w15:done="1"/>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2D1554F" w16cid:durableId="1DBD27F5"/>
  <w16cid:commentId w16cid:paraId="7FF64AB1" w16cid:durableId="1DBE6E9E"/>
  <w16cid:commentId w16cid:paraId="204C10CE" w16cid:durableId="1DBD2831"/>
  <w16cid:commentId w16cid:paraId="0F4BA39B" w16cid:durableId="1DBD4A11"/>
  <w16cid:commentId w16cid:paraId="75F7AFE1" w16cid:durableId="1DBD37BA"/>
  <w16cid:commentId w16cid:paraId="79B087FD" w16cid:durableId="1DBD6763"/>
  <w16cid:commentId w16cid:paraId="77A42CC1" w16cid:durableId="1DBD3891"/>
  <w16cid:commentId w16cid:paraId="3EA5CBF5" w16cid:durableId="1DBD3A23"/>
  <w16cid:commentId w16cid:paraId="267461CE" w16cid:durableId="1DBD3CB6"/>
  <w16cid:commentId w16cid:paraId="4B89E5FE" w16cid:durableId="1DBD3CD5"/>
  <w16cid:commentId w16cid:paraId="08AD42F7" w16cid:durableId="1DBD3CE9"/>
  <w16cid:commentId w16cid:paraId="42FAE0D8" w16cid:durableId="1DBD3D71"/>
  <w16cid:commentId w16cid:paraId="7847F6B1" w16cid:durableId="1DBD3F16"/>
  <w16cid:commentId w16cid:paraId="0F4B01AD" w16cid:durableId="1DBD404A"/>
  <w16cid:commentId w16cid:paraId="537A7D3F" w16cid:durableId="1DB98F1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1E5D810" w14:textId="77777777" w:rsidR="00675D54" w:rsidRDefault="00675D54">
      <w:pPr>
        <w:spacing w:after="0" w:line="240" w:lineRule="auto"/>
      </w:pPr>
      <w:r>
        <w:separator/>
      </w:r>
    </w:p>
  </w:endnote>
  <w:endnote w:type="continuationSeparator" w:id="0">
    <w:p w14:paraId="5979AD85" w14:textId="77777777" w:rsidR="00675D54" w:rsidRDefault="00675D54">
      <w:pPr>
        <w:spacing w:after="0" w:line="240" w:lineRule="auto"/>
      </w:pPr>
      <w:r>
        <w:continuationSeparator/>
      </w:r>
    </w:p>
  </w:endnote>
  <w:endnote w:type="continuationNotice" w:id="1">
    <w:p w14:paraId="7CD342DB" w14:textId="77777777" w:rsidR="00675D54" w:rsidRDefault="00675D54">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altName w:val="Calibri"/>
    <w:panose1 w:val="020B0502040204020203"/>
    <w:charset w:val="00"/>
    <w:family w:val="swiss"/>
    <w:pitch w:val="variable"/>
    <w:sig w:usb0="E4002EFF" w:usb1="C000E47F" w:usb2="00000009" w:usb3="00000000" w:csb0="000001FF" w:csb1="00000000"/>
  </w:font>
  <w:font w:name="Courier New">
    <w:panose1 w:val="02070309020205020404"/>
    <w:charset w:val="00"/>
    <w:family w:val="modern"/>
    <w:pitch w:val="fixed"/>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5A02F7" w14:textId="32EF5DE5" w:rsidR="00BE1239" w:rsidRPr="00BE1239" w:rsidRDefault="00BE1239">
    <w:pPr>
      <w:pStyle w:val="Footer"/>
      <w:rPr>
        <w:rFonts w:cs="Times New Roman"/>
        <w:sz w:val="20"/>
        <w:szCs w:val="20"/>
        <w:rPrChange w:id="65" w:author="Alina Frey" w:date="2017-11-21T08:24:00Z">
          <w:rPr/>
        </w:rPrChange>
      </w:rPr>
    </w:pPr>
    <w:ins w:id="66" w:author="Alina Frey" w:date="2017-11-21T08:25:00Z">
      <w:r w:rsidRPr="004A7A1B">
        <w:rPr>
          <w:rFonts w:cs="Times New Roman"/>
          <w:sz w:val="20"/>
          <w:szCs w:val="20"/>
        </w:rPr>
        <w:t>November 2017</w:t>
      </w:r>
    </w:ins>
    <w:ins w:id="67" w:author="Alina Frey" w:date="2017-11-21T08:24:00Z">
      <w:r w:rsidRPr="004A7A1B">
        <w:rPr>
          <w:rFonts w:cs="Times New Roman"/>
          <w:sz w:val="20"/>
          <w:szCs w:val="20"/>
        </w:rPr>
        <w:ptab w:relativeTo="margin" w:alignment="center" w:leader="none"/>
      </w:r>
      <w:r w:rsidRPr="004A7A1B">
        <w:rPr>
          <w:rFonts w:cs="Times New Roman"/>
          <w:sz w:val="20"/>
          <w:szCs w:val="20"/>
        </w:rPr>
        <w:t>Maternity Tracker Dashboard User Manual v</w:t>
      </w:r>
      <w:r>
        <w:rPr>
          <w:rFonts w:cs="Times New Roman"/>
          <w:sz w:val="20"/>
          <w:szCs w:val="20"/>
        </w:rPr>
        <w:t>3.1</w:t>
      </w:r>
      <w:r w:rsidRPr="004A7A1B">
        <w:rPr>
          <w:rFonts w:cs="Times New Roman"/>
          <w:sz w:val="20"/>
          <w:szCs w:val="20"/>
        </w:rPr>
        <w:ptab w:relativeTo="margin" w:alignment="right" w:leader="none"/>
      </w:r>
    </w:ins>
    <w:ins w:id="68" w:author="Alina Frey" w:date="2017-11-21T08:25:00Z">
      <w:r w:rsidRPr="00923436">
        <w:rPr>
          <w:rFonts w:cs="Times New Roman"/>
          <w:sz w:val="20"/>
          <w:szCs w:val="20"/>
        </w:rPr>
        <w:fldChar w:fldCharType="begin"/>
      </w:r>
      <w:r w:rsidRPr="004A7A1B">
        <w:rPr>
          <w:rFonts w:cs="Times New Roman"/>
          <w:sz w:val="20"/>
          <w:szCs w:val="20"/>
        </w:rPr>
        <w:instrText xml:space="preserve"> PAGE   \* MERGEFORMAT </w:instrText>
      </w:r>
      <w:r w:rsidRPr="00923436">
        <w:rPr>
          <w:rFonts w:cs="Times New Roman"/>
          <w:sz w:val="20"/>
          <w:szCs w:val="20"/>
        </w:rPr>
        <w:fldChar w:fldCharType="separate"/>
      </w:r>
    </w:ins>
    <w:r w:rsidR="003B7B8C" w:rsidRPr="003B7B8C">
      <w:rPr>
        <w:rFonts w:eastAsia="Times New Roman" w:cs="Times New Roman"/>
        <w:noProof/>
        <w:sz w:val="20"/>
        <w:szCs w:val="20"/>
      </w:rPr>
      <w:t>13</w:t>
    </w:r>
    <w:ins w:id="69" w:author="Alina Frey" w:date="2017-11-21T08:25:00Z">
      <w:r w:rsidRPr="00923436">
        <w:rPr>
          <w:rFonts w:eastAsia="Times New Roman" w:cs="Times New Roman"/>
          <w:sz w:val="20"/>
          <w:szCs w:val="20"/>
        </w:rPr>
        <w:fldChar w:fldCharType="end"/>
      </w:r>
    </w:ins>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1877190" w14:textId="77777777" w:rsidR="0060052E" w:rsidRDefault="0060052E"/>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1877191" w14:textId="0F1DB767" w:rsidR="0060052E" w:rsidRDefault="0060052E">
    <w:pPr>
      <w:tabs>
        <w:tab w:val="center" w:pos="4680"/>
        <w:tab w:val="right" w:pos="9360"/>
      </w:tabs>
      <w:spacing w:after="0"/>
    </w:pPr>
    <w:r>
      <w:rPr>
        <w:rFonts w:eastAsia="Times New Roman" w:cs="Times New Roman"/>
        <w:sz w:val="20"/>
      </w:rPr>
      <w:t>February 2017</w:t>
    </w:r>
    <w:r>
      <w:rPr>
        <w:rFonts w:eastAsia="Times New Roman" w:cs="Times New Roman"/>
        <w:sz w:val="20"/>
      </w:rPr>
      <w:tab/>
      <w:t>Maternity Tracker Dashboard User Manual v3.0</w:t>
    </w:r>
    <w:r>
      <w:rPr>
        <w:rFonts w:eastAsia="Times New Roman" w:cs="Times New Roman"/>
        <w:sz w:val="20"/>
      </w:rPr>
      <w:tab/>
    </w:r>
    <w:r>
      <w:rPr>
        <w:rFonts w:ascii="Calibri" w:hAnsi="Calibri"/>
        <w:sz w:val="22"/>
      </w:rPr>
      <w:fldChar w:fldCharType="begin"/>
    </w:r>
    <w:r>
      <w:instrText xml:space="preserve"> PAGE   \* MERGEFORMAT </w:instrText>
    </w:r>
    <w:r>
      <w:rPr>
        <w:rFonts w:ascii="Calibri" w:hAnsi="Calibri"/>
        <w:sz w:val="22"/>
      </w:rPr>
      <w:fldChar w:fldCharType="separate"/>
    </w:r>
    <w:r w:rsidR="003B7B8C" w:rsidRPr="003B7B8C">
      <w:rPr>
        <w:rFonts w:eastAsia="Times New Roman" w:cs="Times New Roman"/>
        <w:noProof/>
        <w:sz w:val="20"/>
      </w:rPr>
      <w:t>5</w:t>
    </w:r>
    <w:r>
      <w:rPr>
        <w:rFonts w:eastAsia="Times New Roman" w:cs="Times New Roman"/>
        <w:sz w:val="20"/>
      </w:rPr>
      <w:fldChar w:fldCharType="end"/>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1877192" w14:textId="77777777" w:rsidR="0060052E" w:rsidRDefault="0060052E"/>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1877193" w14:textId="3723CBC8" w:rsidR="0060052E" w:rsidRPr="00A25D56" w:rsidRDefault="0060052E">
    <w:pPr>
      <w:tabs>
        <w:tab w:val="center" w:pos="4679"/>
        <w:tab w:val="right" w:pos="9360"/>
      </w:tabs>
      <w:spacing w:after="0"/>
      <w:rPr>
        <w:rFonts w:cs="Times New Roman"/>
        <w:sz w:val="20"/>
        <w:szCs w:val="20"/>
        <w:rPrChange w:id="15632" w:author="Alina Frey" w:date="2017-11-09T17:59:00Z">
          <w:rPr/>
        </w:rPrChange>
      </w:rPr>
    </w:pPr>
    <w:r w:rsidRPr="00923436">
      <w:rPr>
        <w:rFonts w:cs="Times New Roman"/>
        <w:sz w:val="20"/>
        <w:szCs w:val="20"/>
        <w:rPrChange w:id="15633" w:author="Alina Frey" w:date="2017-11-09T17:59:00Z">
          <w:rPr>
            <w:rFonts w:ascii="Calibri" w:hAnsi="Calibri"/>
            <w:sz w:val="22"/>
          </w:rPr>
        </w:rPrChange>
      </w:rPr>
      <w:fldChar w:fldCharType="begin"/>
    </w:r>
    <w:r w:rsidRPr="00A25D56">
      <w:rPr>
        <w:rFonts w:cs="Times New Roman"/>
        <w:sz w:val="20"/>
        <w:szCs w:val="20"/>
        <w:rPrChange w:id="15634" w:author="Alina Frey" w:date="2017-11-09T17:59:00Z">
          <w:rPr/>
        </w:rPrChange>
      </w:rPr>
      <w:instrText xml:space="preserve"> PAGE   \* MERGEFORMAT </w:instrText>
    </w:r>
    <w:r w:rsidRPr="00923436">
      <w:rPr>
        <w:rFonts w:cs="Times New Roman"/>
        <w:sz w:val="20"/>
        <w:szCs w:val="20"/>
        <w:rPrChange w:id="15635" w:author="Alina Frey" w:date="2017-11-09T17:59:00Z">
          <w:rPr>
            <w:rFonts w:eastAsia="Times New Roman" w:cs="Times New Roman"/>
            <w:sz w:val="20"/>
            <w:szCs w:val="20"/>
          </w:rPr>
        </w:rPrChange>
      </w:rPr>
      <w:fldChar w:fldCharType="separate"/>
    </w:r>
    <w:r w:rsidR="003B7B8C" w:rsidRPr="003B7B8C">
      <w:rPr>
        <w:rFonts w:eastAsia="Times New Roman" w:cs="Times New Roman"/>
        <w:noProof/>
        <w:sz w:val="20"/>
        <w:szCs w:val="20"/>
      </w:rPr>
      <w:t>72</w:t>
    </w:r>
    <w:r w:rsidRPr="00923436">
      <w:rPr>
        <w:rFonts w:eastAsia="Times New Roman" w:cs="Times New Roman"/>
        <w:sz w:val="20"/>
        <w:szCs w:val="20"/>
      </w:rPr>
      <w:fldChar w:fldCharType="end"/>
    </w:r>
    <w:r w:rsidRPr="00923436">
      <w:rPr>
        <w:rFonts w:eastAsia="Times New Roman" w:cs="Times New Roman"/>
        <w:sz w:val="20"/>
        <w:szCs w:val="20"/>
      </w:rPr>
      <w:tab/>
      <w:t>Maternity Tracker Dashboard User Manual v</w:t>
    </w:r>
    <w:ins w:id="15636" w:author="Alina Frey" w:date="2017-11-17T09:06:00Z">
      <w:r w:rsidR="0039651E">
        <w:rPr>
          <w:rFonts w:eastAsia="Times New Roman" w:cs="Times New Roman"/>
          <w:sz w:val="20"/>
          <w:szCs w:val="20"/>
        </w:rPr>
        <w:t>3.1</w:t>
      </w:r>
    </w:ins>
    <w:del w:id="15637" w:author="Alina Frey" w:date="2017-11-08T15:49:00Z">
      <w:r w:rsidRPr="00923436" w:rsidDel="00BD454D">
        <w:rPr>
          <w:rFonts w:eastAsia="Times New Roman" w:cs="Times New Roman"/>
          <w:sz w:val="20"/>
          <w:szCs w:val="20"/>
        </w:rPr>
        <w:delText>3</w:delText>
      </w:r>
    </w:del>
    <w:del w:id="15638" w:author="Alina Frey" w:date="2017-11-17T09:06:00Z">
      <w:r w:rsidRPr="00923436" w:rsidDel="0039651E">
        <w:rPr>
          <w:rFonts w:eastAsia="Times New Roman" w:cs="Times New Roman"/>
          <w:sz w:val="20"/>
          <w:szCs w:val="20"/>
        </w:rPr>
        <w:delText>.0</w:delText>
      </w:r>
    </w:del>
    <w:r w:rsidRPr="00923436">
      <w:rPr>
        <w:rFonts w:eastAsia="Times New Roman" w:cs="Times New Roman"/>
        <w:sz w:val="20"/>
        <w:szCs w:val="20"/>
      </w:rPr>
      <w:tab/>
    </w:r>
    <w:del w:id="15639" w:author="Alina Frey" w:date="2017-11-08T15:49:00Z">
      <w:r w:rsidRPr="00923436" w:rsidDel="00BD454D">
        <w:rPr>
          <w:rFonts w:eastAsia="Times New Roman" w:cs="Times New Roman"/>
          <w:sz w:val="20"/>
          <w:szCs w:val="20"/>
        </w:rPr>
        <w:delText xml:space="preserve">February </w:delText>
      </w:r>
    </w:del>
    <w:ins w:id="15640" w:author="Alina Frey" w:date="2017-11-08T15:49:00Z">
      <w:r w:rsidRPr="00923436">
        <w:rPr>
          <w:rFonts w:eastAsia="Times New Roman" w:cs="Times New Roman"/>
          <w:sz w:val="20"/>
          <w:szCs w:val="20"/>
        </w:rPr>
        <w:t xml:space="preserve">November </w:t>
      </w:r>
    </w:ins>
    <w:r w:rsidRPr="00923436">
      <w:rPr>
        <w:rFonts w:eastAsia="Times New Roman" w:cs="Times New Roman"/>
        <w:sz w:val="20"/>
        <w:szCs w:val="20"/>
      </w:rPr>
      <w:t>2017</w: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1877194" w14:textId="0004BBA2" w:rsidR="0060052E" w:rsidRPr="00D45ACE" w:rsidRDefault="0060052E">
    <w:pPr>
      <w:tabs>
        <w:tab w:val="center" w:pos="4680"/>
        <w:tab w:val="right" w:pos="9360"/>
      </w:tabs>
      <w:spacing w:after="0"/>
      <w:rPr>
        <w:rFonts w:cs="Times New Roman"/>
        <w:sz w:val="20"/>
        <w:szCs w:val="20"/>
        <w:rPrChange w:id="15641" w:author="Alina Frey" w:date="2017-11-09T17:56:00Z">
          <w:rPr/>
        </w:rPrChange>
      </w:rPr>
    </w:pPr>
    <w:del w:id="15642" w:author="Alina Frey" w:date="2017-11-08T15:50:00Z">
      <w:r w:rsidRPr="00923436" w:rsidDel="00C06E69">
        <w:rPr>
          <w:rFonts w:eastAsia="Times New Roman" w:cs="Times New Roman"/>
          <w:sz w:val="20"/>
          <w:szCs w:val="20"/>
        </w:rPr>
        <w:delText xml:space="preserve">February </w:delText>
      </w:r>
    </w:del>
    <w:ins w:id="15643" w:author="Alina Frey" w:date="2017-11-08T15:50:00Z">
      <w:r w:rsidRPr="00923436">
        <w:rPr>
          <w:rFonts w:eastAsia="Times New Roman" w:cs="Times New Roman"/>
          <w:sz w:val="20"/>
          <w:szCs w:val="20"/>
        </w:rPr>
        <w:t xml:space="preserve">November </w:t>
      </w:r>
    </w:ins>
    <w:r w:rsidRPr="00923436">
      <w:rPr>
        <w:rFonts w:eastAsia="Times New Roman" w:cs="Times New Roman"/>
        <w:sz w:val="20"/>
        <w:szCs w:val="20"/>
      </w:rPr>
      <w:t>2017</w:t>
    </w:r>
    <w:r w:rsidRPr="00923436">
      <w:rPr>
        <w:rFonts w:eastAsia="Times New Roman" w:cs="Times New Roman"/>
        <w:sz w:val="20"/>
        <w:szCs w:val="20"/>
      </w:rPr>
      <w:tab/>
      <w:t>Maternity Tracker Dashboard User Manual v</w:t>
    </w:r>
    <w:ins w:id="15644" w:author="Alina Frey" w:date="2017-11-17T09:05:00Z">
      <w:r w:rsidR="00B15CFE">
        <w:rPr>
          <w:rFonts w:eastAsia="Times New Roman" w:cs="Times New Roman"/>
          <w:sz w:val="20"/>
          <w:szCs w:val="20"/>
        </w:rPr>
        <w:t>3.1</w:t>
      </w:r>
    </w:ins>
    <w:del w:id="15645" w:author="Alina Frey" w:date="2017-11-08T15:51:00Z">
      <w:r w:rsidRPr="00923436" w:rsidDel="00C06E69">
        <w:rPr>
          <w:rFonts w:eastAsia="Times New Roman" w:cs="Times New Roman"/>
          <w:sz w:val="20"/>
          <w:szCs w:val="20"/>
        </w:rPr>
        <w:delText>3</w:delText>
      </w:r>
    </w:del>
    <w:del w:id="15646" w:author="Alina Frey" w:date="2017-11-17T09:05:00Z">
      <w:r w:rsidRPr="00923436" w:rsidDel="00B15CFE">
        <w:rPr>
          <w:rFonts w:eastAsia="Times New Roman" w:cs="Times New Roman"/>
          <w:sz w:val="20"/>
          <w:szCs w:val="20"/>
        </w:rPr>
        <w:delText>.0</w:delText>
      </w:r>
    </w:del>
    <w:r w:rsidRPr="00923436">
      <w:rPr>
        <w:rFonts w:eastAsia="Times New Roman" w:cs="Times New Roman"/>
        <w:sz w:val="20"/>
        <w:szCs w:val="20"/>
      </w:rPr>
      <w:tab/>
    </w:r>
    <w:r w:rsidRPr="00923436">
      <w:rPr>
        <w:rFonts w:cs="Times New Roman"/>
        <w:sz w:val="20"/>
        <w:szCs w:val="20"/>
        <w:rPrChange w:id="15647" w:author="Alina Frey" w:date="2017-11-09T17:56:00Z">
          <w:rPr>
            <w:rFonts w:ascii="Calibri" w:hAnsi="Calibri"/>
            <w:sz w:val="22"/>
          </w:rPr>
        </w:rPrChange>
      </w:rPr>
      <w:fldChar w:fldCharType="begin"/>
    </w:r>
    <w:r w:rsidRPr="00D45ACE">
      <w:rPr>
        <w:rFonts w:cs="Times New Roman"/>
        <w:sz w:val="20"/>
        <w:szCs w:val="20"/>
        <w:rPrChange w:id="15648" w:author="Alina Frey" w:date="2017-11-09T17:56:00Z">
          <w:rPr/>
        </w:rPrChange>
      </w:rPr>
      <w:instrText xml:space="preserve"> PAGE   \* MERGEFORMAT </w:instrText>
    </w:r>
    <w:r w:rsidRPr="00923436">
      <w:rPr>
        <w:rFonts w:cs="Times New Roman"/>
        <w:sz w:val="20"/>
        <w:szCs w:val="20"/>
        <w:rPrChange w:id="15649" w:author="Alina Frey" w:date="2017-11-09T17:56:00Z">
          <w:rPr>
            <w:rFonts w:eastAsia="Times New Roman" w:cs="Times New Roman"/>
            <w:sz w:val="20"/>
            <w:szCs w:val="20"/>
          </w:rPr>
        </w:rPrChange>
      </w:rPr>
      <w:fldChar w:fldCharType="separate"/>
    </w:r>
    <w:r w:rsidR="003B7B8C" w:rsidRPr="003B7B8C">
      <w:rPr>
        <w:rFonts w:eastAsia="Times New Roman" w:cs="Times New Roman"/>
        <w:noProof/>
        <w:sz w:val="20"/>
        <w:szCs w:val="20"/>
      </w:rPr>
      <w:t>73</w:t>
    </w:r>
    <w:r w:rsidRPr="00923436">
      <w:rPr>
        <w:rFonts w:eastAsia="Times New Roman" w:cs="Times New Roman"/>
        <w:sz w:val="20"/>
        <w:szCs w:val="20"/>
      </w:rPr>
      <w:fldChar w:fldCharType="end"/>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1877195" w14:textId="56FD5B4C" w:rsidR="0060052E" w:rsidRDefault="0060052E">
    <w:pPr>
      <w:tabs>
        <w:tab w:val="center" w:pos="4679"/>
        <w:tab w:val="right" w:pos="9360"/>
      </w:tabs>
      <w:spacing w:after="0"/>
    </w:pPr>
    <w:r>
      <w:rPr>
        <w:rFonts w:ascii="Calibri" w:hAnsi="Calibri"/>
        <w:sz w:val="22"/>
      </w:rPr>
      <w:fldChar w:fldCharType="begin"/>
    </w:r>
    <w:r>
      <w:instrText xml:space="preserve"> PAGE   \* MERGEFORMAT </w:instrText>
    </w:r>
    <w:r>
      <w:rPr>
        <w:rFonts w:ascii="Calibri" w:hAnsi="Calibri"/>
        <w:sz w:val="22"/>
      </w:rPr>
      <w:fldChar w:fldCharType="separate"/>
    </w:r>
    <w:r w:rsidR="003B7B8C" w:rsidRPr="003B7B8C">
      <w:rPr>
        <w:rFonts w:eastAsia="Times New Roman" w:cs="Times New Roman"/>
        <w:noProof/>
        <w:sz w:val="20"/>
      </w:rPr>
      <w:t>1</w:t>
    </w:r>
    <w:r>
      <w:rPr>
        <w:rFonts w:eastAsia="Times New Roman" w:cs="Times New Roman"/>
        <w:sz w:val="20"/>
      </w:rPr>
      <w:fldChar w:fldCharType="end"/>
    </w:r>
    <w:r>
      <w:rPr>
        <w:rFonts w:eastAsia="Times New Roman" w:cs="Times New Roman"/>
        <w:sz w:val="20"/>
      </w:rPr>
      <w:tab/>
      <w:t>Maternity Tracker Dashboard User Manual v3.0</w:t>
    </w:r>
    <w:r>
      <w:rPr>
        <w:rFonts w:eastAsia="Times New Roman" w:cs="Times New Roman"/>
        <w:sz w:val="20"/>
      </w:rPr>
      <w:tab/>
      <w:t>February 2017</w:t>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1877196" w14:textId="105D346C" w:rsidR="0060052E" w:rsidRDefault="00505187">
    <w:ins w:id="15839" w:author="Alina Frey" w:date="2017-11-20T11:08:00Z">
      <w:r w:rsidRPr="00923436">
        <w:rPr>
          <w:rFonts w:cs="Times New Roman"/>
          <w:sz w:val="20"/>
          <w:szCs w:val="20"/>
        </w:rPr>
        <w:fldChar w:fldCharType="begin"/>
      </w:r>
      <w:r w:rsidRPr="00427EFF">
        <w:rPr>
          <w:rFonts w:cs="Times New Roman"/>
          <w:sz w:val="20"/>
          <w:szCs w:val="20"/>
        </w:rPr>
        <w:instrText xml:space="preserve"> PAGE   \* MERGEFORMAT </w:instrText>
      </w:r>
      <w:r w:rsidRPr="00923436">
        <w:rPr>
          <w:rFonts w:cs="Times New Roman"/>
          <w:sz w:val="20"/>
          <w:szCs w:val="20"/>
        </w:rPr>
        <w:fldChar w:fldCharType="separate"/>
      </w:r>
    </w:ins>
    <w:r w:rsidR="003B7B8C" w:rsidRPr="003B7B8C">
      <w:rPr>
        <w:rFonts w:eastAsia="Times New Roman" w:cs="Times New Roman"/>
        <w:noProof/>
        <w:sz w:val="20"/>
        <w:szCs w:val="20"/>
      </w:rPr>
      <w:t>14</w:t>
    </w:r>
    <w:ins w:id="15840" w:author="Alina Frey" w:date="2017-11-20T11:08:00Z">
      <w:r w:rsidRPr="00923436">
        <w:rPr>
          <w:rFonts w:eastAsia="Times New Roman" w:cs="Times New Roman"/>
          <w:sz w:val="20"/>
          <w:szCs w:val="20"/>
        </w:rPr>
        <w:fldChar w:fldCharType="end"/>
      </w:r>
    </w:ins>
    <w:ins w:id="15841" w:author="Alina Frey" w:date="2017-11-20T10:47:00Z">
      <w:r w:rsidR="00473A5E">
        <w:ptab w:relativeTo="margin" w:alignment="center" w:leader="none"/>
      </w:r>
    </w:ins>
    <w:ins w:id="15842" w:author="Alina Frey" w:date="2017-11-20T11:09:00Z">
      <w:r w:rsidRPr="00427EFF">
        <w:rPr>
          <w:rFonts w:cs="Times New Roman"/>
          <w:sz w:val="20"/>
          <w:szCs w:val="20"/>
        </w:rPr>
        <w:t>Maternity Tracker Dashboard User Manual v</w:t>
      </w:r>
      <w:r>
        <w:rPr>
          <w:rFonts w:cs="Times New Roman"/>
          <w:sz w:val="20"/>
          <w:szCs w:val="20"/>
        </w:rPr>
        <w:t>3.1</w:t>
      </w:r>
    </w:ins>
    <w:ins w:id="15843" w:author="Alina Frey" w:date="2017-11-20T10:47:00Z">
      <w:r w:rsidR="00473A5E">
        <w:ptab w:relativeTo="margin" w:alignment="right" w:leader="none"/>
      </w:r>
    </w:ins>
    <w:ins w:id="15844" w:author="Alina Frey" w:date="2017-11-20T11:09:00Z">
      <w:r w:rsidRPr="00427EFF">
        <w:rPr>
          <w:rFonts w:cs="Times New Roman"/>
          <w:sz w:val="20"/>
          <w:szCs w:val="20"/>
        </w:rPr>
        <w:t>November 2017</w:t>
      </w:r>
    </w:ins>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1877198" w14:textId="15CF091A" w:rsidR="0060052E" w:rsidRDefault="00733804">
    <w:ins w:id="15845" w:author="Alina Frey" w:date="2017-11-20T10:45:00Z">
      <w:r w:rsidRPr="00427EFF">
        <w:rPr>
          <w:rFonts w:cs="Times New Roman"/>
          <w:sz w:val="20"/>
          <w:szCs w:val="20"/>
        </w:rPr>
        <w:t>November 2017</w:t>
      </w:r>
      <w:r w:rsidRPr="00427EFF">
        <w:rPr>
          <w:rFonts w:cs="Times New Roman"/>
          <w:sz w:val="20"/>
          <w:szCs w:val="20"/>
        </w:rPr>
        <w:ptab w:relativeTo="margin" w:alignment="center" w:leader="none"/>
      </w:r>
      <w:r w:rsidRPr="00427EFF">
        <w:rPr>
          <w:rFonts w:cs="Times New Roman"/>
          <w:sz w:val="20"/>
          <w:szCs w:val="20"/>
        </w:rPr>
        <w:t>Maternity Tracker Dashboard User Manual v</w:t>
      </w:r>
      <w:r>
        <w:rPr>
          <w:rFonts w:cs="Times New Roman"/>
          <w:sz w:val="20"/>
          <w:szCs w:val="20"/>
        </w:rPr>
        <w:t>3.1</w:t>
      </w:r>
      <w:r w:rsidRPr="00427EFF">
        <w:rPr>
          <w:rFonts w:cs="Times New Roman"/>
          <w:sz w:val="20"/>
          <w:szCs w:val="20"/>
        </w:rPr>
        <w:ptab w:relativeTo="margin" w:alignment="right" w:leader="none"/>
      </w:r>
      <w:r w:rsidRPr="00923436">
        <w:rPr>
          <w:rFonts w:cs="Times New Roman"/>
          <w:sz w:val="20"/>
          <w:szCs w:val="20"/>
        </w:rPr>
        <w:fldChar w:fldCharType="begin"/>
      </w:r>
      <w:r w:rsidRPr="00427EFF">
        <w:rPr>
          <w:rFonts w:cs="Times New Roman"/>
          <w:sz w:val="20"/>
          <w:szCs w:val="20"/>
        </w:rPr>
        <w:instrText xml:space="preserve"> PAGE   \* MERGEFORMAT </w:instrText>
      </w:r>
      <w:r w:rsidRPr="00923436">
        <w:rPr>
          <w:rFonts w:cs="Times New Roman"/>
          <w:sz w:val="20"/>
          <w:szCs w:val="20"/>
        </w:rPr>
        <w:fldChar w:fldCharType="separate"/>
      </w:r>
    </w:ins>
    <w:r w:rsidR="003B7B8C" w:rsidRPr="003B7B8C">
      <w:rPr>
        <w:rFonts w:eastAsia="Times New Roman" w:cs="Times New Roman"/>
        <w:noProof/>
        <w:sz w:val="20"/>
        <w:szCs w:val="20"/>
      </w:rPr>
      <w:t>1</w:t>
    </w:r>
    <w:ins w:id="15846" w:author="Alina Frey" w:date="2017-11-20T10:45:00Z">
      <w:r w:rsidRPr="00923436">
        <w:rPr>
          <w:rFonts w:eastAsia="Times New Roman" w:cs="Times New Roman"/>
          <w:sz w:val="20"/>
          <w:szCs w:val="20"/>
        </w:rPr>
        <w:fldChar w:fldCharType="end"/>
      </w:r>
    </w:ins>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1877187" w14:textId="77777777" w:rsidR="0060052E" w:rsidRDefault="0060052E"/>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1877188" w14:textId="77777777" w:rsidR="0060052E" w:rsidRDefault="0060052E"/>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1877189" w14:textId="77777777" w:rsidR="0060052E" w:rsidRDefault="0060052E"/>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D92D626" w14:textId="6418614A" w:rsidR="0060052E" w:rsidRDefault="0060052E">
    <w:pPr>
      <w:pStyle w:val="Footer"/>
      <w:tabs>
        <w:tab w:val="clear" w:pos="4680"/>
        <w:tab w:val="clear" w:pos="9360"/>
        <w:tab w:val="left" w:pos="1350"/>
      </w:tabs>
      <w:pPrChange w:id="1476" w:author="Alina Frey" w:date="2017-11-09T17:17:00Z">
        <w:pPr>
          <w:pStyle w:val="Footer"/>
        </w:pPr>
      </w:pPrChange>
    </w:pPr>
    <w:ins w:id="1477" w:author="Alina Frey" w:date="2017-11-09T17:17:00Z">
      <w:r>
        <w:tab/>
      </w:r>
    </w:ins>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B1999DA" w14:textId="0E16D6F0" w:rsidR="0060052E" w:rsidRDefault="0060052E">
    <w:pPr>
      <w:pStyle w:val="Footer"/>
    </w:pPr>
    <w:ins w:id="1478" w:author="Alina Frey" w:date="2017-11-09T17:27:00Z">
      <w:r>
        <w:t>November 2017</w:t>
      </w:r>
    </w:ins>
    <w:ins w:id="1479" w:author="Alina Frey" w:date="2017-11-09T17:25:00Z">
      <w:r>
        <w:ptab w:relativeTo="margin" w:alignment="center" w:leader="none"/>
      </w:r>
    </w:ins>
    <w:ins w:id="1480" w:author="Alina Frey" w:date="2017-11-09T17:27:00Z">
      <w:r>
        <w:t>Maternity Tracker Dashboard User Manual v4.0</w:t>
      </w:r>
    </w:ins>
    <w:ins w:id="1481" w:author="Alina Frey" w:date="2017-11-09T17:25:00Z">
      <w:r>
        <w:ptab w:relativeTo="margin" w:alignment="right" w:leader="none"/>
      </w:r>
      <w:r>
        <w:fldChar w:fldCharType="begin"/>
      </w:r>
      <w:r>
        <w:instrText xml:space="preserve"> PAGE   \* MERGEFORMAT </w:instrText>
      </w:r>
      <w:r>
        <w:fldChar w:fldCharType="separate"/>
      </w:r>
    </w:ins>
    <w:r w:rsidR="003B7B8C">
      <w:rPr>
        <w:noProof/>
      </w:rPr>
      <w:t>5</w:t>
    </w:r>
    <w:ins w:id="1482" w:author="Alina Frey" w:date="2017-11-09T17:25:00Z">
      <w:r>
        <w:rPr>
          <w:noProof/>
        </w:rPr>
        <w:fldChar w:fldCharType="end"/>
      </w:r>
    </w:ins>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187718C" w14:textId="4BF1F2B1" w:rsidR="0060052E" w:rsidRDefault="0060052E">
    <w:pPr>
      <w:tabs>
        <w:tab w:val="center" w:pos="4680"/>
        <w:tab w:val="right" w:pos="9360"/>
      </w:tabs>
      <w:spacing w:after="0"/>
    </w:pPr>
    <w:r>
      <w:rPr>
        <w:rFonts w:eastAsia="Times New Roman" w:cs="Times New Roman"/>
        <w:sz w:val="20"/>
      </w:rPr>
      <w:t>February 2017</w:t>
    </w:r>
    <w:r>
      <w:rPr>
        <w:rFonts w:eastAsia="Times New Roman" w:cs="Times New Roman"/>
        <w:sz w:val="20"/>
      </w:rPr>
      <w:tab/>
      <w:t>Maternity Tracker Dashboard User Manual v3.0</w:t>
    </w:r>
    <w:r>
      <w:rPr>
        <w:rFonts w:eastAsia="Times New Roman" w:cs="Times New Roman"/>
        <w:sz w:val="20"/>
      </w:rPr>
      <w:tab/>
    </w:r>
    <w:r>
      <w:rPr>
        <w:rFonts w:ascii="Calibri" w:hAnsi="Calibri"/>
        <w:sz w:val="22"/>
      </w:rPr>
      <w:fldChar w:fldCharType="begin"/>
    </w:r>
    <w:r>
      <w:instrText xml:space="preserve"> PAGE   \* MERGEFORMAT </w:instrText>
    </w:r>
    <w:r>
      <w:rPr>
        <w:rFonts w:ascii="Calibri" w:hAnsi="Calibri"/>
        <w:sz w:val="22"/>
      </w:rPr>
      <w:fldChar w:fldCharType="separate"/>
    </w:r>
    <w:r w:rsidRPr="002D2DA7">
      <w:rPr>
        <w:rFonts w:eastAsia="Times New Roman" w:cs="Times New Roman"/>
        <w:noProof/>
        <w:sz w:val="20"/>
      </w:rPr>
      <w:t>i</w:t>
    </w:r>
    <w:r>
      <w:rPr>
        <w:rFonts w:eastAsia="Times New Roman" w:cs="Times New Roman"/>
        <w:sz w:val="20"/>
      </w:rP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187718D" w14:textId="1BA83068" w:rsidR="0060052E" w:rsidRPr="008A5F70" w:rsidRDefault="0060052E">
    <w:pPr>
      <w:pStyle w:val="Footer"/>
      <w:rPr>
        <w:rFonts w:cs="Times New Roman"/>
        <w:sz w:val="20"/>
        <w:szCs w:val="20"/>
        <w:rPrChange w:id="2862" w:author="Alina Frey" w:date="2017-11-09T17:56:00Z">
          <w:rPr/>
        </w:rPrChange>
      </w:rPr>
      <w:pPrChange w:id="2863" w:author="Alina Frey" w:date="2017-11-09T17:35:00Z">
        <w:pPr>
          <w:spacing w:after="0"/>
          <w:ind w:right="3"/>
          <w:jc w:val="center"/>
        </w:pPr>
      </w:pPrChange>
    </w:pPr>
    <w:ins w:id="2864" w:author="Alina Frey" w:date="2017-11-09T17:53:00Z">
      <w:r w:rsidRPr="00923436">
        <w:rPr>
          <w:rFonts w:cs="Times New Roman"/>
          <w:sz w:val="20"/>
          <w:szCs w:val="20"/>
          <w:rPrChange w:id="2865" w:author="Alina Frey" w:date="2017-11-09T17:56:00Z">
            <w:rPr>
              <w:rFonts w:ascii="Calibri" w:hAnsi="Calibri"/>
              <w:sz w:val="22"/>
            </w:rPr>
          </w:rPrChange>
        </w:rPr>
        <w:fldChar w:fldCharType="begin"/>
      </w:r>
      <w:r w:rsidRPr="008A5F70">
        <w:rPr>
          <w:rFonts w:cs="Times New Roman"/>
          <w:sz w:val="20"/>
          <w:szCs w:val="20"/>
          <w:rPrChange w:id="2866" w:author="Alina Frey" w:date="2017-11-09T17:56:00Z">
            <w:rPr/>
          </w:rPrChange>
        </w:rPr>
        <w:instrText xml:space="preserve"> PAGE   \* MERGEFORMAT </w:instrText>
      </w:r>
      <w:r w:rsidRPr="00923436">
        <w:rPr>
          <w:rFonts w:cs="Times New Roman"/>
          <w:sz w:val="20"/>
          <w:szCs w:val="20"/>
          <w:rPrChange w:id="2867" w:author="Alina Frey" w:date="2017-11-09T17:56:00Z">
            <w:rPr>
              <w:rFonts w:eastAsia="Times New Roman" w:cs="Times New Roman"/>
              <w:sz w:val="20"/>
              <w:szCs w:val="20"/>
            </w:rPr>
          </w:rPrChange>
        </w:rPr>
        <w:fldChar w:fldCharType="separate"/>
      </w:r>
    </w:ins>
    <w:r w:rsidR="003B7B8C" w:rsidRPr="003B7B8C">
      <w:rPr>
        <w:rFonts w:eastAsia="Times New Roman" w:cs="Times New Roman"/>
        <w:noProof/>
        <w:sz w:val="20"/>
        <w:szCs w:val="20"/>
      </w:rPr>
      <w:t>x</w:t>
    </w:r>
    <w:ins w:id="2868" w:author="Alina Frey" w:date="2017-11-09T17:53:00Z">
      <w:r w:rsidRPr="00923436">
        <w:rPr>
          <w:rFonts w:eastAsia="Times New Roman" w:cs="Times New Roman"/>
          <w:sz w:val="20"/>
          <w:szCs w:val="20"/>
        </w:rPr>
        <w:fldChar w:fldCharType="end"/>
      </w:r>
      <w:r w:rsidRPr="008A5F70">
        <w:rPr>
          <w:rFonts w:cs="Times New Roman"/>
          <w:sz w:val="20"/>
          <w:szCs w:val="20"/>
          <w:rPrChange w:id="2869" w:author="Alina Frey" w:date="2017-11-09T17:56:00Z">
            <w:rPr>
              <w:rFonts w:ascii="Calibri" w:hAnsi="Calibri"/>
            </w:rPr>
          </w:rPrChange>
        </w:rPr>
        <w:ptab w:relativeTo="margin" w:alignment="center" w:leader="none"/>
      </w:r>
    </w:ins>
    <w:ins w:id="2870" w:author="Alina Frey" w:date="2017-11-09T17:54:00Z">
      <w:r w:rsidRPr="008A5F70">
        <w:rPr>
          <w:rFonts w:cs="Times New Roman"/>
          <w:sz w:val="20"/>
          <w:szCs w:val="20"/>
          <w:rPrChange w:id="2871" w:author="Alina Frey" w:date="2017-11-09T17:56:00Z">
            <w:rPr/>
          </w:rPrChange>
        </w:rPr>
        <w:t>Maternity Tracker Dashboard User Manual v</w:t>
      </w:r>
    </w:ins>
    <w:ins w:id="2872" w:author="Alina Frey" w:date="2017-11-17T09:05:00Z">
      <w:r w:rsidR="005A6185">
        <w:rPr>
          <w:rFonts w:cs="Times New Roman"/>
          <w:sz w:val="20"/>
          <w:szCs w:val="20"/>
        </w:rPr>
        <w:t>3.1</w:t>
      </w:r>
    </w:ins>
    <w:ins w:id="2873" w:author="Alina Frey" w:date="2017-11-09T17:53:00Z">
      <w:r w:rsidRPr="008A5F70">
        <w:rPr>
          <w:rFonts w:cs="Times New Roman"/>
          <w:sz w:val="20"/>
          <w:szCs w:val="20"/>
          <w:rPrChange w:id="2874" w:author="Alina Frey" w:date="2017-11-09T17:56:00Z">
            <w:rPr>
              <w:rFonts w:ascii="Calibri" w:hAnsi="Calibri"/>
            </w:rPr>
          </w:rPrChange>
        </w:rPr>
        <w:ptab w:relativeTo="margin" w:alignment="right" w:leader="none"/>
      </w:r>
    </w:ins>
    <w:ins w:id="2875" w:author="Alina Frey" w:date="2017-11-09T17:54:00Z">
      <w:r w:rsidRPr="008A5F70">
        <w:rPr>
          <w:rFonts w:cs="Times New Roman"/>
          <w:sz w:val="20"/>
          <w:szCs w:val="20"/>
          <w:rPrChange w:id="2876" w:author="Alina Frey" w:date="2017-11-09T17:56:00Z">
            <w:rPr>
              <w:rFonts w:ascii="Calibri" w:hAnsi="Calibri"/>
            </w:rPr>
          </w:rPrChange>
        </w:rPr>
        <w:t>November 2017</w:t>
      </w:r>
    </w:ins>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187718F" w14:textId="77777777" w:rsidR="0060052E" w:rsidRDefault="0060052E">
    <w:pPr>
      <w:spacing w:after="0"/>
      <w:ind w:right="3"/>
      <w:jc w:val="center"/>
    </w:pPr>
    <w:r>
      <w:rPr>
        <w:rFonts w:eastAsia="Times New Roman" w:cs="Times New Roman"/>
        <w:sz w:val="20"/>
      </w:rPr>
      <w:t>Maternity Tracker Dashboard User Manual v3.0</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ADFB011" w14:textId="77777777" w:rsidR="00675D54" w:rsidRDefault="00675D54">
      <w:pPr>
        <w:spacing w:after="0" w:line="240" w:lineRule="auto"/>
      </w:pPr>
      <w:r>
        <w:separator/>
      </w:r>
    </w:p>
  </w:footnote>
  <w:footnote w:type="continuationSeparator" w:id="0">
    <w:p w14:paraId="678B86ED" w14:textId="77777777" w:rsidR="00675D54" w:rsidRDefault="00675D54">
      <w:pPr>
        <w:spacing w:after="0" w:line="240" w:lineRule="auto"/>
      </w:pPr>
      <w:r>
        <w:continuationSeparator/>
      </w:r>
    </w:p>
  </w:footnote>
  <w:footnote w:type="continuationNotice" w:id="1">
    <w:p w14:paraId="72F95D1F" w14:textId="77777777" w:rsidR="00675D54" w:rsidRDefault="00675D54">
      <w:pPr>
        <w:spacing w:before="0"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2AE892" w14:textId="77777777" w:rsidR="0060052E" w:rsidRPr="004D713E" w:rsidRDefault="0060052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920A07"/>
    <w:multiLevelType w:val="hybridMultilevel"/>
    <w:tmpl w:val="C1046F6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0E32B08"/>
    <w:multiLevelType w:val="hybridMultilevel"/>
    <w:tmpl w:val="C0C013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18F7976"/>
    <w:multiLevelType w:val="hybridMultilevel"/>
    <w:tmpl w:val="EAC405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2825BBB"/>
    <w:multiLevelType w:val="hybridMultilevel"/>
    <w:tmpl w:val="B5389A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3200A70"/>
    <w:multiLevelType w:val="hybridMultilevel"/>
    <w:tmpl w:val="2424D51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35F01E4"/>
    <w:multiLevelType w:val="hybridMultilevel"/>
    <w:tmpl w:val="E3B88F7E"/>
    <w:lvl w:ilvl="0" w:tplc="04090019">
      <w:start w:val="1"/>
      <w:numFmt w:val="lowerLetter"/>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abstractNum w:abstractNumId="6" w15:restartNumberingAfterBreak="0">
    <w:nsid w:val="0529258A"/>
    <w:multiLevelType w:val="hybridMultilevel"/>
    <w:tmpl w:val="8B48E8F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69B10FA"/>
    <w:multiLevelType w:val="hybridMultilevel"/>
    <w:tmpl w:val="F65A720C"/>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070D30A6"/>
    <w:multiLevelType w:val="hybridMultilevel"/>
    <w:tmpl w:val="054ED08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90D6D91"/>
    <w:multiLevelType w:val="hybridMultilevel"/>
    <w:tmpl w:val="5B78A4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A0E7C4A"/>
    <w:multiLevelType w:val="hybridMultilevel"/>
    <w:tmpl w:val="04B858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C13577A"/>
    <w:multiLevelType w:val="hybridMultilevel"/>
    <w:tmpl w:val="35B866B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2" w15:restartNumberingAfterBreak="0">
    <w:nsid w:val="0CE156E4"/>
    <w:multiLevelType w:val="hybridMultilevel"/>
    <w:tmpl w:val="D7708E3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0DA47505"/>
    <w:multiLevelType w:val="hybridMultilevel"/>
    <w:tmpl w:val="3D6603C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0000070"/>
    <w:multiLevelType w:val="hybridMultilevel"/>
    <w:tmpl w:val="48CE7F2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0361C70"/>
    <w:multiLevelType w:val="hybridMultilevel"/>
    <w:tmpl w:val="6B1A2A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0B470FF"/>
    <w:multiLevelType w:val="hybridMultilevel"/>
    <w:tmpl w:val="8A0C5C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1807DB2"/>
    <w:multiLevelType w:val="hybridMultilevel"/>
    <w:tmpl w:val="D362DCC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27E0EBE"/>
    <w:multiLevelType w:val="hybridMultilevel"/>
    <w:tmpl w:val="A4AAA0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3960471"/>
    <w:multiLevelType w:val="hybridMultilevel"/>
    <w:tmpl w:val="8B48E8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140A74D1"/>
    <w:multiLevelType w:val="hybridMultilevel"/>
    <w:tmpl w:val="96FA673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1475042A"/>
    <w:multiLevelType w:val="hybridMultilevel"/>
    <w:tmpl w:val="EAC405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14AD55ED"/>
    <w:multiLevelType w:val="hybridMultilevel"/>
    <w:tmpl w:val="8B48E8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14EC488F"/>
    <w:multiLevelType w:val="hybridMultilevel"/>
    <w:tmpl w:val="8B48E8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164756F3"/>
    <w:multiLevelType w:val="hybridMultilevel"/>
    <w:tmpl w:val="E5963046"/>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5" w15:restartNumberingAfterBreak="0">
    <w:nsid w:val="170E21CD"/>
    <w:multiLevelType w:val="hybridMultilevel"/>
    <w:tmpl w:val="E1506902"/>
    <w:lvl w:ilvl="0" w:tplc="04090019">
      <w:start w:val="1"/>
      <w:numFmt w:val="lowerLetter"/>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6" w15:restartNumberingAfterBreak="0">
    <w:nsid w:val="17402852"/>
    <w:multiLevelType w:val="hybridMultilevel"/>
    <w:tmpl w:val="8B48E8F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17BB140D"/>
    <w:multiLevelType w:val="hybridMultilevel"/>
    <w:tmpl w:val="722A4234"/>
    <w:lvl w:ilvl="0" w:tplc="0409000F">
      <w:start w:val="1"/>
      <w:numFmt w:val="decimal"/>
      <w:pStyle w:val="Alina-Heading1"/>
      <w:lvlText w:val="%1."/>
      <w:lvlJc w:val="left"/>
      <w:pPr>
        <w:ind w:left="602"/>
      </w:pPr>
      <w:rPr>
        <w:b w:val="0"/>
        <w:i w:val="0"/>
        <w:strike w:val="0"/>
        <w:dstrike w:val="0"/>
        <w:color w:val="000000"/>
        <w:sz w:val="22"/>
        <w:szCs w:val="22"/>
        <w:u w:val="none" w:color="000000"/>
        <w:bdr w:val="none" w:sz="0" w:space="0" w:color="auto"/>
        <w:shd w:val="clear" w:color="auto" w:fill="auto"/>
        <w:vertAlign w:val="baseline"/>
      </w:rPr>
    </w:lvl>
    <w:lvl w:ilvl="1" w:tplc="7B26F4AA">
      <w:start w:val="1"/>
      <w:numFmt w:val="bullet"/>
      <w:lvlText w:val="o"/>
      <w:lvlJc w:val="left"/>
      <w:pPr>
        <w:ind w:left="14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CDBE9774">
      <w:start w:val="1"/>
      <w:numFmt w:val="bullet"/>
      <w:lvlText w:val="▪"/>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AB4865C0">
      <w:start w:val="1"/>
      <w:numFmt w:val="bullet"/>
      <w:lvlText w:val="•"/>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004A8CAA">
      <w:start w:val="1"/>
      <w:numFmt w:val="bullet"/>
      <w:lvlText w:val="o"/>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D2D825C6">
      <w:start w:val="1"/>
      <w:numFmt w:val="bullet"/>
      <w:lvlText w:val="▪"/>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9050BDB0">
      <w:start w:val="1"/>
      <w:numFmt w:val="bullet"/>
      <w:lvlText w:val="•"/>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AF587812">
      <w:start w:val="1"/>
      <w:numFmt w:val="bullet"/>
      <w:lvlText w:val="o"/>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DC8EDDEE">
      <w:start w:val="1"/>
      <w:numFmt w:val="bullet"/>
      <w:lvlText w:val="▪"/>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8" w15:restartNumberingAfterBreak="0">
    <w:nsid w:val="181B67DF"/>
    <w:multiLevelType w:val="hybridMultilevel"/>
    <w:tmpl w:val="8B48E8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18397B0A"/>
    <w:multiLevelType w:val="hybridMultilevel"/>
    <w:tmpl w:val="B8BA2D5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0" w15:restartNumberingAfterBreak="0">
    <w:nsid w:val="187023B5"/>
    <w:multiLevelType w:val="hybridMultilevel"/>
    <w:tmpl w:val="119E5A2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189665F9"/>
    <w:multiLevelType w:val="hybridMultilevel"/>
    <w:tmpl w:val="7B94807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18DD06CF"/>
    <w:multiLevelType w:val="hybridMultilevel"/>
    <w:tmpl w:val="8B48E8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190926B2"/>
    <w:multiLevelType w:val="hybridMultilevel"/>
    <w:tmpl w:val="827899A2"/>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4" w15:restartNumberingAfterBreak="0">
    <w:nsid w:val="191F5E76"/>
    <w:multiLevelType w:val="hybridMultilevel"/>
    <w:tmpl w:val="262269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19A5729B"/>
    <w:multiLevelType w:val="hybridMultilevel"/>
    <w:tmpl w:val="E1506902"/>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6" w15:restartNumberingAfterBreak="0">
    <w:nsid w:val="1A125958"/>
    <w:multiLevelType w:val="hybridMultilevel"/>
    <w:tmpl w:val="87D2F81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1A4F6C64"/>
    <w:multiLevelType w:val="hybridMultilevel"/>
    <w:tmpl w:val="BC84A1B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1B1E1057"/>
    <w:multiLevelType w:val="hybridMultilevel"/>
    <w:tmpl w:val="8E3ABA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1B257ED5"/>
    <w:multiLevelType w:val="hybridMultilevel"/>
    <w:tmpl w:val="684806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1C1E73EA"/>
    <w:multiLevelType w:val="hybridMultilevel"/>
    <w:tmpl w:val="FA3C5D4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1" w15:restartNumberingAfterBreak="0">
    <w:nsid w:val="1C982A78"/>
    <w:multiLevelType w:val="hybridMultilevel"/>
    <w:tmpl w:val="EAC405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1E694E0D"/>
    <w:multiLevelType w:val="hybridMultilevel"/>
    <w:tmpl w:val="1B2235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20A80450"/>
    <w:multiLevelType w:val="hybridMultilevel"/>
    <w:tmpl w:val="8B48E8F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23971755"/>
    <w:multiLevelType w:val="hybridMultilevel"/>
    <w:tmpl w:val="BFE414F4"/>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5" w15:restartNumberingAfterBreak="0">
    <w:nsid w:val="23FF198F"/>
    <w:multiLevelType w:val="hybridMultilevel"/>
    <w:tmpl w:val="8B48E8F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24B5602F"/>
    <w:multiLevelType w:val="hybridMultilevel"/>
    <w:tmpl w:val="6F58F8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24E406F2"/>
    <w:multiLevelType w:val="hybridMultilevel"/>
    <w:tmpl w:val="FA3C5D4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8" w15:restartNumberingAfterBreak="0">
    <w:nsid w:val="26E9661B"/>
    <w:multiLevelType w:val="hybridMultilevel"/>
    <w:tmpl w:val="2424D51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294914D8"/>
    <w:multiLevelType w:val="hybridMultilevel"/>
    <w:tmpl w:val="C0C013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29C822A9"/>
    <w:multiLevelType w:val="hybridMultilevel"/>
    <w:tmpl w:val="EDE60F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2B3B3B60"/>
    <w:multiLevelType w:val="hybridMultilevel"/>
    <w:tmpl w:val="E724E848"/>
    <w:lvl w:ilvl="0" w:tplc="3A008F1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2" w15:restartNumberingAfterBreak="0">
    <w:nsid w:val="2B627F7F"/>
    <w:multiLevelType w:val="hybridMultilevel"/>
    <w:tmpl w:val="F334D0D6"/>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3" w15:restartNumberingAfterBreak="0">
    <w:nsid w:val="2B830187"/>
    <w:multiLevelType w:val="hybridMultilevel"/>
    <w:tmpl w:val="895E5F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2D46205D"/>
    <w:multiLevelType w:val="hybridMultilevel"/>
    <w:tmpl w:val="9260110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5" w15:restartNumberingAfterBreak="0">
    <w:nsid w:val="2DD87C46"/>
    <w:multiLevelType w:val="hybridMultilevel"/>
    <w:tmpl w:val="A5D21A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2FEB03D4"/>
    <w:multiLevelType w:val="hybridMultilevel"/>
    <w:tmpl w:val="7A081568"/>
    <w:lvl w:ilvl="0" w:tplc="AC7E0BF0">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7" w15:restartNumberingAfterBreak="0">
    <w:nsid w:val="30771056"/>
    <w:multiLevelType w:val="hybridMultilevel"/>
    <w:tmpl w:val="5B7CFC6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8" w15:restartNumberingAfterBreak="0">
    <w:nsid w:val="30E8613A"/>
    <w:multiLevelType w:val="hybridMultilevel"/>
    <w:tmpl w:val="DCCC16B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31B11A17"/>
    <w:multiLevelType w:val="hybridMultilevel"/>
    <w:tmpl w:val="8B48E8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31CE7406"/>
    <w:multiLevelType w:val="hybridMultilevel"/>
    <w:tmpl w:val="8E3ABA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32D72CFB"/>
    <w:multiLevelType w:val="hybridMultilevel"/>
    <w:tmpl w:val="9E7C771E"/>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2" w15:restartNumberingAfterBreak="0">
    <w:nsid w:val="3390480B"/>
    <w:multiLevelType w:val="hybridMultilevel"/>
    <w:tmpl w:val="8F8EDD8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355F2B18"/>
    <w:multiLevelType w:val="hybridMultilevel"/>
    <w:tmpl w:val="C0562712"/>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4" w15:restartNumberingAfterBreak="0">
    <w:nsid w:val="35D26AD2"/>
    <w:multiLevelType w:val="hybridMultilevel"/>
    <w:tmpl w:val="96FA673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36B56A6A"/>
    <w:multiLevelType w:val="hybridMultilevel"/>
    <w:tmpl w:val="660417F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6" w15:restartNumberingAfterBreak="0">
    <w:nsid w:val="371F5547"/>
    <w:multiLevelType w:val="hybridMultilevel"/>
    <w:tmpl w:val="9F260B42"/>
    <w:lvl w:ilvl="0" w:tplc="42AC54B4">
      <w:start w:val="1"/>
      <w:numFmt w:val="decimal"/>
      <w:lvlText w:val="%1."/>
      <w:lvlJc w:val="left"/>
      <w:pPr>
        <w:ind w:left="1080" w:hanging="360"/>
      </w:pPr>
    </w:lvl>
    <w:lvl w:ilvl="1" w:tplc="F2F68D7C">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7" w15:restartNumberingAfterBreak="0">
    <w:nsid w:val="376E38FE"/>
    <w:multiLevelType w:val="hybridMultilevel"/>
    <w:tmpl w:val="312017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386D65C3"/>
    <w:multiLevelType w:val="hybridMultilevel"/>
    <w:tmpl w:val="AFD039B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38A84048"/>
    <w:multiLevelType w:val="hybridMultilevel"/>
    <w:tmpl w:val="883249E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38D03BC9"/>
    <w:multiLevelType w:val="hybridMultilevel"/>
    <w:tmpl w:val="7982DF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39A22960"/>
    <w:multiLevelType w:val="hybridMultilevel"/>
    <w:tmpl w:val="12523B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3A981C03"/>
    <w:multiLevelType w:val="hybridMultilevel"/>
    <w:tmpl w:val="630C39B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3AE63C0B"/>
    <w:multiLevelType w:val="hybridMultilevel"/>
    <w:tmpl w:val="8B48E8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3B4A4807"/>
    <w:multiLevelType w:val="hybridMultilevel"/>
    <w:tmpl w:val="CB4A724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5" w15:restartNumberingAfterBreak="0">
    <w:nsid w:val="3B515FFD"/>
    <w:multiLevelType w:val="hybridMultilevel"/>
    <w:tmpl w:val="8B48E8F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3BB07EAC"/>
    <w:multiLevelType w:val="hybridMultilevel"/>
    <w:tmpl w:val="0EB4742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3BF85E56"/>
    <w:multiLevelType w:val="hybridMultilevel"/>
    <w:tmpl w:val="D0A02A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3C525002"/>
    <w:multiLevelType w:val="hybridMultilevel"/>
    <w:tmpl w:val="681688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3C985DBD"/>
    <w:multiLevelType w:val="hybridMultilevel"/>
    <w:tmpl w:val="C45A28F0"/>
    <w:lvl w:ilvl="0" w:tplc="09AEC318">
      <w:start w:val="1"/>
      <w:numFmt w:val="bullet"/>
      <w:lvlText w:val="•"/>
      <w:lvlJc w:val="left"/>
      <w:pPr>
        <w:ind w:left="60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FA2064DE">
      <w:start w:val="1"/>
      <w:numFmt w:val="bullet"/>
      <w:lvlText w:val="o"/>
      <w:lvlJc w:val="left"/>
      <w:pPr>
        <w:ind w:left="14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08DAF0CE">
      <w:start w:val="1"/>
      <w:numFmt w:val="bullet"/>
      <w:lvlText w:val="▪"/>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CAF2318C">
      <w:start w:val="1"/>
      <w:numFmt w:val="bullet"/>
      <w:lvlText w:val="•"/>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3300F48E">
      <w:start w:val="1"/>
      <w:numFmt w:val="bullet"/>
      <w:lvlText w:val="o"/>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A4BAE710">
      <w:start w:val="1"/>
      <w:numFmt w:val="bullet"/>
      <w:lvlText w:val="▪"/>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D2A8FCBC">
      <w:start w:val="1"/>
      <w:numFmt w:val="bullet"/>
      <w:lvlText w:val="•"/>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81EEEDB8">
      <w:start w:val="1"/>
      <w:numFmt w:val="bullet"/>
      <w:lvlText w:val="o"/>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2B8E6366">
      <w:start w:val="1"/>
      <w:numFmt w:val="bullet"/>
      <w:lvlText w:val="▪"/>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80" w15:restartNumberingAfterBreak="0">
    <w:nsid w:val="3CB24704"/>
    <w:multiLevelType w:val="hybridMultilevel"/>
    <w:tmpl w:val="CB4A724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81" w15:restartNumberingAfterBreak="0">
    <w:nsid w:val="3D5A6F0E"/>
    <w:multiLevelType w:val="hybridMultilevel"/>
    <w:tmpl w:val="5A46A7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3E3954CF"/>
    <w:multiLevelType w:val="hybridMultilevel"/>
    <w:tmpl w:val="931AC3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15:restartNumberingAfterBreak="0">
    <w:nsid w:val="3EC12B66"/>
    <w:multiLevelType w:val="hybridMultilevel"/>
    <w:tmpl w:val="6CDA7B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3F223DB6"/>
    <w:multiLevelType w:val="multilevel"/>
    <w:tmpl w:val="B950BFFA"/>
    <w:lvl w:ilvl="0">
      <w:start w:val="1"/>
      <w:numFmt w:val="decimal"/>
      <w:lvlText w:val="%1"/>
      <w:lvlJc w:val="left"/>
      <w:pPr>
        <w:ind w:left="432" w:hanging="432"/>
      </w:pPr>
      <w:rPr>
        <w:rFonts w:asciiTheme="minorHAnsi" w:hAnsiTheme="minorHAnsi" w:cstheme="minorHAnsi" w:hint="default"/>
        <w:sz w:val="40"/>
        <w:szCs w:val="40"/>
      </w:rPr>
    </w:lvl>
    <w:lvl w:ilvl="1">
      <w:start w:val="1"/>
      <w:numFmt w:val="decimal"/>
      <w:lvlText w:val="%1.%2"/>
      <w:lvlJc w:val="left"/>
      <w:pPr>
        <w:ind w:left="576" w:hanging="576"/>
      </w:pPr>
      <w:rPr>
        <w:rFonts w:ascii="Calibri" w:hAnsi="Calibri" w:cs="Times New Roman" w:hint="default"/>
        <w:b/>
        <w:bCs/>
        <w:i w:val="0"/>
        <w:iCs w:val="0"/>
        <w:sz w:val="32"/>
        <w:szCs w:val="32"/>
      </w:rPr>
    </w:lvl>
    <w:lvl w:ilvl="2">
      <w:start w:val="1"/>
      <w:numFmt w:val="decimal"/>
      <w:lvlText w:val="%1.%2.%3"/>
      <w:lvlJc w:val="left"/>
      <w:pPr>
        <w:ind w:left="990" w:hanging="720"/>
      </w:pPr>
      <w:rPr>
        <w:rFonts w:ascii="Calibri" w:hAnsi="Calibri" w:cs="Times New Roman" w:hint="default"/>
        <w:b/>
        <w:bCs/>
        <w:i w:val="0"/>
        <w:iCs w:val="0"/>
        <w:sz w:val="28"/>
        <w:szCs w:val="28"/>
      </w:rPr>
    </w:lvl>
    <w:lvl w:ilvl="3">
      <w:start w:val="1"/>
      <w:numFmt w:val="decimal"/>
      <w:lvlText w:val="%1.%2.%3.%4"/>
      <w:lvlJc w:val="left"/>
      <w:pPr>
        <w:ind w:left="3564" w:hanging="864"/>
      </w:pPr>
      <w:rPr>
        <w:rFonts w:ascii="Calibri" w:hAnsi="Calibri" w:cs="Times New Roman" w:hint="default"/>
        <w:b/>
        <w:bCs/>
        <w:i w:val="0"/>
        <w:iCs w:val="0"/>
        <w:sz w:val="24"/>
        <w:szCs w:val="24"/>
      </w:r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85" w15:restartNumberingAfterBreak="0">
    <w:nsid w:val="3FAE3E88"/>
    <w:multiLevelType w:val="hybridMultilevel"/>
    <w:tmpl w:val="41523912"/>
    <w:lvl w:ilvl="0" w:tplc="F836D2B0">
      <w:start w:val="1"/>
      <w:numFmt w:val="decimal"/>
      <w:lvlText w:val="%1."/>
      <w:lvlJc w:val="left"/>
      <w:pPr>
        <w:ind w:left="345" w:hanging="360"/>
      </w:pPr>
      <w:rPr>
        <w:rFonts w:hint="default"/>
      </w:rPr>
    </w:lvl>
    <w:lvl w:ilvl="1" w:tplc="04090019" w:tentative="1">
      <w:start w:val="1"/>
      <w:numFmt w:val="lowerLetter"/>
      <w:lvlText w:val="%2."/>
      <w:lvlJc w:val="left"/>
      <w:pPr>
        <w:ind w:left="1065" w:hanging="360"/>
      </w:pPr>
    </w:lvl>
    <w:lvl w:ilvl="2" w:tplc="0409001B" w:tentative="1">
      <w:start w:val="1"/>
      <w:numFmt w:val="lowerRoman"/>
      <w:lvlText w:val="%3."/>
      <w:lvlJc w:val="right"/>
      <w:pPr>
        <w:ind w:left="1785" w:hanging="180"/>
      </w:pPr>
    </w:lvl>
    <w:lvl w:ilvl="3" w:tplc="0409000F" w:tentative="1">
      <w:start w:val="1"/>
      <w:numFmt w:val="decimal"/>
      <w:lvlText w:val="%4."/>
      <w:lvlJc w:val="left"/>
      <w:pPr>
        <w:ind w:left="2505" w:hanging="360"/>
      </w:pPr>
    </w:lvl>
    <w:lvl w:ilvl="4" w:tplc="04090019" w:tentative="1">
      <w:start w:val="1"/>
      <w:numFmt w:val="lowerLetter"/>
      <w:lvlText w:val="%5."/>
      <w:lvlJc w:val="left"/>
      <w:pPr>
        <w:ind w:left="3225" w:hanging="360"/>
      </w:pPr>
    </w:lvl>
    <w:lvl w:ilvl="5" w:tplc="0409001B" w:tentative="1">
      <w:start w:val="1"/>
      <w:numFmt w:val="lowerRoman"/>
      <w:lvlText w:val="%6."/>
      <w:lvlJc w:val="right"/>
      <w:pPr>
        <w:ind w:left="3945" w:hanging="180"/>
      </w:pPr>
    </w:lvl>
    <w:lvl w:ilvl="6" w:tplc="0409000F" w:tentative="1">
      <w:start w:val="1"/>
      <w:numFmt w:val="decimal"/>
      <w:lvlText w:val="%7."/>
      <w:lvlJc w:val="left"/>
      <w:pPr>
        <w:ind w:left="4665" w:hanging="360"/>
      </w:pPr>
    </w:lvl>
    <w:lvl w:ilvl="7" w:tplc="04090019" w:tentative="1">
      <w:start w:val="1"/>
      <w:numFmt w:val="lowerLetter"/>
      <w:lvlText w:val="%8."/>
      <w:lvlJc w:val="left"/>
      <w:pPr>
        <w:ind w:left="5385" w:hanging="360"/>
      </w:pPr>
    </w:lvl>
    <w:lvl w:ilvl="8" w:tplc="0409001B" w:tentative="1">
      <w:start w:val="1"/>
      <w:numFmt w:val="lowerRoman"/>
      <w:lvlText w:val="%9."/>
      <w:lvlJc w:val="right"/>
      <w:pPr>
        <w:ind w:left="6105" w:hanging="180"/>
      </w:pPr>
    </w:lvl>
  </w:abstractNum>
  <w:abstractNum w:abstractNumId="86" w15:restartNumberingAfterBreak="0">
    <w:nsid w:val="3FD92357"/>
    <w:multiLevelType w:val="hybridMultilevel"/>
    <w:tmpl w:val="684806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15:restartNumberingAfterBreak="0">
    <w:nsid w:val="401A63E7"/>
    <w:multiLevelType w:val="hybridMultilevel"/>
    <w:tmpl w:val="2424D51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15:restartNumberingAfterBreak="0">
    <w:nsid w:val="401F2ADE"/>
    <w:multiLevelType w:val="hybridMultilevel"/>
    <w:tmpl w:val="E3B88F7E"/>
    <w:lvl w:ilvl="0" w:tplc="04090019">
      <w:start w:val="1"/>
      <w:numFmt w:val="lowerLetter"/>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abstractNum w:abstractNumId="89" w15:restartNumberingAfterBreak="0">
    <w:nsid w:val="406C3FDC"/>
    <w:multiLevelType w:val="hybridMultilevel"/>
    <w:tmpl w:val="B8BA2D5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90" w15:restartNumberingAfterBreak="0">
    <w:nsid w:val="407A5BCC"/>
    <w:multiLevelType w:val="hybridMultilevel"/>
    <w:tmpl w:val="84588D3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91" w15:restartNumberingAfterBreak="0">
    <w:nsid w:val="409B466D"/>
    <w:multiLevelType w:val="hybridMultilevel"/>
    <w:tmpl w:val="6CA8073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15:restartNumberingAfterBreak="0">
    <w:nsid w:val="40C92153"/>
    <w:multiLevelType w:val="hybridMultilevel"/>
    <w:tmpl w:val="00B22E7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93" w15:restartNumberingAfterBreak="0">
    <w:nsid w:val="410F1033"/>
    <w:multiLevelType w:val="hybridMultilevel"/>
    <w:tmpl w:val="E3B88F7E"/>
    <w:lvl w:ilvl="0" w:tplc="04090019">
      <w:start w:val="1"/>
      <w:numFmt w:val="lowerLetter"/>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abstractNum w:abstractNumId="94" w15:restartNumberingAfterBreak="0">
    <w:nsid w:val="41262178"/>
    <w:multiLevelType w:val="hybridMultilevel"/>
    <w:tmpl w:val="79A67A9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1">
      <w:start w:val="1"/>
      <w:numFmt w:val="bullet"/>
      <w:lvlText w:val=""/>
      <w:lvlJc w:val="left"/>
      <w:pPr>
        <w:ind w:left="2880" w:hanging="360"/>
      </w:pPr>
      <w:rPr>
        <w:rFonts w:ascii="Symbol" w:hAnsi="Symbol"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 w15:restartNumberingAfterBreak="0">
    <w:nsid w:val="419F3EF0"/>
    <w:multiLevelType w:val="hybridMultilevel"/>
    <w:tmpl w:val="068A308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6" w15:restartNumberingAfterBreak="0">
    <w:nsid w:val="41E238B8"/>
    <w:multiLevelType w:val="hybridMultilevel"/>
    <w:tmpl w:val="4A7863B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7" w15:restartNumberingAfterBreak="0">
    <w:nsid w:val="4379309A"/>
    <w:multiLevelType w:val="hybridMultilevel"/>
    <w:tmpl w:val="5AE8D20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8" w15:restartNumberingAfterBreak="0">
    <w:nsid w:val="43E560E4"/>
    <w:multiLevelType w:val="hybridMultilevel"/>
    <w:tmpl w:val="BAD881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9" w15:restartNumberingAfterBreak="0">
    <w:nsid w:val="43FD75BE"/>
    <w:multiLevelType w:val="hybridMultilevel"/>
    <w:tmpl w:val="CC9E48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0" w15:restartNumberingAfterBreak="0">
    <w:nsid w:val="44A0799E"/>
    <w:multiLevelType w:val="hybridMultilevel"/>
    <w:tmpl w:val="F65A720C"/>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1" w15:restartNumberingAfterBreak="0">
    <w:nsid w:val="44A83570"/>
    <w:multiLevelType w:val="hybridMultilevel"/>
    <w:tmpl w:val="79A67A9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1">
      <w:start w:val="1"/>
      <w:numFmt w:val="bullet"/>
      <w:lvlText w:val=""/>
      <w:lvlJc w:val="left"/>
      <w:pPr>
        <w:ind w:left="2880" w:hanging="360"/>
      </w:pPr>
      <w:rPr>
        <w:rFonts w:ascii="Symbol" w:hAnsi="Symbol"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2" w15:restartNumberingAfterBreak="0">
    <w:nsid w:val="45B32CD9"/>
    <w:multiLevelType w:val="hybridMultilevel"/>
    <w:tmpl w:val="9BF0C05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3" w15:restartNumberingAfterBreak="0">
    <w:nsid w:val="46BB257C"/>
    <w:multiLevelType w:val="hybridMultilevel"/>
    <w:tmpl w:val="E3B88F7E"/>
    <w:lvl w:ilvl="0" w:tplc="04090019">
      <w:start w:val="1"/>
      <w:numFmt w:val="lowerLetter"/>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abstractNum w:abstractNumId="104" w15:restartNumberingAfterBreak="0">
    <w:nsid w:val="47043819"/>
    <w:multiLevelType w:val="hybridMultilevel"/>
    <w:tmpl w:val="E3B88F7E"/>
    <w:lvl w:ilvl="0" w:tplc="04090019">
      <w:start w:val="1"/>
      <w:numFmt w:val="lowerLetter"/>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abstractNum w:abstractNumId="105" w15:restartNumberingAfterBreak="0">
    <w:nsid w:val="475967A3"/>
    <w:multiLevelType w:val="hybridMultilevel"/>
    <w:tmpl w:val="8B48E8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6" w15:restartNumberingAfterBreak="0">
    <w:nsid w:val="481E6E4E"/>
    <w:multiLevelType w:val="hybridMultilevel"/>
    <w:tmpl w:val="0FB016C2"/>
    <w:lvl w:ilvl="0" w:tplc="629684E4">
      <w:start w:val="1"/>
      <w:numFmt w:val="decimal"/>
      <w:lvlText w:val="%1."/>
      <w:lvlJc w:val="right"/>
      <w:pPr>
        <w:ind w:left="720" w:hanging="360"/>
      </w:pPr>
      <w:rPr>
        <w:rFonts w:ascii="Times New Roman" w:eastAsia="Calibri" w:hAnsi="Times New Roman" w:cs="Calibri"/>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7" w15:restartNumberingAfterBreak="0">
    <w:nsid w:val="485359AC"/>
    <w:multiLevelType w:val="hybridMultilevel"/>
    <w:tmpl w:val="068A30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8" w15:restartNumberingAfterBreak="0">
    <w:nsid w:val="49FB5B9E"/>
    <w:multiLevelType w:val="hybridMultilevel"/>
    <w:tmpl w:val="FEC09D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9" w15:restartNumberingAfterBreak="0">
    <w:nsid w:val="4A62432E"/>
    <w:multiLevelType w:val="hybridMultilevel"/>
    <w:tmpl w:val="F2BEE8C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0" w15:restartNumberingAfterBreak="0">
    <w:nsid w:val="4AB30835"/>
    <w:multiLevelType w:val="hybridMultilevel"/>
    <w:tmpl w:val="BC84A1B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1" w15:restartNumberingAfterBreak="0">
    <w:nsid w:val="4ABE20B4"/>
    <w:multiLevelType w:val="hybridMultilevel"/>
    <w:tmpl w:val="7F54311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2" w15:restartNumberingAfterBreak="0">
    <w:nsid w:val="4B7B01FB"/>
    <w:multiLevelType w:val="hybridMultilevel"/>
    <w:tmpl w:val="E056F51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3" w15:restartNumberingAfterBreak="0">
    <w:nsid w:val="4BB068D9"/>
    <w:multiLevelType w:val="hybridMultilevel"/>
    <w:tmpl w:val="116A7B0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14" w15:restartNumberingAfterBreak="0">
    <w:nsid w:val="4CE944F7"/>
    <w:multiLevelType w:val="hybridMultilevel"/>
    <w:tmpl w:val="E3B88F7E"/>
    <w:lvl w:ilvl="0" w:tplc="04090019">
      <w:start w:val="1"/>
      <w:numFmt w:val="lowerLetter"/>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abstractNum w:abstractNumId="115" w15:restartNumberingAfterBreak="0">
    <w:nsid w:val="4DB60774"/>
    <w:multiLevelType w:val="hybridMultilevel"/>
    <w:tmpl w:val="3D6603C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6" w15:restartNumberingAfterBreak="0">
    <w:nsid w:val="4E705DA4"/>
    <w:multiLevelType w:val="hybridMultilevel"/>
    <w:tmpl w:val="F53E153A"/>
    <w:lvl w:ilvl="0" w:tplc="0409000F">
      <w:start w:val="1"/>
      <w:numFmt w:val="decimal"/>
      <w:lvlText w:val="%1."/>
      <w:lvlJc w:val="left"/>
      <w:pPr>
        <w:ind w:left="720" w:hanging="360"/>
      </w:pPr>
      <w:rPr>
        <w:rFonts w:eastAsia="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7" w15:restartNumberingAfterBreak="0">
    <w:nsid w:val="4EA41F22"/>
    <w:multiLevelType w:val="hybridMultilevel"/>
    <w:tmpl w:val="8B48E8F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8" w15:restartNumberingAfterBreak="0">
    <w:nsid w:val="4F330ADE"/>
    <w:multiLevelType w:val="hybridMultilevel"/>
    <w:tmpl w:val="CB4A724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19" w15:restartNumberingAfterBreak="0">
    <w:nsid w:val="50731E79"/>
    <w:multiLevelType w:val="hybridMultilevel"/>
    <w:tmpl w:val="F0F2048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0" w15:restartNumberingAfterBreak="0">
    <w:nsid w:val="50ED57D6"/>
    <w:multiLevelType w:val="hybridMultilevel"/>
    <w:tmpl w:val="C9C63A6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1" w15:restartNumberingAfterBreak="0">
    <w:nsid w:val="527356A3"/>
    <w:multiLevelType w:val="hybridMultilevel"/>
    <w:tmpl w:val="E3B88F7E"/>
    <w:lvl w:ilvl="0" w:tplc="04090019">
      <w:start w:val="1"/>
      <w:numFmt w:val="lowerLetter"/>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abstractNum w:abstractNumId="122" w15:restartNumberingAfterBreak="0">
    <w:nsid w:val="539B1F0E"/>
    <w:multiLevelType w:val="hybridMultilevel"/>
    <w:tmpl w:val="068A30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3" w15:restartNumberingAfterBreak="0">
    <w:nsid w:val="55710BBA"/>
    <w:multiLevelType w:val="hybridMultilevel"/>
    <w:tmpl w:val="068A308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4" w15:restartNumberingAfterBreak="0">
    <w:nsid w:val="564D1A39"/>
    <w:multiLevelType w:val="hybridMultilevel"/>
    <w:tmpl w:val="BC84A1B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5" w15:restartNumberingAfterBreak="0">
    <w:nsid w:val="56ED7CC5"/>
    <w:multiLevelType w:val="hybridMultilevel"/>
    <w:tmpl w:val="86502272"/>
    <w:lvl w:ilvl="0" w:tplc="EA02FF5E">
      <w:start w:val="1"/>
      <w:numFmt w:val="lowerLetter"/>
      <w:lvlText w:val="%1."/>
      <w:lvlJc w:val="left"/>
      <w:pPr>
        <w:ind w:left="360" w:hanging="360"/>
      </w:pPr>
    </w:lvl>
    <w:lvl w:ilvl="1" w:tplc="A00A0F5C">
      <w:start w:val="1"/>
      <w:numFmt w:val="lowerLetter"/>
      <w:lvlText w:val="%2."/>
      <w:lvlJc w:val="left"/>
      <w:pPr>
        <w:ind w:left="1080" w:hanging="360"/>
      </w:pPr>
    </w:lvl>
    <w:lvl w:ilvl="2" w:tplc="B442FBAA">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6" w15:restartNumberingAfterBreak="0">
    <w:nsid w:val="56EE4127"/>
    <w:multiLevelType w:val="hybridMultilevel"/>
    <w:tmpl w:val="8B48E8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7" w15:restartNumberingAfterBreak="0">
    <w:nsid w:val="57661C20"/>
    <w:multiLevelType w:val="hybridMultilevel"/>
    <w:tmpl w:val="827899A2"/>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8" w15:restartNumberingAfterBreak="0">
    <w:nsid w:val="576F1376"/>
    <w:multiLevelType w:val="hybridMultilevel"/>
    <w:tmpl w:val="00B22E7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29" w15:restartNumberingAfterBreak="0">
    <w:nsid w:val="58660F3C"/>
    <w:multiLevelType w:val="hybridMultilevel"/>
    <w:tmpl w:val="C0C013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0" w15:restartNumberingAfterBreak="0">
    <w:nsid w:val="59CA6AED"/>
    <w:multiLevelType w:val="hybridMultilevel"/>
    <w:tmpl w:val="5EB47DCC"/>
    <w:lvl w:ilvl="0" w:tplc="2C9E2448">
      <w:start w:val="1"/>
      <w:numFmt w:val="decimal"/>
      <w:lvlText w:val="%1."/>
      <w:lvlJc w:val="left"/>
      <w:pPr>
        <w:ind w:left="345" w:hanging="360"/>
      </w:pPr>
      <w:rPr>
        <w:rFonts w:eastAsia="Times New Roman" w:cs="Times New Roman" w:hint="default"/>
        <w:b/>
        <w:sz w:val="20"/>
      </w:rPr>
    </w:lvl>
    <w:lvl w:ilvl="1" w:tplc="04090019" w:tentative="1">
      <w:start w:val="1"/>
      <w:numFmt w:val="lowerLetter"/>
      <w:lvlText w:val="%2."/>
      <w:lvlJc w:val="left"/>
      <w:pPr>
        <w:ind w:left="1065" w:hanging="360"/>
      </w:pPr>
    </w:lvl>
    <w:lvl w:ilvl="2" w:tplc="0409001B" w:tentative="1">
      <w:start w:val="1"/>
      <w:numFmt w:val="lowerRoman"/>
      <w:lvlText w:val="%3."/>
      <w:lvlJc w:val="right"/>
      <w:pPr>
        <w:ind w:left="1785" w:hanging="180"/>
      </w:pPr>
    </w:lvl>
    <w:lvl w:ilvl="3" w:tplc="0409000F" w:tentative="1">
      <w:start w:val="1"/>
      <w:numFmt w:val="decimal"/>
      <w:lvlText w:val="%4."/>
      <w:lvlJc w:val="left"/>
      <w:pPr>
        <w:ind w:left="2505" w:hanging="360"/>
      </w:pPr>
    </w:lvl>
    <w:lvl w:ilvl="4" w:tplc="04090019" w:tentative="1">
      <w:start w:val="1"/>
      <w:numFmt w:val="lowerLetter"/>
      <w:lvlText w:val="%5."/>
      <w:lvlJc w:val="left"/>
      <w:pPr>
        <w:ind w:left="3225" w:hanging="360"/>
      </w:pPr>
    </w:lvl>
    <w:lvl w:ilvl="5" w:tplc="0409001B" w:tentative="1">
      <w:start w:val="1"/>
      <w:numFmt w:val="lowerRoman"/>
      <w:lvlText w:val="%6."/>
      <w:lvlJc w:val="right"/>
      <w:pPr>
        <w:ind w:left="3945" w:hanging="180"/>
      </w:pPr>
    </w:lvl>
    <w:lvl w:ilvl="6" w:tplc="0409000F" w:tentative="1">
      <w:start w:val="1"/>
      <w:numFmt w:val="decimal"/>
      <w:lvlText w:val="%7."/>
      <w:lvlJc w:val="left"/>
      <w:pPr>
        <w:ind w:left="4665" w:hanging="360"/>
      </w:pPr>
    </w:lvl>
    <w:lvl w:ilvl="7" w:tplc="04090019" w:tentative="1">
      <w:start w:val="1"/>
      <w:numFmt w:val="lowerLetter"/>
      <w:lvlText w:val="%8."/>
      <w:lvlJc w:val="left"/>
      <w:pPr>
        <w:ind w:left="5385" w:hanging="360"/>
      </w:pPr>
    </w:lvl>
    <w:lvl w:ilvl="8" w:tplc="0409001B" w:tentative="1">
      <w:start w:val="1"/>
      <w:numFmt w:val="lowerRoman"/>
      <w:lvlText w:val="%9."/>
      <w:lvlJc w:val="right"/>
      <w:pPr>
        <w:ind w:left="6105" w:hanging="180"/>
      </w:pPr>
    </w:lvl>
  </w:abstractNum>
  <w:abstractNum w:abstractNumId="131" w15:restartNumberingAfterBreak="0">
    <w:nsid w:val="59D51A2C"/>
    <w:multiLevelType w:val="hybridMultilevel"/>
    <w:tmpl w:val="6958C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2" w15:restartNumberingAfterBreak="0">
    <w:nsid w:val="5A5370B6"/>
    <w:multiLevelType w:val="hybridMultilevel"/>
    <w:tmpl w:val="9BF0C05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3" w15:restartNumberingAfterBreak="0">
    <w:nsid w:val="5B9C3EF2"/>
    <w:multiLevelType w:val="hybridMultilevel"/>
    <w:tmpl w:val="8F8EDD8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4" w15:restartNumberingAfterBreak="0">
    <w:nsid w:val="5BA63895"/>
    <w:multiLevelType w:val="hybridMultilevel"/>
    <w:tmpl w:val="CE7E39F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1">
      <w:start w:val="1"/>
      <w:numFmt w:val="bullet"/>
      <w:lvlText w:val=""/>
      <w:lvlJc w:val="left"/>
      <w:pPr>
        <w:ind w:left="2880" w:hanging="360"/>
      </w:pPr>
      <w:rPr>
        <w:rFonts w:ascii="Symbol" w:hAnsi="Symbol"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5" w15:restartNumberingAfterBreak="0">
    <w:nsid w:val="5BEC3AB4"/>
    <w:multiLevelType w:val="hybridMultilevel"/>
    <w:tmpl w:val="B120B3C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6" w15:restartNumberingAfterBreak="0">
    <w:nsid w:val="5C223B8A"/>
    <w:multiLevelType w:val="hybridMultilevel"/>
    <w:tmpl w:val="265CDA6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37" w15:restartNumberingAfterBreak="0">
    <w:nsid w:val="5D781A00"/>
    <w:multiLevelType w:val="hybridMultilevel"/>
    <w:tmpl w:val="2424D51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8" w15:restartNumberingAfterBreak="0">
    <w:nsid w:val="5D8B57E3"/>
    <w:multiLevelType w:val="hybridMultilevel"/>
    <w:tmpl w:val="D77C39F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9" w15:restartNumberingAfterBreak="0">
    <w:nsid w:val="5DAC5237"/>
    <w:multiLevelType w:val="hybridMultilevel"/>
    <w:tmpl w:val="3ACC28B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0" w15:restartNumberingAfterBreak="0">
    <w:nsid w:val="5E495C1E"/>
    <w:multiLevelType w:val="hybridMultilevel"/>
    <w:tmpl w:val="7D405E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1" w15:restartNumberingAfterBreak="0">
    <w:nsid w:val="5EB751F9"/>
    <w:multiLevelType w:val="hybridMultilevel"/>
    <w:tmpl w:val="79A67A9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1">
      <w:start w:val="1"/>
      <w:numFmt w:val="bullet"/>
      <w:lvlText w:val=""/>
      <w:lvlJc w:val="left"/>
      <w:pPr>
        <w:ind w:left="2880" w:hanging="360"/>
      </w:pPr>
      <w:rPr>
        <w:rFonts w:ascii="Symbol" w:hAnsi="Symbol"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2" w15:restartNumberingAfterBreak="0">
    <w:nsid w:val="5ED431C5"/>
    <w:multiLevelType w:val="hybridMultilevel"/>
    <w:tmpl w:val="D0A02A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3" w15:restartNumberingAfterBreak="0">
    <w:nsid w:val="5FE52695"/>
    <w:multiLevelType w:val="hybridMultilevel"/>
    <w:tmpl w:val="EF46D8C2"/>
    <w:lvl w:ilvl="0" w:tplc="F78AFE44">
      <w:start w:val="1"/>
      <w:numFmt w:val="lowerRoman"/>
      <w:lvlText w:val="%1."/>
      <w:lvlJc w:val="right"/>
      <w:pPr>
        <w:ind w:left="2160" w:hanging="360"/>
      </w:pPr>
    </w:lvl>
    <w:lvl w:ilvl="1" w:tplc="CA629DDA">
      <w:start w:val="1"/>
      <w:numFmt w:val="lowerLetter"/>
      <w:lvlText w:val="%2."/>
      <w:lvlJc w:val="left"/>
      <w:pPr>
        <w:ind w:left="2880" w:hanging="360"/>
      </w:pPr>
    </w:lvl>
    <w:lvl w:ilvl="2" w:tplc="27ECE068">
      <w:start w:val="1"/>
      <w:numFmt w:val="lowerRoman"/>
      <w:pStyle w:val="i-Indentatio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44" w15:restartNumberingAfterBreak="0">
    <w:nsid w:val="60CD5D9E"/>
    <w:multiLevelType w:val="hybridMultilevel"/>
    <w:tmpl w:val="2424D51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5" w15:restartNumberingAfterBreak="0">
    <w:nsid w:val="60D64E0A"/>
    <w:multiLevelType w:val="hybridMultilevel"/>
    <w:tmpl w:val="B120B3C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6" w15:restartNumberingAfterBreak="0">
    <w:nsid w:val="615E1314"/>
    <w:multiLevelType w:val="hybridMultilevel"/>
    <w:tmpl w:val="89BC676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47" w15:restartNumberingAfterBreak="0">
    <w:nsid w:val="62423CCB"/>
    <w:multiLevelType w:val="hybridMultilevel"/>
    <w:tmpl w:val="402E791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8" w15:restartNumberingAfterBreak="0">
    <w:nsid w:val="62BF0EC0"/>
    <w:multiLevelType w:val="hybridMultilevel"/>
    <w:tmpl w:val="FA3C5D4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49" w15:restartNumberingAfterBreak="0">
    <w:nsid w:val="64794DA3"/>
    <w:multiLevelType w:val="hybridMultilevel"/>
    <w:tmpl w:val="CC04320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0" w15:restartNumberingAfterBreak="0">
    <w:nsid w:val="64987301"/>
    <w:multiLevelType w:val="hybridMultilevel"/>
    <w:tmpl w:val="87D2F81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1" w15:restartNumberingAfterBreak="0">
    <w:nsid w:val="6755740F"/>
    <w:multiLevelType w:val="hybridMultilevel"/>
    <w:tmpl w:val="F2AEB1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2" w15:restartNumberingAfterBreak="0">
    <w:nsid w:val="68CF1A1B"/>
    <w:multiLevelType w:val="hybridMultilevel"/>
    <w:tmpl w:val="9EE8BE1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3" w15:restartNumberingAfterBreak="0">
    <w:nsid w:val="69373270"/>
    <w:multiLevelType w:val="hybridMultilevel"/>
    <w:tmpl w:val="B540057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4" w15:restartNumberingAfterBreak="0">
    <w:nsid w:val="698C631D"/>
    <w:multiLevelType w:val="hybridMultilevel"/>
    <w:tmpl w:val="3D6603C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5" w15:restartNumberingAfterBreak="0">
    <w:nsid w:val="69F35994"/>
    <w:multiLevelType w:val="hybridMultilevel"/>
    <w:tmpl w:val="755CDA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6" w15:restartNumberingAfterBreak="0">
    <w:nsid w:val="6C816065"/>
    <w:multiLevelType w:val="hybridMultilevel"/>
    <w:tmpl w:val="068A308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7" w15:restartNumberingAfterBreak="0">
    <w:nsid w:val="6CC337CF"/>
    <w:multiLevelType w:val="hybridMultilevel"/>
    <w:tmpl w:val="773A88AC"/>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8" w15:restartNumberingAfterBreak="0">
    <w:nsid w:val="6CE969CC"/>
    <w:multiLevelType w:val="hybridMultilevel"/>
    <w:tmpl w:val="2102AF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9" w15:restartNumberingAfterBreak="0">
    <w:nsid w:val="6DB34E1A"/>
    <w:multiLevelType w:val="hybridMultilevel"/>
    <w:tmpl w:val="16063D14"/>
    <w:lvl w:ilvl="0" w:tplc="754EAB9C">
      <w:start w:val="1"/>
      <w:numFmt w:val="bullet"/>
      <w:lvlText w:val="•"/>
      <w:lvlJc w:val="left"/>
      <w:pPr>
        <w:ind w:left="60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06DC9F6C">
      <w:start w:val="1"/>
      <w:numFmt w:val="bullet"/>
      <w:lvlText w:val="o"/>
      <w:lvlJc w:val="left"/>
      <w:pPr>
        <w:ind w:left="14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878EE388">
      <w:start w:val="1"/>
      <w:numFmt w:val="bullet"/>
      <w:lvlText w:val="▪"/>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65D61784">
      <w:start w:val="1"/>
      <w:numFmt w:val="bullet"/>
      <w:lvlText w:val="•"/>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7F38F6B8">
      <w:start w:val="1"/>
      <w:numFmt w:val="bullet"/>
      <w:lvlText w:val="o"/>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AA4CC60E">
      <w:start w:val="1"/>
      <w:numFmt w:val="bullet"/>
      <w:lvlText w:val="▪"/>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BE984C78">
      <w:start w:val="1"/>
      <w:numFmt w:val="bullet"/>
      <w:lvlText w:val="•"/>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03DA03D6">
      <w:start w:val="1"/>
      <w:numFmt w:val="bullet"/>
      <w:lvlText w:val="o"/>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8F123A38">
      <w:start w:val="1"/>
      <w:numFmt w:val="bullet"/>
      <w:lvlText w:val="▪"/>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60" w15:restartNumberingAfterBreak="0">
    <w:nsid w:val="701B0E08"/>
    <w:multiLevelType w:val="hybridMultilevel"/>
    <w:tmpl w:val="F078D38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1" w15:restartNumberingAfterBreak="0">
    <w:nsid w:val="7130089C"/>
    <w:multiLevelType w:val="hybridMultilevel"/>
    <w:tmpl w:val="5582DF66"/>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2" w15:restartNumberingAfterBreak="0">
    <w:nsid w:val="71CE2C3A"/>
    <w:multiLevelType w:val="hybridMultilevel"/>
    <w:tmpl w:val="E9E0F7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3" w15:restartNumberingAfterBreak="0">
    <w:nsid w:val="71D828F5"/>
    <w:multiLevelType w:val="hybridMultilevel"/>
    <w:tmpl w:val="8B48E8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4" w15:restartNumberingAfterBreak="0">
    <w:nsid w:val="740E02C0"/>
    <w:multiLevelType w:val="hybridMultilevel"/>
    <w:tmpl w:val="80F4B76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5" w15:restartNumberingAfterBreak="0">
    <w:nsid w:val="74F076E9"/>
    <w:multiLevelType w:val="hybridMultilevel"/>
    <w:tmpl w:val="595228D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66" w15:restartNumberingAfterBreak="0">
    <w:nsid w:val="7512778F"/>
    <w:multiLevelType w:val="hybridMultilevel"/>
    <w:tmpl w:val="E6F253D6"/>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7" w15:restartNumberingAfterBreak="0">
    <w:nsid w:val="75D6642C"/>
    <w:multiLevelType w:val="hybridMultilevel"/>
    <w:tmpl w:val="7EB6986C"/>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8" w15:restartNumberingAfterBreak="0">
    <w:nsid w:val="764D26B2"/>
    <w:multiLevelType w:val="hybridMultilevel"/>
    <w:tmpl w:val="E3B88F7E"/>
    <w:lvl w:ilvl="0" w:tplc="04090019">
      <w:start w:val="1"/>
      <w:numFmt w:val="lowerLetter"/>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abstractNum w:abstractNumId="169" w15:restartNumberingAfterBreak="0">
    <w:nsid w:val="76793F1C"/>
    <w:multiLevelType w:val="hybridMultilevel"/>
    <w:tmpl w:val="2A3242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0" w15:restartNumberingAfterBreak="0">
    <w:nsid w:val="79015B77"/>
    <w:multiLevelType w:val="hybridMultilevel"/>
    <w:tmpl w:val="4B58ED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1" w15:restartNumberingAfterBreak="0">
    <w:nsid w:val="7909219C"/>
    <w:multiLevelType w:val="hybridMultilevel"/>
    <w:tmpl w:val="1016884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1">
      <w:start w:val="1"/>
      <w:numFmt w:val="bullet"/>
      <w:lvlText w:val=""/>
      <w:lvlJc w:val="left"/>
      <w:pPr>
        <w:ind w:left="2880" w:hanging="360"/>
      </w:pPr>
      <w:rPr>
        <w:rFonts w:ascii="Symbol" w:hAnsi="Symbol"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2" w15:restartNumberingAfterBreak="0">
    <w:nsid w:val="79213FB1"/>
    <w:multiLevelType w:val="hybridMultilevel"/>
    <w:tmpl w:val="96FA673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3" w15:restartNumberingAfterBreak="0">
    <w:nsid w:val="796559FD"/>
    <w:multiLevelType w:val="hybridMultilevel"/>
    <w:tmpl w:val="8B48E8F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4" w15:restartNumberingAfterBreak="0">
    <w:nsid w:val="7BF77B2F"/>
    <w:multiLevelType w:val="hybridMultilevel"/>
    <w:tmpl w:val="E1506902"/>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5" w15:restartNumberingAfterBreak="0">
    <w:nsid w:val="7BF94C52"/>
    <w:multiLevelType w:val="hybridMultilevel"/>
    <w:tmpl w:val="E3B88F7E"/>
    <w:lvl w:ilvl="0" w:tplc="04090019">
      <w:start w:val="1"/>
      <w:numFmt w:val="lowerLetter"/>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abstractNum w:abstractNumId="176" w15:restartNumberingAfterBreak="0">
    <w:nsid w:val="7D9929E5"/>
    <w:multiLevelType w:val="hybridMultilevel"/>
    <w:tmpl w:val="EAC405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7" w15:restartNumberingAfterBreak="0">
    <w:nsid w:val="7DA5039F"/>
    <w:multiLevelType w:val="hybridMultilevel"/>
    <w:tmpl w:val="EAC405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8" w15:restartNumberingAfterBreak="0">
    <w:nsid w:val="7FC85F2F"/>
    <w:multiLevelType w:val="hybridMultilevel"/>
    <w:tmpl w:val="A2643F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9" w15:restartNumberingAfterBreak="0">
    <w:nsid w:val="7FE665C1"/>
    <w:multiLevelType w:val="hybridMultilevel"/>
    <w:tmpl w:val="8B48E8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7"/>
  </w:num>
  <w:num w:numId="2">
    <w:abstractNumId w:val="79"/>
  </w:num>
  <w:num w:numId="3">
    <w:abstractNumId w:val="159"/>
  </w:num>
  <w:num w:numId="4">
    <w:abstractNumId w:val="151"/>
  </w:num>
  <w:num w:numId="5">
    <w:abstractNumId w:val="94"/>
  </w:num>
  <w:num w:numId="6">
    <w:abstractNumId w:val="161"/>
  </w:num>
  <w:num w:numId="7">
    <w:abstractNumId w:val="8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4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71"/>
  </w:num>
  <w:num w:numId="10">
    <w:abstractNumId w:val="134"/>
  </w:num>
  <w:num w:numId="11">
    <w:abstractNumId w:val="141"/>
  </w:num>
  <w:num w:numId="12">
    <w:abstractNumId w:val="101"/>
  </w:num>
  <w:num w:numId="13">
    <w:abstractNumId w:val="55"/>
  </w:num>
  <w:num w:numId="14">
    <w:abstractNumId w:val="83"/>
  </w:num>
  <w:num w:numId="15">
    <w:abstractNumId w:val="65"/>
  </w:num>
  <w:num w:numId="16">
    <w:abstractNumId w:val="162"/>
  </w:num>
  <w:num w:numId="17">
    <w:abstractNumId w:val="66"/>
  </w:num>
  <w:num w:numId="18">
    <w:abstractNumId w:val="18"/>
  </w:num>
  <w:num w:numId="19">
    <w:abstractNumId w:val="125"/>
  </w:num>
  <w:num w:numId="20">
    <w:abstractNumId w:val="143"/>
  </w:num>
  <w:num w:numId="21">
    <w:abstractNumId w:val="66"/>
    <w:lvlOverride w:ilvl="0">
      <w:startOverride w:val="1"/>
    </w:lvlOverride>
  </w:num>
  <w:num w:numId="22">
    <w:abstractNumId w:val="66"/>
    <w:lvlOverride w:ilvl="0">
      <w:startOverride w:val="1"/>
    </w:lvlOverride>
  </w:num>
  <w:num w:numId="23">
    <w:abstractNumId w:val="66"/>
    <w:lvlOverride w:ilvl="0">
      <w:startOverride w:val="1"/>
    </w:lvlOverride>
  </w:num>
  <w:num w:numId="24">
    <w:abstractNumId w:val="66"/>
  </w:num>
  <w:num w:numId="25">
    <w:abstractNumId w:val="66"/>
    <w:lvlOverride w:ilvl="0">
      <w:startOverride w:val="1"/>
    </w:lvlOverride>
  </w:num>
  <w:num w:numId="26">
    <w:abstractNumId w:val="56"/>
  </w:num>
  <w:num w:numId="27">
    <w:abstractNumId w:val="66"/>
  </w:num>
  <w:num w:numId="28">
    <w:abstractNumId w:val="66"/>
    <w:lvlOverride w:ilvl="0">
      <w:startOverride w:val="1"/>
    </w:lvlOverride>
  </w:num>
  <w:num w:numId="29">
    <w:abstractNumId w:val="66"/>
    <w:lvlOverride w:ilvl="0">
      <w:startOverride w:val="1"/>
    </w:lvlOverride>
  </w:num>
  <w:num w:numId="30">
    <w:abstractNumId w:val="8"/>
  </w:num>
  <w:num w:numId="31">
    <w:abstractNumId w:val="31"/>
  </w:num>
  <w:num w:numId="32">
    <w:abstractNumId w:val="1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5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47"/>
  </w:num>
  <w:num w:numId="37">
    <w:abstractNumId w:val="85"/>
  </w:num>
  <w:num w:numId="38">
    <w:abstractNumId w:val="130"/>
  </w:num>
  <w:num w:numId="39">
    <w:abstractNumId w:val="148"/>
  </w:num>
  <w:num w:numId="40">
    <w:abstractNumId w:val="5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44"/>
  </w:num>
  <w:num w:numId="42">
    <w:abstractNumId w:val="13"/>
  </w:num>
  <w:num w:numId="43">
    <w:abstractNumId w:val="115"/>
  </w:num>
  <w:num w:numId="44">
    <w:abstractNumId w:val="154"/>
  </w:num>
  <w:num w:numId="45">
    <w:abstractNumId w:val="127"/>
  </w:num>
  <w:num w:numId="46">
    <w:abstractNumId w:val="33"/>
  </w:num>
  <w:num w:numId="47">
    <w:abstractNumId w:val="1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9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abstractNumId w:val="1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abstractNumId w:val="6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abstractNumId w:val="74"/>
  </w:num>
  <w:num w:numId="52">
    <w:abstractNumId w:val="80"/>
  </w:num>
  <w:num w:numId="53">
    <w:abstractNumId w:val="1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abstractNumId w:val="10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abstractNumId w:val="16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6">
    <w:abstractNumId w:val="1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7">
    <w:abstractNumId w:val="10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abstractNumId w:val="9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abstractNumId w:val="1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abstractNumId w:val="9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1">
    <w:abstractNumId w:val="8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2">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3">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4">
    <w:abstractNumId w:val="8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abstractNumId w:val="107"/>
  </w:num>
  <w:num w:numId="66">
    <w:abstractNumId w:val="5"/>
  </w:num>
  <w:num w:numId="67">
    <w:abstractNumId w:val="156"/>
  </w:num>
  <w:num w:numId="68">
    <w:abstractNumId w:val="122"/>
  </w:num>
  <w:num w:numId="69">
    <w:abstractNumId w:val="51"/>
  </w:num>
  <w:num w:numId="70">
    <w:abstractNumId w:val="95"/>
  </w:num>
  <w:num w:numId="71">
    <w:abstractNumId w:val="16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2">
    <w:abstractNumId w:val="17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3">
    <w:abstractNumId w:val="15"/>
  </w:num>
  <w:num w:numId="74">
    <w:abstractNumId w:val="123"/>
  </w:num>
  <w:num w:numId="75">
    <w:abstractNumId w:val="48"/>
  </w:num>
  <w:num w:numId="76">
    <w:abstractNumId w:val="99"/>
  </w:num>
  <w:num w:numId="77">
    <w:abstractNumId w:val="169"/>
  </w:num>
  <w:num w:numId="78">
    <w:abstractNumId w:val="77"/>
  </w:num>
  <w:num w:numId="79">
    <w:abstractNumId w:val="150"/>
  </w:num>
  <w:num w:numId="80">
    <w:abstractNumId w:val="137"/>
  </w:num>
  <w:num w:numId="81">
    <w:abstractNumId w:val="82"/>
  </w:num>
  <w:num w:numId="82">
    <w:abstractNumId w:val="142"/>
  </w:num>
  <w:num w:numId="83">
    <w:abstractNumId w:val="49"/>
  </w:num>
  <w:num w:numId="84">
    <w:abstractNumId w:val="1"/>
  </w:num>
  <w:num w:numId="85">
    <w:abstractNumId w:val="129"/>
  </w:num>
  <w:num w:numId="86">
    <w:abstractNumId w:val="155"/>
  </w:num>
  <w:num w:numId="87">
    <w:abstractNumId w:val="36"/>
  </w:num>
  <w:num w:numId="88">
    <w:abstractNumId w:val="62"/>
  </w:num>
  <w:num w:numId="89">
    <w:abstractNumId w:val="4"/>
  </w:num>
  <w:num w:numId="90">
    <w:abstractNumId w:val="52"/>
  </w:num>
  <w:num w:numId="91">
    <w:abstractNumId w:val="21"/>
  </w:num>
  <w:num w:numId="92">
    <w:abstractNumId w:val="2"/>
  </w:num>
  <w:num w:numId="93">
    <w:abstractNumId w:val="133"/>
  </w:num>
  <w:num w:numId="94">
    <w:abstractNumId w:val="14"/>
  </w:num>
  <w:num w:numId="95">
    <w:abstractNumId w:val="72"/>
  </w:num>
  <w:num w:numId="96">
    <w:abstractNumId w:val="91"/>
  </w:num>
  <w:num w:numId="97">
    <w:abstractNumId w:val="76"/>
  </w:num>
  <w:num w:numId="98">
    <w:abstractNumId w:val="138"/>
  </w:num>
  <w:num w:numId="99">
    <w:abstractNumId w:val="41"/>
  </w:num>
  <w:num w:numId="100">
    <w:abstractNumId w:val="177"/>
  </w:num>
  <w:num w:numId="101">
    <w:abstractNumId w:val="176"/>
  </w:num>
  <w:num w:numId="102">
    <w:abstractNumId w:val="87"/>
  </w:num>
  <w:num w:numId="103">
    <w:abstractNumId w:val="39"/>
  </w:num>
  <w:num w:numId="104">
    <w:abstractNumId w:val="86"/>
  </w:num>
  <w:num w:numId="105">
    <w:abstractNumId w:val="38"/>
  </w:num>
  <w:num w:numId="106">
    <w:abstractNumId w:val="60"/>
  </w:num>
  <w:num w:numId="107">
    <w:abstractNumId w:val="96"/>
  </w:num>
  <w:num w:numId="108">
    <w:abstractNumId w:val="106"/>
  </w:num>
  <w:num w:numId="109">
    <w:abstractNumId w:val="46"/>
  </w:num>
  <w:num w:numId="110">
    <w:abstractNumId w:val="116"/>
  </w:num>
  <w:num w:numId="111">
    <w:abstractNumId w:val="97"/>
  </w:num>
  <w:num w:numId="112">
    <w:abstractNumId w:val="17"/>
  </w:num>
  <w:num w:numId="113">
    <w:abstractNumId w:val="10"/>
  </w:num>
  <w:num w:numId="114">
    <w:abstractNumId w:val="53"/>
  </w:num>
  <w:num w:numId="115">
    <w:abstractNumId w:val="158"/>
  </w:num>
  <w:num w:numId="116">
    <w:abstractNumId w:val="178"/>
  </w:num>
  <w:num w:numId="117">
    <w:abstractNumId w:val="34"/>
  </w:num>
  <w:num w:numId="118">
    <w:abstractNumId w:val="70"/>
  </w:num>
  <w:num w:numId="119">
    <w:abstractNumId w:val="3"/>
  </w:num>
  <w:num w:numId="120">
    <w:abstractNumId w:val="9"/>
  </w:num>
  <w:num w:numId="121">
    <w:abstractNumId w:val="170"/>
  </w:num>
  <w:num w:numId="122">
    <w:abstractNumId w:val="58"/>
  </w:num>
  <w:num w:numId="123">
    <w:abstractNumId w:val="152"/>
  </w:num>
  <w:num w:numId="124">
    <w:abstractNumId w:val="144"/>
  </w:num>
  <w:num w:numId="125">
    <w:abstractNumId w:val="167"/>
  </w:num>
  <w:num w:numId="126">
    <w:abstractNumId w:val="157"/>
  </w:num>
  <w:num w:numId="127">
    <w:abstractNumId w:val="120"/>
  </w:num>
  <w:num w:numId="128">
    <w:abstractNumId w:val="126"/>
  </w:num>
  <w:num w:numId="129">
    <w:abstractNumId w:val="12"/>
  </w:num>
  <w:num w:numId="130">
    <w:abstractNumId w:val="105"/>
  </w:num>
  <w:num w:numId="131">
    <w:abstractNumId w:val="179"/>
  </w:num>
  <w:num w:numId="132">
    <w:abstractNumId w:val="20"/>
  </w:num>
  <w:num w:numId="133">
    <w:abstractNumId w:val="19"/>
  </w:num>
  <w:num w:numId="134">
    <w:abstractNumId w:val="163"/>
  </w:num>
  <w:num w:numId="135">
    <w:abstractNumId w:val="28"/>
  </w:num>
  <w:num w:numId="136">
    <w:abstractNumId w:val="172"/>
  </w:num>
  <w:num w:numId="137">
    <w:abstractNumId w:val="64"/>
  </w:num>
  <w:num w:numId="138">
    <w:abstractNumId w:val="102"/>
  </w:num>
  <w:num w:numId="139">
    <w:abstractNumId w:val="132"/>
  </w:num>
  <w:num w:numId="140">
    <w:abstractNumId w:val="139"/>
  </w:num>
  <w:num w:numId="141">
    <w:abstractNumId w:val="32"/>
  </w:num>
  <w:num w:numId="142">
    <w:abstractNumId w:val="111"/>
  </w:num>
  <w:num w:numId="143">
    <w:abstractNumId w:val="59"/>
  </w:num>
  <w:num w:numId="144">
    <w:abstractNumId w:val="22"/>
  </w:num>
  <w:num w:numId="145">
    <w:abstractNumId w:val="119"/>
  </w:num>
  <w:num w:numId="146">
    <w:abstractNumId w:val="153"/>
  </w:num>
  <w:num w:numId="147">
    <w:abstractNumId w:val="166"/>
  </w:num>
  <w:num w:numId="148">
    <w:abstractNumId w:val="23"/>
  </w:num>
  <w:num w:numId="149">
    <w:abstractNumId w:val="73"/>
  </w:num>
  <w:num w:numId="150">
    <w:abstractNumId w:val="71"/>
  </w:num>
  <w:num w:numId="151">
    <w:abstractNumId w:val="124"/>
  </w:num>
  <w:num w:numId="152">
    <w:abstractNumId w:val="35"/>
  </w:num>
  <w:num w:numId="153">
    <w:abstractNumId w:val="174"/>
  </w:num>
  <w:num w:numId="154">
    <w:abstractNumId w:val="25"/>
  </w:num>
  <w:num w:numId="155">
    <w:abstractNumId w:val="37"/>
  </w:num>
  <w:num w:numId="156">
    <w:abstractNumId w:val="110"/>
  </w:num>
  <w:num w:numId="157">
    <w:abstractNumId w:val="69"/>
  </w:num>
  <w:num w:numId="158">
    <w:abstractNumId w:val="45"/>
  </w:num>
  <w:num w:numId="159">
    <w:abstractNumId w:val="117"/>
  </w:num>
  <w:num w:numId="160">
    <w:abstractNumId w:val="43"/>
  </w:num>
  <w:num w:numId="161">
    <w:abstractNumId w:val="26"/>
  </w:num>
  <w:num w:numId="162">
    <w:abstractNumId w:val="6"/>
  </w:num>
  <w:num w:numId="163">
    <w:abstractNumId w:val="173"/>
  </w:num>
  <w:num w:numId="164">
    <w:abstractNumId w:val="30"/>
  </w:num>
  <w:num w:numId="165">
    <w:abstractNumId w:val="164"/>
  </w:num>
  <w:num w:numId="166">
    <w:abstractNumId w:val="75"/>
  </w:num>
  <w:num w:numId="167">
    <w:abstractNumId w:val="135"/>
  </w:num>
  <w:num w:numId="168">
    <w:abstractNumId w:val="84"/>
  </w:num>
  <w:num w:numId="169">
    <w:abstractNumId w:val="112"/>
  </w:num>
  <w:num w:numId="170">
    <w:abstractNumId w:val="24"/>
  </w:num>
  <w:num w:numId="171">
    <w:abstractNumId w:val="149"/>
  </w:num>
  <w:num w:numId="172">
    <w:abstractNumId w:val="145"/>
  </w:num>
  <w:num w:numId="173">
    <w:abstractNumId w:val="98"/>
  </w:num>
  <w:num w:numId="174">
    <w:abstractNumId w:val="109"/>
  </w:num>
  <w:num w:numId="175">
    <w:abstractNumId w:val="61"/>
  </w:num>
  <w:num w:numId="176">
    <w:abstractNumId w:val="81"/>
  </w:num>
  <w:num w:numId="177">
    <w:abstractNumId w:val="67"/>
  </w:num>
  <w:num w:numId="178">
    <w:abstractNumId w:val="0"/>
  </w:num>
  <w:num w:numId="179">
    <w:abstractNumId w:val="108"/>
  </w:num>
  <w:num w:numId="180">
    <w:abstractNumId w:val="140"/>
  </w:num>
  <w:num w:numId="181">
    <w:abstractNumId w:val="160"/>
  </w:num>
  <w:num w:numId="182">
    <w:abstractNumId w:val="68"/>
  </w:num>
  <w:num w:numId="183">
    <w:abstractNumId w:val="100"/>
  </w:num>
  <w:num w:numId="184">
    <w:abstractNumId w:val="78"/>
  </w:num>
  <w:num w:numId="185">
    <w:abstractNumId w:val="50"/>
  </w:num>
  <w:num w:numId="186">
    <w:abstractNumId w:val="147"/>
  </w:num>
  <w:num w:numId="187">
    <w:abstractNumId w:val="7"/>
  </w:num>
  <w:num w:numId="188">
    <w:abstractNumId w:val="42"/>
  </w:num>
  <w:num w:numId="189">
    <w:abstractNumId w:val="131"/>
  </w:num>
  <w:num w:numId="190">
    <w:abstractNumId w:val="16"/>
  </w:num>
  <w:numIdMacAtCleanup w:val="18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Alina Frey">
    <w15:presenceInfo w15:providerId="None" w15:userId="Alina Frey"/>
  </w15:person>
  <w15:person w15:author="Alina Frey [2]">
    <w15:presenceInfo w15:providerId="AD" w15:userId="S-1-5-21-1911940926-761435595-3037404052-1123"/>
  </w15:person>
  <w15:person w15:author="Josh Stephens">
    <w15:presenceInfo w15:providerId="None" w15:userId="Josh Stephens"/>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trackRevisions/>
  <w:defaultTabStop w:val="720"/>
  <w:evenAndOddHeaders/>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C0619"/>
    <w:rsid w:val="00001CDF"/>
    <w:rsid w:val="00002D16"/>
    <w:rsid w:val="000035B6"/>
    <w:rsid w:val="00003A4E"/>
    <w:rsid w:val="00003DC3"/>
    <w:rsid w:val="0000407C"/>
    <w:rsid w:val="00004209"/>
    <w:rsid w:val="00004D69"/>
    <w:rsid w:val="0000697C"/>
    <w:rsid w:val="00007076"/>
    <w:rsid w:val="00010595"/>
    <w:rsid w:val="00011326"/>
    <w:rsid w:val="000114B3"/>
    <w:rsid w:val="000117F8"/>
    <w:rsid w:val="00011A97"/>
    <w:rsid w:val="00011CDA"/>
    <w:rsid w:val="0001223F"/>
    <w:rsid w:val="0001269F"/>
    <w:rsid w:val="00013B59"/>
    <w:rsid w:val="00015085"/>
    <w:rsid w:val="000156A5"/>
    <w:rsid w:val="00017420"/>
    <w:rsid w:val="0001755A"/>
    <w:rsid w:val="00017D23"/>
    <w:rsid w:val="0002229C"/>
    <w:rsid w:val="000226BC"/>
    <w:rsid w:val="00022B7D"/>
    <w:rsid w:val="00023162"/>
    <w:rsid w:val="000241CD"/>
    <w:rsid w:val="00025F7C"/>
    <w:rsid w:val="00026B16"/>
    <w:rsid w:val="00027AB1"/>
    <w:rsid w:val="00030408"/>
    <w:rsid w:val="000332BD"/>
    <w:rsid w:val="00033BA9"/>
    <w:rsid w:val="00033F0E"/>
    <w:rsid w:val="000342AE"/>
    <w:rsid w:val="00035016"/>
    <w:rsid w:val="000353E4"/>
    <w:rsid w:val="00035BD1"/>
    <w:rsid w:val="00035E08"/>
    <w:rsid w:val="00035E09"/>
    <w:rsid w:val="00036D8C"/>
    <w:rsid w:val="000371DE"/>
    <w:rsid w:val="000378EA"/>
    <w:rsid w:val="00037E83"/>
    <w:rsid w:val="0004045D"/>
    <w:rsid w:val="000409EB"/>
    <w:rsid w:val="00041192"/>
    <w:rsid w:val="000419AC"/>
    <w:rsid w:val="000429F7"/>
    <w:rsid w:val="00044EDC"/>
    <w:rsid w:val="000452A3"/>
    <w:rsid w:val="000459FE"/>
    <w:rsid w:val="00045AA6"/>
    <w:rsid w:val="00045F79"/>
    <w:rsid w:val="0004696D"/>
    <w:rsid w:val="00046DAC"/>
    <w:rsid w:val="0004758A"/>
    <w:rsid w:val="000476AA"/>
    <w:rsid w:val="000479E4"/>
    <w:rsid w:val="00047F81"/>
    <w:rsid w:val="00050B92"/>
    <w:rsid w:val="00050E12"/>
    <w:rsid w:val="0005165D"/>
    <w:rsid w:val="00051FE2"/>
    <w:rsid w:val="0005254A"/>
    <w:rsid w:val="00052E7C"/>
    <w:rsid w:val="00053AFE"/>
    <w:rsid w:val="00053C80"/>
    <w:rsid w:val="00055194"/>
    <w:rsid w:val="000572FD"/>
    <w:rsid w:val="00057399"/>
    <w:rsid w:val="0005751B"/>
    <w:rsid w:val="00060990"/>
    <w:rsid w:val="00061821"/>
    <w:rsid w:val="00064541"/>
    <w:rsid w:val="00064E38"/>
    <w:rsid w:val="00065227"/>
    <w:rsid w:val="000669FC"/>
    <w:rsid w:val="00067443"/>
    <w:rsid w:val="000710F8"/>
    <w:rsid w:val="0007118B"/>
    <w:rsid w:val="00071364"/>
    <w:rsid w:val="000715E6"/>
    <w:rsid w:val="00072724"/>
    <w:rsid w:val="00072A7D"/>
    <w:rsid w:val="00073FE9"/>
    <w:rsid w:val="00074069"/>
    <w:rsid w:val="00074A85"/>
    <w:rsid w:val="00074AB1"/>
    <w:rsid w:val="00074C71"/>
    <w:rsid w:val="00077826"/>
    <w:rsid w:val="00082144"/>
    <w:rsid w:val="00082208"/>
    <w:rsid w:val="00082298"/>
    <w:rsid w:val="00082562"/>
    <w:rsid w:val="00082767"/>
    <w:rsid w:val="00083C3D"/>
    <w:rsid w:val="00084039"/>
    <w:rsid w:val="00084C9F"/>
    <w:rsid w:val="000856CD"/>
    <w:rsid w:val="00086C7B"/>
    <w:rsid w:val="00086F23"/>
    <w:rsid w:val="000903E1"/>
    <w:rsid w:val="00091B83"/>
    <w:rsid w:val="00091C69"/>
    <w:rsid w:val="00091D57"/>
    <w:rsid w:val="00093181"/>
    <w:rsid w:val="000935A2"/>
    <w:rsid w:val="0009430A"/>
    <w:rsid w:val="0009500C"/>
    <w:rsid w:val="00096D30"/>
    <w:rsid w:val="00097605"/>
    <w:rsid w:val="000A0319"/>
    <w:rsid w:val="000A05C9"/>
    <w:rsid w:val="000A084A"/>
    <w:rsid w:val="000A1077"/>
    <w:rsid w:val="000A2B26"/>
    <w:rsid w:val="000A2FD6"/>
    <w:rsid w:val="000A34F9"/>
    <w:rsid w:val="000A4094"/>
    <w:rsid w:val="000A426B"/>
    <w:rsid w:val="000A4316"/>
    <w:rsid w:val="000A61E7"/>
    <w:rsid w:val="000A6D96"/>
    <w:rsid w:val="000B0572"/>
    <w:rsid w:val="000B1935"/>
    <w:rsid w:val="000B1E2C"/>
    <w:rsid w:val="000B23D0"/>
    <w:rsid w:val="000B3825"/>
    <w:rsid w:val="000B3D73"/>
    <w:rsid w:val="000B3E61"/>
    <w:rsid w:val="000B45E9"/>
    <w:rsid w:val="000B4B13"/>
    <w:rsid w:val="000B4C21"/>
    <w:rsid w:val="000B5454"/>
    <w:rsid w:val="000B54B6"/>
    <w:rsid w:val="000B5E8B"/>
    <w:rsid w:val="000B5F6D"/>
    <w:rsid w:val="000B7279"/>
    <w:rsid w:val="000C0288"/>
    <w:rsid w:val="000C16D8"/>
    <w:rsid w:val="000C28F0"/>
    <w:rsid w:val="000C65CB"/>
    <w:rsid w:val="000C730C"/>
    <w:rsid w:val="000C7BBB"/>
    <w:rsid w:val="000D05B5"/>
    <w:rsid w:val="000D1AB8"/>
    <w:rsid w:val="000D31E4"/>
    <w:rsid w:val="000D400D"/>
    <w:rsid w:val="000D4097"/>
    <w:rsid w:val="000D47DC"/>
    <w:rsid w:val="000D4E24"/>
    <w:rsid w:val="000D4ECE"/>
    <w:rsid w:val="000D522F"/>
    <w:rsid w:val="000D5663"/>
    <w:rsid w:val="000D5878"/>
    <w:rsid w:val="000D6023"/>
    <w:rsid w:val="000D6B9C"/>
    <w:rsid w:val="000D7E32"/>
    <w:rsid w:val="000E0E5C"/>
    <w:rsid w:val="000E0FD9"/>
    <w:rsid w:val="000E1743"/>
    <w:rsid w:val="000E30D3"/>
    <w:rsid w:val="000E35E5"/>
    <w:rsid w:val="000E3668"/>
    <w:rsid w:val="000E4688"/>
    <w:rsid w:val="000E4F62"/>
    <w:rsid w:val="000E5A15"/>
    <w:rsid w:val="000E60AA"/>
    <w:rsid w:val="000E62A8"/>
    <w:rsid w:val="000E6547"/>
    <w:rsid w:val="000E6DB7"/>
    <w:rsid w:val="000E7395"/>
    <w:rsid w:val="000E7D55"/>
    <w:rsid w:val="000E7DCC"/>
    <w:rsid w:val="000F12DB"/>
    <w:rsid w:val="000F13DE"/>
    <w:rsid w:val="000F16E0"/>
    <w:rsid w:val="000F2444"/>
    <w:rsid w:val="000F28AD"/>
    <w:rsid w:val="000F2D46"/>
    <w:rsid w:val="000F308A"/>
    <w:rsid w:val="000F3DE3"/>
    <w:rsid w:val="000F4641"/>
    <w:rsid w:val="000F767F"/>
    <w:rsid w:val="000F7800"/>
    <w:rsid w:val="000F7BC0"/>
    <w:rsid w:val="001008D1"/>
    <w:rsid w:val="00100E10"/>
    <w:rsid w:val="0010135F"/>
    <w:rsid w:val="00101992"/>
    <w:rsid w:val="00102352"/>
    <w:rsid w:val="0010278B"/>
    <w:rsid w:val="00104916"/>
    <w:rsid w:val="0010505B"/>
    <w:rsid w:val="00105BB1"/>
    <w:rsid w:val="00106640"/>
    <w:rsid w:val="001073F6"/>
    <w:rsid w:val="00111DCC"/>
    <w:rsid w:val="001139C4"/>
    <w:rsid w:val="001142C3"/>
    <w:rsid w:val="00115B53"/>
    <w:rsid w:val="00116452"/>
    <w:rsid w:val="00116F0D"/>
    <w:rsid w:val="0011708A"/>
    <w:rsid w:val="001171AB"/>
    <w:rsid w:val="00117613"/>
    <w:rsid w:val="00117B18"/>
    <w:rsid w:val="00120629"/>
    <w:rsid w:val="00120BA4"/>
    <w:rsid w:val="00120BD9"/>
    <w:rsid w:val="0012118E"/>
    <w:rsid w:val="00121B37"/>
    <w:rsid w:val="00121CAE"/>
    <w:rsid w:val="00121DBC"/>
    <w:rsid w:val="00122BDA"/>
    <w:rsid w:val="00122C14"/>
    <w:rsid w:val="00122CCA"/>
    <w:rsid w:val="00122F8D"/>
    <w:rsid w:val="00123216"/>
    <w:rsid w:val="0012345A"/>
    <w:rsid w:val="001252B3"/>
    <w:rsid w:val="00125EBA"/>
    <w:rsid w:val="00126826"/>
    <w:rsid w:val="00130A9D"/>
    <w:rsid w:val="00131BF3"/>
    <w:rsid w:val="001324BA"/>
    <w:rsid w:val="00133508"/>
    <w:rsid w:val="00133618"/>
    <w:rsid w:val="00134372"/>
    <w:rsid w:val="00134565"/>
    <w:rsid w:val="0013572C"/>
    <w:rsid w:val="001358BC"/>
    <w:rsid w:val="001358BE"/>
    <w:rsid w:val="00135D68"/>
    <w:rsid w:val="00135F36"/>
    <w:rsid w:val="0013671E"/>
    <w:rsid w:val="0013720E"/>
    <w:rsid w:val="00143A9D"/>
    <w:rsid w:val="001444FB"/>
    <w:rsid w:val="00144D35"/>
    <w:rsid w:val="00145A27"/>
    <w:rsid w:val="0014600D"/>
    <w:rsid w:val="00147112"/>
    <w:rsid w:val="001472CD"/>
    <w:rsid w:val="001474C6"/>
    <w:rsid w:val="0015031B"/>
    <w:rsid w:val="00150DDB"/>
    <w:rsid w:val="00151CCF"/>
    <w:rsid w:val="001538D4"/>
    <w:rsid w:val="00153D8F"/>
    <w:rsid w:val="00156060"/>
    <w:rsid w:val="001560B2"/>
    <w:rsid w:val="001560BD"/>
    <w:rsid w:val="00156D4F"/>
    <w:rsid w:val="001571FC"/>
    <w:rsid w:val="00157A52"/>
    <w:rsid w:val="00157CF8"/>
    <w:rsid w:val="00157F86"/>
    <w:rsid w:val="00161458"/>
    <w:rsid w:val="001624F7"/>
    <w:rsid w:val="00162620"/>
    <w:rsid w:val="00162A24"/>
    <w:rsid w:val="001664F9"/>
    <w:rsid w:val="00166781"/>
    <w:rsid w:val="00166A5B"/>
    <w:rsid w:val="00166F83"/>
    <w:rsid w:val="0017005B"/>
    <w:rsid w:val="00170A2F"/>
    <w:rsid w:val="00172D77"/>
    <w:rsid w:val="00172EAB"/>
    <w:rsid w:val="0017422F"/>
    <w:rsid w:val="00174936"/>
    <w:rsid w:val="001763ED"/>
    <w:rsid w:val="00176D5C"/>
    <w:rsid w:val="0017702F"/>
    <w:rsid w:val="00177DB3"/>
    <w:rsid w:val="001806C0"/>
    <w:rsid w:val="00182129"/>
    <w:rsid w:val="00183481"/>
    <w:rsid w:val="00183ABC"/>
    <w:rsid w:val="0018539A"/>
    <w:rsid w:val="00185791"/>
    <w:rsid w:val="0018613E"/>
    <w:rsid w:val="00186799"/>
    <w:rsid w:val="00186D1A"/>
    <w:rsid w:val="0018705C"/>
    <w:rsid w:val="001876D8"/>
    <w:rsid w:val="0018777C"/>
    <w:rsid w:val="001900C6"/>
    <w:rsid w:val="00190DFE"/>
    <w:rsid w:val="001912DA"/>
    <w:rsid w:val="001927D1"/>
    <w:rsid w:val="00193095"/>
    <w:rsid w:val="00193D47"/>
    <w:rsid w:val="00193E8D"/>
    <w:rsid w:val="00194566"/>
    <w:rsid w:val="0019463F"/>
    <w:rsid w:val="001949D2"/>
    <w:rsid w:val="00196C67"/>
    <w:rsid w:val="00196D38"/>
    <w:rsid w:val="00196DEA"/>
    <w:rsid w:val="0019773E"/>
    <w:rsid w:val="001A0856"/>
    <w:rsid w:val="001A136D"/>
    <w:rsid w:val="001A2F01"/>
    <w:rsid w:val="001A37AB"/>
    <w:rsid w:val="001A3F00"/>
    <w:rsid w:val="001A42C0"/>
    <w:rsid w:val="001A4740"/>
    <w:rsid w:val="001A5560"/>
    <w:rsid w:val="001A597B"/>
    <w:rsid w:val="001A65A0"/>
    <w:rsid w:val="001A76E3"/>
    <w:rsid w:val="001A79D2"/>
    <w:rsid w:val="001A7EB6"/>
    <w:rsid w:val="001B1222"/>
    <w:rsid w:val="001B46F3"/>
    <w:rsid w:val="001B5AAF"/>
    <w:rsid w:val="001B6C14"/>
    <w:rsid w:val="001B726B"/>
    <w:rsid w:val="001C0CD8"/>
    <w:rsid w:val="001C18DD"/>
    <w:rsid w:val="001C1AA8"/>
    <w:rsid w:val="001C2DBA"/>
    <w:rsid w:val="001C34C3"/>
    <w:rsid w:val="001C40F7"/>
    <w:rsid w:val="001C677A"/>
    <w:rsid w:val="001D1D64"/>
    <w:rsid w:val="001D3D96"/>
    <w:rsid w:val="001D4A85"/>
    <w:rsid w:val="001D5670"/>
    <w:rsid w:val="001D674D"/>
    <w:rsid w:val="001E0003"/>
    <w:rsid w:val="001E1728"/>
    <w:rsid w:val="001E19D5"/>
    <w:rsid w:val="001E23A1"/>
    <w:rsid w:val="001E2FB4"/>
    <w:rsid w:val="001E30A1"/>
    <w:rsid w:val="001E3F84"/>
    <w:rsid w:val="001E569C"/>
    <w:rsid w:val="001E62D3"/>
    <w:rsid w:val="001E6306"/>
    <w:rsid w:val="001E6B3D"/>
    <w:rsid w:val="001E74B6"/>
    <w:rsid w:val="001F00C0"/>
    <w:rsid w:val="001F0782"/>
    <w:rsid w:val="001F1A6B"/>
    <w:rsid w:val="001F1ABF"/>
    <w:rsid w:val="001F2617"/>
    <w:rsid w:val="001F2BAE"/>
    <w:rsid w:val="001F7ADE"/>
    <w:rsid w:val="002004BD"/>
    <w:rsid w:val="0020097B"/>
    <w:rsid w:val="00200D0D"/>
    <w:rsid w:val="002013EC"/>
    <w:rsid w:val="002017FC"/>
    <w:rsid w:val="002019A4"/>
    <w:rsid w:val="002024E8"/>
    <w:rsid w:val="0020352D"/>
    <w:rsid w:val="002051C5"/>
    <w:rsid w:val="0020656D"/>
    <w:rsid w:val="00206E15"/>
    <w:rsid w:val="002105F3"/>
    <w:rsid w:val="00210976"/>
    <w:rsid w:val="00210D1D"/>
    <w:rsid w:val="00211D32"/>
    <w:rsid w:val="002122E3"/>
    <w:rsid w:val="0021280E"/>
    <w:rsid w:val="00212F48"/>
    <w:rsid w:val="0021378F"/>
    <w:rsid w:val="00213ED5"/>
    <w:rsid w:val="0021451A"/>
    <w:rsid w:val="00216091"/>
    <w:rsid w:val="002165C0"/>
    <w:rsid w:val="00216843"/>
    <w:rsid w:val="00216D8B"/>
    <w:rsid w:val="00217EBD"/>
    <w:rsid w:val="002239A1"/>
    <w:rsid w:val="00223D1E"/>
    <w:rsid w:val="00224C27"/>
    <w:rsid w:val="00226FDB"/>
    <w:rsid w:val="002303F3"/>
    <w:rsid w:val="00230843"/>
    <w:rsid w:val="002308E5"/>
    <w:rsid w:val="00230D60"/>
    <w:rsid w:val="00231D00"/>
    <w:rsid w:val="002327CC"/>
    <w:rsid w:val="00232902"/>
    <w:rsid w:val="00232976"/>
    <w:rsid w:val="00232B8D"/>
    <w:rsid w:val="0023337C"/>
    <w:rsid w:val="00233542"/>
    <w:rsid w:val="002337F8"/>
    <w:rsid w:val="002346F7"/>
    <w:rsid w:val="002359EF"/>
    <w:rsid w:val="00236DE4"/>
    <w:rsid w:val="0023723D"/>
    <w:rsid w:val="00237568"/>
    <w:rsid w:val="00237672"/>
    <w:rsid w:val="00240AAB"/>
    <w:rsid w:val="0024169C"/>
    <w:rsid w:val="00241B83"/>
    <w:rsid w:val="00242000"/>
    <w:rsid w:val="0024297F"/>
    <w:rsid w:val="00243028"/>
    <w:rsid w:val="00243705"/>
    <w:rsid w:val="00243CA5"/>
    <w:rsid w:val="00243E40"/>
    <w:rsid w:val="00244020"/>
    <w:rsid w:val="00245970"/>
    <w:rsid w:val="00245A27"/>
    <w:rsid w:val="002461E0"/>
    <w:rsid w:val="00246951"/>
    <w:rsid w:val="002469AB"/>
    <w:rsid w:val="00246C94"/>
    <w:rsid w:val="002473EA"/>
    <w:rsid w:val="00247E00"/>
    <w:rsid w:val="00250420"/>
    <w:rsid w:val="00250927"/>
    <w:rsid w:val="0025134E"/>
    <w:rsid w:val="00252344"/>
    <w:rsid w:val="00252C9E"/>
    <w:rsid w:val="00253027"/>
    <w:rsid w:val="0025466E"/>
    <w:rsid w:val="00254786"/>
    <w:rsid w:val="00255105"/>
    <w:rsid w:val="002563B0"/>
    <w:rsid w:val="0025754F"/>
    <w:rsid w:val="00257569"/>
    <w:rsid w:val="00257625"/>
    <w:rsid w:val="00260051"/>
    <w:rsid w:val="00260590"/>
    <w:rsid w:val="00260B40"/>
    <w:rsid w:val="00260EAA"/>
    <w:rsid w:val="0026243D"/>
    <w:rsid w:val="00270EA8"/>
    <w:rsid w:val="002716F4"/>
    <w:rsid w:val="0027315D"/>
    <w:rsid w:val="002736C8"/>
    <w:rsid w:val="00274AB3"/>
    <w:rsid w:val="00275418"/>
    <w:rsid w:val="002757CC"/>
    <w:rsid w:val="00275C84"/>
    <w:rsid w:val="00275DFE"/>
    <w:rsid w:val="00275ED0"/>
    <w:rsid w:val="00276216"/>
    <w:rsid w:val="00277140"/>
    <w:rsid w:val="00280D07"/>
    <w:rsid w:val="00283880"/>
    <w:rsid w:val="002848A6"/>
    <w:rsid w:val="002848CD"/>
    <w:rsid w:val="00284ACE"/>
    <w:rsid w:val="00286AEA"/>
    <w:rsid w:val="00286BBC"/>
    <w:rsid w:val="002878D3"/>
    <w:rsid w:val="00292300"/>
    <w:rsid w:val="00293B55"/>
    <w:rsid w:val="00293CAD"/>
    <w:rsid w:val="00294D33"/>
    <w:rsid w:val="00294E64"/>
    <w:rsid w:val="00294EA8"/>
    <w:rsid w:val="002958CE"/>
    <w:rsid w:val="0029644F"/>
    <w:rsid w:val="002976DC"/>
    <w:rsid w:val="00297C45"/>
    <w:rsid w:val="002A0A0A"/>
    <w:rsid w:val="002A2AF2"/>
    <w:rsid w:val="002A2AF9"/>
    <w:rsid w:val="002A4E01"/>
    <w:rsid w:val="002A5A9D"/>
    <w:rsid w:val="002B2110"/>
    <w:rsid w:val="002B5A04"/>
    <w:rsid w:val="002C01A1"/>
    <w:rsid w:val="002C0C1F"/>
    <w:rsid w:val="002C11AE"/>
    <w:rsid w:val="002C1759"/>
    <w:rsid w:val="002C4949"/>
    <w:rsid w:val="002C5428"/>
    <w:rsid w:val="002C5B8B"/>
    <w:rsid w:val="002D1329"/>
    <w:rsid w:val="002D138F"/>
    <w:rsid w:val="002D18E8"/>
    <w:rsid w:val="002D1A24"/>
    <w:rsid w:val="002D2DA7"/>
    <w:rsid w:val="002D3611"/>
    <w:rsid w:val="002D3691"/>
    <w:rsid w:val="002D6DE9"/>
    <w:rsid w:val="002D7BDF"/>
    <w:rsid w:val="002E00E5"/>
    <w:rsid w:val="002E086D"/>
    <w:rsid w:val="002E0A93"/>
    <w:rsid w:val="002E10BA"/>
    <w:rsid w:val="002E1756"/>
    <w:rsid w:val="002E26EF"/>
    <w:rsid w:val="002E34E2"/>
    <w:rsid w:val="002E3508"/>
    <w:rsid w:val="002E45D9"/>
    <w:rsid w:val="002E627B"/>
    <w:rsid w:val="002E6601"/>
    <w:rsid w:val="002E68CD"/>
    <w:rsid w:val="002E6DF8"/>
    <w:rsid w:val="002E7353"/>
    <w:rsid w:val="002E7B3E"/>
    <w:rsid w:val="002E7E9F"/>
    <w:rsid w:val="002F0D0B"/>
    <w:rsid w:val="002F0EC7"/>
    <w:rsid w:val="002F29CA"/>
    <w:rsid w:val="002F2F0D"/>
    <w:rsid w:val="002F2FAD"/>
    <w:rsid w:val="002F4023"/>
    <w:rsid w:val="002F5BDD"/>
    <w:rsid w:val="002F70AE"/>
    <w:rsid w:val="002F7E5A"/>
    <w:rsid w:val="003007A6"/>
    <w:rsid w:val="00301262"/>
    <w:rsid w:val="00301766"/>
    <w:rsid w:val="00301916"/>
    <w:rsid w:val="00303191"/>
    <w:rsid w:val="003031E0"/>
    <w:rsid w:val="003056E2"/>
    <w:rsid w:val="00305754"/>
    <w:rsid w:val="00305F8E"/>
    <w:rsid w:val="0030737D"/>
    <w:rsid w:val="0031047B"/>
    <w:rsid w:val="00312400"/>
    <w:rsid w:val="00312474"/>
    <w:rsid w:val="00312475"/>
    <w:rsid w:val="0031313C"/>
    <w:rsid w:val="003131A4"/>
    <w:rsid w:val="003146A6"/>
    <w:rsid w:val="00314842"/>
    <w:rsid w:val="00314BD5"/>
    <w:rsid w:val="003150D8"/>
    <w:rsid w:val="00315194"/>
    <w:rsid w:val="003161C8"/>
    <w:rsid w:val="00316AD4"/>
    <w:rsid w:val="003209D7"/>
    <w:rsid w:val="00322091"/>
    <w:rsid w:val="00322573"/>
    <w:rsid w:val="003231A7"/>
    <w:rsid w:val="003238BC"/>
    <w:rsid w:val="00323C16"/>
    <w:rsid w:val="00323DEB"/>
    <w:rsid w:val="00324098"/>
    <w:rsid w:val="0032411C"/>
    <w:rsid w:val="00324840"/>
    <w:rsid w:val="00324851"/>
    <w:rsid w:val="003269C8"/>
    <w:rsid w:val="00326CAF"/>
    <w:rsid w:val="00326F86"/>
    <w:rsid w:val="00327267"/>
    <w:rsid w:val="00327487"/>
    <w:rsid w:val="0032785B"/>
    <w:rsid w:val="00327FD6"/>
    <w:rsid w:val="003315A5"/>
    <w:rsid w:val="00331C1F"/>
    <w:rsid w:val="0033220D"/>
    <w:rsid w:val="00337487"/>
    <w:rsid w:val="0034014E"/>
    <w:rsid w:val="0034052E"/>
    <w:rsid w:val="0034074F"/>
    <w:rsid w:val="00341E15"/>
    <w:rsid w:val="00341F87"/>
    <w:rsid w:val="0034284C"/>
    <w:rsid w:val="00342EBA"/>
    <w:rsid w:val="00342F40"/>
    <w:rsid w:val="003446AA"/>
    <w:rsid w:val="00345293"/>
    <w:rsid w:val="0034553B"/>
    <w:rsid w:val="00345742"/>
    <w:rsid w:val="003458B4"/>
    <w:rsid w:val="003472F6"/>
    <w:rsid w:val="00347547"/>
    <w:rsid w:val="00347E20"/>
    <w:rsid w:val="00350806"/>
    <w:rsid w:val="00350B61"/>
    <w:rsid w:val="0035140F"/>
    <w:rsid w:val="00351B1F"/>
    <w:rsid w:val="003522AC"/>
    <w:rsid w:val="003525FD"/>
    <w:rsid w:val="0035313D"/>
    <w:rsid w:val="0035391E"/>
    <w:rsid w:val="00354903"/>
    <w:rsid w:val="003567BA"/>
    <w:rsid w:val="00357B1A"/>
    <w:rsid w:val="0036173E"/>
    <w:rsid w:val="003634EC"/>
    <w:rsid w:val="0036399E"/>
    <w:rsid w:val="003658E0"/>
    <w:rsid w:val="00366B46"/>
    <w:rsid w:val="00367394"/>
    <w:rsid w:val="00370656"/>
    <w:rsid w:val="00370C87"/>
    <w:rsid w:val="00370DEC"/>
    <w:rsid w:val="00371EF9"/>
    <w:rsid w:val="0037300B"/>
    <w:rsid w:val="00375498"/>
    <w:rsid w:val="003756F9"/>
    <w:rsid w:val="0037608B"/>
    <w:rsid w:val="003765A4"/>
    <w:rsid w:val="00377ACE"/>
    <w:rsid w:val="00377FE8"/>
    <w:rsid w:val="00380B60"/>
    <w:rsid w:val="00380D5A"/>
    <w:rsid w:val="00381652"/>
    <w:rsid w:val="003831E0"/>
    <w:rsid w:val="00383A37"/>
    <w:rsid w:val="00383A5B"/>
    <w:rsid w:val="00383B1A"/>
    <w:rsid w:val="00385A2C"/>
    <w:rsid w:val="00391908"/>
    <w:rsid w:val="00392E0E"/>
    <w:rsid w:val="00393878"/>
    <w:rsid w:val="00395561"/>
    <w:rsid w:val="00395E25"/>
    <w:rsid w:val="0039651E"/>
    <w:rsid w:val="00396F47"/>
    <w:rsid w:val="003974D9"/>
    <w:rsid w:val="003A0251"/>
    <w:rsid w:val="003A0380"/>
    <w:rsid w:val="003A170A"/>
    <w:rsid w:val="003A1D1D"/>
    <w:rsid w:val="003A1DF1"/>
    <w:rsid w:val="003A3FCD"/>
    <w:rsid w:val="003A4233"/>
    <w:rsid w:val="003A529E"/>
    <w:rsid w:val="003A6261"/>
    <w:rsid w:val="003A65CE"/>
    <w:rsid w:val="003A6C9D"/>
    <w:rsid w:val="003A7C7F"/>
    <w:rsid w:val="003B1042"/>
    <w:rsid w:val="003B19C2"/>
    <w:rsid w:val="003B30C4"/>
    <w:rsid w:val="003B3BCB"/>
    <w:rsid w:val="003B4324"/>
    <w:rsid w:val="003B6DF2"/>
    <w:rsid w:val="003B72CD"/>
    <w:rsid w:val="003B7B8C"/>
    <w:rsid w:val="003C0213"/>
    <w:rsid w:val="003C05EE"/>
    <w:rsid w:val="003C1D3E"/>
    <w:rsid w:val="003C2BD3"/>
    <w:rsid w:val="003C40B0"/>
    <w:rsid w:val="003C41E9"/>
    <w:rsid w:val="003C4A8B"/>
    <w:rsid w:val="003C4B87"/>
    <w:rsid w:val="003C52B9"/>
    <w:rsid w:val="003C54A0"/>
    <w:rsid w:val="003C5699"/>
    <w:rsid w:val="003C5A3D"/>
    <w:rsid w:val="003C7267"/>
    <w:rsid w:val="003D1671"/>
    <w:rsid w:val="003D2AC7"/>
    <w:rsid w:val="003D3036"/>
    <w:rsid w:val="003D32C0"/>
    <w:rsid w:val="003D4A89"/>
    <w:rsid w:val="003D53B3"/>
    <w:rsid w:val="003D6470"/>
    <w:rsid w:val="003D682B"/>
    <w:rsid w:val="003D7680"/>
    <w:rsid w:val="003D7947"/>
    <w:rsid w:val="003E0AFC"/>
    <w:rsid w:val="003E102D"/>
    <w:rsid w:val="003E21D4"/>
    <w:rsid w:val="003E27D4"/>
    <w:rsid w:val="003E4CFF"/>
    <w:rsid w:val="003E4E84"/>
    <w:rsid w:val="003E53E3"/>
    <w:rsid w:val="003E561C"/>
    <w:rsid w:val="003E6015"/>
    <w:rsid w:val="003E669A"/>
    <w:rsid w:val="003F154A"/>
    <w:rsid w:val="003F2CD7"/>
    <w:rsid w:val="003F3FBE"/>
    <w:rsid w:val="003F41A9"/>
    <w:rsid w:val="003F4E1A"/>
    <w:rsid w:val="003F5B43"/>
    <w:rsid w:val="003F6504"/>
    <w:rsid w:val="003F6A14"/>
    <w:rsid w:val="003F7B95"/>
    <w:rsid w:val="003F7D5B"/>
    <w:rsid w:val="00400681"/>
    <w:rsid w:val="004006FE"/>
    <w:rsid w:val="00401277"/>
    <w:rsid w:val="00403F9D"/>
    <w:rsid w:val="00406416"/>
    <w:rsid w:val="0040751A"/>
    <w:rsid w:val="00407934"/>
    <w:rsid w:val="00407B7F"/>
    <w:rsid w:val="00407E97"/>
    <w:rsid w:val="00407FB7"/>
    <w:rsid w:val="00410517"/>
    <w:rsid w:val="00411309"/>
    <w:rsid w:val="00411941"/>
    <w:rsid w:val="00412D4A"/>
    <w:rsid w:val="00413730"/>
    <w:rsid w:val="00413808"/>
    <w:rsid w:val="0041395E"/>
    <w:rsid w:val="004143F9"/>
    <w:rsid w:val="00416153"/>
    <w:rsid w:val="00416306"/>
    <w:rsid w:val="0041636F"/>
    <w:rsid w:val="00420A45"/>
    <w:rsid w:val="00422589"/>
    <w:rsid w:val="00422C2D"/>
    <w:rsid w:val="00423596"/>
    <w:rsid w:val="00426729"/>
    <w:rsid w:val="004268C4"/>
    <w:rsid w:val="00427578"/>
    <w:rsid w:val="00430C85"/>
    <w:rsid w:val="0043113D"/>
    <w:rsid w:val="00432676"/>
    <w:rsid w:val="004328F7"/>
    <w:rsid w:val="00433523"/>
    <w:rsid w:val="004338C8"/>
    <w:rsid w:val="00433E3B"/>
    <w:rsid w:val="00433F16"/>
    <w:rsid w:val="004401D8"/>
    <w:rsid w:val="00441EA4"/>
    <w:rsid w:val="00442E85"/>
    <w:rsid w:val="004455A9"/>
    <w:rsid w:val="00445732"/>
    <w:rsid w:val="00446061"/>
    <w:rsid w:val="00446450"/>
    <w:rsid w:val="00447AC7"/>
    <w:rsid w:val="00450058"/>
    <w:rsid w:val="00450B82"/>
    <w:rsid w:val="0045131A"/>
    <w:rsid w:val="004516B7"/>
    <w:rsid w:val="004519C4"/>
    <w:rsid w:val="00452E2B"/>
    <w:rsid w:val="00453136"/>
    <w:rsid w:val="0045346C"/>
    <w:rsid w:val="0045349A"/>
    <w:rsid w:val="00456AA5"/>
    <w:rsid w:val="004611CB"/>
    <w:rsid w:val="00462188"/>
    <w:rsid w:val="00462438"/>
    <w:rsid w:val="0046271C"/>
    <w:rsid w:val="00462ADB"/>
    <w:rsid w:val="00462AE8"/>
    <w:rsid w:val="00462D40"/>
    <w:rsid w:val="0046383C"/>
    <w:rsid w:val="00463EFA"/>
    <w:rsid w:val="00464257"/>
    <w:rsid w:val="0046478A"/>
    <w:rsid w:val="00465522"/>
    <w:rsid w:val="00465675"/>
    <w:rsid w:val="0046681F"/>
    <w:rsid w:val="004668AB"/>
    <w:rsid w:val="00467C77"/>
    <w:rsid w:val="004700DD"/>
    <w:rsid w:val="004706AC"/>
    <w:rsid w:val="00470E7C"/>
    <w:rsid w:val="004715B3"/>
    <w:rsid w:val="00471B2F"/>
    <w:rsid w:val="00472ACD"/>
    <w:rsid w:val="004738F7"/>
    <w:rsid w:val="00473A5E"/>
    <w:rsid w:val="00473EC4"/>
    <w:rsid w:val="0047415B"/>
    <w:rsid w:val="00476625"/>
    <w:rsid w:val="00476633"/>
    <w:rsid w:val="0047738B"/>
    <w:rsid w:val="00480AE2"/>
    <w:rsid w:val="0048172B"/>
    <w:rsid w:val="00481BCB"/>
    <w:rsid w:val="00481DA2"/>
    <w:rsid w:val="00481F4B"/>
    <w:rsid w:val="004839E2"/>
    <w:rsid w:val="00486C8E"/>
    <w:rsid w:val="00490594"/>
    <w:rsid w:val="004910E8"/>
    <w:rsid w:val="004924A4"/>
    <w:rsid w:val="00492B1F"/>
    <w:rsid w:val="00494571"/>
    <w:rsid w:val="00494824"/>
    <w:rsid w:val="00496572"/>
    <w:rsid w:val="004967A4"/>
    <w:rsid w:val="00496F5A"/>
    <w:rsid w:val="00497320"/>
    <w:rsid w:val="004977BA"/>
    <w:rsid w:val="004A003B"/>
    <w:rsid w:val="004A0249"/>
    <w:rsid w:val="004A06AC"/>
    <w:rsid w:val="004A10C0"/>
    <w:rsid w:val="004A2618"/>
    <w:rsid w:val="004A3572"/>
    <w:rsid w:val="004A3D19"/>
    <w:rsid w:val="004A4328"/>
    <w:rsid w:val="004A48B9"/>
    <w:rsid w:val="004A5585"/>
    <w:rsid w:val="004A57E0"/>
    <w:rsid w:val="004A59DC"/>
    <w:rsid w:val="004A5DCF"/>
    <w:rsid w:val="004A5F3B"/>
    <w:rsid w:val="004A5FC2"/>
    <w:rsid w:val="004A74F0"/>
    <w:rsid w:val="004A75B2"/>
    <w:rsid w:val="004A7C91"/>
    <w:rsid w:val="004B0016"/>
    <w:rsid w:val="004B01EB"/>
    <w:rsid w:val="004B0280"/>
    <w:rsid w:val="004B04D8"/>
    <w:rsid w:val="004B053C"/>
    <w:rsid w:val="004B0F44"/>
    <w:rsid w:val="004B121B"/>
    <w:rsid w:val="004B1FE8"/>
    <w:rsid w:val="004B20F0"/>
    <w:rsid w:val="004B226B"/>
    <w:rsid w:val="004B2783"/>
    <w:rsid w:val="004B2CCD"/>
    <w:rsid w:val="004B33B6"/>
    <w:rsid w:val="004B352B"/>
    <w:rsid w:val="004B360F"/>
    <w:rsid w:val="004B3E72"/>
    <w:rsid w:val="004B42DF"/>
    <w:rsid w:val="004B4D50"/>
    <w:rsid w:val="004B5B3F"/>
    <w:rsid w:val="004B5D3E"/>
    <w:rsid w:val="004B6E66"/>
    <w:rsid w:val="004B762E"/>
    <w:rsid w:val="004B7C51"/>
    <w:rsid w:val="004C0499"/>
    <w:rsid w:val="004C08B3"/>
    <w:rsid w:val="004C1C93"/>
    <w:rsid w:val="004C2E04"/>
    <w:rsid w:val="004C417B"/>
    <w:rsid w:val="004C4DBE"/>
    <w:rsid w:val="004C5B73"/>
    <w:rsid w:val="004D10C0"/>
    <w:rsid w:val="004D1172"/>
    <w:rsid w:val="004D22AC"/>
    <w:rsid w:val="004D4D8C"/>
    <w:rsid w:val="004D4DD9"/>
    <w:rsid w:val="004D4E37"/>
    <w:rsid w:val="004D713E"/>
    <w:rsid w:val="004E0C1C"/>
    <w:rsid w:val="004E193D"/>
    <w:rsid w:val="004E1E0D"/>
    <w:rsid w:val="004E2E77"/>
    <w:rsid w:val="004E4F80"/>
    <w:rsid w:val="004E5616"/>
    <w:rsid w:val="004E6826"/>
    <w:rsid w:val="004E6DB9"/>
    <w:rsid w:val="004E7BAE"/>
    <w:rsid w:val="004F03DD"/>
    <w:rsid w:val="004F08E4"/>
    <w:rsid w:val="004F0B43"/>
    <w:rsid w:val="004F13FC"/>
    <w:rsid w:val="004F30F5"/>
    <w:rsid w:val="004F3515"/>
    <w:rsid w:val="004F40C0"/>
    <w:rsid w:val="004F4C39"/>
    <w:rsid w:val="004F53B2"/>
    <w:rsid w:val="004F673D"/>
    <w:rsid w:val="004F69B5"/>
    <w:rsid w:val="004F7031"/>
    <w:rsid w:val="004F7369"/>
    <w:rsid w:val="00500674"/>
    <w:rsid w:val="00500E61"/>
    <w:rsid w:val="00501104"/>
    <w:rsid w:val="00502F22"/>
    <w:rsid w:val="005036E9"/>
    <w:rsid w:val="00504C97"/>
    <w:rsid w:val="00504D7D"/>
    <w:rsid w:val="00505187"/>
    <w:rsid w:val="00507F09"/>
    <w:rsid w:val="005109F5"/>
    <w:rsid w:val="0051164A"/>
    <w:rsid w:val="00511902"/>
    <w:rsid w:val="00511B22"/>
    <w:rsid w:val="00511D4C"/>
    <w:rsid w:val="00514234"/>
    <w:rsid w:val="005159E8"/>
    <w:rsid w:val="00515BE0"/>
    <w:rsid w:val="00516B71"/>
    <w:rsid w:val="00516E28"/>
    <w:rsid w:val="00516F0D"/>
    <w:rsid w:val="005171D8"/>
    <w:rsid w:val="005174EC"/>
    <w:rsid w:val="00517827"/>
    <w:rsid w:val="00517873"/>
    <w:rsid w:val="00520B34"/>
    <w:rsid w:val="00520FF0"/>
    <w:rsid w:val="00521D5C"/>
    <w:rsid w:val="0052267E"/>
    <w:rsid w:val="00524105"/>
    <w:rsid w:val="00524176"/>
    <w:rsid w:val="005245FE"/>
    <w:rsid w:val="00525CEA"/>
    <w:rsid w:val="005260CF"/>
    <w:rsid w:val="00526222"/>
    <w:rsid w:val="00526871"/>
    <w:rsid w:val="00531CC5"/>
    <w:rsid w:val="005339C7"/>
    <w:rsid w:val="00535EA0"/>
    <w:rsid w:val="00536652"/>
    <w:rsid w:val="005366A5"/>
    <w:rsid w:val="00536F0E"/>
    <w:rsid w:val="005401B2"/>
    <w:rsid w:val="005415D7"/>
    <w:rsid w:val="00541F3E"/>
    <w:rsid w:val="00543036"/>
    <w:rsid w:val="00543472"/>
    <w:rsid w:val="00543521"/>
    <w:rsid w:val="00544453"/>
    <w:rsid w:val="0054491A"/>
    <w:rsid w:val="00544EC8"/>
    <w:rsid w:val="005459F5"/>
    <w:rsid w:val="00545ADC"/>
    <w:rsid w:val="00546160"/>
    <w:rsid w:val="00546BC0"/>
    <w:rsid w:val="00546C81"/>
    <w:rsid w:val="00546CA2"/>
    <w:rsid w:val="00547A07"/>
    <w:rsid w:val="00547BA2"/>
    <w:rsid w:val="00550B2E"/>
    <w:rsid w:val="00551DA1"/>
    <w:rsid w:val="0055344F"/>
    <w:rsid w:val="00553D0D"/>
    <w:rsid w:val="0055401F"/>
    <w:rsid w:val="00555ADC"/>
    <w:rsid w:val="00555CB4"/>
    <w:rsid w:val="00555E7D"/>
    <w:rsid w:val="005564A4"/>
    <w:rsid w:val="0055739C"/>
    <w:rsid w:val="005573FD"/>
    <w:rsid w:val="00560404"/>
    <w:rsid w:val="005606FA"/>
    <w:rsid w:val="0056220D"/>
    <w:rsid w:val="005625E8"/>
    <w:rsid w:val="00563CBC"/>
    <w:rsid w:val="00563CC2"/>
    <w:rsid w:val="00564B46"/>
    <w:rsid w:val="00564EAE"/>
    <w:rsid w:val="0056681F"/>
    <w:rsid w:val="005678A6"/>
    <w:rsid w:val="005679DB"/>
    <w:rsid w:val="00567E79"/>
    <w:rsid w:val="0057026B"/>
    <w:rsid w:val="005705C8"/>
    <w:rsid w:val="0057066D"/>
    <w:rsid w:val="0057085D"/>
    <w:rsid w:val="00570F4C"/>
    <w:rsid w:val="00572BED"/>
    <w:rsid w:val="00573602"/>
    <w:rsid w:val="00573994"/>
    <w:rsid w:val="00573EBE"/>
    <w:rsid w:val="00574343"/>
    <w:rsid w:val="0057447B"/>
    <w:rsid w:val="0057457E"/>
    <w:rsid w:val="00574C19"/>
    <w:rsid w:val="00575244"/>
    <w:rsid w:val="005758BC"/>
    <w:rsid w:val="00576370"/>
    <w:rsid w:val="00576528"/>
    <w:rsid w:val="00576F06"/>
    <w:rsid w:val="0057780D"/>
    <w:rsid w:val="0058132A"/>
    <w:rsid w:val="00581B75"/>
    <w:rsid w:val="00582887"/>
    <w:rsid w:val="00582D34"/>
    <w:rsid w:val="00582ED2"/>
    <w:rsid w:val="005839F8"/>
    <w:rsid w:val="00583CB4"/>
    <w:rsid w:val="00585F59"/>
    <w:rsid w:val="005865C7"/>
    <w:rsid w:val="0059036B"/>
    <w:rsid w:val="005906A4"/>
    <w:rsid w:val="005918F0"/>
    <w:rsid w:val="00592B06"/>
    <w:rsid w:val="00592BC7"/>
    <w:rsid w:val="00592F45"/>
    <w:rsid w:val="00592F6D"/>
    <w:rsid w:val="0059500F"/>
    <w:rsid w:val="0059728D"/>
    <w:rsid w:val="00597320"/>
    <w:rsid w:val="0059791D"/>
    <w:rsid w:val="005A013C"/>
    <w:rsid w:val="005A0359"/>
    <w:rsid w:val="005A06E7"/>
    <w:rsid w:val="005A12DE"/>
    <w:rsid w:val="005A1957"/>
    <w:rsid w:val="005A4201"/>
    <w:rsid w:val="005A473C"/>
    <w:rsid w:val="005A4D72"/>
    <w:rsid w:val="005A5485"/>
    <w:rsid w:val="005A579E"/>
    <w:rsid w:val="005A587F"/>
    <w:rsid w:val="005A5CC2"/>
    <w:rsid w:val="005A5E46"/>
    <w:rsid w:val="005A60CC"/>
    <w:rsid w:val="005A6185"/>
    <w:rsid w:val="005B0125"/>
    <w:rsid w:val="005B1088"/>
    <w:rsid w:val="005B136A"/>
    <w:rsid w:val="005B161D"/>
    <w:rsid w:val="005B2222"/>
    <w:rsid w:val="005B246B"/>
    <w:rsid w:val="005B33FF"/>
    <w:rsid w:val="005B49B9"/>
    <w:rsid w:val="005B58E6"/>
    <w:rsid w:val="005B662C"/>
    <w:rsid w:val="005B7ED7"/>
    <w:rsid w:val="005C0F72"/>
    <w:rsid w:val="005C1399"/>
    <w:rsid w:val="005C16D3"/>
    <w:rsid w:val="005C1D21"/>
    <w:rsid w:val="005C289B"/>
    <w:rsid w:val="005C4028"/>
    <w:rsid w:val="005C4320"/>
    <w:rsid w:val="005C4756"/>
    <w:rsid w:val="005C60D1"/>
    <w:rsid w:val="005C69FE"/>
    <w:rsid w:val="005C6C3C"/>
    <w:rsid w:val="005C6E64"/>
    <w:rsid w:val="005D05CB"/>
    <w:rsid w:val="005D0BF9"/>
    <w:rsid w:val="005D177E"/>
    <w:rsid w:val="005D212D"/>
    <w:rsid w:val="005D3880"/>
    <w:rsid w:val="005D443A"/>
    <w:rsid w:val="005D5B92"/>
    <w:rsid w:val="005D61E1"/>
    <w:rsid w:val="005D7F3E"/>
    <w:rsid w:val="005E09B5"/>
    <w:rsid w:val="005E09B6"/>
    <w:rsid w:val="005E0D6C"/>
    <w:rsid w:val="005E10C9"/>
    <w:rsid w:val="005E1C8C"/>
    <w:rsid w:val="005E24AC"/>
    <w:rsid w:val="005E277D"/>
    <w:rsid w:val="005E2877"/>
    <w:rsid w:val="005E331C"/>
    <w:rsid w:val="005E461B"/>
    <w:rsid w:val="005E4916"/>
    <w:rsid w:val="005E4D3B"/>
    <w:rsid w:val="005E54D4"/>
    <w:rsid w:val="005E56CD"/>
    <w:rsid w:val="005E5FBD"/>
    <w:rsid w:val="005E6651"/>
    <w:rsid w:val="005E6663"/>
    <w:rsid w:val="005E7825"/>
    <w:rsid w:val="005F147F"/>
    <w:rsid w:val="005F159C"/>
    <w:rsid w:val="005F1CC5"/>
    <w:rsid w:val="005F1F5A"/>
    <w:rsid w:val="005F2E6E"/>
    <w:rsid w:val="005F3EB8"/>
    <w:rsid w:val="005F423F"/>
    <w:rsid w:val="005F4966"/>
    <w:rsid w:val="005F754D"/>
    <w:rsid w:val="0060052E"/>
    <w:rsid w:val="00602020"/>
    <w:rsid w:val="006023BB"/>
    <w:rsid w:val="0060272E"/>
    <w:rsid w:val="006038F5"/>
    <w:rsid w:val="0060449C"/>
    <w:rsid w:val="00604907"/>
    <w:rsid w:val="00605861"/>
    <w:rsid w:val="006065A4"/>
    <w:rsid w:val="00606B0A"/>
    <w:rsid w:val="006071EE"/>
    <w:rsid w:val="0060795F"/>
    <w:rsid w:val="00607CEF"/>
    <w:rsid w:val="006106B6"/>
    <w:rsid w:val="006107D4"/>
    <w:rsid w:val="00612273"/>
    <w:rsid w:val="006132EB"/>
    <w:rsid w:val="00614637"/>
    <w:rsid w:val="00614DA0"/>
    <w:rsid w:val="006161CB"/>
    <w:rsid w:val="006174CA"/>
    <w:rsid w:val="00617DA2"/>
    <w:rsid w:val="006202A9"/>
    <w:rsid w:val="006206DE"/>
    <w:rsid w:val="00622294"/>
    <w:rsid w:val="0062498C"/>
    <w:rsid w:val="00624A7D"/>
    <w:rsid w:val="00624F4F"/>
    <w:rsid w:val="00625034"/>
    <w:rsid w:val="006270D8"/>
    <w:rsid w:val="006317DA"/>
    <w:rsid w:val="006325AB"/>
    <w:rsid w:val="00632EE5"/>
    <w:rsid w:val="00634822"/>
    <w:rsid w:val="00634EFF"/>
    <w:rsid w:val="00636FBA"/>
    <w:rsid w:val="006374F5"/>
    <w:rsid w:val="00637D2D"/>
    <w:rsid w:val="0064081B"/>
    <w:rsid w:val="00640FA2"/>
    <w:rsid w:val="0064181A"/>
    <w:rsid w:val="00641E34"/>
    <w:rsid w:val="0064315A"/>
    <w:rsid w:val="006432EF"/>
    <w:rsid w:val="006433BF"/>
    <w:rsid w:val="00643857"/>
    <w:rsid w:val="00644C21"/>
    <w:rsid w:val="00644F8C"/>
    <w:rsid w:val="00646335"/>
    <w:rsid w:val="006463FF"/>
    <w:rsid w:val="00646DF2"/>
    <w:rsid w:val="00647568"/>
    <w:rsid w:val="00647586"/>
    <w:rsid w:val="00650325"/>
    <w:rsid w:val="00650F11"/>
    <w:rsid w:val="00651ABD"/>
    <w:rsid w:val="00651B21"/>
    <w:rsid w:val="00652213"/>
    <w:rsid w:val="00652725"/>
    <w:rsid w:val="00652C27"/>
    <w:rsid w:val="00652FB2"/>
    <w:rsid w:val="00652FBE"/>
    <w:rsid w:val="00653356"/>
    <w:rsid w:val="00654257"/>
    <w:rsid w:val="00654639"/>
    <w:rsid w:val="00654889"/>
    <w:rsid w:val="00656737"/>
    <w:rsid w:val="00657947"/>
    <w:rsid w:val="00657E2F"/>
    <w:rsid w:val="00661258"/>
    <w:rsid w:val="00661FC4"/>
    <w:rsid w:val="0066480C"/>
    <w:rsid w:val="00664DFE"/>
    <w:rsid w:val="0066673A"/>
    <w:rsid w:val="00667A40"/>
    <w:rsid w:val="00672E26"/>
    <w:rsid w:val="00674CFB"/>
    <w:rsid w:val="00675CA8"/>
    <w:rsid w:val="00675D54"/>
    <w:rsid w:val="00675FB2"/>
    <w:rsid w:val="00677F17"/>
    <w:rsid w:val="00677F76"/>
    <w:rsid w:val="0068048C"/>
    <w:rsid w:val="00680834"/>
    <w:rsid w:val="00680874"/>
    <w:rsid w:val="0068090C"/>
    <w:rsid w:val="00680FE0"/>
    <w:rsid w:val="006822E3"/>
    <w:rsid w:val="00683894"/>
    <w:rsid w:val="00685D0F"/>
    <w:rsid w:val="00686D3F"/>
    <w:rsid w:val="00687697"/>
    <w:rsid w:val="006876F3"/>
    <w:rsid w:val="00687965"/>
    <w:rsid w:val="0069112F"/>
    <w:rsid w:val="0069217B"/>
    <w:rsid w:val="0069332A"/>
    <w:rsid w:val="006934E3"/>
    <w:rsid w:val="006939F6"/>
    <w:rsid w:val="006946ED"/>
    <w:rsid w:val="0069489C"/>
    <w:rsid w:val="00694ECA"/>
    <w:rsid w:val="006972C8"/>
    <w:rsid w:val="006A0793"/>
    <w:rsid w:val="006A2EA1"/>
    <w:rsid w:val="006A3A4C"/>
    <w:rsid w:val="006A4266"/>
    <w:rsid w:val="006A4846"/>
    <w:rsid w:val="006A679D"/>
    <w:rsid w:val="006A6F9F"/>
    <w:rsid w:val="006B07E1"/>
    <w:rsid w:val="006B0B73"/>
    <w:rsid w:val="006B0C4A"/>
    <w:rsid w:val="006B12B9"/>
    <w:rsid w:val="006B1325"/>
    <w:rsid w:val="006B1BE9"/>
    <w:rsid w:val="006B23E6"/>
    <w:rsid w:val="006B2F27"/>
    <w:rsid w:val="006B3113"/>
    <w:rsid w:val="006B3A7C"/>
    <w:rsid w:val="006B3B25"/>
    <w:rsid w:val="006C0257"/>
    <w:rsid w:val="006C0619"/>
    <w:rsid w:val="006C15A5"/>
    <w:rsid w:val="006C1CC7"/>
    <w:rsid w:val="006C38C4"/>
    <w:rsid w:val="006C41AF"/>
    <w:rsid w:val="006C430E"/>
    <w:rsid w:val="006C47EB"/>
    <w:rsid w:val="006C4C03"/>
    <w:rsid w:val="006C508A"/>
    <w:rsid w:val="006C5AC9"/>
    <w:rsid w:val="006C5E6F"/>
    <w:rsid w:val="006C6ADA"/>
    <w:rsid w:val="006C7303"/>
    <w:rsid w:val="006C7F22"/>
    <w:rsid w:val="006D0318"/>
    <w:rsid w:val="006D0F41"/>
    <w:rsid w:val="006D151D"/>
    <w:rsid w:val="006D16B1"/>
    <w:rsid w:val="006D2036"/>
    <w:rsid w:val="006D241D"/>
    <w:rsid w:val="006D401B"/>
    <w:rsid w:val="006D49ED"/>
    <w:rsid w:val="006D4CB5"/>
    <w:rsid w:val="006D4D7C"/>
    <w:rsid w:val="006D639E"/>
    <w:rsid w:val="006E0AC8"/>
    <w:rsid w:val="006E0B74"/>
    <w:rsid w:val="006E0FD6"/>
    <w:rsid w:val="006E1709"/>
    <w:rsid w:val="006E4297"/>
    <w:rsid w:val="006E458A"/>
    <w:rsid w:val="006E4BA8"/>
    <w:rsid w:val="006E504F"/>
    <w:rsid w:val="006E5CA2"/>
    <w:rsid w:val="006E652B"/>
    <w:rsid w:val="006E6C3F"/>
    <w:rsid w:val="006F0BAD"/>
    <w:rsid w:val="006F0C68"/>
    <w:rsid w:val="006F2C06"/>
    <w:rsid w:val="006F2E2A"/>
    <w:rsid w:val="006F4765"/>
    <w:rsid w:val="006F4957"/>
    <w:rsid w:val="006F660B"/>
    <w:rsid w:val="006F6F50"/>
    <w:rsid w:val="006F7492"/>
    <w:rsid w:val="006F7FB2"/>
    <w:rsid w:val="0070064C"/>
    <w:rsid w:val="0070132D"/>
    <w:rsid w:val="00702CF3"/>
    <w:rsid w:val="00704525"/>
    <w:rsid w:val="00704772"/>
    <w:rsid w:val="00704A36"/>
    <w:rsid w:val="0070576D"/>
    <w:rsid w:val="00705A51"/>
    <w:rsid w:val="00705E2F"/>
    <w:rsid w:val="00707206"/>
    <w:rsid w:val="0070737F"/>
    <w:rsid w:val="007073F1"/>
    <w:rsid w:val="00707735"/>
    <w:rsid w:val="00710A9E"/>
    <w:rsid w:val="00710BDA"/>
    <w:rsid w:val="00710C1C"/>
    <w:rsid w:val="00710F5F"/>
    <w:rsid w:val="007119CD"/>
    <w:rsid w:val="007124CB"/>
    <w:rsid w:val="00713780"/>
    <w:rsid w:val="00714AC0"/>
    <w:rsid w:val="00716740"/>
    <w:rsid w:val="00716750"/>
    <w:rsid w:val="007176FF"/>
    <w:rsid w:val="00722AA8"/>
    <w:rsid w:val="0072311F"/>
    <w:rsid w:val="007234E1"/>
    <w:rsid w:val="00723D47"/>
    <w:rsid w:val="00724272"/>
    <w:rsid w:val="00724BE3"/>
    <w:rsid w:val="00724D66"/>
    <w:rsid w:val="00725E7A"/>
    <w:rsid w:val="00726811"/>
    <w:rsid w:val="00726D85"/>
    <w:rsid w:val="00727853"/>
    <w:rsid w:val="00730557"/>
    <w:rsid w:val="007318FD"/>
    <w:rsid w:val="00731A9A"/>
    <w:rsid w:val="00732E1B"/>
    <w:rsid w:val="0073313B"/>
    <w:rsid w:val="0073367B"/>
    <w:rsid w:val="00733804"/>
    <w:rsid w:val="00734935"/>
    <w:rsid w:val="00734C3F"/>
    <w:rsid w:val="00734F8E"/>
    <w:rsid w:val="00735689"/>
    <w:rsid w:val="00735855"/>
    <w:rsid w:val="007378C3"/>
    <w:rsid w:val="007401D3"/>
    <w:rsid w:val="007410C1"/>
    <w:rsid w:val="007418DC"/>
    <w:rsid w:val="00741AB0"/>
    <w:rsid w:val="007427EB"/>
    <w:rsid w:val="00743BC4"/>
    <w:rsid w:val="00744908"/>
    <w:rsid w:val="00745717"/>
    <w:rsid w:val="007462AA"/>
    <w:rsid w:val="0074630C"/>
    <w:rsid w:val="007465DE"/>
    <w:rsid w:val="00747279"/>
    <w:rsid w:val="007505DD"/>
    <w:rsid w:val="00751014"/>
    <w:rsid w:val="0075168F"/>
    <w:rsid w:val="00751A87"/>
    <w:rsid w:val="0075272E"/>
    <w:rsid w:val="00753868"/>
    <w:rsid w:val="00753AEA"/>
    <w:rsid w:val="00753BF5"/>
    <w:rsid w:val="0075434F"/>
    <w:rsid w:val="0075456E"/>
    <w:rsid w:val="00755BDE"/>
    <w:rsid w:val="007601BF"/>
    <w:rsid w:val="0076034F"/>
    <w:rsid w:val="00761E25"/>
    <w:rsid w:val="00763E2A"/>
    <w:rsid w:val="00765DE5"/>
    <w:rsid w:val="00767C15"/>
    <w:rsid w:val="007701B1"/>
    <w:rsid w:val="00770DAE"/>
    <w:rsid w:val="00771496"/>
    <w:rsid w:val="00771BA7"/>
    <w:rsid w:val="00774B42"/>
    <w:rsid w:val="00775EFD"/>
    <w:rsid w:val="00775FF9"/>
    <w:rsid w:val="00776134"/>
    <w:rsid w:val="00776142"/>
    <w:rsid w:val="00776646"/>
    <w:rsid w:val="0078020F"/>
    <w:rsid w:val="0078085D"/>
    <w:rsid w:val="00782AAC"/>
    <w:rsid w:val="00783ECE"/>
    <w:rsid w:val="00785C55"/>
    <w:rsid w:val="00785E4A"/>
    <w:rsid w:val="00785EEC"/>
    <w:rsid w:val="007864FA"/>
    <w:rsid w:val="00786723"/>
    <w:rsid w:val="00790EE9"/>
    <w:rsid w:val="00791B7F"/>
    <w:rsid w:val="00791C59"/>
    <w:rsid w:val="0079572D"/>
    <w:rsid w:val="00795D08"/>
    <w:rsid w:val="007A0216"/>
    <w:rsid w:val="007A2052"/>
    <w:rsid w:val="007A3008"/>
    <w:rsid w:val="007A34EB"/>
    <w:rsid w:val="007A3531"/>
    <w:rsid w:val="007A3BCF"/>
    <w:rsid w:val="007A44A8"/>
    <w:rsid w:val="007A4797"/>
    <w:rsid w:val="007A4990"/>
    <w:rsid w:val="007A5673"/>
    <w:rsid w:val="007A7007"/>
    <w:rsid w:val="007A70AA"/>
    <w:rsid w:val="007B05F9"/>
    <w:rsid w:val="007B0E55"/>
    <w:rsid w:val="007B142B"/>
    <w:rsid w:val="007B2669"/>
    <w:rsid w:val="007B2F6F"/>
    <w:rsid w:val="007B3384"/>
    <w:rsid w:val="007B52D8"/>
    <w:rsid w:val="007B56DA"/>
    <w:rsid w:val="007B5861"/>
    <w:rsid w:val="007B58BB"/>
    <w:rsid w:val="007B5DDB"/>
    <w:rsid w:val="007B7B49"/>
    <w:rsid w:val="007B7C22"/>
    <w:rsid w:val="007C0B9D"/>
    <w:rsid w:val="007C152D"/>
    <w:rsid w:val="007C1609"/>
    <w:rsid w:val="007C1D82"/>
    <w:rsid w:val="007C4864"/>
    <w:rsid w:val="007C5057"/>
    <w:rsid w:val="007C581F"/>
    <w:rsid w:val="007C5A42"/>
    <w:rsid w:val="007C5DA7"/>
    <w:rsid w:val="007C6483"/>
    <w:rsid w:val="007C6723"/>
    <w:rsid w:val="007C7464"/>
    <w:rsid w:val="007C748F"/>
    <w:rsid w:val="007D04B9"/>
    <w:rsid w:val="007D12CA"/>
    <w:rsid w:val="007D2C55"/>
    <w:rsid w:val="007D2E14"/>
    <w:rsid w:val="007D36DA"/>
    <w:rsid w:val="007D3D06"/>
    <w:rsid w:val="007D3F22"/>
    <w:rsid w:val="007D3FF1"/>
    <w:rsid w:val="007D4D57"/>
    <w:rsid w:val="007D5251"/>
    <w:rsid w:val="007D55CF"/>
    <w:rsid w:val="007D60CD"/>
    <w:rsid w:val="007D663F"/>
    <w:rsid w:val="007D6B1D"/>
    <w:rsid w:val="007E0203"/>
    <w:rsid w:val="007E1678"/>
    <w:rsid w:val="007E22F2"/>
    <w:rsid w:val="007E477D"/>
    <w:rsid w:val="007E4831"/>
    <w:rsid w:val="007E487B"/>
    <w:rsid w:val="007E56A2"/>
    <w:rsid w:val="007E6F81"/>
    <w:rsid w:val="007E71B1"/>
    <w:rsid w:val="007E7426"/>
    <w:rsid w:val="007E7F3B"/>
    <w:rsid w:val="007F0663"/>
    <w:rsid w:val="007F0A9E"/>
    <w:rsid w:val="007F0FAE"/>
    <w:rsid w:val="007F1251"/>
    <w:rsid w:val="007F14CF"/>
    <w:rsid w:val="007F34F8"/>
    <w:rsid w:val="007F5605"/>
    <w:rsid w:val="007F70E3"/>
    <w:rsid w:val="007F739A"/>
    <w:rsid w:val="007F7691"/>
    <w:rsid w:val="007F78D4"/>
    <w:rsid w:val="00802567"/>
    <w:rsid w:val="00803AA2"/>
    <w:rsid w:val="00803BD2"/>
    <w:rsid w:val="008048FB"/>
    <w:rsid w:val="00805F3F"/>
    <w:rsid w:val="00806031"/>
    <w:rsid w:val="00806198"/>
    <w:rsid w:val="008065F7"/>
    <w:rsid w:val="00807E21"/>
    <w:rsid w:val="008116C1"/>
    <w:rsid w:val="00812095"/>
    <w:rsid w:val="00812380"/>
    <w:rsid w:val="008126AE"/>
    <w:rsid w:val="00813C5B"/>
    <w:rsid w:val="00813C72"/>
    <w:rsid w:val="00814373"/>
    <w:rsid w:val="0081503B"/>
    <w:rsid w:val="00815DAD"/>
    <w:rsid w:val="0081659B"/>
    <w:rsid w:val="00816DCF"/>
    <w:rsid w:val="00816FDE"/>
    <w:rsid w:val="00817298"/>
    <w:rsid w:val="00821E52"/>
    <w:rsid w:val="00822106"/>
    <w:rsid w:val="008228E7"/>
    <w:rsid w:val="008241D2"/>
    <w:rsid w:val="008243F1"/>
    <w:rsid w:val="00824DA5"/>
    <w:rsid w:val="00825317"/>
    <w:rsid w:val="0082543D"/>
    <w:rsid w:val="00825755"/>
    <w:rsid w:val="0082577F"/>
    <w:rsid w:val="0082582E"/>
    <w:rsid w:val="00830040"/>
    <w:rsid w:val="00832FC6"/>
    <w:rsid w:val="00833613"/>
    <w:rsid w:val="0083376A"/>
    <w:rsid w:val="00833837"/>
    <w:rsid w:val="00834061"/>
    <w:rsid w:val="008349E1"/>
    <w:rsid w:val="008349EC"/>
    <w:rsid w:val="00837904"/>
    <w:rsid w:val="00840972"/>
    <w:rsid w:val="0084109A"/>
    <w:rsid w:val="00841275"/>
    <w:rsid w:val="008414A5"/>
    <w:rsid w:val="00842255"/>
    <w:rsid w:val="008428F2"/>
    <w:rsid w:val="008434F4"/>
    <w:rsid w:val="00843BE8"/>
    <w:rsid w:val="00844861"/>
    <w:rsid w:val="00844A4B"/>
    <w:rsid w:val="00846BF9"/>
    <w:rsid w:val="0084704E"/>
    <w:rsid w:val="0085018F"/>
    <w:rsid w:val="008501A6"/>
    <w:rsid w:val="008505CC"/>
    <w:rsid w:val="00850CC4"/>
    <w:rsid w:val="00851645"/>
    <w:rsid w:val="008527A0"/>
    <w:rsid w:val="0085287C"/>
    <w:rsid w:val="0085298A"/>
    <w:rsid w:val="0085340A"/>
    <w:rsid w:val="00853CBA"/>
    <w:rsid w:val="00853E28"/>
    <w:rsid w:val="00854651"/>
    <w:rsid w:val="00854946"/>
    <w:rsid w:val="00855478"/>
    <w:rsid w:val="00855B49"/>
    <w:rsid w:val="0085629B"/>
    <w:rsid w:val="008563BE"/>
    <w:rsid w:val="008564D3"/>
    <w:rsid w:val="0085651D"/>
    <w:rsid w:val="00856C4C"/>
    <w:rsid w:val="008575D3"/>
    <w:rsid w:val="00857BDC"/>
    <w:rsid w:val="00857F6F"/>
    <w:rsid w:val="0086158B"/>
    <w:rsid w:val="008618CB"/>
    <w:rsid w:val="00861CDF"/>
    <w:rsid w:val="00863013"/>
    <w:rsid w:val="00863082"/>
    <w:rsid w:val="00863515"/>
    <w:rsid w:val="0086397D"/>
    <w:rsid w:val="00864D58"/>
    <w:rsid w:val="00865D40"/>
    <w:rsid w:val="00870196"/>
    <w:rsid w:val="00870587"/>
    <w:rsid w:val="00871058"/>
    <w:rsid w:val="008715D7"/>
    <w:rsid w:val="008716BA"/>
    <w:rsid w:val="0087301B"/>
    <w:rsid w:val="00873AB1"/>
    <w:rsid w:val="00873C25"/>
    <w:rsid w:val="00873F3A"/>
    <w:rsid w:val="008746FE"/>
    <w:rsid w:val="00874D29"/>
    <w:rsid w:val="00874D4B"/>
    <w:rsid w:val="00875748"/>
    <w:rsid w:val="00875C8C"/>
    <w:rsid w:val="00877760"/>
    <w:rsid w:val="00880102"/>
    <w:rsid w:val="00880CA3"/>
    <w:rsid w:val="00880CE7"/>
    <w:rsid w:val="00880FC1"/>
    <w:rsid w:val="008818FD"/>
    <w:rsid w:val="00881D82"/>
    <w:rsid w:val="008849D0"/>
    <w:rsid w:val="00884B98"/>
    <w:rsid w:val="00885689"/>
    <w:rsid w:val="00885A11"/>
    <w:rsid w:val="008874D5"/>
    <w:rsid w:val="00887BEF"/>
    <w:rsid w:val="0089006B"/>
    <w:rsid w:val="00890DF5"/>
    <w:rsid w:val="008913F9"/>
    <w:rsid w:val="00891DB4"/>
    <w:rsid w:val="0089221E"/>
    <w:rsid w:val="00892AC4"/>
    <w:rsid w:val="0089346A"/>
    <w:rsid w:val="00893C2B"/>
    <w:rsid w:val="0089420F"/>
    <w:rsid w:val="0089476C"/>
    <w:rsid w:val="00894946"/>
    <w:rsid w:val="00895821"/>
    <w:rsid w:val="00895F1A"/>
    <w:rsid w:val="00897654"/>
    <w:rsid w:val="008978E0"/>
    <w:rsid w:val="00897CAD"/>
    <w:rsid w:val="008A10C5"/>
    <w:rsid w:val="008A1590"/>
    <w:rsid w:val="008A269F"/>
    <w:rsid w:val="008A3720"/>
    <w:rsid w:val="008A3806"/>
    <w:rsid w:val="008A4AA1"/>
    <w:rsid w:val="008A5F70"/>
    <w:rsid w:val="008B05CA"/>
    <w:rsid w:val="008B1BED"/>
    <w:rsid w:val="008B2368"/>
    <w:rsid w:val="008B2522"/>
    <w:rsid w:val="008B3CB7"/>
    <w:rsid w:val="008B3EAA"/>
    <w:rsid w:val="008B5F6D"/>
    <w:rsid w:val="008B6E4A"/>
    <w:rsid w:val="008B6E9E"/>
    <w:rsid w:val="008B798F"/>
    <w:rsid w:val="008B7CEF"/>
    <w:rsid w:val="008C078F"/>
    <w:rsid w:val="008C1433"/>
    <w:rsid w:val="008C19A4"/>
    <w:rsid w:val="008C297F"/>
    <w:rsid w:val="008C376C"/>
    <w:rsid w:val="008C3EF6"/>
    <w:rsid w:val="008C5D23"/>
    <w:rsid w:val="008C6722"/>
    <w:rsid w:val="008C72E2"/>
    <w:rsid w:val="008D1010"/>
    <w:rsid w:val="008D11A6"/>
    <w:rsid w:val="008D3558"/>
    <w:rsid w:val="008D6CF9"/>
    <w:rsid w:val="008D79EA"/>
    <w:rsid w:val="008D7C03"/>
    <w:rsid w:val="008E006A"/>
    <w:rsid w:val="008E1233"/>
    <w:rsid w:val="008E12D6"/>
    <w:rsid w:val="008E1A18"/>
    <w:rsid w:val="008E2932"/>
    <w:rsid w:val="008E3632"/>
    <w:rsid w:val="008E36DF"/>
    <w:rsid w:val="008E50A6"/>
    <w:rsid w:val="008E5FD4"/>
    <w:rsid w:val="008E6131"/>
    <w:rsid w:val="008E6465"/>
    <w:rsid w:val="008E73E0"/>
    <w:rsid w:val="008E74A3"/>
    <w:rsid w:val="008F000E"/>
    <w:rsid w:val="008F0A81"/>
    <w:rsid w:val="008F111C"/>
    <w:rsid w:val="008F225A"/>
    <w:rsid w:val="008F3834"/>
    <w:rsid w:val="008F5543"/>
    <w:rsid w:val="008F5B22"/>
    <w:rsid w:val="008F6257"/>
    <w:rsid w:val="00900098"/>
    <w:rsid w:val="0090378D"/>
    <w:rsid w:val="009041B5"/>
    <w:rsid w:val="0090484C"/>
    <w:rsid w:val="009048EE"/>
    <w:rsid w:val="009056E9"/>
    <w:rsid w:val="0090571B"/>
    <w:rsid w:val="00905F37"/>
    <w:rsid w:val="0090609A"/>
    <w:rsid w:val="009061E7"/>
    <w:rsid w:val="009076CC"/>
    <w:rsid w:val="00910026"/>
    <w:rsid w:val="00910324"/>
    <w:rsid w:val="009113EB"/>
    <w:rsid w:val="009114A7"/>
    <w:rsid w:val="0091255D"/>
    <w:rsid w:val="00912650"/>
    <w:rsid w:val="00912FC2"/>
    <w:rsid w:val="009153E2"/>
    <w:rsid w:val="0091580D"/>
    <w:rsid w:val="00917037"/>
    <w:rsid w:val="009170F5"/>
    <w:rsid w:val="00917933"/>
    <w:rsid w:val="00920222"/>
    <w:rsid w:val="009203E3"/>
    <w:rsid w:val="00920BEE"/>
    <w:rsid w:val="00922041"/>
    <w:rsid w:val="00922D78"/>
    <w:rsid w:val="00923436"/>
    <w:rsid w:val="009241A8"/>
    <w:rsid w:val="0092514D"/>
    <w:rsid w:val="009253F6"/>
    <w:rsid w:val="00925D2A"/>
    <w:rsid w:val="00926531"/>
    <w:rsid w:val="00926C35"/>
    <w:rsid w:val="0092730B"/>
    <w:rsid w:val="00927CD0"/>
    <w:rsid w:val="0093018F"/>
    <w:rsid w:val="009301D3"/>
    <w:rsid w:val="0093134C"/>
    <w:rsid w:val="00933780"/>
    <w:rsid w:val="00933B98"/>
    <w:rsid w:val="00935619"/>
    <w:rsid w:val="0093666B"/>
    <w:rsid w:val="00937117"/>
    <w:rsid w:val="00937185"/>
    <w:rsid w:val="00940B87"/>
    <w:rsid w:val="00941157"/>
    <w:rsid w:val="00941218"/>
    <w:rsid w:val="009423DF"/>
    <w:rsid w:val="009426ED"/>
    <w:rsid w:val="0094326C"/>
    <w:rsid w:val="0094366E"/>
    <w:rsid w:val="00943A75"/>
    <w:rsid w:val="009440BD"/>
    <w:rsid w:val="009445CE"/>
    <w:rsid w:val="009446FD"/>
    <w:rsid w:val="00944965"/>
    <w:rsid w:val="00944DDD"/>
    <w:rsid w:val="009456E4"/>
    <w:rsid w:val="00945A4B"/>
    <w:rsid w:val="00945C34"/>
    <w:rsid w:val="00945C66"/>
    <w:rsid w:val="00947D37"/>
    <w:rsid w:val="00955710"/>
    <w:rsid w:val="0095727A"/>
    <w:rsid w:val="00957511"/>
    <w:rsid w:val="00957A80"/>
    <w:rsid w:val="00960C98"/>
    <w:rsid w:val="00961B9A"/>
    <w:rsid w:val="00962683"/>
    <w:rsid w:val="00963A19"/>
    <w:rsid w:val="00965530"/>
    <w:rsid w:val="00965FAB"/>
    <w:rsid w:val="00966222"/>
    <w:rsid w:val="0096784D"/>
    <w:rsid w:val="00967EE5"/>
    <w:rsid w:val="009707E6"/>
    <w:rsid w:val="00971022"/>
    <w:rsid w:val="0097195C"/>
    <w:rsid w:val="00971C33"/>
    <w:rsid w:val="00973D24"/>
    <w:rsid w:val="00973E5C"/>
    <w:rsid w:val="00975A37"/>
    <w:rsid w:val="00976068"/>
    <w:rsid w:val="009760B0"/>
    <w:rsid w:val="00976295"/>
    <w:rsid w:val="0097707C"/>
    <w:rsid w:val="00980028"/>
    <w:rsid w:val="00980E4D"/>
    <w:rsid w:val="00981354"/>
    <w:rsid w:val="00981A7B"/>
    <w:rsid w:val="00981E19"/>
    <w:rsid w:val="009832A9"/>
    <w:rsid w:val="0098357C"/>
    <w:rsid w:val="0098519E"/>
    <w:rsid w:val="009859EA"/>
    <w:rsid w:val="0098667E"/>
    <w:rsid w:val="00986B55"/>
    <w:rsid w:val="0099176D"/>
    <w:rsid w:val="00991B0C"/>
    <w:rsid w:val="00991BC0"/>
    <w:rsid w:val="00992717"/>
    <w:rsid w:val="00992D6A"/>
    <w:rsid w:val="009930FB"/>
    <w:rsid w:val="00993303"/>
    <w:rsid w:val="00994030"/>
    <w:rsid w:val="00994ED7"/>
    <w:rsid w:val="00995106"/>
    <w:rsid w:val="009954B3"/>
    <w:rsid w:val="00996E18"/>
    <w:rsid w:val="00996E70"/>
    <w:rsid w:val="00996EE7"/>
    <w:rsid w:val="009970BF"/>
    <w:rsid w:val="0099719C"/>
    <w:rsid w:val="00997A5A"/>
    <w:rsid w:val="009A0B2C"/>
    <w:rsid w:val="009A164C"/>
    <w:rsid w:val="009A1F8A"/>
    <w:rsid w:val="009A2C58"/>
    <w:rsid w:val="009A3D5B"/>
    <w:rsid w:val="009A3D9F"/>
    <w:rsid w:val="009A434E"/>
    <w:rsid w:val="009A4FA0"/>
    <w:rsid w:val="009A5E02"/>
    <w:rsid w:val="009A661A"/>
    <w:rsid w:val="009A664C"/>
    <w:rsid w:val="009A7C94"/>
    <w:rsid w:val="009B0097"/>
    <w:rsid w:val="009B111F"/>
    <w:rsid w:val="009B38FD"/>
    <w:rsid w:val="009B48BC"/>
    <w:rsid w:val="009B5F61"/>
    <w:rsid w:val="009B604A"/>
    <w:rsid w:val="009B6F42"/>
    <w:rsid w:val="009B7453"/>
    <w:rsid w:val="009B767D"/>
    <w:rsid w:val="009C0042"/>
    <w:rsid w:val="009C18BE"/>
    <w:rsid w:val="009C2B65"/>
    <w:rsid w:val="009C46EB"/>
    <w:rsid w:val="009C5D1A"/>
    <w:rsid w:val="009C6285"/>
    <w:rsid w:val="009C6BD7"/>
    <w:rsid w:val="009C7099"/>
    <w:rsid w:val="009C7701"/>
    <w:rsid w:val="009C7F3D"/>
    <w:rsid w:val="009D05A6"/>
    <w:rsid w:val="009D0E1C"/>
    <w:rsid w:val="009D1A9B"/>
    <w:rsid w:val="009D2502"/>
    <w:rsid w:val="009D2C35"/>
    <w:rsid w:val="009D3342"/>
    <w:rsid w:val="009D4222"/>
    <w:rsid w:val="009D5C32"/>
    <w:rsid w:val="009D6166"/>
    <w:rsid w:val="009D6952"/>
    <w:rsid w:val="009D6AE1"/>
    <w:rsid w:val="009D7DC9"/>
    <w:rsid w:val="009D7EE6"/>
    <w:rsid w:val="009E0330"/>
    <w:rsid w:val="009E03FE"/>
    <w:rsid w:val="009E0BE3"/>
    <w:rsid w:val="009E1D73"/>
    <w:rsid w:val="009E2330"/>
    <w:rsid w:val="009E259F"/>
    <w:rsid w:val="009E2DFF"/>
    <w:rsid w:val="009E36F9"/>
    <w:rsid w:val="009E4E20"/>
    <w:rsid w:val="009E5B97"/>
    <w:rsid w:val="009E6D27"/>
    <w:rsid w:val="009E6E6D"/>
    <w:rsid w:val="009E7C4A"/>
    <w:rsid w:val="009F02DB"/>
    <w:rsid w:val="009F103E"/>
    <w:rsid w:val="009F1FA9"/>
    <w:rsid w:val="009F32F8"/>
    <w:rsid w:val="009F3A8B"/>
    <w:rsid w:val="009F3CC9"/>
    <w:rsid w:val="009F4196"/>
    <w:rsid w:val="009F5BA6"/>
    <w:rsid w:val="009F7120"/>
    <w:rsid w:val="009F779C"/>
    <w:rsid w:val="00A0007E"/>
    <w:rsid w:val="00A00A3F"/>
    <w:rsid w:val="00A01915"/>
    <w:rsid w:val="00A01AA5"/>
    <w:rsid w:val="00A02163"/>
    <w:rsid w:val="00A02CBC"/>
    <w:rsid w:val="00A04078"/>
    <w:rsid w:val="00A04BFA"/>
    <w:rsid w:val="00A05AD4"/>
    <w:rsid w:val="00A06CBB"/>
    <w:rsid w:val="00A06E32"/>
    <w:rsid w:val="00A10828"/>
    <w:rsid w:val="00A1106A"/>
    <w:rsid w:val="00A116CF"/>
    <w:rsid w:val="00A1311D"/>
    <w:rsid w:val="00A13364"/>
    <w:rsid w:val="00A140FB"/>
    <w:rsid w:val="00A149C8"/>
    <w:rsid w:val="00A14B32"/>
    <w:rsid w:val="00A15830"/>
    <w:rsid w:val="00A20041"/>
    <w:rsid w:val="00A203B7"/>
    <w:rsid w:val="00A20D0F"/>
    <w:rsid w:val="00A23D92"/>
    <w:rsid w:val="00A242CC"/>
    <w:rsid w:val="00A25AEE"/>
    <w:rsid w:val="00A25D56"/>
    <w:rsid w:val="00A26607"/>
    <w:rsid w:val="00A27636"/>
    <w:rsid w:val="00A278E6"/>
    <w:rsid w:val="00A30A50"/>
    <w:rsid w:val="00A31C14"/>
    <w:rsid w:val="00A32822"/>
    <w:rsid w:val="00A328D2"/>
    <w:rsid w:val="00A33AC9"/>
    <w:rsid w:val="00A3400E"/>
    <w:rsid w:val="00A35777"/>
    <w:rsid w:val="00A35D73"/>
    <w:rsid w:val="00A35E4F"/>
    <w:rsid w:val="00A35F92"/>
    <w:rsid w:val="00A36B28"/>
    <w:rsid w:val="00A37D07"/>
    <w:rsid w:val="00A408FE"/>
    <w:rsid w:val="00A4146C"/>
    <w:rsid w:val="00A417D0"/>
    <w:rsid w:val="00A41EBE"/>
    <w:rsid w:val="00A4452D"/>
    <w:rsid w:val="00A45A08"/>
    <w:rsid w:val="00A46B70"/>
    <w:rsid w:val="00A46D23"/>
    <w:rsid w:val="00A47BC7"/>
    <w:rsid w:val="00A47D3E"/>
    <w:rsid w:val="00A53985"/>
    <w:rsid w:val="00A5418A"/>
    <w:rsid w:val="00A54433"/>
    <w:rsid w:val="00A5755B"/>
    <w:rsid w:val="00A57924"/>
    <w:rsid w:val="00A63201"/>
    <w:rsid w:val="00A63534"/>
    <w:rsid w:val="00A63EA0"/>
    <w:rsid w:val="00A63FBA"/>
    <w:rsid w:val="00A64747"/>
    <w:rsid w:val="00A6497E"/>
    <w:rsid w:val="00A64A1D"/>
    <w:rsid w:val="00A6576F"/>
    <w:rsid w:val="00A65CB9"/>
    <w:rsid w:val="00A675B1"/>
    <w:rsid w:val="00A67E7A"/>
    <w:rsid w:val="00A67F6F"/>
    <w:rsid w:val="00A70C8F"/>
    <w:rsid w:val="00A7179E"/>
    <w:rsid w:val="00A74C60"/>
    <w:rsid w:val="00A756A8"/>
    <w:rsid w:val="00A75F52"/>
    <w:rsid w:val="00A762C5"/>
    <w:rsid w:val="00A80328"/>
    <w:rsid w:val="00A80E1F"/>
    <w:rsid w:val="00A83111"/>
    <w:rsid w:val="00A8608D"/>
    <w:rsid w:val="00A867CA"/>
    <w:rsid w:val="00A86F27"/>
    <w:rsid w:val="00A87302"/>
    <w:rsid w:val="00A87B1F"/>
    <w:rsid w:val="00A87C20"/>
    <w:rsid w:val="00A87FE7"/>
    <w:rsid w:val="00A90766"/>
    <w:rsid w:val="00A921AB"/>
    <w:rsid w:val="00A92DAD"/>
    <w:rsid w:val="00A9331D"/>
    <w:rsid w:val="00A936C0"/>
    <w:rsid w:val="00A9420A"/>
    <w:rsid w:val="00A94B6B"/>
    <w:rsid w:val="00A94F2B"/>
    <w:rsid w:val="00A959C4"/>
    <w:rsid w:val="00A95C6D"/>
    <w:rsid w:val="00A9725A"/>
    <w:rsid w:val="00A97D27"/>
    <w:rsid w:val="00A97D2E"/>
    <w:rsid w:val="00AA0530"/>
    <w:rsid w:val="00AA0AF8"/>
    <w:rsid w:val="00AA2609"/>
    <w:rsid w:val="00AA2934"/>
    <w:rsid w:val="00AA29E7"/>
    <w:rsid w:val="00AA2AFF"/>
    <w:rsid w:val="00AA312B"/>
    <w:rsid w:val="00AA3DB8"/>
    <w:rsid w:val="00AB094E"/>
    <w:rsid w:val="00AB10B1"/>
    <w:rsid w:val="00AB1DF9"/>
    <w:rsid w:val="00AB2D93"/>
    <w:rsid w:val="00AB4BB0"/>
    <w:rsid w:val="00AB5332"/>
    <w:rsid w:val="00AB6715"/>
    <w:rsid w:val="00AB7FB1"/>
    <w:rsid w:val="00AC0480"/>
    <w:rsid w:val="00AC230C"/>
    <w:rsid w:val="00AC285A"/>
    <w:rsid w:val="00AC3A40"/>
    <w:rsid w:val="00AC53E2"/>
    <w:rsid w:val="00AC57D9"/>
    <w:rsid w:val="00AC5A14"/>
    <w:rsid w:val="00AC5CCD"/>
    <w:rsid w:val="00AC6135"/>
    <w:rsid w:val="00AD1213"/>
    <w:rsid w:val="00AD1696"/>
    <w:rsid w:val="00AD1F92"/>
    <w:rsid w:val="00AD3419"/>
    <w:rsid w:val="00AD38E0"/>
    <w:rsid w:val="00AD3B99"/>
    <w:rsid w:val="00AD3BAA"/>
    <w:rsid w:val="00AD4867"/>
    <w:rsid w:val="00AD4BE8"/>
    <w:rsid w:val="00AD55EE"/>
    <w:rsid w:val="00AD5E9D"/>
    <w:rsid w:val="00AD60A9"/>
    <w:rsid w:val="00AD614D"/>
    <w:rsid w:val="00AD6A8C"/>
    <w:rsid w:val="00AD7F49"/>
    <w:rsid w:val="00AE15BB"/>
    <w:rsid w:val="00AE1631"/>
    <w:rsid w:val="00AE2615"/>
    <w:rsid w:val="00AE27A4"/>
    <w:rsid w:val="00AE3CD2"/>
    <w:rsid w:val="00AE3D65"/>
    <w:rsid w:val="00AE52FD"/>
    <w:rsid w:val="00AE5C0B"/>
    <w:rsid w:val="00AE6561"/>
    <w:rsid w:val="00AE6760"/>
    <w:rsid w:val="00AE6B4A"/>
    <w:rsid w:val="00AE7461"/>
    <w:rsid w:val="00AF037E"/>
    <w:rsid w:val="00AF1957"/>
    <w:rsid w:val="00AF2009"/>
    <w:rsid w:val="00AF3147"/>
    <w:rsid w:val="00AF3385"/>
    <w:rsid w:val="00AF34FC"/>
    <w:rsid w:val="00AF3E41"/>
    <w:rsid w:val="00AF4670"/>
    <w:rsid w:val="00AF4A21"/>
    <w:rsid w:val="00AF6E93"/>
    <w:rsid w:val="00B00ED2"/>
    <w:rsid w:val="00B00F48"/>
    <w:rsid w:val="00B01749"/>
    <w:rsid w:val="00B02700"/>
    <w:rsid w:val="00B03473"/>
    <w:rsid w:val="00B066BC"/>
    <w:rsid w:val="00B06BDE"/>
    <w:rsid w:val="00B07F49"/>
    <w:rsid w:val="00B10263"/>
    <w:rsid w:val="00B1159B"/>
    <w:rsid w:val="00B11791"/>
    <w:rsid w:val="00B118D6"/>
    <w:rsid w:val="00B11C11"/>
    <w:rsid w:val="00B12FFF"/>
    <w:rsid w:val="00B13E57"/>
    <w:rsid w:val="00B14583"/>
    <w:rsid w:val="00B1458F"/>
    <w:rsid w:val="00B15B91"/>
    <w:rsid w:val="00B15CFE"/>
    <w:rsid w:val="00B1646E"/>
    <w:rsid w:val="00B16784"/>
    <w:rsid w:val="00B16C30"/>
    <w:rsid w:val="00B1745E"/>
    <w:rsid w:val="00B17A1B"/>
    <w:rsid w:val="00B20F10"/>
    <w:rsid w:val="00B21CD9"/>
    <w:rsid w:val="00B22E23"/>
    <w:rsid w:val="00B239C5"/>
    <w:rsid w:val="00B23A08"/>
    <w:rsid w:val="00B242E1"/>
    <w:rsid w:val="00B24986"/>
    <w:rsid w:val="00B24D21"/>
    <w:rsid w:val="00B24D2E"/>
    <w:rsid w:val="00B27566"/>
    <w:rsid w:val="00B31E6A"/>
    <w:rsid w:val="00B32D6E"/>
    <w:rsid w:val="00B34735"/>
    <w:rsid w:val="00B355D2"/>
    <w:rsid w:val="00B35B64"/>
    <w:rsid w:val="00B369E6"/>
    <w:rsid w:val="00B402EB"/>
    <w:rsid w:val="00B409E1"/>
    <w:rsid w:val="00B412B0"/>
    <w:rsid w:val="00B41CED"/>
    <w:rsid w:val="00B428DC"/>
    <w:rsid w:val="00B42E8A"/>
    <w:rsid w:val="00B437EF"/>
    <w:rsid w:val="00B4468B"/>
    <w:rsid w:val="00B44D0D"/>
    <w:rsid w:val="00B45758"/>
    <w:rsid w:val="00B45D6F"/>
    <w:rsid w:val="00B45FAE"/>
    <w:rsid w:val="00B4736F"/>
    <w:rsid w:val="00B4739B"/>
    <w:rsid w:val="00B474A9"/>
    <w:rsid w:val="00B5017C"/>
    <w:rsid w:val="00B50292"/>
    <w:rsid w:val="00B50F55"/>
    <w:rsid w:val="00B5157A"/>
    <w:rsid w:val="00B51891"/>
    <w:rsid w:val="00B52007"/>
    <w:rsid w:val="00B525AE"/>
    <w:rsid w:val="00B534FA"/>
    <w:rsid w:val="00B54543"/>
    <w:rsid w:val="00B54810"/>
    <w:rsid w:val="00B5674B"/>
    <w:rsid w:val="00B567C8"/>
    <w:rsid w:val="00B56BE3"/>
    <w:rsid w:val="00B60327"/>
    <w:rsid w:val="00B60F80"/>
    <w:rsid w:val="00B61ACA"/>
    <w:rsid w:val="00B62B79"/>
    <w:rsid w:val="00B62E55"/>
    <w:rsid w:val="00B62E96"/>
    <w:rsid w:val="00B62EEE"/>
    <w:rsid w:val="00B639B9"/>
    <w:rsid w:val="00B6617F"/>
    <w:rsid w:val="00B6688F"/>
    <w:rsid w:val="00B67545"/>
    <w:rsid w:val="00B67BA8"/>
    <w:rsid w:val="00B71636"/>
    <w:rsid w:val="00B8059A"/>
    <w:rsid w:val="00B80EDE"/>
    <w:rsid w:val="00B8266F"/>
    <w:rsid w:val="00B8270A"/>
    <w:rsid w:val="00B82F19"/>
    <w:rsid w:val="00B82FC0"/>
    <w:rsid w:val="00B83256"/>
    <w:rsid w:val="00B845A9"/>
    <w:rsid w:val="00B84619"/>
    <w:rsid w:val="00B85B47"/>
    <w:rsid w:val="00B86DB2"/>
    <w:rsid w:val="00B86DF7"/>
    <w:rsid w:val="00B87F12"/>
    <w:rsid w:val="00B923E7"/>
    <w:rsid w:val="00B92DAA"/>
    <w:rsid w:val="00B9439F"/>
    <w:rsid w:val="00B960ED"/>
    <w:rsid w:val="00BA0AE7"/>
    <w:rsid w:val="00BA0EA1"/>
    <w:rsid w:val="00BA2816"/>
    <w:rsid w:val="00BA3B06"/>
    <w:rsid w:val="00BA4968"/>
    <w:rsid w:val="00BA57E9"/>
    <w:rsid w:val="00BA5A25"/>
    <w:rsid w:val="00BA6497"/>
    <w:rsid w:val="00BA7F97"/>
    <w:rsid w:val="00BB020C"/>
    <w:rsid w:val="00BB0F3D"/>
    <w:rsid w:val="00BB17DC"/>
    <w:rsid w:val="00BB4369"/>
    <w:rsid w:val="00BB597C"/>
    <w:rsid w:val="00BB5EE8"/>
    <w:rsid w:val="00BB601A"/>
    <w:rsid w:val="00BB6091"/>
    <w:rsid w:val="00BB6128"/>
    <w:rsid w:val="00BB65B3"/>
    <w:rsid w:val="00BB6FEF"/>
    <w:rsid w:val="00BB75EF"/>
    <w:rsid w:val="00BC019B"/>
    <w:rsid w:val="00BC09B5"/>
    <w:rsid w:val="00BC1327"/>
    <w:rsid w:val="00BC24D3"/>
    <w:rsid w:val="00BC5396"/>
    <w:rsid w:val="00BC58F6"/>
    <w:rsid w:val="00BC5D56"/>
    <w:rsid w:val="00BC759C"/>
    <w:rsid w:val="00BC76F1"/>
    <w:rsid w:val="00BC7F0E"/>
    <w:rsid w:val="00BD071A"/>
    <w:rsid w:val="00BD0908"/>
    <w:rsid w:val="00BD19F9"/>
    <w:rsid w:val="00BD1ED8"/>
    <w:rsid w:val="00BD28C7"/>
    <w:rsid w:val="00BD454D"/>
    <w:rsid w:val="00BD4627"/>
    <w:rsid w:val="00BD4E13"/>
    <w:rsid w:val="00BD58B3"/>
    <w:rsid w:val="00BE07C9"/>
    <w:rsid w:val="00BE1239"/>
    <w:rsid w:val="00BE15E6"/>
    <w:rsid w:val="00BE18CD"/>
    <w:rsid w:val="00BE1DA3"/>
    <w:rsid w:val="00BE2F64"/>
    <w:rsid w:val="00BE3F90"/>
    <w:rsid w:val="00BE5182"/>
    <w:rsid w:val="00BE52C0"/>
    <w:rsid w:val="00BE6242"/>
    <w:rsid w:val="00BE6A15"/>
    <w:rsid w:val="00BF1F00"/>
    <w:rsid w:val="00BF2642"/>
    <w:rsid w:val="00BF387A"/>
    <w:rsid w:val="00BF44B9"/>
    <w:rsid w:val="00BF46F5"/>
    <w:rsid w:val="00BF481F"/>
    <w:rsid w:val="00BF5551"/>
    <w:rsid w:val="00BF591A"/>
    <w:rsid w:val="00BF5EFF"/>
    <w:rsid w:val="00BF71E1"/>
    <w:rsid w:val="00C00410"/>
    <w:rsid w:val="00C01639"/>
    <w:rsid w:val="00C023AE"/>
    <w:rsid w:val="00C0254C"/>
    <w:rsid w:val="00C0387D"/>
    <w:rsid w:val="00C047E0"/>
    <w:rsid w:val="00C05477"/>
    <w:rsid w:val="00C0644B"/>
    <w:rsid w:val="00C06E69"/>
    <w:rsid w:val="00C1139D"/>
    <w:rsid w:val="00C1161B"/>
    <w:rsid w:val="00C11AC9"/>
    <w:rsid w:val="00C13645"/>
    <w:rsid w:val="00C1452C"/>
    <w:rsid w:val="00C15595"/>
    <w:rsid w:val="00C1577E"/>
    <w:rsid w:val="00C15C13"/>
    <w:rsid w:val="00C17FC7"/>
    <w:rsid w:val="00C2012A"/>
    <w:rsid w:val="00C20575"/>
    <w:rsid w:val="00C22002"/>
    <w:rsid w:val="00C228CD"/>
    <w:rsid w:val="00C22E55"/>
    <w:rsid w:val="00C2363C"/>
    <w:rsid w:val="00C23988"/>
    <w:rsid w:val="00C23B6F"/>
    <w:rsid w:val="00C24A2C"/>
    <w:rsid w:val="00C24E08"/>
    <w:rsid w:val="00C2546B"/>
    <w:rsid w:val="00C256C5"/>
    <w:rsid w:val="00C2601C"/>
    <w:rsid w:val="00C30CC9"/>
    <w:rsid w:val="00C30EB4"/>
    <w:rsid w:val="00C31384"/>
    <w:rsid w:val="00C31ADE"/>
    <w:rsid w:val="00C32740"/>
    <w:rsid w:val="00C3374C"/>
    <w:rsid w:val="00C33B9E"/>
    <w:rsid w:val="00C35001"/>
    <w:rsid w:val="00C363C7"/>
    <w:rsid w:val="00C37FD3"/>
    <w:rsid w:val="00C42334"/>
    <w:rsid w:val="00C4238F"/>
    <w:rsid w:val="00C42784"/>
    <w:rsid w:val="00C43E85"/>
    <w:rsid w:val="00C45372"/>
    <w:rsid w:val="00C45966"/>
    <w:rsid w:val="00C46255"/>
    <w:rsid w:val="00C46295"/>
    <w:rsid w:val="00C46B89"/>
    <w:rsid w:val="00C46DE2"/>
    <w:rsid w:val="00C47CAA"/>
    <w:rsid w:val="00C47CBB"/>
    <w:rsid w:val="00C5141D"/>
    <w:rsid w:val="00C51536"/>
    <w:rsid w:val="00C523F9"/>
    <w:rsid w:val="00C526F8"/>
    <w:rsid w:val="00C535C6"/>
    <w:rsid w:val="00C53905"/>
    <w:rsid w:val="00C547B0"/>
    <w:rsid w:val="00C551E5"/>
    <w:rsid w:val="00C565B6"/>
    <w:rsid w:val="00C575B1"/>
    <w:rsid w:val="00C578FA"/>
    <w:rsid w:val="00C60C1C"/>
    <w:rsid w:val="00C60FAD"/>
    <w:rsid w:val="00C61654"/>
    <w:rsid w:val="00C61D94"/>
    <w:rsid w:val="00C630D3"/>
    <w:rsid w:val="00C6371C"/>
    <w:rsid w:val="00C64DB2"/>
    <w:rsid w:val="00C652C0"/>
    <w:rsid w:val="00C65A26"/>
    <w:rsid w:val="00C6656E"/>
    <w:rsid w:val="00C6730D"/>
    <w:rsid w:val="00C67D2C"/>
    <w:rsid w:val="00C70027"/>
    <w:rsid w:val="00C73C21"/>
    <w:rsid w:val="00C74528"/>
    <w:rsid w:val="00C75137"/>
    <w:rsid w:val="00C751BB"/>
    <w:rsid w:val="00C75730"/>
    <w:rsid w:val="00C7627A"/>
    <w:rsid w:val="00C7720D"/>
    <w:rsid w:val="00C80993"/>
    <w:rsid w:val="00C809CC"/>
    <w:rsid w:val="00C80C80"/>
    <w:rsid w:val="00C810D4"/>
    <w:rsid w:val="00C81286"/>
    <w:rsid w:val="00C82511"/>
    <w:rsid w:val="00C82CC7"/>
    <w:rsid w:val="00C83451"/>
    <w:rsid w:val="00C83D3A"/>
    <w:rsid w:val="00C8418A"/>
    <w:rsid w:val="00C867D7"/>
    <w:rsid w:val="00C90438"/>
    <w:rsid w:val="00C93312"/>
    <w:rsid w:val="00C93FA4"/>
    <w:rsid w:val="00C940E7"/>
    <w:rsid w:val="00C973A1"/>
    <w:rsid w:val="00C97AC5"/>
    <w:rsid w:val="00CA0BFB"/>
    <w:rsid w:val="00CA1D58"/>
    <w:rsid w:val="00CA2259"/>
    <w:rsid w:val="00CA79A8"/>
    <w:rsid w:val="00CB034A"/>
    <w:rsid w:val="00CB0CF9"/>
    <w:rsid w:val="00CB18C3"/>
    <w:rsid w:val="00CB1F3D"/>
    <w:rsid w:val="00CB217E"/>
    <w:rsid w:val="00CB25E2"/>
    <w:rsid w:val="00CB3EDE"/>
    <w:rsid w:val="00CB4510"/>
    <w:rsid w:val="00CB4650"/>
    <w:rsid w:val="00CB722E"/>
    <w:rsid w:val="00CB745A"/>
    <w:rsid w:val="00CC0493"/>
    <w:rsid w:val="00CC04BC"/>
    <w:rsid w:val="00CC175A"/>
    <w:rsid w:val="00CC25EE"/>
    <w:rsid w:val="00CC3654"/>
    <w:rsid w:val="00CC3910"/>
    <w:rsid w:val="00CC3AE9"/>
    <w:rsid w:val="00CC516F"/>
    <w:rsid w:val="00CD0463"/>
    <w:rsid w:val="00CD0E23"/>
    <w:rsid w:val="00CD1859"/>
    <w:rsid w:val="00CD27A1"/>
    <w:rsid w:val="00CD29B7"/>
    <w:rsid w:val="00CD29D4"/>
    <w:rsid w:val="00CD42E4"/>
    <w:rsid w:val="00CD4508"/>
    <w:rsid w:val="00CD4C41"/>
    <w:rsid w:val="00CD6666"/>
    <w:rsid w:val="00CD7FB3"/>
    <w:rsid w:val="00CE0ED7"/>
    <w:rsid w:val="00CE14E7"/>
    <w:rsid w:val="00CE1B61"/>
    <w:rsid w:val="00CE4143"/>
    <w:rsid w:val="00CE4FDF"/>
    <w:rsid w:val="00CE5D48"/>
    <w:rsid w:val="00CE6803"/>
    <w:rsid w:val="00CE6DC9"/>
    <w:rsid w:val="00CE7FAE"/>
    <w:rsid w:val="00CF0387"/>
    <w:rsid w:val="00CF11FA"/>
    <w:rsid w:val="00CF2303"/>
    <w:rsid w:val="00CF4906"/>
    <w:rsid w:val="00CF55BB"/>
    <w:rsid w:val="00CF672B"/>
    <w:rsid w:val="00CF68FF"/>
    <w:rsid w:val="00CF71BC"/>
    <w:rsid w:val="00D00B2F"/>
    <w:rsid w:val="00D01D6C"/>
    <w:rsid w:val="00D022D6"/>
    <w:rsid w:val="00D031B0"/>
    <w:rsid w:val="00D038DF"/>
    <w:rsid w:val="00D03B94"/>
    <w:rsid w:val="00D04391"/>
    <w:rsid w:val="00D048A6"/>
    <w:rsid w:val="00D04AE4"/>
    <w:rsid w:val="00D05DE8"/>
    <w:rsid w:val="00D062D7"/>
    <w:rsid w:val="00D066F2"/>
    <w:rsid w:val="00D0734B"/>
    <w:rsid w:val="00D10125"/>
    <w:rsid w:val="00D10180"/>
    <w:rsid w:val="00D10472"/>
    <w:rsid w:val="00D10C69"/>
    <w:rsid w:val="00D10F8D"/>
    <w:rsid w:val="00D1150D"/>
    <w:rsid w:val="00D1154D"/>
    <w:rsid w:val="00D12571"/>
    <w:rsid w:val="00D128F2"/>
    <w:rsid w:val="00D145A6"/>
    <w:rsid w:val="00D14C01"/>
    <w:rsid w:val="00D14CFD"/>
    <w:rsid w:val="00D14D8E"/>
    <w:rsid w:val="00D15B0F"/>
    <w:rsid w:val="00D15BF7"/>
    <w:rsid w:val="00D15C5D"/>
    <w:rsid w:val="00D15DAF"/>
    <w:rsid w:val="00D17EC2"/>
    <w:rsid w:val="00D20548"/>
    <w:rsid w:val="00D20D96"/>
    <w:rsid w:val="00D21197"/>
    <w:rsid w:val="00D22BC3"/>
    <w:rsid w:val="00D22E3A"/>
    <w:rsid w:val="00D2350B"/>
    <w:rsid w:val="00D244BB"/>
    <w:rsid w:val="00D24D34"/>
    <w:rsid w:val="00D259C1"/>
    <w:rsid w:val="00D26482"/>
    <w:rsid w:val="00D26867"/>
    <w:rsid w:val="00D26BC4"/>
    <w:rsid w:val="00D26DFB"/>
    <w:rsid w:val="00D26EB8"/>
    <w:rsid w:val="00D30669"/>
    <w:rsid w:val="00D30698"/>
    <w:rsid w:val="00D31D60"/>
    <w:rsid w:val="00D32337"/>
    <w:rsid w:val="00D34679"/>
    <w:rsid w:val="00D348B4"/>
    <w:rsid w:val="00D406F6"/>
    <w:rsid w:val="00D40854"/>
    <w:rsid w:val="00D41B38"/>
    <w:rsid w:val="00D41C21"/>
    <w:rsid w:val="00D41C23"/>
    <w:rsid w:val="00D420A7"/>
    <w:rsid w:val="00D45ACE"/>
    <w:rsid w:val="00D47AF1"/>
    <w:rsid w:val="00D50615"/>
    <w:rsid w:val="00D50624"/>
    <w:rsid w:val="00D50955"/>
    <w:rsid w:val="00D509A6"/>
    <w:rsid w:val="00D50F49"/>
    <w:rsid w:val="00D512A0"/>
    <w:rsid w:val="00D52255"/>
    <w:rsid w:val="00D522C1"/>
    <w:rsid w:val="00D52DB3"/>
    <w:rsid w:val="00D53C4A"/>
    <w:rsid w:val="00D54305"/>
    <w:rsid w:val="00D57D2A"/>
    <w:rsid w:val="00D608B3"/>
    <w:rsid w:val="00D61A17"/>
    <w:rsid w:val="00D62BA0"/>
    <w:rsid w:val="00D62FAA"/>
    <w:rsid w:val="00D64664"/>
    <w:rsid w:val="00D648DC"/>
    <w:rsid w:val="00D65409"/>
    <w:rsid w:val="00D663B6"/>
    <w:rsid w:val="00D67FBB"/>
    <w:rsid w:val="00D70A6D"/>
    <w:rsid w:val="00D70BFF"/>
    <w:rsid w:val="00D70F11"/>
    <w:rsid w:val="00D7198C"/>
    <w:rsid w:val="00D7202F"/>
    <w:rsid w:val="00D73B78"/>
    <w:rsid w:val="00D74DED"/>
    <w:rsid w:val="00D770FE"/>
    <w:rsid w:val="00D77A63"/>
    <w:rsid w:val="00D77C87"/>
    <w:rsid w:val="00D77E82"/>
    <w:rsid w:val="00D80368"/>
    <w:rsid w:val="00D809E4"/>
    <w:rsid w:val="00D81261"/>
    <w:rsid w:val="00D82727"/>
    <w:rsid w:val="00D829FF"/>
    <w:rsid w:val="00D8459B"/>
    <w:rsid w:val="00D85011"/>
    <w:rsid w:val="00D852D0"/>
    <w:rsid w:val="00D86BFF"/>
    <w:rsid w:val="00D876F9"/>
    <w:rsid w:val="00D87B4E"/>
    <w:rsid w:val="00D90095"/>
    <w:rsid w:val="00D91EAE"/>
    <w:rsid w:val="00D93F53"/>
    <w:rsid w:val="00D94150"/>
    <w:rsid w:val="00D95111"/>
    <w:rsid w:val="00D957A4"/>
    <w:rsid w:val="00D957A7"/>
    <w:rsid w:val="00D9641D"/>
    <w:rsid w:val="00D96D77"/>
    <w:rsid w:val="00D96E7E"/>
    <w:rsid w:val="00D97A27"/>
    <w:rsid w:val="00DA036D"/>
    <w:rsid w:val="00DA1122"/>
    <w:rsid w:val="00DA209E"/>
    <w:rsid w:val="00DA2149"/>
    <w:rsid w:val="00DA21FB"/>
    <w:rsid w:val="00DA46BB"/>
    <w:rsid w:val="00DA57EA"/>
    <w:rsid w:val="00DA5C57"/>
    <w:rsid w:val="00DA67B4"/>
    <w:rsid w:val="00DA7158"/>
    <w:rsid w:val="00DA77CA"/>
    <w:rsid w:val="00DA7DA8"/>
    <w:rsid w:val="00DB02E4"/>
    <w:rsid w:val="00DB0B65"/>
    <w:rsid w:val="00DB2D2D"/>
    <w:rsid w:val="00DB2D52"/>
    <w:rsid w:val="00DB430D"/>
    <w:rsid w:val="00DB474C"/>
    <w:rsid w:val="00DB4B22"/>
    <w:rsid w:val="00DB5D95"/>
    <w:rsid w:val="00DB642E"/>
    <w:rsid w:val="00DB78A4"/>
    <w:rsid w:val="00DB7B82"/>
    <w:rsid w:val="00DC1A57"/>
    <w:rsid w:val="00DC269B"/>
    <w:rsid w:val="00DC462A"/>
    <w:rsid w:val="00DC4729"/>
    <w:rsid w:val="00DC4C81"/>
    <w:rsid w:val="00DC518B"/>
    <w:rsid w:val="00DC519C"/>
    <w:rsid w:val="00DC5E85"/>
    <w:rsid w:val="00DC6FBC"/>
    <w:rsid w:val="00DC7625"/>
    <w:rsid w:val="00DD1172"/>
    <w:rsid w:val="00DD1E80"/>
    <w:rsid w:val="00DD25E9"/>
    <w:rsid w:val="00DD517C"/>
    <w:rsid w:val="00DD691B"/>
    <w:rsid w:val="00DD6E47"/>
    <w:rsid w:val="00DD7EB8"/>
    <w:rsid w:val="00DD7ED8"/>
    <w:rsid w:val="00DE08F2"/>
    <w:rsid w:val="00DE1430"/>
    <w:rsid w:val="00DE1B29"/>
    <w:rsid w:val="00DE28AE"/>
    <w:rsid w:val="00DE2F7C"/>
    <w:rsid w:val="00DE3A7F"/>
    <w:rsid w:val="00DE5997"/>
    <w:rsid w:val="00DE645F"/>
    <w:rsid w:val="00DE675A"/>
    <w:rsid w:val="00DF02D7"/>
    <w:rsid w:val="00DF0DBA"/>
    <w:rsid w:val="00DF0F12"/>
    <w:rsid w:val="00DF166E"/>
    <w:rsid w:val="00DF18E5"/>
    <w:rsid w:val="00DF1E50"/>
    <w:rsid w:val="00DF2875"/>
    <w:rsid w:val="00DF3CFF"/>
    <w:rsid w:val="00DF5F49"/>
    <w:rsid w:val="00DF6897"/>
    <w:rsid w:val="00DF698B"/>
    <w:rsid w:val="00DF76F7"/>
    <w:rsid w:val="00DF7940"/>
    <w:rsid w:val="00DF7CFA"/>
    <w:rsid w:val="00E004C7"/>
    <w:rsid w:val="00E008ED"/>
    <w:rsid w:val="00E01076"/>
    <w:rsid w:val="00E0152D"/>
    <w:rsid w:val="00E01DAE"/>
    <w:rsid w:val="00E02E82"/>
    <w:rsid w:val="00E02EC7"/>
    <w:rsid w:val="00E03599"/>
    <w:rsid w:val="00E03716"/>
    <w:rsid w:val="00E04747"/>
    <w:rsid w:val="00E04826"/>
    <w:rsid w:val="00E05000"/>
    <w:rsid w:val="00E057E2"/>
    <w:rsid w:val="00E06951"/>
    <w:rsid w:val="00E07227"/>
    <w:rsid w:val="00E10B8E"/>
    <w:rsid w:val="00E11296"/>
    <w:rsid w:val="00E117BD"/>
    <w:rsid w:val="00E121FA"/>
    <w:rsid w:val="00E123B0"/>
    <w:rsid w:val="00E12875"/>
    <w:rsid w:val="00E12F33"/>
    <w:rsid w:val="00E15439"/>
    <w:rsid w:val="00E21489"/>
    <w:rsid w:val="00E21873"/>
    <w:rsid w:val="00E23462"/>
    <w:rsid w:val="00E234C8"/>
    <w:rsid w:val="00E234E7"/>
    <w:rsid w:val="00E24221"/>
    <w:rsid w:val="00E24BF5"/>
    <w:rsid w:val="00E24DBE"/>
    <w:rsid w:val="00E26010"/>
    <w:rsid w:val="00E270B8"/>
    <w:rsid w:val="00E27669"/>
    <w:rsid w:val="00E2792A"/>
    <w:rsid w:val="00E30DF3"/>
    <w:rsid w:val="00E319DE"/>
    <w:rsid w:val="00E32790"/>
    <w:rsid w:val="00E33907"/>
    <w:rsid w:val="00E34A66"/>
    <w:rsid w:val="00E35351"/>
    <w:rsid w:val="00E3540C"/>
    <w:rsid w:val="00E36FD9"/>
    <w:rsid w:val="00E379FF"/>
    <w:rsid w:val="00E40A4F"/>
    <w:rsid w:val="00E41749"/>
    <w:rsid w:val="00E427C7"/>
    <w:rsid w:val="00E43BEF"/>
    <w:rsid w:val="00E43C6B"/>
    <w:rsid w:val="00E43D7B"/>
    <w:rsid w:val="00E45707"/>
    <w:rsid w:val="00E459BE"/>
    <w:rsid w:val="00E4610E"/>
    <w:rsid w:val="00E46B41"/>
    <w:rsid w:val="00E52A6D"/>
    <w:rsid w:val="00E53F06"/>
    <w:rsid w:val="00E540C5"/>
    <w:rsid w:val="00E574F0"/>
    <w:rsid w:val="00E57C47"/>
    <w:rsid w:val="00E61C4C"/>
    <w:rsid w:val="00E62412"/>
    <w:rsid w:val="00E62BCC"/>
    <w:rsid w:val="00E631C7"/>
    <w:rsid w:val="00E64779"/>
    <w:rsid w:val="00E64A05"/>
    <w:rsid w:val="00E64C66"/>
    <w:rsid w:val="00E654B8"/>
    <w:rsid w:val="00E655C1"/>
    <w:rsid w:val="00E70103"/>
    <w:rsid w:val="00E7037F"/>
    <w:rsid w:val="00E715B6"/>
    <w:rsid w:val="00E71605"/>
    <w:rsid w:val="00E71F07"/>
    <w:rsid w:val="00E72FAB"/>
    <w:rsid w:val="00E73817"/>
    <w:rsid w:val="00E7459E"/>
    <w:rsid w:val="00E75BC0"/>
    <w:rsid w:val="00E75BE4"/>
    <w:rsid w:val="00E77189"/>
    <w:rsid w:val="00E800E8"/>
    <w:rsid w:val="00E80A05"/>
    <w:rsid w:val="00E80ED2"/>
    <w:rsid w:val="00E84F37"/>
    <w:rsid w:val="00E86AFF"/>
    <w:rsid w:val="00E86C52"/>
    <w:rsid w:val="00E86E46"/>
    <w:rsid w:val="00E91D67"/>
    <w:rsid w:val="00E936CC"/>
    <w:rsid w:val="00E93FE9"/>
    <w:rsid w:val="00E94870"/>
    <w:rsid w:val="00E94C3A"/>
    <w:rsid w:val="00E9620A"/>
    <w:rsid w:val="00E96E4B"/>
    <w:rsid w:val="00E96FCB"/>
    <w:rsid w:val="00EA1C84"/>
    <w:rsid w:val="00EA1F52"/>
    <w:rsid w:val="00EA2122"/>
    <w:rsid w:val="00EA2A5E"/>
    <w:rsid w:val="00EA2E58"/>
    <w:rsid w:val="00EA3F63"/>
    <w:rsid w:val="00EA5421"/>
    <w:rsid w:val="00EA6959"/>
    <w:rsid w:val="00EA6BD2"/>
    <w:rsid w:val="00EA6DA3"/>
    <w:rsid w:val="00EA6E3A"/>
    <w:rsid w:val="00EA792B"/>
    <w:rsid w:val="00EB0074"/>
    <w:rsid w:val="00EB0848"/>
    <w:rsid w:val="00EB23CF"/>
    <w:rsid w:val="00EB2C98"/>
    <w:rsid w:val="00EB3618"/>
    <w:rsid w:val="00EB3689"/>
    <w:rsid w:val="00EB3ECD"/>
    <w:rsid w:val="00EB49C4"/>
    <w:rsid w:val="00EB54D4"/>
    <w:rsid w:val="00EB6618"/>
    <w:rsid w:val="00EB6D78"/>
    <w:rsid w:val="00EB71E5"/>
    <w:rsid w:val="00EC075A"/>
    <w:rsid w:val="00EC21B8"/>
    <w:rsid w:val="00EC2399"/>
    <w:rsid w:val="00EC28D8"/>
    <w:rsid w:val="00EC3006"/>
    <w:rsid w:val="00EC33FA"/>
    <w:rsid w:val="00EC3A0C"/>
    <w:rsid w:val="00EC3C7F"/>
    <w:rsid w:val="00EC43C4"/>
    <w:rsid w:val="00EC48E3"/>
    <w:rsid w:val="00EC512D"/>
    <w:rsid w:val="00EC5142"/>
    <w:rsid w:val="00EC5C57"/>
    <w:rsid w:val="00EC5E37"/>
    <w:rsid w:val="00EC6CC4"/>
    <w:rsid w:val="00ED03E5"/>
    <w:rsid w:val="00ED04B2"/>
    <w:rsid w:val="00ED1320"/>
    <w:rsid w:val="00ED1576"/>
    <w:rsid w:val="00ED23EE"/>
    <w:rsid w:val="00ED29C6"/>
    <w:rsid w:val="00ED30E9"/>
    <w:rsid w:val="00ED501B"/>
    <w:rsid w:val="00ED51C2"/>
    <w:rsid w:val="00ED6290"/>
    <w:rsid w:val="00ED6513"/>
    <w:rsid w:val="00ED69E8"/>
    <w:rsid w:val="00ED76D3"/>
    <w:rsid w:val="00ED794F"/>
    <w:rsid w:val="00EE1FB9"/>
    <w:rsid w:val="00EE2391"/>
    <w:rsid w:val="00EE2F5E"/>
    <w:rsid w:val="00EE6059"/>
    <w:rsid w:val="00EE796F"/>
    <w:rsid w:val="00EF0990"/>
    <w:rsid w:val="00EF19BC"/>
    <w:rsid w:val="00EF1AA3"/>
    <w:rsid w:val="00EF242E"/>
    <w:rsid w:val="00EF36A7"/>
    <w:rsid w:val="00EF3829"/>
    <w:rsid w:val="00EF4438"/>
    <w:rsid w:val="00EF45A2"/>
    <w:rsid w:val="00EF488F"/>
    <w:rsid w:val="00EF5D92"/>
    <w:rsid w:val="00EF5EC8"/>
    <w:rsid w:val="00EF5F8D"/>
    <w:rsid w:val="00EF679D"/>
    <w:rsid w:val="00EF7033"/>
    <w:rsid w:val="00EF7CBE"/>
    <w:rsid w:val="00F00271"/>
    <w:rsid w:val="00F03E04"/>
    <w:rsid w:val="00F04A06"/>
    <w:rsid w:val="00F0574F"/>
    <w:rsid w:val="00F0682A"/>
    <w:rsid w:val="00F06914"/>
    <w:rsid w:val="00F07763"/>
    <w:rsid w:val="00F0787B"/>
    <w:rsid w:val="00F1058D"/>
    <w:rsid w:val="00F111FA"/>
    <w:rsid w:val="00F116F9"/>
    <w:rsid w:val="00F11AEF"/>
    <w:rsid w:val="00F122B4"/>
    <w:rsid w:val="00F1237F"/>
    <w:rsid w:val="00F12655"/>
    <w:rsid w:val="00F129AE"/>
    <w:rsid w:val="00F1310C"/>
    <w:rsid w:val="00F1325B"/>
    <w:rsid w:val="00F1329A"/>
    <w:rsid w:val="00F1415A"/>
    <w:rsid w:val="00F148EA"/>
    <w:rsid w:val="00F14C1F"/>
    <w:rsid w:val="00F14CAE"/>
    <w:rsid w:val="00F1516D"/>
    <w:rsid w:val="00F151CA"/>
    <w:rsid w:val="00F1537D"/>
    <w:rsid w:val="00F15C77"/>
    <w:rsid w:val="00F15FA5"/>
    <w:rsid w:val="00F1734A"/>
    <w:rsid w:val="00F17FBB"/>
    <w:rsid w:val="00F207AB"/>
    <w:rsid w:val="00F21961"/>
    <w:rsid w:val="00F21B01"/>
    <w:rsid w:val="00F229AB"/>
    <w:rsid w:val="00F23688"/>
    <w:rsid w:val="00F24D97"/>
    <w:rsid w:val="00F271A7"/>
    <w:rsid w:val="00F27998"/>
    <w:rsid w:val="00F30A7B"/>
    <w:rsid w:val="00F30CB3"/>
    <w:rsid w:val="00F31A1C"/>
    <w:rsid w:val="00F31DF4"/>
    <w:rsid w:val="00F325AC"/>
    <w:rsid w:val="00F32C0D"/>
    <w:rsid w:val="00F33AFB"/>
    <w:rsid w:val="00F33D48"/>
    <w:rsid w:val="00F340BD"/>
    <w:rsid w:val="00F342BD"/>
    <w:rsid w:val="00F34FD9"/>
    <w:rsid w:val="00F370D4"/>
    <w:rsid w:val="00F37E8E"/>
    <w:rsid w:val="00F405AC"/>
    <w:rsid w:val="00F40777"/>
    <w:rsid w:val="00F409C7"/>
    <w:rsid w:val="00F41AFD"/>
    <w:rsid w:val="00F428B8"/>
    <w:rsid w:val="00F441A3"/>
    <w:rsid w:val="00F44643"/>
    <w:rsid w:val="00F44764"/>
    <w:rsid w:val="00F45644"/>
    <w:rsid w:val="00F46799"/>
    <w:rsid w:val="00F46BB9"/>
    <w:rsid w:val="00F477A4"/>
    <w:rsid w:val="00F4789F"/>
    <w:rsid w:val="00F47F69"/>
    <w:rsid w:val="00F50565"/>
    <w:rsid w:val="00F51CB9"/>
    <w:rsid w:val="00F5506A"/>
    <w:rsid w:val="00F55E93"/>
    <w:rsid w:val="00F56B9E"/>
    <w:rsid w:val="00F570D6"/>
    <w:rsid w:val="00F60D0C"/>
    <w:rsid w:val="00F62919"/>
    <w:rsid w:val="00F62A16"/>
    <w:rsid w:val="00F63185"/>
    <w:rsid w:val="00F63200"/>
    <w:rsid w:val="00F64049"/>
    <w:rsid w:val="00F64298"/>
    <w:rsid w:val="00F64AF4"/>
    <w:rsid w:val="00F64DC6"/>
    <w:rsid w:val="00F64F36"/>
    <w:rsid w:val="00F65123"/>
    <w:rsid w:val="00F659D0"/>
    <w:rsid w:val="00F67029"/>
    <w:rsid w:val="00F678EF"/>
    <w:rsid w:val="00F70FAB"/>
    <w:rsid w:val="00F7102F"/>
    <w:rsid w:val="00F7136B"/>
    <w:rsid w:val="00F718CD"/>
    <w:rsid w:val="00F72123"/>
    <w:rsid w:val="00F72D0C"/>
    <w:rsid w:val="00F72D41"/>
    <w:rsid w:val="00F73BA2"/>
    <w:rsid w:val="00F73F8B"/>
    <w:rsid w:val="00F743D0"/>
    <w:rsid w:val="00F74534"/>
    <w:rsid w:val="00F748A4"/>
    <w:rsid w:val="00F75018"/>
    <w:rsid w:val="00F75773"/>
    <w:rsid w:val="00F75F3E"/>
    <w:rsid w:val="00F7693E"/>
    <w:rsid w:val="00F77F11"/>
    <w:rsid w:val="00F80BA2"/>
    <w:rsid w:val="00F81312"/>
    <w:rsid w:val="00F81AF0"/>
    <w:rsid w:val="00F83ABE"/>
    <w:rsid w:val="00F84299"/>
    <w:rsid w:val="00F85959"/>
    <w:rsid w:val="00F86057"/>
    <w:rsid w:val="00F86840"/>
    <w:rsid w:val="00F8718C"/>
    <w:rsid w:val="00F877F0"/>
    <w:rsid w:val="00F92849"/>
    <w:rsid w:val="00F93162"/>
    <w:rsid w:val="00F93A6A"/>
    <w:rsid w:val="00F95382"/>
    <w:rsid w:val="00F9598A"/>
    <w:rsid w:val="00F9632D"/>
    <w:rsid w:val="00FA008A"/>
    <w:rsid w:val="00FA21C0"/>
    <w:rsid w:val="00FA24F8"/>
    <w:rsid w:val="00FA27B6"/>
    <w:rsid w:val="00FA2B36"/>
    <w:rsid w:val="00FA3E0F"/>
    <w:rsid w:val="00FA615B"/>
    <w:rsid w:val="00FA6DA5"/>
    <w:rsid w:val="00FA76E1"/>
    <w:rsid w:val="00FB019F"/>
    <w:rsid w:val="00FB08B0"/>
    <w:rsid w:val="00FB095E"/>
    <w:rsid w:val="00FB0BD4"/>
    <w:rsid w:val="00FB11D8"/>
    <w:rsid w:val="00FB2AD2"/>
    <w:rsid w:val="00FB3EB0"/>
    <w:rsid w:val="00FB589B"/>
    <w:rsid w:val="00FB6A13"/>
    <w:rsid w:val="00FB7655"/>
    <w:rsid w:val="00FC06C1"/>
    <w:rsid w:val="00FC1408"/>
    <w:rsid w:val="00FC14A3"/>
    <w:rsid w:val="00FC1BA5"/>
    <w:rsid w:val="00FC2242"/>
    <w:rsid w:val="00FC2C3B"/>
    <w:rsid w:val="00FC3C64"/>
    <w:rsid w:val="00FC4616"/>
    <w:rsid w:val="00FC509C"/>
    <w:rsid w:val="00FC5B64"/>
    <w:rsid w:val="00FC605B"/>
    <w:rsid w:val="00FC71BD"/>
    <w:rsid w:val="00FC791C"/>
    <w:rsid w:val="00FD047E"/>
    <w:rsid w:val="00FD070A"/>
    <w:rsid w:val="00FD0AB0"/>
    <w:rsid w:val="00FD1891"/>
    <w:rsid w:val="00FD1D04"/>
    <w:rsid w:val="00FD24C5"/>
    <w:rsid w:val="00FD2B04"/>
    <w:rsid w:val="00FD31BC"/>
    <w:rsid w:val="00FD336B"/>
    <w:rsid w:val="00FD3E3C"/>
    <w:rsid w:val="00FD428A"/>
    <w:rsid w:val="00FD52D2"/>
    <w:rsid w:val="00FD5FB6"/>
    <w:rsid w:val="00FD5FE9"/>
    <w:rsid w:val="00FD6153"/>
    <w:rsid w:val="00FD6924"/>
    <w:rsid w:val="00FD6993"/>
    <w:rsid w:val="00FD73FC"/>
    <w:rsid w:val="00FD77F5"/>
    <w:rsid w:val="00FD7852"/>
    <w:rsid w:val="00FE0237"/>
    <w:rsid w:val="00FE13C1"/>
    <w:rsid w:val="00FE1D4D"/>
    <w:rsid w:val="00FE214E"/>
    <w:rsid w:val="00FE251E"/>
    <w:rsid w:val="00FE25D6"/>
    <w:rsid w:val="00FE30B7"/>
    <w:rsid w:val="00FE54EC"/>
    <w:rsid w:val="00FE5759"/>
    <w:rsid w:val="00FE5819"/>
    <w:rsid w:val="00FE6371"/>
    <w:rsid w:val="00FE70F9"/>
    <w:rsid w:val="00FE7D6B"/>
    <w:rsid w:val="00FE7D8D"/>
    <w:rsid w:val="00FF0387"/>
    <w:rsid w:val="00FF0F4A"/>
    <w:rsid w:val="00FF3A02"/>
    <w:rsid w:val="00FF41FA"/>
    <w:rsid w:val="00FF421E"/>
    <w:rsid w:val="00FF53E2"/>
    <w:rsid w:val="00FF56E0"/>
    <w:rsid w:val="00FF591F"/>
    <w:rsid w:val="00FF5C25"/>
    <w:rsid w:val="00FF60E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1876D4C"/>
  <w15:docId w15:val="{466897A9-ED7F-40B2-9C9B-C2F20C885C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5D3880"/>
    <w:pPr>
      <w:spacing w:before="240" w:after="120"/>
    </w:pPr>
    <w:rPr>
      <w:rFonts w:ascii="Times New Roman" w:eastAsia="Calibri" w:hAnsi="Times New Roman" w:cs="Calibri"/>
      <w:color w:val="000000"/>
      <w:sz w:val="24"/>
    </w:rPr>
  </w:style>
  <w:style w:type="paragraph" w:styleId="Heading1">
    <w:name w:val="heading 1"/>
    <w:next w:val="Normal"/>
    <w:link w:val="Heading1Char"/>
    <w:uiPriority w:val="9"/>
    <w:unhideWhenUsed/>
    <w:qFormat/>
    <w:rsid w:val="00DF0DBA"/>
    <w:pPr>
      <w:keepNext/>
      <w:keepLines/>
      <w:pBdr>
        <w:top w:val="single" w:sz="4" w:space="0" w:color="000000"/>
        <w:left w:val="single" w:sz="4" w:space="0" w:color="000000"/>
        <w:bottom w:val="single" w:sz="4" w:space="0" w:color="000000"/>
        <w:right w:val="single" w:sz="4" w:space="0" w:color="000000"/>
      </w:pBdr>
      <w:shd w:val="clear" w:color="auto" w:fill="003057"/>
      <w:spacing w:before="240" w:after="240" w:line="240" w:lineRule="auto"/>
      <w:outlineLvl w:val="0"/>
    </w:pPr>
    <w:rPr>
      <w:rFonts w:ascii="Arial" w:eastAsia="Arial" w:hAnsi="Arial" w:cs="Arial"/>
      <w:b/>
      <w:color w:val="FFFFFF"/>
      <w:sz w:val="36"/>
    </w:rPr>
  </w:style>
  <w:style w:type="paragraph" w:styleId="Heading2">
    <w:name w:val="heading 2"/>
    <w:next w:val="Normal"/>
    <w:link w:val="Heading2Char"/>
    <w:uiPriority w:val="9"/>
    <w:unhideWhenUsed/>
    <w:qFormat/>
    <w:rsid w:val="00FE214E"/>
    <w:pPr>
      <w:keepNext/>
      <w:keepLines/>
      <w:spacing w:before="360" w:after="240"/>
      <w:ind w:left="14" w:hanging="14"/>
      <w:outlineLvl w:val="1"/>
      <w:pPrChange w:id="0" w:author="Alina Frey" w:date="2017-11-20T10:18:00Z">
        <w:pPr>
          <w:keepNext/>
          <w:keepLines/>
          <w:spacing w:before="360" w:after="240" w:line="259" w:lineRule="auto"/>
          <w:ind w:left="14" w:hanging="14"/>
          <w:outlineLvl w:val="1"/>
        </w:pPr>
      </w:pPrChange>
    </w:pPr>
    <w:rPr>
      <w:rFonts w:ascii="Times New Roman" w:eastAsia="Times New Roman" w:hAnsi="Times New Roman" w:cs="Times New Roman"/>
      <w:b/>
      <w:color w:val="000000"/>
      <w:sz w:val="28"/>
      <w:u w:val="single" w:color="000000"/>
      <w:rPrChange w:id="0" w:author="Alina Frey" w:date="2017-11-20T10:18:00Z">
        <w:rPr>
          <w:b/>
          <w:color w:val="000000"/>
          <w:sz w:val="28"/>
          <w:szCs w:val="22"/>
          <w:u w:val="single" w:color="000000"/>
          <w:lang w:val="en-US" w:eastAsia="en-US" w:bidi="ar-SA"/>
        </w:rPr>
      </w:rPrChange>
    </w:rPr>
  </w:style>
  <w:style w:type="paragraph" w:styleId="Heading3">
    <w:name w:val="heading 3"/>
    <w:aliases w:val="Alina-Heading3"/>
    <w:next w:val="Normal"/>
    <w:link w:val="Heading3Char"/>
    <w:uiPriority w:val="9"/>
    <w:unhideWhenUsed/>
    <w:qFormat/>
    <w:rsid w:val="00D10F8D"/>
    <w:pPr>
      <w:keepNext/>
      <w:keepLines/>
      <w:spacing w:before="360" w:after="120"/>
      <w:ind w:left="14" w:hanging="14"/>
      <w:outlineLvl w:val="2"/>
    </w:pPr>
    <w:rPr>
      <w:rFonts w:ascii="Times New Roman" w:eastAsia="Times New Roman" w:hAnsi="Times New Roman" w:cs="Times New Roman"/>
      <w:b/>
      <w:color w:val="000000"/>
      <w:sz w:val="26"/>
    </w:rPr>
  </w:style>
  <w:style w:type="paragraph" w:styleId="Heading4">
    <w:name w:val="heading 4"/>
    <w:aliases w:val="Alina-Heading 4"/>
    <w:next w:val="Normal"/>
    <w:link w:val="Heading4Char"/>
    <w:uiPriority w:val="9"/>
    <w:unhideWhenUsed/>
    <w:qFormat/>
    <w:rsid w:val="00345293"/>
    <w:pPr>
      <w:keepNext/>
      <w:keepLines/>
      <w:spacing w:before="360" w:after="0"/>
      <w:ind w:left="14" w:hanging="14"/>
      <w:outlineLvl w:val="3"/>
    </w:pPr>
    <w:rPr>
      <w:rFonts w:ascii="Times New Roman" w:eastAsia="Times New Roman" w:hAnsi="Times New Roman" w:cs="Times New Roman"/>
      <w:b/>
      <w:i/>
      <w:color w:val="000000"/>
      <w:sz w:val="26"/>
    </w:rPr>
  </w:style>
  <w:style w:type="paragraph" w:styleId="Heading5">
    <w:name w:val="heading 5"/>
    <w:next w:val="Normal"/>
    <w:link w:val="Heading5Char"/>
    <w:uiPriority w:val="9"/>
    <w:unhideWhenUsed/>
    <w:qFormat/>
    <w:rsid w:val="005C6E64"/>
    <w:pPr>
      <w:keepNext/>
      <w:keepLines/>
      <w:spacing w:before="240" w:after="0"/>
      <w:ind w:left="14" w:hanging="14"/>
      <w:outlineLvl w:val="4"/>
    </w:pPr>
    <w:rPr>
      <w:rFonts w:ascii="Times New Roman" w:eastAsia="Times New Roman" w:hAnsi="Times New Roman" w:cs="Times New Roman"/>
      <w:color w:val="000000"/>
      <w:sz w:val="24"/>
    </w:rPr>
  </w:style>
  <w:style w:type="paragraph" w:styleId="Heading6">
    <w:name w:val="heading 6"/>
    <w:basedOn w:val="Normal"/>
    <w:next w:val="Normal"/>
    <w:link w:val="Heading6Char"/>
    <w:uiPriority w:val="9"/>
    <w:semiHidden/>
    <w:unhideWhenUsed/>
    <w:qFormat/>
    <w:rsid w:val="00743BC4"/>
    <w:pPr>
      <w:keepNext/>
      <w:keepLines/>
      <w:spacing w:before="40" w:after="0" w:line="256" w:lineRule="auto"/>
      <w:ind w:left="1152" w:hanging="1152"/>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743BC4"/>
    <w:pPr>
      <w:keepNext/>
      <w:keepLines/>
      <w:spacing w:before="40" w:after="0" w:line="256" w:lineRule="auto"/>
      <w:ind w:left="1296" w:hanging="1296"/>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743BC4"/>
    <w:pPr>
      <w:keepNext/>
      <w:keepLines/>
      <w:spacing w:before="40" w:after="0" w:line="256" w:lineRule="auto"/>
      <w:ind w:left="1440" w:hanging="14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743BC4"/>
    <w:pPr>
      <w:keepNext/>
      <w:keepLines/>
      <w:spacing w:before="40" w:after="0" w:line="256" w:lineRule="auto"/>
      <w:ind w:left="1584" w:hanging="1584"/>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aliases w:val="Alina-Heading 4 Char"/>
    <w:link w:val="Heading4"/>
    <w:uiPriority w:val="9"/>
    <w:rsid w:val="00345293"/>
    <w:rPr>
      <w:rFonts w:ascii="Times New Roman" w:eastAsia="Times New Roman" w:hAnsi="Times New Roman" w:cs="Times New Roman"/>
      <w:b/>
      <w:i/>
      <w:color w:val="000000"/>
      <w:sz w:val="26"/>
    </w:rPr>
  </w:style>
  <w:style w:type="character" w:customStyle="1" w:styleId="Heading2Char">
    <w:name w:val="Heading 2 Char"/>
    <w:link w:val="Heading2"/>
    <w:uiPriority w:val="9"/>
    <w:rsid w:val="00FE214E"/>
    <w:rPr>
      <w:rFonts w:ascii="Times New Roman" w:eastAsia="Times New Roman" w:hAnsi="Times New Roman" w:cs="Times New Roman"/>
      <w:b/>
      <w:color w:val="000000"/>
      <w:sz w:val="28"/>
      <w:u w:val="single" w:color="000000"/>
    </w:rPr>
  </w:style>
  <w:style w:type="character" w:customStyle="1" w:styleId="Heading1Char">
    <w:name w:val="Heading 1 Char"/>
    <w:link w:val="Heading1"/>
    <w:uiPriority w:val="9"/>
    <w:rsid w:val="00DF0DBA"/>
    <w:rPr>
      <w:rFonts w:ascii="Arial" w:eastAsia="Arial" w:hAnsi="Arial" w:cs="Arial"/>
      <w:b/>
      <w:color w:val="FFFFFF"/>
      <w:sz w:val="36"/>
      <w:shd w:val="clear" w:color="auto" w:fill="003057"/>
    </w:rPr>
  </w:style>
  <w:style w:type="character" w:customStyle="1" w:styleId="Heading5Char">
    <w:name w:val="Heading 5 Char"/>
    <w:link w:val="Heading5"/>
    <w:uiPriority w:val="9"/>
    <w:rsid w:val="005C6E64"/>
    <w:rPr>
      <w:rFonts w:ascii="Times New Roman" w:eastAsia="Times New Roman" w:hAnsi="Times New Roman" w:cs="Times New Roman"/>
      <w:color w:val="000000"/>
      <w:sz w:val="24"/>
    </w:rPr>
  </w:style>
  <w:style w:type="character" w:customStyle="1" w:styleId="Heading3Char">
    <w:name w:val="Heading 3 Char"/>
    <w:aliases w:val="Alina-Heading3 Char"/>
    <w:link w:val="Heading3"/>
    <w:uiPriority w:val="9"/>
    <w:rsid w:val="00D10F8D"/>
    <w:rPr>
      <w:rFonts w:ascii="Times New Roman" w:eastAsia="Times New Roman" w:hAnsi="Times New Roman" w:cs="Times New Roman"/>
      <w:b/>
      <w:color w:val="000000"/>
      <w:sz w:val="26"/>
    </w:rPr>
  </w:style>
  <w:style w:type="paragraph" w:styleId="TOC1">
    <w:name w:val="toc 1"/>
    <w:basedOn w:val="Normal"/>
    <w:next w:val="Normal"/>
    <w:autoRedefine/>
    <w:uiPriority w:val="39"/>
    <w:unhideWhenUsed/>
    <w:rsid w:val="00433F16"/>
    <w:pPr>
      <w:spacing w:before="120" w:after="0"/>
    </w:pPr>
    <w:rPr>
      <w:b/>
    </w:rPr>
  </w:style>
  <w:style w:type="paragraph" w:styleId="TOC2">
    <w:name w:val="toc 2"/>
    <w:hidden/>
    <w:uiPriority w:val="39"/>
    <w:pPr>
      <w:spacing w:after="19" w:line="252" w:lineRule="auto"/>
      <w:ind w:left="385" w:right="17" w:hanging="10"/>
    </w:pPr>
    <w:rPr>
      <w:rFonts w:ascii="Times New Roman" w:eastAsia="Times New Roman" w:hAnsi="Times New Roman" w:cs="Times New Roman"/>
      <w:color w:val="000000"/>
    </w:rPr>
  </w:style>
  <w:style w:type="paragraph" w:styleId="TOC3">
    <w:name w:val="toc 3"/>
    <w:hidden/>
    <w:uiPriority w:val="39"/>
    <w:rsid w:val="000459FE"/>
    <w:pPr>
      <w:spacing w:after="3" w:line="252" w:lineRule="auto"/>
      <w:ind w:left="1080" w:right="58" w:hanging="360"/>
      <w:jc w:val="both"/>
    </w:pPr>
    <w:rPr>
      <w:rFonts w:ascii="Times New Roman" w:eastAsia="Times New Roman" w:hAnsi="Times New Roman" w:cs="Times New Roman"/>
      <w:i/>
      <w:color w:val="000000"/>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BalloonText">
    <w:name w:val="Balloon Text"/>
    <w:basedOn w:val="Normal"/>
    <w:link w:val="BalloonTextChar"/>
    <w:uiPriority w:val="99"/>
    <w:semiHidden/>
    <w:unhideWhenUsed/>
    <w:rsid w:val="00880FC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80FC1"/>
    <w:rPr>
      <w:rFonts w:ascii="Segoe UI" w:eastAsia="Calibri" w:hAnsi="Segoe UI" w:cs="Segoe UI"/>
      <w:color w:val="000000"/>
      <w:sz w:val="18"/>
      <w:szCs w:val="18"/>
    </w:rPr>
  </w:style>
  <w:style w:type="paragraph" w:styleId="Revision">
    <w:name w:val="Revision"/>
    <w:hidden/>
    <w:uiPriority w:val="99"/>
    <w:semiHidden/>
    <w:rsid w:val="00F50565"/>
    <w:pPr>
      <w:spacing w:after="0" w:line="240" w:lineRule="auto"/>
    </w:pPr>
    <w:rPr>
      <w:rFonts w:ascii="Calibri" w:eastAsia="Calibri" w:hAnsi="Calibri" w:cs="Calibri"/>
      <w:color w:val="000000"/>
    </w:rPr>
  </w:style>
  <w:style w:type="character" w:styleId="Hyperlink">
    <w:name w:val="Hyperlink"/>
    <w:basedOn w:val="DefaultParagraphFont"/>
    <w:uiPriority w:val="99"/>
    <w:unhideWhenUsed/>
    <w:rsid w:val="008C1433"/>
    <w:rPr>
      <w:color w:val="0563C1" w:themeColor="hyperlink"/>
      <w:u w:val="single"/>
    </w:rPr>
  </w:style>
  <w:style w:type="paragraph" w:styleId="TOCHeading">
    <w:name w:val="TOC Heading"/>
    <w:basedOn w:val="Heading1"/>
    <w:next w:val="Normal"/>
    <w:uiPriority w:val="39"/>
    <w:unhideWhenUsed/>
    <w:qFormat/>
    <w:rsid w:val="000459FE"/>
    <w:pPr>
      <w:pBdr>
        <w:top w:val="none" w:sz="0" w:space="0" w:color="auto"/>
        <w:left w:val="none" w:sz="0" w:space="0" w:color="auto"/>
        <w:bottom w:val="none" w:sz="0" w:space="0" w:color="auto"/>
        <w:right w:val="none" w:sz="0" w:space="0" w:color="auto"/>
      </w:pBdr>
      <w:shd w:val="clear" w:color="auto" w:fill="auto"/>
      <w:spacing w:after="0" w:line="259" w:lineRule="auto"/>
      <w:outlineLvl w:val="9"/>
    </w:pPr>
    <w:rPr>
      <w:rFonts w:asciiTheme="majorHAnsi" w:eastAsiaTheme="majorEastAsia" w:hAnsiTheme="majorHAnsi" w:cstheme="majorBidi"/>
      <w:b w:val="0"/>
      <w:color w:val="2F5496" w:themeColor="accent1" w:themeShade="BF"/>
      <w:sz w:val="32"/>
      <w:szCs w:val="32"/>
    </w:rPr>
  </w:style>
  <w:style w:type="paragraph" w:styleId="ListParagraph">
    <w:name w:val="List Paragraph"/>
    <w:basedOn w:val="Normal"/>
    <w:uiPriority w:val="34"/>
    <w:qFormat/>
    <w:rsid w:val="007318FD"/>
    <w:pPr>
      <w:spacing w:after="240"/>
      <w:ind w:left="720"/>
      <w:contextualSpacing/>
    </w:pPr>
    <w:rPr>
      <w:rFonts w:eastAsiaTheme="minorHAnsi" w:cstheme="minorBidi"/>
      <w:color w:val="auto"/>
    </w:rPr>
  </w:style>
  <w:style w:type="paragraph" w:customStyle="1" w:styleId="List-Normal">
    <w:name w:val="List-Normal"/>
    <w:basedOn w:val="Normal"/>
    <w:link w:val="List-NormalChar"/>
    <w:rsid w:val="0035391E"/>
    <w:pPr>
      <w:spacing w:before="120" w:after="240"/>
    </w:pPr>
    <w:rPr>
      <w:rFonts w:eastAsiaTheme="minorHAnsi" w:cstheme="minorBidi"/>
      <w:color w:val="auto"/>
    </w:rPr>
  </w:style>
  <w:style w:type="character" w:customStyle="1" w:styleId="List-NormalChar">
    <w:name w:val="List-Normal Char"/>
    <w:basedOn w:val="DefaultParagraphFont"/>
    <w:link w:val="List-Normal"/>
    <w:rsid w:val="0035391E"/>
    <w:rPr>
      <w:rFonts w:ascii="Times New Roman" w:eastAsiaTheme="minorHAnsi" w:hAnsi="Times New Roman"/>
      <w:sz w:val="24"/>
    </w:rPr>
  </w:style>
  <w:style w:type="paragraph" w:styleId="Caption">
    <w:name w:val="caption"/>
    <w:basedOn w:val="Normal"/>
    <w:next w:val="Normal"/>
    <w:uiPriority w:val="35"/>
    <w:unhideWhenUsed/>
    <w:qFormat/>
    <w:rsid w:val="00396F47"/>
    <w:pPr>
      <w:spacing w:before="0" w:after="240" w:line="240" w:lineRule="auto"/>
    </w:pPr>
    <w:rPr>
      <w:b/>
      <w:iCs/>
      <w:color w:val="auto"/>
      <w:sz w:val="18"/>
      <w:szCs w:val="18"/>
    </w:rPr>
  </w:style>
  <w:style w:type="paragraph" w:styleId="Header">
    <w:name w:val="header"/>
    <w:basedOn w:val="Normal"/>
    <w:link w:val="HeaderChar"/>
    <w:uiPriority w:val="99"/>
    <w:unhideWhenUsed/>
    <w:rsid w:val="009D1A9B"/>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9D1A9B"/>
    <w:rPr>
      <w:rFonts w:ascii="Times New Roman" w:eastAsia="Calibri" w:hAnsi="Times New Roman" w:cs="Calibri"/>
      <w:color w:val="000000"/>
    </w:rPr>
  </w:style>
  <w:style w:type="paragraph" w:styleId="Footer">
    <w:name w:val="footer"/>
    <w:basedOn w:val="Normal"/>
    <w:link w:val="FooterChar"/>
    <w:uiPriority w:val="99"/>
    <w:unhideWhenUsed/>
    <w:rsid w:val="00BD454D"/>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BD454D"/>
    <w:rPr>
      <w:rFonts w:ascii="Times New Roman" w:eastAsia="Calibri" w:hAnsi="Times New Roman" w:cs="Calibri"/>
      <w:color w:val="000000"/>
    </w:rPr>
  </w:style>
  <w:style w:type="character" w:styleId="UnresolvedMention">
    <w:name w:val="Unresolved Mention"/>
    <w:basedOn w:val="DefaultParagraphFont"/>
    <w:uiPriority w:val="99"/>
    <w:semiHidden/>
    <w:unhideWhenUsed/>
    <w:rsid w:val="00230843"/>
    <w:rPr>
      <w:color w:val="808080"/>
      <w:shd w:val="clear" w:color="auto" w:fill="E6E6E6"/>
    </w:rPr>
  </w:style>
  <w:style w:type="paragraph" w:styleId="TableofFigures">
    <w:name w:val="table of figures"/>
    <w:basedOn w:val="Normal"/>
    <w:next w:val="Normal"/>
    <w:uiPriority w:val="99"/>
    <w:unhideWhenUsed/>
    <w:rsid w:val="00230843"/>
    <w:pPr>
      <w:spacing w:before="0" w:after="0"/>
    </w:pPr>
  </w:style>
  <w:style w:type="character" w:customStyle="1" w:styleId="Heading6Char">
    <w:name w:val="Heading 6 Char"/>
    <w:basedOn w:val="DefaultParagraphFont"/>
    <w:link w:val="Heading6"/>
    <w:uiPriority w:val="9"/>
    <w:semiHidden/>
    <w:rsid w:val="00743BC4"/>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743BC4"/>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743BC4"/>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743BC4"/>
    <w:rPr>
      <w:rFonts w:asciiTheme="majorHAnsi" w:eastAsiaTheme="majorEastAsia" w:hAnsiTheme="majorHAnsi" w:cstheme="majorBidi"/>
      <w:i/>
      <w:iCs/>
      <w:color w:val="272727" w:themeColor="text1" w:themeTint="D8"/>
      <w:sz w:val="21"/>
      <w:szCs w:val="21"/>
    </w:rPr>
  </w:style>
  <w:style w:type="character" w:customStyle="1" w:styleId="Alina-Heading2Char">
    <w:name w:val="Alina-Heading2 Char"/>
    <w:basedOn w:val="Heading2Char"/>
    <w:link w:val="Alina-Heading2"/>
    <w:locked/>
    <w:rsid w:val="00743BC4"/>
    <w:rPr>
      <w:rFonts w:asciiTheme="majorHAnsi" w:eastAsiaTheme="majorEastAsia" w:hAnsiTheme="majorHAnsi" w:cstheme="minorHAnsi"/>
      <w:b/>
      <w:color w:val="2F5496" w:themeColor="accent1" w:themeShade="BF"/>
      <w:sz w:val="32"/>
      <w:szCs w:val="24"/>
      <w:u w:val="single" w:color="000000"/>
    </w:rPr>
  </w:style>
  <w:style w:type="paragraph" w:customStyle="1" w:styleId="Alina-Heading2">
    <w:name w:val="Alina-Heading2"/>
    <w:basedOn w:val="Heading2"/>
    <w:link w:val="Alina-Heading2Char"/>
    <w:autoRedefine/>
    <w:rsid w:val="00743BC4"/>
    <w:pPr>
      <w:numPr>
        <w:ilvl w:val="1"/>
      </w:numPr>
      <w:spacing w:line="256" w:lineRule="auto"/>
      <w:ind w:left="864" w:hanging="864"/>
    </w:pPr>
    <w:rPr>
      <w:rFonts w:asciiTheme="majorHAnsi" w:eastAsiaTheme="majorEastAsia" w:hAnsiTheme="majorHAnsi" w:cstheme="minorHAnsi"/>
      <w:color w:val="2F5496" w:themeColor="accent1" w:themeShade="BF"/>
      <w:sz w:val="32"/>
      <w:szCs w:val="24"/>
      <w:u w:val="none"/>
    </w:rPr>
  </w:style>
  <w:style w:type="paragraph" w:customStyle="1" w:styleId="1-Indentation">
    <w:name w:val="1-Indentation"/>
    <w:basedOn w:val="Normal"/>
    <w:link w:val="1-IndentationChar"/>
    <w:autoRedefine/>
    <w:rsid w:val="000F767F"/>
    <w:pPr>
      <w:spacing w:before="120"/>
      <w:ind w:left="1080"/>
    </w:pPr>
  </w:style>
  <w:style w:type="paragraph" w:customStyle="1" w:styleId="a-Indentation">
    <w:name w:val="a-Indentation"/>
    <w:basedOn w:val="1-Indentation"/>
    <w:link w:val="a-IndentationChar"/>
    <w:autoRedefine/>
    <w:rsid w:val="00F7136B"/>
    <w:pPr>
      <w:contextualSpacing/>
    </w:pPr>
    <w:rPr>
      <w:rFonts w:cstheme="minorBidi"/>
    </w:rPr>
  </w:style>
  <w:style w:type="character" w:customStyle="1" w:styleId="1-IndentationChar">
    <w:name w:val="1-Indentation Char"/>
    <w:basedOn w:val="DefaultParagraphFont"/>
    <w:link w:val="1-Indentation"/>
    <w:rsid w:val="000F767F"/>
    <w:rPr>
      <w:rFonts w:ascii="Times New Roman" w:eastAsia="Calibri" w:hAnsi="Times New Roman" w:cs="Calibri"/>
      <w:color w:val="000000"/>
      <w:sz w:val="24"/>
    </w:rPr>
  </w:style>
  <w:style w:type="paragraph" w:customStyle="1" w:styleId="i-Indentation">
    <w:name w:val="i-Indentation"/>
    <w:basedOn w:val="a-Indentation"/>
    <w:link w:val="i-IndentationChar"/>
    <w:autoRedefine/>
    <w:rsid w:val="00B24D2E"/>
    <w:pPr>
      <w:numPr>
        <w:ilvl w:val="2"/>
        <w:numId w:val="20"/>
      </w:numPr>
    </w:pPr>
  </w:style>
  <w:style w:type="character" w:customStyle="1" w:styleId="a-IndentationChar">
    <w:name w:val="a-Indentation Char"/>
    <w:basedOn w:val="1-IndentationChar"/>
    <w:link w:val="a-Indentation"/>
    <w:rsid w:val="00F7136B"/>
    <w:rPr>
      <w:rFonts w:ascii="Times New Roman" w:eastAsia="Calibri" w:hAnsi="Times New Roman" w:cs="Calibri"/>
      <w:color w:val="000000"/>
      <w:sz w:val="24"/>
    </w:rPr>
  </w:style>
  <w:style w:type="table" w:styleId="TableGrid0">
    <w:name w:val="Table Grid"/>
    <w:basedOn w:val="TableNormal"/>
    <w:uiPriority w:val="39"/>
    <w:rsid w:val="0093134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i-IndentationChar">
    <w:name w:val="i-Indentation Char"/>
    <w:basedOn w:val="a-IndentationChar"/>
    <w:link w:val="i-Indentation"/>
    <w:rsid w:val="00B24D2E"/>
    <w:rPr>
      <w:rFonts w:ascii="Times New Roman" w:eastAsia="Calibri" w:hAnsi="Times New Roman" w:cs="Calibri"/>
      <w:color w:val="000000"/>
      <w:sz w:val="24"/>
    </w:rPr>
  </w:style>
  <w:style w:type="character" w:customStyle="1" w:styleId="Alina-NormalTextChar">
    <w:name w:val="Alina-NormalText Char"/>
    <w:basedOn w:val="DefaultParagraphFont"/>
    <w:link w:val="Alina-NormalText"/>
    <w:locked/>
    <w:rsid w:val="00761E25"/>
    <w:rPr>
      <w:sz w:val="24"/>
    </w:rPr>
  </w:style>
  <w:style w:type="paragraph" w:customStyle="1" w:styleId="Alina-NormalText">
    <w:name w:val="Alina-NormalText"/>
    <w:basedOn w:val="Normal"/>
    <w:link w:val="Alina-NormalTextChar"/>
    <w:qFormat/>
    <w:rsid w:val="00761E25"/>
    <w:pPr>
      <w:spacing w:before="120" w:after="240" w:line="256" w:lineRule="auto"/>
    </w:pPr>
    <w:rPr>
      <w:rFonts w:asciiTheme="minorHAnsi" w:eastAsiaTheme="minorEastAsia" w:hAnsiTheme="minorHAnsi" w:cstheme="minorBidi"/>
      <w:color w:val="auto"/>
    </w:rPr>
  </w:style>
  <w:style w:type="character" w:customStyle="1" w:styleId="input-group-btn">
    <w:name w:val="input-group-btn"/>
    <w:basedOn w:val="DefaultParagraphFont"/>
    <w:rsid w:val="00D61A17"/>
  </w:style>
  <w:style w:type="paragraph" w:customStyle="1" w:styleId="Alina-Code">
    <w:name w:val="Alina-Code"/>
    <w:basedOn w:val="Normal"/>
    <w:link w:val="Alina-CodeChar"/>
    <w:rsid w:val="007C152D"/>
    <w:pPr>
      <w:spacing w:before="0" w:after="0"/>
    </w:pPr>
    <w:rPr>
      <w:rFonts w:ascii="Courier New" w:eastAsia="Courier New" w:hAnsi="Courier New" w:cs="Courier New"/>
      <w:color w:val="0070C0"/>
      <w:sz w:val="20"/>
      <w:szCs w:val="24"/>
    </w:rPr>
  </w:style>
  <w:style w:type="character" w:customStyle="1" w:styleId="Alina-CodeChar">
    <w:name w:val="Alina-Code Char"/>
    <w:basedOn w:val="DefaultParagraphFont"/>
    <w:link w:val="Alina-Code"/>
    <w:rsid w:val="007C152D"/>
    <w:rPr>
      <w:rFonts w:ascii="Courier New" w:eastAsia="Courier New" w:hAnsi="Courier New" w:cs="Courier New"/>
      <w:color w:val="0070C0"/>
      <w:sz w:val="20"/>
      <w:szCs w:val="24"/>
    </w:rPr>
  </w:style>
  <w:style w:type="paragraph" w:customStyle="1" w:styleId="Alina-Heading1">
    <w:name w:val="Alina-Heading1"/>
    <w:basedOn w:val="Heading1"/>
    <w:rsid w:val="003E561C"/>
    <w:pPr>
      <w:pageBreakBefore/>
      <w:numPr>
        <w:numId w:val="1"/>
      </w:numPr>
      <w:pBdr>
        <w:top w:val="none" w:sz="0" w:space="0" w:color="auto"/>
        <w:left w:val="none" w:sz="0" w:space="0" w:color="auto"/>
        <w:bottom w:val="none" w:sz="0" w:space="0" w:color="auto"/>
        <w:right w:val="none" w:sz="0" w:space="0" w:color="auto"/>
      </w:pBdr>
      <w:shd w:val="clear" w:color="auto" w:fill="auto"/>
      <w:spacing w:before="360" w:line="259" w:lineRule="auto"/>
    </w:pPr>
    <w:rPr>
      <w:rFonts w:ascii="Calibri" w:eastAsiaTheme="majorEastAsia" w:hAnsi="Calibri" w:cstheme="majorBidi"/>
      <w:color w:val="auto"/>
      <w:sz w:val="40"/>
      <w:szCs w:val="32"/>
    </w:rPr>
  </w:style>
  <w:style w:type="character" w:styleId="CommentReference">
    <w:name w:val="annotation reference"/>
    <w:basedOn w:val="DefaultParagraphFont"/>
    <w:uiPriority w:val="99"/>
    <w:semiHidden/>
    <w:unhideWhenUsed/>
    <w:rsid w:val="0084704E"/>
    <w:rPr>
      <w:sz w:val="16"/>
      <w:szCs w:val="16"/>
    </w:rPr>
  </w:style>
  <w:style w:type="paragraph" w:styleId="CommentText">
    <w:name w:val="annotation text"/>
    <w:basedOn w:val="Normal"/>
    <w:link w:val="CommentTextChar"/>
    <w:uiPriority w:val="99"/>
    <w:semiHidden/>
    <w:unhideWhenUsed/>
    <w:rsid w:val="0084704E"/>
    <w:pPr>
      <w:spacing w:line="240" w:lineRule="auto"/>
    </w:pPr>
    <w:rPr>
      <w:sz w:val="20"/>
      <w:szCs w:val="20"/>
    </w:rPr>
  </w:style>
  <w:style w:type="character" w:customStyle="1" w:styleId="CommentTextChar">
    <w:name w:val="Comment Text Char"/>
    <w:basedOn w:val="DefaultParagraphFont"/>
    <w:link w:val="CommentText"/>
    <w:uiPriority w:val="99"/>
    <w:semiHidden/>
    <w:rsid w:val="0084704E"/>
    <w:rPr>
      <w:rFonts w:ascii="Times New Roman" w:eastAsia="Calibri" w:hAnsi="Times New Roman" w:cs="Calibri"/>
      <w:color w:val="000000"/>
      <w:sz w:val="20"/>
      <w:szCs w:val="20"/>
    </w:rPr>
  </w:style>
  <w:style w:type="paragraph" w:styleId="CommentSubject">
    <w:name w:val="annotation subject"/>
    <w:basedOn w:val="CommentText"/>
    <w:next w:val="CommentText"/>
    <w:link w:val="CommentSubjectChar"/>
    <w:uiPriority w:val="99"/>
    <w:semiHidden/>
    <w:unhideWhenUsed/>
    <w:rsid w:val="0084704E"/>
    <w:rPr>
      <w:b/>
      <w:bCs/>
    </w:rPr>
  </w:style>
  <w:style w:type="character" w:customStyle="1" w:styleId="CommentSubjectChar">
    <w:name w:val="Comment Subject Char"/>
    <w:basedOn w:val="CommentTextChar"/>
    <w:link w:val="CommentSubject"/>
    <w:uiPriority w:val="99"/>
    <w:semiHidden/>
    <w:rsid w:val="0084704E"/>
    <w:rPr>
      <w:rFonts w:ascii="Times New Roman" w:eastAsia="Calibri" w:hAnsi="Times New Roman" w:cs="Calibri"/>
      <w:b/>
      <w:bCs/>
      <w:color w:val="000000"/>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8073404">
      <w:bodyDiv w:val="1"/>
      <w:marLeft w:val="0"/>
      <w:marRight w:val="0"/>
      <w:marTop w:val="0"/>
      <w:marBottom w:val="0"/>
      <w:divBdr>
        <w:top w:val="none" w:sz="0" w:space="0" w:color="auto"/>
        <w:left w:val="none" w:sz="0" w:space="0" w:color="auto"/>
        <w:bottom w:val="none" w:sz="0" w:space="0" w:color="auto"/>
        <w:right w:val="none" w:sz="0" w:space="0" w:color="auto"/>
      </w:divBdr>
    </w:div>
    <w:div w:id="139662136">
      <w:bodyDiv w:val="1"/>
      <w:marLeft w:val="0"/>
      <w:marRight w:val="0"/>
      <w:marTop w:val="0"/>
      <w:marBottom w:val="0"/>
      <w:divBdr>
        <w:top w:val="none" w:sz="0" w:space="0" w:color="auto"/>
        <w:left w:val="none" w:sz="0" w:space="0" w:color="auto"/>
        <w:bottom w:val="none" w:sz="0" w:space="0" w:color="auto"/>
        <w:right w:val="none" w:sz="0" w:space="0" w:color="auto"/>
      </w:divBdr>
    </w:div>
    <w:div w:id="201286280">
      <w:bodyDiv w:val="1"/>
      <w:marLeft w:val="0"/>
      <w:marRight w:val="0"/>
      <w:marTop w:val="0"/>
      <w:marBottom w:val="0"/>
      <w:divBdr>
        <w:top w:val="none" w:sz="0" w:space="0" w:color="auto"/>
        <w:left w:val="none" w:sz="0" w:space="0" w:color="auto"/>
        <w:bottom w:val="none" w:sz="0" w:space="0" w:color="auto"/>
        <w:right w:val="none" w:sz="0" w:space="0" w:color="auto"/>
      </w:divBdr>
    </w:div>
    <w:div w:id="213277212">
      <w:bodyDiv w:val="1"/>
      <w:marLeft w:val="0"/>
      <w:marRight w:val="0"/>
      <w:marTop w:val="0"/>
      <w:marBottom w:val="0"/>
      <w:divBdr>
        <w:top w:val="none" w:sz="0" w:space="0" w:color="auto"/>
        <w:left w:val="none" w:sz="0" w:space="0" w:color="auto"/>
        <w:bottom w:val="none" w:sz="0" w:space="0" w:color="auto"/>
        <w:right w:val="none" w:sz="0" w:space="0" w:color="auto"/>
      </w:divBdr>
    </w:div>
    <w:div w:id="278879822">
      <w:bodyDiv w:val="1"/>
      <w:marLeft w:val="0"/>
      <w:marRight w:val="0"/>
      <w:marTop w:val="0"/>
      <w:marBottom w:val="0"/>
      <w:divBdr>
        <w:top w:val="none" w:sz="0" w:space="0" w:color="auto"/>
        <w:left w:val="none" w:sz="0" w:space="0" w:color="auto"/>
        <w:bottom w:val="none" w:sz="0" w:space="0" w:color="auto"/>
        <w:right w:val="none" w:sz="0" w:space="0" w:color="auto"/>
      </w:divBdr>
    </w:div>
    <w:div w:id="284577218">
      <w:bodyDiv w:val="1"/>
      <w:marLeft w:val="0"/>
      <w:marRight w:val="0"/>
      <w:marTop w:val="0"/>
      <w:marBottom w:val="0"/>
      <w:divBdr>
        <w:top w:val="none" w:sz="0" w:space="0" w:color="auto"/>
        <w:left w:val="none" w:sz="0" w:space="0" w:color="auto"/>
        <w:bottom w:val="none" w:sz="0" w:space="0" w:color="auto"/>
        <w:right w:val="none" w:sz="0" w:space="0" w:color="auto"/>
      </w:divBdr>
    </w:div>
    <w:div w:id="313222825">
      <w:bodyDiv w:val="1"/>
      <w:marLeft w:val="0"/>
      <w:marRight w:val="0"/>
      <w:marTop w:val="0"/>
      <w:marBottom w:val="0"/>
      <w:divBdr>
        <w:top w:val="none" w:sz="0" w:space="0" w:color="auto"/>
        <w:left w:val="none" w:sz="0" w:space="0" w:color="auto"/>
        <w:bottom w:val="none" w:sz="0" w:space="0" w:color="auto"/>
        <w:right w:val="none" w:sz="0" w:space="0" w:color="auto"/>
      </w:divBdr>
    </w:div>
    <w:div w:id="358820457">
      <w:bodyDiv w:val="1"/>
      <w:marLeft w:val="0"/>
      <w:marRight w:val="0"/>
      <w:marTop w:val="0"/>
      <w:marBottom w:val="0"/>
      <w:divBdr>
        <w:top w:val="none" w:sz="0" w:space="0" w:color="auto"/>
        <w:left w:val="none" w:sz="0" w:space="0" w:color="auto"/>
        <w:bottom w:val="none" w:sz="0" w:space="0" w:color="auto"/>
        <w:right w:val="none" w:sz="0" w:space="0" w:color="auto"/>
      </w:divBdr>
    </w:div>
    <w:div w:id="363094283">
      <w:bodyDiv w:val="1"/>
      <w:marLeft w:val="0"/>
      <w:marRight w:val="0"/>
      <w:marTop w:val="0"/>
      <w:marBottom w:val="0"/>
      <w:divBdr>
        <w:top w:val="none" w:sz="0" w:space="0" w:color="auto"/>
        <w:left w:val="none" w:sz="0" w:space="0" w:color="auto"/>
        <w:bottom w:val="none" w:sz="0" w:space="0" w:color="auto"/>
        <w:right w:val="none" w:sz="0" w:space="0" w:color="auto"/>
      </w:divBdr>
    </w:div>
    <w:div w:id="436296460">
      <w:bodyDiv w:val="1"/>
      <w:marLeft w:val="0"/>
      <w:marRight w:val="0"/>
      <w:marTop w:val="0"/>
      <w:marBottom w:val="0"/>
      <w:divBdr>
        <w:top w:val="none" w:sz="0" w:space="0" w:color="auto"/>
        <w:left w:val="none" w:sz="0" w:space="0" w:color="auto"/>
        <w:bottom w:val="none" w:sz="0" w:space="0" w:color="auto"/>
        <w:right w:val="none" w:sz="0" w:space="0" w:color="auto"/>
      </w:divBdr>
    </w:div>
    <w:div w:id="458492933">
      <w:bodyDiv w:val="1"/>
      <w:marLeft w:val="0"/>
      <w:marRight w:val="0"/>
      <w:marTop w:val="0"/>
      <w:marBottom w:val="0"/>
      <w:divBdr>
        <w:top w:val="none" w:sz="0" w:space="0" w:color="auto"/>
        <w:left w:val="none" w:sz="0" w:space="0" w:color="auto"/>
        <w:bottom w:val="none" w:sz="0" w:space="0" w:color="auto"/>
        <w:right w:val="none" w:sz="0" w:space="0" w:color="auto"/>
      </w:divBdr>
    </w:div>
    <w:div w:id="576013337">
      <w:bodyDiv w:val="1"/>
      <w:marLeft w:val="0"/>
      <w:marRight w:val="0"/>
      <w:marTop w:val="0"/>
      <w:marBottom w:val="0"/>
      <w:divBdr>
        <w:top w:val="none" w:sz="0" w:space="0" w:color="auto"/>
        <w:left w:val="none" w:sz="0" w:space="0" w:color="auto"/>
        <w:bottom w:val="none" w:sz="0" w:space="0" w:color="auto"/>
        <w:right w:val="none" w:sz="0" w:space="0" w:color="auto"/>
      </w:divBdr>
    </w:div>
    <w:div w:id="657347216">
      <w:bodyDiv w:val="1"/>
      <w:marLeft w:val="0"/>
      <w:marRight w:val="0"/>
      <w:marTop w:val="0"/>
      <w:marBottom w:val="0"/>
      <w:divBdr>
        <w:top w:val="none" w:sz="0" w:space="0" w:color="auto"/>
        <w:left w:val="none" w:sz="0" w:space="0" w:color="auto"/>
        <w:bottom w:val="none" w:sz="0" w:space="0" w:color="auto"/>
        <w:right w:val="none" w:sz="0" w:space="0" w:color="auto"/>
      </w:divBdr>
    </w:div>
    <w:div w:id="845632892">
      <w:bodyDiv w:val="1"/>
      <w:marLeft w:val="0"/>
      <w:marRight w:val="0"/>
      <w:marTop w:val="0"/>
      <w:marBottom w:val="0"/>
      <w:divBdr>
        <w:top w:val="none" w:sz="0" w:space="0" w:color="auto"/>
        <w:left w:val="none" w:sz="0" w:space="0" w:color="auto"/>
        <w:bottom w:val="none" w:sz="0" w:space="0" w:color="auto"/>
        <w:right w:val="none" w:sz="0" w:space="0" w:color="auto"/>
      </w:divBdr>
      <w:divsChild>
        <w:div w:id="1231503029">
          <w:marLeft w:val="0"/>
          <w:marRight w:val="0"/>
          <w:marTop w:val="0"/>
          <w:marBottom w:val="0"/>
          <w:divBdr>
            <w:top w:val="none" w:sz="0" w:space="0" w:color="auto"/>
            <w:left w:val="none" w:sz="0" w:space="0" w:color="auto"/>
            <w:bottom w:val="none" w:sz="0" w:space="0" w:color="auto"/>
            <w:right w:val="none" w:sz="0" w:space="0" w:color="auto"/>
          </w:divBdr>
        </w:div>
        <w:div w:id="1351446642">
          <w:marLeft w:val="0"/>
          <w:marRight w:val="0"/>
          <w:marTop w:val="0"/>
          <w:marBottom w:val="0"/>
          <w:divBdr>
            <w:top w:val="none" w:sz="0" w:space="0" w:color="auto"/>
            <w:left w:val="none" w:sz="0" w:space="0" w:color="auto"/>
            <w:bottom w:val="none" w:sz="0" w:space="0" w:color="auto"/>
            <w:right w:val="none" w:sz="0" w:space="0" w:color="auto"/>
          </w:divBdr>
        </w:div>
      </w:divsChild>
    </w:div>
    <w:div w:id="860896396">
      <w:bodyDiv w:val="1"/>
      <w:marLeft w:val="0"/>
      <w:marRight w:val="0"/>
      <w:marTop w:val="0"/>
      <w:marBottom w:val="0"/>
      <w:divBdr>
        <w:top w:val="none" w:sz="0" w:space="0" w:color="auto"/>
        <w:left w:val="none" w:sz="0" w:space="0" w:color="auto"/>
        <w:bottom w:val="none" w:sz="0" w:space="0" w:color="auto"/>
        <w:right w:val="none" w:sz="0" w:space="0" w:color="auto"/>
      </w:divBdr>
    </w:div>
    <w:div w:id="880484591">
      <w:bodyDiv w:val="1"/>
      <w:marLeft w:val="0"/>
      <w:marRight w:val="0"/>
      <w:marTop w:val="0"/>
      <w:marBottom w:val="0"/>
      <w:divBdr>
        <w:top w:val="none" w:sz="0" w:space="0" w:color="auto"/>
        <w:left w:val="none" w:sz="0" w:space="0" w:color="auto"/>
        <w:bottom w:val="none" w:sz="0" w:space="0" w:color="auto"/>
        <w:right w:val="none" w:sz="0" w:space="0" w:color="auto"/>
      </w:divBdr>
    </w:div>
    <w:div w:id="948590413">
      <w:bodyDiv w:val="1"/>
      <w:marLeft w:val="0"/>
      <w:marRight w:val="0"/>
      <w:marTop w:val="0"/>
      <w:marBottom w:val="0"/>
      <w:divBdr>
        <w:top w:val="none" w:sz="0" w:space="0" w:color="auto"/>
        <w:left w:val="none" w:sz="0" w:space="0" w:color="auto"/>
        <w:bottom w:val="none" w:sz="0" w:space="0" w:color="auto"/>
        <w:right w:val="none" w:sz="0" w:space="0" w:color="auto"/>
      </w:divBdr>
    </w:div>
    <w:div w:id="975641362">
      <w:bodyDiv w:val="1"/>
      <w:marLeft w:val="0"/>
      <w:marRight w:val="0"/>
      <w:marTop w:val="0"/>
      <w:marBottom w:val="0"/>
      <w:divBdr>
        <w:top w:val="none" w:sz="0" w:space="0" w:color="auto"/>
        <w:left w:val="none" w:sz="0" w:space="0" w:color="auto"/>
        <w:bottom w:val="none" w:sz="0" w:space="0" w:color="auto"/>
        <w:right w:val="none" w:sz="0" w:space="0" w:color="auto"/>
      </w:divBdr>
    </w:div>
    <w:div w:id="1009067580">
      <w:bodyDiv w:val="1"/>
      <w:marLeft w:val="0"/>
      <w:marRight w:val="0"/>
      <w:marTop w:val="0"/>
      <w:marBottom w:val="0"/>
      <w:divBdr>
        <w:top w:val="none" w:sz="0" w:space="0" w:color="auto"/>
        <w:left w:val="none" w:sz="0" w:space="0" w:color="auto"/>
        <w:bottom w:val="none" w:sz="0" w:space="0" w:color="auto"/>
        <w:right w:val="none" w:sz="0" w:space="0" w:color="auto"/>
      </w:divBdr>
    </w:div>
    <w:div w:id="1022315295">
      <w:bodyDiv w:val="1"/>
      <w:marLeft w:val="0"/>
      <w:marRight w:val="0"/>
      <w:marTop w:val="0"/>
      <w:marBottom w:val="0"/>
      <w:divBdr>
        <w:top w:val="none" w:sz="0" w:space="0" w:color="auto"/>
        <w:left w:val="none" w:sz="0" w:space="0" w:color="auto"/>
        <w:bottom w:val="none" w:sz="0" w:space="0" w:color="auto"/>
        <w:right w:val="none" w:sz="0" w:space="0" w:color="auto"/>
      </w:divBdr>
    </w:div>
    <w:div w:id="1038165530">
      <w:bodyDiv w:val="1"/>
      <w:marLeft w:val="0"/>
      <w:marRight w:val="0"/>
      <w:marTop w:val="0"/>
      <w:marBottom w:val="0"/>
      <w:divBdr>
        <w:top w:val="none" w:sz="0" w:space="0" w:color="auto"/>
        <w:left w:val="none" w:sz="0" w:space="0" w:color="auto"/>
        <w:bottom w:val="none" w:sz="0" w:space="0" w:color="auto"/>
        <w:right w:val="none" w:sz="0" w:space="0" w:color="auto"/>
      </w:divBdr>
    </w:div>
    <w:div w:id="1191408139">
      <w:bodyDiv w:val="1"/>
      <w:marLeft w:val="0"/>
      <w:marRight w:val="0"/>
      <w:marTop w:val="0"/>
      <w:marBottom w:val="0"/>
      <w:divBdr>
        <w:top w:val="none" w:sz="0" w:space="0" w:color="auto"/>
        <w:left w:val="none" w:sz="0" w:space="0" w:color="auto"/>
        <w:bottom w:val="none" w:sz="0" w:space="0" w:color="auto"/>
        <w:right w:val="none" w:sz="0" w:space="0" w:color="auto"/>
      </w:divBdr>
    </w:div>
    <w:div w:id="1272592937">
      <w:bodyDiv w:val="1"/>
      <w:marLeft w:val="0"/>
      <w:marRight w:val="0"/>
      <w:marTop w:val="0"/>
      <w:marBottom w:val="0"/>
      <w:divBdr>
        <w:top w:val="none" w:sz="0" w:space="0" w:color="auto"/>
        <w:left w:val="none" w:sz="0" w:space="0" w:color="auto"/>
        <w:bottom w:val="none" w:sz="0" w:space="0" w:color="auto"/>
        <w:right w:val="none" w:sz="0" w:space="0" w:color="auto"/>
      </w:divBdr>
    </w:div>
    <w:div w:id="1297681497">
      <w:bodyDiv w:val="1"/>
      <w:marLeft w:val="0"/>
      <w:marRight w:val="0"/>
      <w:marTop w:val="0"/>
      <w:marBottom w:val="0"/>
      <w:divBdr>
        <w:top w:val="none" w:sz="0" w:space="0" w:color="auto"/>
        <w:left w:val="none" w:sz="0" w:space="0" w:color="auto"/>
        <w:bottom w:val="none" w:sz="0" w:space="0" w:color="auto"/>
        <w:right w:val="none" w:sz="0" w:space="0" w:color="auto"/>
      </w:divBdr>
    </w:div>
    <w:div w:id="1333220884">
      <w:bodyDiv w:val="1"/>
      <w:marLeft w:val="0"/>
      <w:marRight w:val="0"/>
      <w:marTop w:val="0"/>
      <w:marBottom w:val="0"/>
      <w:divBdr>
        <w:top w:val="none" w:sz="0" w:space="0" w:color="auto"/>
        <w:left w:val="none" w:sz="0" w:space="0" w:color="auto"/>
        <w:bottom w:val="none" w:sz="0" w:space="0" w:color="auto"/>
        <w:right w:val="none" w:sz="0" w:space="0" w:color="auto"/>
      </w:divBdr>
    </w:div>
    <w:div w:id="1594974591">
      <w:bodyDiv w:val="1"/>
      <w:marLeft w:val="0"/>
      <w:marRight w:val="0"/>
      <w:marTop w:val="0"/>
      <w:marBottom w:val="0"/>
      <w:divBdr>
        <w:top w:val="none" w:sz="0" w:space="0" w:color="auto"/>
        <w:left w:val="none" w:sz="0" w:space="0" w:color="auto"/>
        <w:bottom w:val="none" w:sz="0" w:space="0" w:color="auto"/>
        <w:right w:val="none" w:sz="0" w:space="0" w:color="auto"/>
      </w:divBdr>
    </w:div>
    <w:div w:id="1648514119">
      <w:bodyDiv w:val="1"/>
      <w:marLeft w:val="0"/>
      <w:marRight w:val="0"/>
      <w:marTop w:val="0"/>
      <w:marBottom w:val="0"/>
      <w:divBdr>
        <w:top w:val="none" w:sz="0" w:space="0" w:color="auto"/>
        <w:left w:val="none" w:sz="0" w:space="0" w:color="auto"/>
        <w:bottom w:val="none" w:sz="0" w:space="0" w:color="auto"/>
        <w:right w:val="none" w:sz="0" w:space="0" w:color="auto"/>
      </w:divBdr>
    </w:div>
    <w:div w:id="1743212129">
      <w:bodyDiv w:val="1"/>
      <w:marLeft w:val="0"/>
      <w:marRight w:val="0"/>
      <w:marTop w:val="0"/>
      <w:marBottom w:val="0"/>
      <w:divBdr>
        <w:top w:val="none" w:sz="0" w:space="0" w:color="auto"/>
        <w:left w:val="none" w:sz="0" w:space="0" w:color="auto"/>
        <w:bottom w:val="none" w:sz="0" w:space="0" w:color="auto"/>
        <w:right w:val="none" w:sz="0" w:space="0" w:color="auto"/>
      </w:divBdr>
    </w:div>
    <w:div w:id="1746494716">
      <w:bodyDiv w:val="1"/>
      <w:marLeft w:val="0"/>
      <w:marRight w:val="0"/>
      <w:marTop w:val="0"/>
      <w:marBottom w:val="0"/>
      <w:divBdr>
        <w:top w:val="none" w:sz="0" w:space="0" w:color="auto"/>
        <w:left w:val="none" w:sz="0" w:space="0" w:color="auto"/>
        <w:bottom w:val="none" w:sz="0" w:space="0" w:color="auto"/>
        <w:right w:val="none" w:sz="0" w:space="0" w:color="auto"/>
      </w:divBdr>
    </w:div>
    <w:div w:id="1823346566">
      <w:bodyDiv w:val="1"/>
      <w:marLeft w:val="0"/>
      <w:marRight w:val="0"/>
      <w:marTop w:val="0"/>
      <w:marBottom w:val="0"/>
      <w:divBdr>
        <w:top w:val="none" w:sz="0" w:space="0" w:color="auto"/>
        <w:left w:val="none" w:sz="0" w:space="0" w:color="auto"/>
        <w:bottom w:val="none" w:sz="0" w:space="0" w:color="auto"/>
        <w:right w:val="none" w:sz="0" w:space="0" w:color="auto"/>
      </w:divBdr>
    </w:div>
    <w:div w:id="2020345534">
      <w:bodyDiv w:val="1"/>
      <w:marLeft w:val="0"/>
      <w:marRight w:val="0"/>
      <w:marTop w:val="0"/>
      <w:marBottom w:val="0"/>
      <w:divBdr>
        <w:top w:val="none" w:sz="0" w:space="0" w:color="auto"/>
        <w:left w:val="none" w:sz="0" w:space="0" w:color="auto"/>
        <w:bottom w:val="none" w:sz="0" w:space="0" w:color="auto"/>
        <w:right w:val="none" w:sz="0" w:space="0" w:color="auto"/>
      </w:divBdr>
    </w:div>
    <w:div w:id="2045204453">
      <w:bodyDiv w:val="1"/>
      <w:marLeft w:val="0"/>
      <w:marRight w:val="0"/>
      <w:marTop w:val="0"/>
      <w:marBottom w:val="0"/>
      <w:divBdr>
        <w:top w:val="none" w:sz="0" w:space="0" w:color="auto"/>
        <w:left w:val="none" w:sz="0" w:space="0" w:color="auto"/>
        <w:bottom w:val="none" w:sz="0" w:space="0" w:color="auto"/>
        <w:right w:val="none" w:sz="0" w:space="0" w:color="auto"/>
      </w:divBdr>
    </w:div>
    <w:div w:id="2053116101">
      <w:bodyDiv w:val="1"/>
      <w:marLeft w:val="0"/>
      <w:marRight w:val="0"/>
      <w:marTop w:val="0"/>
      <w:marBottom w:val="0"/>
      <w:divBdr>
        <w:top w:val="none" w:sz="0" w:space="0" w:color="auto"/>
        <w:left w:val="none" w:sz="0" w:space="0" w:color="auto"/>
        <w:bottom w:val="none" w:sz="0" w:space="0" w:color="auto"/>
        <w:right w:val="none" w:sz="0" w:space="0" w:color="auto"/>
      </w:divBdr>
    </w:div>
    <w:div w:id="210653613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0.jpg"/><Relationship Id="rId299" Type="http://schemas.openxmlformats.org/officeDocument/2006/relationships/image" Target="media/image272.png"/><Relationship Id="rId21" Type="http://schemas.openxmlformats.org/officeDocument/2006/relationships/footer" Target="footer9.xml"/><Relationship Id="rId63" Type="http://schemas.openxmlformats.org/officeDocument/2006/relationships/image" Target="media/image37.png"/><Relationship Id="rId159" Type="http://schemas.openxmlformats.org/officeDocument/2006/relationships/image" Target="media/image132.png"/><Relationship Id="rId324" Type="http://schemas.openxmlformats.org/officeDocument/2006/relationships/image" Target="media/image297.png"/><Relationship Id="rId366" Type="http://schemas.openxmlformats.org/officeDocument/2006/relationships/image" Target="media/image339.jpg"/><Relationship Id="rId170" Type="http://schemas.openxmlformats.org/officeDocument/2006/relationships/image" Target="media/image143.png"/><Relationship Id="rId191" Type="http://schemas.openxmlformats.org/officeDocument/2006/relationships/image" Target="media/image164.png"/><Relationship Id="rId205" Type="http://schemas.openxmlformats.org/officeDocument/2006/relationships/image" Target="media/image178.png"/><Relationship Id="rId226" Type="http://schemas.openxmlformats.org/officeDocument/2006/relationships/image" Target="media/image199.png"/><Relationship Id="rId247" Type="http://schemas.openxmlformats.org/officeDocument/2006/relationships/image" Target="media/image220.jpg"/><Relationship Id="rId107" Type="http://schemas.openxmlformats.org/officeDocument/2006/relationships/image" Target="media/image80.png"/><Relationship Id="rId268" Type="http://schemas.openxmlformats.org/officeDocument/2006/relationships/image" Target="media/image241.png"/><Relationship Id="rId289" Type="http://schemas.openxmlformats.org/officeDocument/2006/relationships/image" Target="media/image262.png"/><Relationship Id="rId11" Type="http://schemas.openxmlformats.org/officeDocument/2006/relationships/image" Target="media/image1.png"/><Relationship Id="rId32" Type="http://schemas.openxmlformats.org/officeDocument/2006/relationships/footer" Target="footer12.xml"/><Relationship Id="rId53" Type="http://schemas.openxmlformats.org/officeDocument/2006/relationships/image" Target="media/image27.jpg"/><Relationship Id="rId74" Type="http://schemas.openxmlformats.org/officeDocument/2006/relationships/image" Target="media/image48.png"/><Relationship Id="rId128" Type="http://schemas.openxmlformats.org/officeDocument/2006/relationships/image" Target="media/image101.png"/><Relationship Id="rId149" Type="http://schemas.openxmlformats.org/officeDocument/2006/relationships/image" Target="media/image122.jpg"/><Relationship Id="rId314" Type="http://schemas.openxmlformats.org/officeDocument/2006/relationships/image" Target="media/image287.jpg"/><Relationship Id="rId335" Type="http://schemas.openxmlformats.org/officeDocument/2006/relationships/image" Target="media/image308.png"/><Relationship Id="rId356" Type="http://schemas.openxmlformats.org/officeDocument/2006/relationships/image" Target="media/image329.jpg"/><Relationship Id="rId377" Type="http://schemas.openxmlformats.org/officeDocument/2006/relationships/image" Target="media/image350.jpg"/><Relationship Id="rId5" Type="http://schemas.openxmlformats.org/officeDocument/2006/relationships/numbering" Target="numbering.xml"/><Relationship Id="rId95" Type="http://schemas.openxmlformats.org/officeDocument/2006/relationships/image" Target="media/image69.png"/><Relationship Id="rId160" Type="http://schemas.openxmlformats.org/officeDocument/2006/relationships/image" Target="media/image133.png"/><Relationship Id="rId181" Type="http://schemas.openxmlformats.org/officeDocument/2006/relationships/image" Target="media/image154.jpg"/><Relationship Id="rId216" Type="http://schemas.openxmlformats.org/officeDocument/2006/relationships/image" Target="media/image189.png"/><Relationship Id="rId237" Type="http://schemas.openxmlformats.org/officeDocument/2006/relationships/image" Target="media/image210.jpg"/><Relationship Id="rId258" Type="http://schemas.openxmlformats.org/officeDocument/2006/relationships/image" Target="media/image231.png"/><Relationship Id="rId279" Type="http://schemas.openxmlformats.org/officeDocument/2006/relationships/image" Target="media/image252.jpg"/><Relationship Id="rId22" Type="http://schemas.openxmlformats.org/officeDocument/2006/relationships/comments" Target="comments.xml"/><Relationship Id="rId43" Type="http://schemas.openxmlformats.org/officeDocument/2006/relationships/image" Target="media/image17.png"/><Relationship Id="rId64" Type="http://schemas.openxmlformats.org/officeDocument/2006/relationships/image" Target="media/image38.png"/><Relationship Id="rId118" Type="http://schemas.openxmlformats.org/officeDocument/2006/relationships/image" Target="media/image91.jpg"/><Relationship Id="rId139" Type="http://schemas.openxmlformats.org/officeDocument/2006/relationships/image" Target="media/image112.jpg"/><Relationship Id="rId290" Type="http://schemas.openxmlformats.org/officeDocument/2006/relationships/image" Target="media/image263.png"/><Relationship Id="rId304" Type="http://schemas.openxmlformats.org/officeDocument/2006/relationships/image" Target="media/image277.png"/><Relationship Id="rId325" Type="http://schemas.openxmlformats.org/officeDocument/2006/relationships/image" Target="media/image298.jpg"/><Relationship Id="rId346" Type="http://schemas.openxmlformats.org/officeDocument/2006/relationships/image" Target="media/image319.png"/><Relationship Id="rId367" Type="http://schemas.openxmlformats.org/officeDocument/2006/relationships/image" Target="media/image340.png"/><Relationship Id="rId388" Type="http://schemas.openxmlformats.org/officeDocument/2006/relationships/footer" Target="footer14.xml"/><Relationship Id="rId85" Type="http://schemas.openxmlformats.org/officeDocument/2006/relationships/image" Target="media/image59.png"/><Relationship Id="rId150" Type="http://schemas.openxmlformats.org/officeDocument/2006/relationships/image" Target="media/image123.png"/><Relationship Id="rId171" Type="http://schemas.openxmlformats.org/officeDocument/2006/relationships/image" Target="media/image144.png"/><Relationship Id="rId192" Type="http://schemas.openxmlformats.org/officeDocument/2006/relationships/image" Target="media/image165.png"/><Relationship Id="rId206" Type="http://schemas.openxmlformats.org/officeDocument/2006/relationships/image" Target="media/image179.png"/><Relationship Id="rId227" Type="http://schemas.openxmlformats.org/officeDocument/2006/relationships/image" Target="media/image200.png"/><Relationship Id="rId248" Type="http://schemas.openxmlformats.org/officeDocument/2006/relationships/image" Target="media/image221.png"/><Relationship Id="rId269" Type="http://schemas.openxmlformats.org/officeDocument/2006/relationships/image" Target="media/image242.png"/><Relationship Id="rId12" Type="http://schemas.openxmlformats.org/officeDocument/2006/relationships/footer" Target="footer1.xml"/><Relationship Id="rId33" Type="http://schemas.openxmlformats.org/officeDocument/2006/relationships/image" Target="media/image7.jpg"/><Relationship Id="rId108" Type="http://schemas.openxmlformats.org/officeDocument/2006/relationships/image" Target="media/image81.png"/><Relationship Id="rId129" Type="http://schemas.openxmlformats.org/officeDocument/2006/relationships/image" Target="media/image102.png"/><Relationship Id="rId280" Type="http://schemas.openxmlformats.org/officeDocument/2006/relationships/image" Target="media/image253.jpg"/><Relationship Id="rId315" Type="http://schemas.openxmlformats.org/officeDocument/2006/relationships/image" Target="media/image288.jpg"/><Relationship Id="rId336" Type="http://schemas.openxmlformats.org/officeDocument/2006/relationships/image" Target="media/image309.png"/><Relationship Id="rId357" Type="http://schemas.openxmlformats.org/officeDocument/2006/relationships/image" Target="media/image330.jpg"/><Relationship Id="rId54" Type="http://schemas.openxmlformats.org/officeDocument/2006/relationships/image" Target="media/image28.png"/><Relationship Id="rId75" Type="http://schemas.openxmlformats.org/officeDocument/2006/relationships/image" Target="media/image49.png"/><Relationship Id="rId96" Type="http://schemas.openxmlformats.org/officeDocument/2006/relationships/image" Target="media/image70.jpg"/><Relationship Id="rId140" Type="http://schemas.openxmlformats.org/officeDocument/2006/relationships/image" Target="media/image113.jpg"/><Relationship Id="rId161" Type="http://schemas.openxmlformats.org/officeDocument/2006/relationships/image" Target="media/image134.png"/><Relationship Id="rId182" Type="http://schemas.openxmlformats.org/officeDocument/2006/relationships/image" Target="media/image155.png"/><Relationship Id="rId217" Type="http://schemas.openxmlformats.org/officeDocument/2006/relationships/image" Target="media/image190.png"/><Relationship Id="rId378" Type="http://schemas.openxmlformats.org/officeDocument/2006/relationships/image" Target="media/image351.png"/><Relationship Id="rId6" Type="http://schemas.openxmlformats.org/officeDocument/2006/relationships/styles" Target="styles.xml"/><Relationship Id="rId238" Type="http://schemas.openxmlformats.org/officeDocument/2006/relationships/image" Target="media/image211.jpg"/><Relationship Id="rId259" Type="http://schemas.openxmlformats.org/officeDocument/2006/relationships/image" Target="media/image232.png"/><Relationship Id="rId23" Type="http://schemas.microsoft.com/office/2011/relationships/commentsExtended" Target="commentsExtended.xml"/><Relationship Id="rId119" Type="http://schemas.openxmlformats.org/officeDocument/2006/relationships/image" Target="media/image92.png"/><Relationship Id="rId270" Type="http://schemas.openxmlformats.org/officeDocument/2006/relationships/image" Target="media/image243.png"/><Relationship Id="rId291" Type="http://schemas.openxmlformats.org/officeDocument/2006/relationships/image" Target="media/image264.png"/><Relationship Id="rId305" Type="http://schemas.openxmlformats.org/officeDocument/2006/relationships/image" Target="media/image278.png"/><Relationship Id="rId326" Type="http://schemas.openxmlformats.org/officeDocument/2006/relationships/image" Target="media/image299.png"/><Relationship Id="rId347" Type="http://schemas.openxmlformats.org/officeDocument/2006/relationships/image" Target="media/image320.png"/><Relationship Id="rId44" Type="http://schemas.openxmlformats.org/officeDocument/2006/relationships/image" Target="media/image18.png"/><Relationship Id="rId65" Type="http://schemas.openxmlformats.org/officeDocument/2006/relationships/image" Target="media/image39.jpg"/><Relationship Id="rId86" Type="http://schemas.openxmlformats.org/officeDocument/2006/relationships/image" Target="media/image60.jpg"/><Relationship Id="rId130" Type="http://schemas.openxmlformats.org/officeDocument/2006/relationships/image" Target="media/image103.png"/><Relationship Id="rId151" Type="http://schemas.openxmlformats.org/officeDocument/2006/relationships/image" Target="media/image124.png"/><Relationship Id="rId368" Type="http://schemas.openxmlformats.org/officeDocument/2006/relationships/image" Target="media/image341.png"/><Relationship Id="rId389" Type="http://schemas.openxmlformats.org/officeDocument/2006/relationships/footer" Target="footer15.xml"/><Relationship Id="rId172" Type="http://schemas.openxmlformats.org/officeDocument/2006/relationships/image" Target="media/image145.jpg"/><Relationship Id="rId193" Type="http://schemas.openxmlformats.org/officeDocument/2006/relationships/image" Target="media/image166.png"/><Relationship Id="rId207" Type="http://schemas.openxmlformats.org/officeDocument/2006/relationships/image" Target="media/image180.png"/><Relationship Id="rId228" Type="http://schemas.openxmlformats.org/officeDocument/2006/relationships/image" Target="media/image201.png"/><Relationship Id="rId249" Type="http://schemas.openxmlformats.org/officeDocument/2006/relationships/image" Target="media/image222.png"/><Relationship Id="rId13" Type="http://schemas.openxmlformats.org/officeDocument/2006/relationships/footer" Target="footer2.xml"/><Relationship Id="rId109" Type="http://schemas.openxmlformats.org/officeDocument/2006/relationships/image" Target="media/image82.png"/><Relationship Id="rId260" Type="http://schemas.openxmlformats.org/officeDocument/2006/relationships/image" Target="media/image233.png"/><Relationship Id="rId281" Type="http://schemas.openxmlformats.org/officeDocument/2006/relationships/image" Target="media/image254.jpg"/><Relationship Id="rId316" Type="http://schemas.openxmlformats.org/officeDocument/2006/relationships/image" Target="media/image289.jpg"/><Relationship Id="rId337" Type="http://schemas.openxmlformats.org/officeDocument/2006/relationships/image" Target="media/image310.png"/><Relationship Id="rId34" Type="http://schemas.openxmlformats.org/officeDocument/2006/relationships/image" Target="media/image8.png"/><Relationship Id="rId55" Type="http://schemas.openxmlformats.org/officeDocument/2006/relationships/image" Target="media/image29.jpg"/><Relationship Id="rId76" Type="http://schemas.openxmlformats.org/officeDocument/2006/relationships/image" Target="media/image50.jpg"/><Relationship Id="rId97" Type="http://schemas.openxmlformats.org/officeDocument/2006/relationships/image" Target="media/image71.png"/><Relationship Id="rId120" Type="http://schemas.openxmlformats.org/officeDocument/2006/relationships/image" Target="media/image93.jpg"/><Relationship Id="rId141" Type="http://schemas.openxmlformats.org/officeDocument/2006/relationships/image" Target="media/image114.png"/><Relationship Id="rId358" Type="http://schemas.openxmlformats.org/officeDocument/2006/relationships/image" Target="media/image331.jpg"/><Relationship Id="rId379" Type="http://schemas.openxmlformats.org/officeDocument/2006/relationships/image" Target="media/image352.png"/><Relationship Id="rId7" Type="http://schemas.openxmlformats.org/officeDocument/2006/relationships/settings" Target="settings.xml"/><Relationship Id="rId162" Type="http://schemas.openxmlformats.org/officeDocument/2006/relationships/image" Target="media/image135.png"/><Relationship Id="rId183" Type="http://schemas.openxmlformats.org/officeDocument/2006/relationships/image" Target="media/image156.png"/><Relationship Id="rId218" Type="http://schemas.openxmlformats.org/officeDocument/2006/relationships/image" Target="media/image191.png"/><Relationship Id="rId239" Type="http://schemas.openxmlformats.org/officeDocument/2006/relationships/image" Target="media/image212.jpg"/><Relationship Id="rId390" Type="http://schemas.openxmlformats.org/officeDocument/2006/relationships/footer" Target="footer16.xml"/><Relationship Id="rId250" Type="http://schemas.openxmlformats.org/officeDocument/2006/relationships/image" Target="media/image223.png"/><Relationship Id="rId271" Type="http://schemas.openxmlformats.org/officeDocument/2006/relationships/image" Target="media/image244.png"/><Relationship Id="rId292" Type="http://schemas.openxmlformats.org/officeDocument/2006/relationships/image" Target="media/image265.png"/><Relationship Id="rId306" Type="http://schemas.openxmlformats.org/officeDocument/2006/relationships/image" Target="media/image279.png"/><Relationship Id="rId24" Type="http://schemas.microsoft.com/office/2016/09/relationships/commentsIds" Target="commentsIds.xml"/><Relationship Id="rId45" Type="http://schemas.openxmlformats.org/officeDocument/2006/relationships/image" Target="media/image19.jpg"/><Relationship Id="rId66" Type="http://schemas.openxmlformats.org/officeDocument/2006/relationships/image" Target="media/image40.jpg"/><Relationship Id="rId87" Type="http://schemas.openxmlformats.org/officeDocument/2006/relationships/image" Target="media/image61.png"/><Relationship Id="rId110" Type="http://schemas.openxmlformats.org/officeDocument/2006/relationships/image" Target="media/image83.png"/><Relationship Id="rId131" Type="http://schemas.openxmlformats.org/officeDocument/2006/relationships/image" Target="media/image104.png"/><Relationship Id="rId327" Type="http://schemas.openxmlformats.org/officeDocument/2006/relationships/image" Target="media/image300.png"/><Relationship Id="rId348" Type="http://schemas.openxmlformats.org/officeDocument/2006/relationships/image" Target="media/image321.png"/><Relationship Id="rId369" Type="http://schemas.openxmlformats.org/officeDocument/2006/relationships/image" Target="media/image342.jpg"/><Relationship Id="rId152" Type="http://schemas.openxmlformats.org/officeDocument/2006/relationships/image" Target="media/image125.png"/><Relationship Id="rId173" Type="http://schemas.openxmlformats.org/officeDocument/2006/relationships/image" Target="media/image146.png"/><Relationship Id="rId194" Type="http://schemas.openxmlformats.org/officeDocument/2006/relationships/image" Target="media/image167.png"/><Relationship Id="rId208" Type="http://schemas.openxmlformats.org/officeDocument/2006/relationships/image" Target="media/image181.png"/><Relationship Id="rId229" Type="http://schemas.openxmlformats.org/officeDocument/2006/relationships/image" Target="media/image202.png"/><Relationship Id="rId380" Type="http://schemas.openxmlformats.org/officeDocument/2006/relationships/image" Target="media/image353.jpg"/><Relationship Id="rId240" Type="http://schemas.openxmlformats.org/officeDocument/2006/relationships/image" Target="media/image213.jpg"/><Relationship Id="rId261" Type="http://schemas.openxmlformats.org/officeDocument/2006/relationships/image" Target="media/image234.png"/><Relationship Id="rId14" Type="http://schemas.openxmlformats.org/officeDocument/2006/relationships/footer" Target="footer3.xml"/><Relationship Id="rId35" Type="http://schemas.openxmlformats.org/officeDocument/2006/relationships/image" Target="media/image9.png"/><Relationship Id="rId56" Type="http://schemas.openxmlformats.org/officeDocument/2006/relationships/image" Target="media/image30.png"/><Relationship Id="rId77" Type="http://schemas.openxmlformats.org/officeDocument/2006/relationships/image" Target="media/image51.png"/><Relationship Id="rId100" Type="http://schemas.openxmlformats.org/officeDocument/2006/relationships/image" Target="media/image72.png"/><Relationship Id="rId282" Type="http://schemas.openxmlformats.org/officeDocument/2006/relationships/image" Target="media/image255.jpg"/><Relationship Id="rId317" Type="http://schemas.openxmlformats.org/officeDocument/2006/relationships/image" Target="media/image290.png"/><Relationship Id="rId338" Type="http://schemas.openxmlformats.org/officeDocument/2006/relationships/image" Target="media/image311.png"/><Relationship Id="rId359" Type="http://schemas.openxmlformats.org/officeDocument/2006/relationships/image" Target="media/image332.jpg"/><Relationship Id="rId8" Type="http://schemas.openxmlformats.org/officeDocument/2006/relationships/webSettings" Target="webSettings.xml"/><Relationship Id="rId98" Type="http://schemas.openxmlformats.org/officeDocument/2006/relationships/image" Target="media/image72.jpeg"/><Relationship Id="rId121" Type="http://schemas.openxmlformats.org/officeDocument/2006/relationships/image" Target="media/image94.png"/><Relationship Id="rId142" Type="http://schemas.openxmlformats.org/officeDocument/2006/relationships/image" Target="media/image115.png"/><Relationship Id="rId163" Type="http://schemas.openxmlformats.org/officeDocument/2006/relationships/image" Target="media/image136.png"/><Relationship Id="rId184" Type="http://schemas.openxmlformats.org/officeDocument/2006/relationships/image" Target="media/image157.jpg"/><Relationship Id="rId219" Type="http://schemas.openxmlformats.org/officeDocument/2006/relationships/image" Target="media/image192.png"/><Relationship Id="rId370" Type="http://schemas.openxmlformats.org/officeDocument/2006/relationships/image" Target="media/image343.jpg"/><Relationship Id="rId391" Type="http://schemas.openxmlformats.org/officeDocument/2006/relationships/footer" Target="footer17.xml"/><Relationship Id="rId230" Type="http://schemas.openxmlformats.org/officeDocument/2006/relationships/image" Target="media/image203.png"/><Relationship Id="rId251" Type="http://schemas.openxmlformats.org/officeDocument/2006/relationships/image" Target="media/image224.png"/><Relationship Id="rId25" Type="http://schemas.openxmlformats.org/officeDocument/2006/relationships/image" Target="media/image2.jpg"/><Relationship Id="rId46" Type="http://schemas.openxmlformats.org/officeDocument/2006/relationships/image" Target="media/image20.png"/><Relationship Id="rId67" Type="http://schemas.openxmlformats.org/officeDocument/2006/relationships/image" Target="media/image41.png"/><Relationship Id="rId272" Type="http://schemas.openxmlformats.org/officeDocument/2006/relationships/image" Target="media/image245.png"/><Relationship Id="rId293" Type="http://schemas.openxmlformats.org/officeDocument/2006/relationships/image" Target="media/image266.png"/><Relationship Id="rId307" Type="http://schemas.openxmlformats.org/officeDocument/2006/relationships/image" Target="media/image280.png"/><Relationship Id="rId328" Type="http://schemas.openxmlformats.org/officeDocument/2006/relationships/image" Target="media/image301.png"/><Relationship Id="rId349" Type="http://schemas.openxmlformats.org/officeDocument/2006/relationships/image" Target="media/image322.png"/><Relationship Id="rId88" Type="http://schemas.openxmlformats.org/officeDocument/2006/relationships/image" Target="media/image62.jpg"/><Relationship Id="rId111" Type="http://schemas.openxmlformats.org/officeDocument/2006/relationships/image" Target="media/image84.jpg"/><Relationship Id="rId132" Type="http://schemas.openxmlformats.org/officeDocument/2006/relationships/image" Target="media/image105.jpg"/><Relationship Id="rId153" Type="http://schemas.openxmlformats.org/officeDocument/2006/relationships/image" Target="media/image126.jpg"/><Relationship Id="rId174" Type="http://schemas.openxmlformats.org/officeDocument/2006/relationships/image" Target="media/image147.png"/><Relationship Id="rId195" Type="http://schemas.openxmlformats.org/officeDocument/2006/relationships/image" Target="media/image168.png"/><Relationship Id="rId209" Type="http://schemas.openxmlformats.org/officeDocument/2006/relationships/image" Target="media/image182.png"/><Relationship Id="rId360" Type="http://schemas.openxmlformats.org/officeDocument/2006/relationships/image" Target="media/image333.jpg"/><Relationship Id="rId381" Type="http://schemas.openxmlformats.org/officeDocument/2006/relationships/image" Target="media/image354.jpg"/><Relationship Id="rId220" Type="http://schemas.openxmlformats.org/officeDocument/2006/relationships/image" Target="media/image193.png"/><Relationship Id="rId241" Type="http://schemas.openxmlformats.org/officeDocument/2006/relationships/image" Target="media/image214.jpg"/><Relationship Id="rId15" Type="http://schemas.openxmlformats.org/officeDocument/2006/relationships/footer" Target="footer4.xml"/><Relationship Id="rId36" Type="http://schemas.openxmlformats.org/officeDocument/2006/relationships/image" Target="media/image10.png"/><Relationship Id="rId57" Type="http://schemas.openxmlformats.org/officeDocument/2006/relationships/image" Target="media/image31.jpg"/><Relationship Id="rId262" Type="http://schemas.openxmlformats.org/officeDocument/2006/relationships/image" Target="media/image235.png"/><Relationship Id="rId283" Type="http://schemas.openxmlformats.org/officeDocument/2006/relationships/image" Target="media/image256.png"/><Relationship Id="rId318" Type="http://schemas.openxmlformats.org/officeDocument/2006/relationships/image" Target="media/image291.jpg"/><Relationship Id="rId339" Type="http://schemas.openxmlformats.org/officeDocument/2006/relationships/image" Target="media/image312.png"/><Relationship Id="rId78" Type="http://schemas.openxmlformats.org/officeDocument/2006/relationships/image" Target="media/image52.jpg"/><Relationship Id="rId99" Type="http://schemas.openxmlformats.org/officeDocument/2006/relationships/image" Target="media/image73.png"/><Relationship Id="rId101" Type="http://schemas.openxmlformats.org/officeDocument/2006/relationships/image" Target="media/image74.png"/><Relationship Id="rId122" Type="http://schemas.openxmlformats.org/officeDocument/2006/relationships/image" Target="media/image95.png"/><Relationship Id="rId143" Type="http://schemas.openxmlformats.org/officeDocument/2006/relationships/image" Target="media/image116.png"/><Relationship Id="rId164" Type="http://schemas.openxmlformats.org/officeDocument/2006/relationships/image" Target="media/image137.png"/><Relationship Id="rId185" Type="http://schemas.openxmlformats.org/officeDocument/2006/relationships/image" Target="media/image158.jpg"/><Relationship Id="rId350" Type="http://schemas.openxmlformats.org/officeDocument/2006/relationships/image" Target="media/image323.png"/><Relationship Id="rId371" Type="http://schemas.openxmlformats.org/officeDocument/2006/relationships/image" Target="media/image344.png"/><Relationship Id="rId9" Type="http://schemas.openxmlformats.org/officeDocument/2006/relationships/footnotes" Target="footnotes.xml"/><Relationship Id="rId210" Type="http://schemas.openxmlformats.org/officeDocument/2006/relationships/image" Target="media/image183.png"/><Relationship Id="rId392" Type="http://schemas.openxmlformats.org/officeDocument/2006/relationships/fontTable" Target="fontTable.xml"/><Relationship Id="rId26" Type="http://schemas.openxmlformats.org/officeDocument/2006/relationships/image" Target="media/image3.png"/><Relationship Id="rId231" Type="http://schemas.openxmlformats.org/officeDocument/2006/relationships/image" Target="media/image204.png"/><Relationship Id="rId252" Type="http://schemas.openxmlformats.org/officeDocument/2006/relationships/image" Target="media/image225.png"/><Relationship Id="rId273" Type="http://schemas.openxmlformats.org/officeDocument/2006/relationships/image" Target="media/image246.png"/><Relationship Id="rId294" Type="http://schemas.openxmlformats.org/officeDocument/2006/relationships/image" Target="media/image267.jpg"/><Relationship Id="rId308" Type="http://schemas.openxmlformats.org/officeDocument/2006/relationships/image" Target="media/image281.png"/><Relationship Id="rId329" Type="http://schemas.openxmlformats.org/officeDocument/2006/relationships/image" Target="media/image302.png"/><Relationship Id="rId47" Type="http://schemas.openxmlformats.org/officeDocument/2006/relationships/image" Target="media/image21.png"/><Relationship Id="rId68" Type="http://schemas.openxmlformats.org/officeDocument/2006/relationships/image" Target="media/image42.jpg"/><Relationship Id="rId89" Type="http://schemas.openxmlformats.org/officeDocument/2006/relationships/image" Target="media/image63.png"/><Relationship Id="rId112" Type="http://schemas.openxmlformats.org/officeDocument/2006/relationships/image" Target="media/image85.png"/><Relationship Id="rId133" Type="http://schemas.openxmlformats.org/officeDocument/2006/relationships/image" Target="media/image106.jpg"/><Relationship Id="rId154" Type="http://schemas.openxmlformats.org/officeDocument/2006/relationships/image" Target="media/image127.jpg"/><Relationship Id="rId175" Type="http://schemas.openxmlformats.org/officeDocument/2006/relationships/image" Target="media/image148.png"/><Relationship Id="rId340" Type="http://schemas.openxmlformats.org/officeDocument/2006/relationships/image" Target="media/image313.png"/><Relationship Id="rId361" Type="http://schemas.openxmlformats.org/officeDocument/2006/relationships/image" Target="media/image334.jpg"/><Relationship Id="rId196" Type="http://schemas.openxmlformats.org/officeDocument/2006/relationships/image" Target="media/image169.png"/><Relationship Id="rId200" Type="http://schemas.openxmlformats.org/officeDocument/2006/relationships/image" Target="media/image173.png"/><Relationship Id="rId382" Type="http://schemas.openxmlformats.org/officeDocument/2006/relationships/image" Target="media/image355.png"/><Relationship Id="rId16" Type="http://schemas.openxmlformats.org/officeDocument/2006/relationships/header" Target="header1.xml"/><Relationship Id="rId221" Type="http://schemas.openxmlformats.org/officeDocument/2006/relationships/image" Target="media/image194.png"/><Relationship Id="rId242" Type="http://schemas.openxmlformats.org/officeDocument/2006/relationships/image" Target="media/image215.png"/><Relationship Id="rId263" Type="http://schemas.openxmlformats.org/officeDocument/2006/relationships/image" Target="media/image236.png"/><Relationship Id="rId284" Type="http://schemas.openxmlformats.org/officeDocument/2006/relationships/image" Target="media/image257.jpg"/><Relationship Id="rId319" Type="http://schemas.openxmlformats.org/officeDocument/2006/relationships/image" Target="media/image292.jpg"/><Relationship Id="rId37" Type="http://schemas.openxmlformats.org/officeDocument/2006/relationships/image" Target="media/image11.png"/><Relationship Id="rId58" Type="http://schemas.openxmlformats.org/officeDocument/2006/relationships/image" Target="media/image32.jpg"/><Relationship Id="rId79" Type="http://schemas.openxmlformats.org/officeDocument/2006/relationships/image" Target="media/image53.png"/><Relationship Id="rId102" Type="http://schemas.openxmlformats.org/officeDocument/2006/relationships/image" Target="media/image76.png"/><Relationship Id="rId123" Type="http://schemas.openxmlformats.org/officeDocument/2006/relationships/image" Target="media/image96.png"/><Relationship Id="rId144" Type="http://schemas.openxmlformats.org/officeDocument/2006/relationships/image" Target="media/image117.png"/><Relationship Id="rId330" Type="http://schemas.openxmlformats.org/officeDocument/2006/relationships/image" Target="media/image303.png"/><Relationship Id="rId90" Type="http://schemas.openxmlformats.org/officeDocument/2006/relationships/image" Target="media/image64.png"/><Relationship Id="rId165" Type="http://schemas.openxmlformats.org/officeDocument/2006/relationships/image" Target="media/image138.png"/><Relationship Id="rId186" Type="http://schemas.openxmlformats.org/officeDocument/2006/relationships/image" Target="media/image159.jpg"/><Relationship Id="rId351" Type="http://schemas.openxmlformats.org/officeDocument/2006/relationships/image" Target="media/image324.png"/><Relationship Id="rId372" Type="http://schemas.openxmlformats.org/officeDocument/2006/relationships/image" Target="media/image345.jpg"/><Relationship Id="rId393" Type="http://schemas.microsoft.com/office/2011/relationships/people" Target="people.xml"/><Relationship Id="rId211" Type="http://schemas.openxmlformats.org/officeDocument/2006/relationships/image" Target="media/image184.png"/><Relationship Id="rId232" Type="http://schemas.openxmlformats.org/officeDocument/2006/relationships/image" Target="media/image205.png"/><Relationship Id="rId253" Type="http://schemas.openxmlformats.org/officeDocument/2006/relationships/image" Target="media/image226.jpg"/><Relationship Id="rId274" Type="http://schemas.openxmlformats.org/officeDocument/2006/relationships/image" Target="media/image247.jpg"/><Relationship Id="rId295" Type="http://schemas.openxmlformats.org/officeDocument/2006/relationships/image" Target="media/image268.jpg"/><Relationship Id="rId309" Type="http://schemas.openxmlformats.org/officeDocument/2006/relationships/image" Target="media/image282.png"/><Relationship Id="rId27" Type="http://schemas.openxmlformats.org/officeDocument/2006/relationships/image" Target="media/image4.png"/><Relationship Id="rId48" Type="http://schemas.openxmlformats.org/officeDocument/2006/relationships/image" Target="media/image22.jpg"/><Relationship Id="rId69" Type="http://schemas.openxmlformats.org/officeDocument/2006/relationships/image" Target="media/image43.png"/><Relationship Id="rId113" Type="http://schemas.openxmlformats.org/officeDocument/2006/relationships/image" Target="media/image86.png"/><Relationship Id="rId134" Type="http://schemas.openxmlformats.org/officeDocument/2006/relationships/image" Target="media/image107.jpg"/><Relationship Id="rId320" Type="http://schemas.openxmlformats.org/officeDocument/2006/relationships/image" Target="media/image293.png"/><Relationship Id="rId80" Type="http://schemas.openxmlformats.org/officeDocument/2006/relationships/image" Target="media/image54.jpg"/><Relationship Id="rId155" Type="http://schemas.openxmlformats.org/officeDocument/2006/relationships/image" Target="media/image128.png"/><Relationship Id="rId176" Type="http://schemas.openxmlformats.org/officeDocument/2006/relationships/image" Target="media/image149.png"/><Relationship Id="rId197" Type="http://schemas.openxmlformats.org/officeDocument/2006/relationships/image" Target="media/image170.png"/><Relationship Id="rId341" Type="http://schemas.openxmlformats.org/officeDocument/2006/relationships/image" Target="media/image314.png"/><Relationship Id="rId362" Type="http://schemas.openxmlformats.org/officeDocument/2006/relationships/image" Target="media/image335.jpg"/><Relationship Id="rId383" Type="http://schemas.openxmlformats.org/officeDocument/2006/relationships/image" Target="media/image356.png"/><Relationship Id="rId201" Type="http://schemas.openxmlformats.org/officeDocument/2006/relationships/image" Target="media/image174.png"/><Relationship Id="rId222" Type="http://schemas.openxmlformats.org/officeDocument/2006/relationships/image" Target="media/image195.png"/><Relationship Id="rId243" Type="http://schemas.openxmlformats.org/officeDocument/2006/relationships/image" Target="media/image216.jpg"/><Relationship Id="rId264" Type="http://schemas.openxmlformats.org/officeDocument/2006/relationships/image" Target="media/image237.png"/><Relationship Id="rId285" Type="http://schemas.openxmlformats.org/officeDocument/2006/relationships/image" Target="media/image258.jpg"/><Relationship Id="rId17" Type="http://schemas.openxmlformats.org/officeDocument/2006/relationships/footer" Target="footer5.xml"/><Relationship Id="rId38" Type="http://schemas.openxmlformats.org/officeDocument/2006/relationships/image" Target="media/image12.png"/><Relationship Id="rId59" Type="http://schemas.openxmlformats.org/officeDocument/2006/relationships/image" Target="media/image33.jpg"/><Relationship Id="rId103" Type="http://schemas.openxmlformats.org/officeDocument/2006/relationships/image" Target="media/image75.png"/><Relationship Id="rId124" Type="http://schemas.openxmlformats.org/officeDocument/2006/relationships/image" Target="media/image97.png"/><Relationship Id="rId310" Type="http://schemas.openxmlformats.org/officeDocument/2006/relationships/image" Target="media/image283.png"/><Relationship Id="rId70" Type="http://schemas.openxmlformats.org/officeDocument/2006/relationships/image" Target="media/image44.jpg"/><Relationship Id="rId91" Type="http://schemas.openxmlformats.org/officeDocument/2006/relationships/image" Target="media/image65.png"/><Relationship Id="rId145" Type="http://schemas.openxmlformats.org/officeDocument/2006/relationships/image" Target="media/image118.png"/><Relationship Id="rId166" Type="http://schemas.openxmlformats.org/officeDocument/2006/relationships/image" Target="media/image139.png"/><Relationship Id="rId187" Type="http://schemas.openxmlformats.org/officeDocument/2006/relationships/image" Target="media/image160.jpg"/><Relationship Id="rId331" Type="http://schemas.openxmlformats.org/officeDocument/2006/relationships/image" Target="media/image304.png"/><Relationship Id="rId352" Type="http://schemas.openxmlformats.org/officeDocument/2006/relationships/image" Target="media/image325.png"/><Relationship Id="rId373" Type="http://schemas.openxmlformats.org/officeDocument/2006/relationships/image" Target="media/image346.jpg"/><Relationship Id="rId394" Type="http://schemas.openxmlformats.org/officeDocument/2006/relationships/theme" Target="theme/theme1.xml"/><Relationship Id="rId1" Type="http://schemas.openxmlformats.org/officeDocument/2006/relationships/customXml" Target="../customXml/item1.xml"/><Relationship Id="rId212" Type="http://schemas.openxmlformats.org/officeDocument/2006/relationships/image" Target="media/image185.png"/><Relationship Id="rId233" Type="http://schemas.openxmlformats.org/officeDocument/2006/relationships/image" Target="media/image206.png"/><Relationship Id="rId254" Type="http://schemas.openxmlformats.org/officeDocument/2006/relationships/image" Target="media/image227.png"/><Relationship Id="rId28" Type="http://schemas.openxmlformats.org/officeDocument/2006/relationships/image" Target="media/image5.png"/><Relationship Id="rId49" Type="http://schemas.openxmlformats.org/officeDocument/2006/relationships/image" Target="media/image23.jpg"/><Relationship Id="rId114" Type="http://schemas.openxmlformats.org/officeDocument/2006/relationships/image" Target="media/image87.png"/><Relationship Id="rId275" Type="http://schemas.openxmlformats.org/officeDocument/2006/relationships/image" Target="media/image248.jpg"/><Relationship Id="rId296" Type="http://schemas.openxmlformats.org/officeDocument/2006/relationships/image" Target="media/image269.jpg"/><Relationship Id="rId300" Type="http://schemas.openxmlformats.org/officeDocument/2006/relationships/image" Target="media/image273.png"/><Relationship Id="rId60" Type="http://schemas.openxmlformats.org/officeDocument/2006/relationships/image" Target="media/image34.png"/><Relationship Id="rId81" Type="http://schemas.openxmlformats.org/officeDocument/2006/relationships/image" Target="media/image55.png"/><Relationship Id="rId135" Type="http://schemas.openxmlformats.org/officeDocument/2006/relationships/image" Target="media/image108.png"/><Relationship Id="rId156" Type="http://schemas.openxmlformats.org/officeDocument/2006/relationships/image" Target="media/image129.jpg"/><Relationship Id="rId177" Type="http://schemas.openxmlformats.org/officeDocument/2006/relationships/image" Target="media/image150.jpg"/><Relationship Id="rId198" Type="http://schemas.openxmlformats.org/officeDocument/2006/relationships/image" Target="media/image171.png"/><Relationship Id="rId321" Type="http://schemas.openxmlformats.org/officeDocument/2006/relationships/image" Target="media/image294.png"/><Relationship Id="rId342" Type="http://schemas.openxmlformats.org/officeDocument/2006/relationships/image" Target="media/image315.png"/><Relationship Id="rId363" Type="http://schemas.openxmlformats.org/officeDocument/2006/relationships/image" Target="media/image336.png"/><Relationship Id="rId384" Type="http://schemas.openxmlformats.org/officeDocument/2006/relationships/image" Target="media/image357.png"/><Relationship Id="rId202" Type="http://schemas.openxmlformats.org/officeDocument/2006/relationships/image" Target="media/image175.png"/><Relationship Id="rId223" Type="http://schemas.openxmlformats.org/officeDocument/2006/relationships/image" Target="media/image196.jpg"/><Relationship Id="rId244" Type="http://schemas.openxmlformats.org/officeDocument/2006/relationships/image" Target="media/image217.png"/><Relationship Id="rId18" Type="http://schemas.openxmlformats.org/officeDocument/2006/relationships/footer" Target="footer6.xml"/><Relationship Id="rId39" Type="http://schemas.openxmlformats.org/officeDocument/2006/relationships/image" Target="media/image13.jpg"/><Relationship Id="rId265" Type="http://schemas.openxmlformats.org/officeDocument/2006/relationships/image" Target="media/image238.png"/><Relationship Id="rId286" Type="http://schemas.openxmlformats.org/officeDocument/2006/relationships/image" Target="media/image259.jpg"/><Relationship Id="rId50" Type="http://schemas.openxmlformats.org/officeDocument/2006/relationships/image" Target="media/image24.jpg"/><Relationship Id="rId104" Type="http://schemas.openxmlformats.org/officeDocument/2006/relationships/image" Target="media/image77.png"/><Relationship Id="rId125" Type="http://schemas.openxmlformats.org/officeDocument/2006/relationships/image" Target="media/image98.png"/><Relationship Id="rId146" Type="http://schemas.openxmlformats.org/officeDocument/2006/relationships/image" Target="media/image119.png"/><Relationship Id="rId167" Type="http://schemas.openxmlformats.org/officeDocument/2006/relationships/image" Target="media/image140.png"/><Relationship Id="rId188" Type="http://schemas.openxmlformats.org/officeDocument/2006/relationships/image" Target="media/image161.jpg"/><Relationship Id="rId311" Type="http://schemas.openxmlformats.org/officeDocument/2006/relationships/image" Target="media/image284.jpg"/><Relationship Id="rId332" Type="http://schemas.openxmlformats.org/officeDocument/2006/relationships/image" Target="media/image305.png"/><Relationship Id="rId353" Type="http://schemas.openxmlformats.org/officeDocument/2006/relationships/image" Target="media/image326.jpg"/><Relationship Id="rId374" Type="http://schemas.openxmlformats.org/officeDocument/2006/relationships/image" Target="media/image347.png"/><Relationship Id="rId71" Type="http://schemas.openxmlformats.org/officeDocument/2006/relationships/image" Target="media/image45.jpg"/><Relationship Id="rId92" Type="http://schemas.openxmlformats.org/officeDocument/2006/relationships/image" Target="media/image66.png"/><Relationship Id="rId213" Type="http://schemas.openxmlformats.org/officeDocument/2006/relationships/image" Target="media/image186.png"/><Relationship Id="rId234" Type="http://schemas.openxmlformats.org/officeDocument/2006/relationships/image" Target="media/image207.png"/><Relationship Id="rId2" Type="http://schemas.openxmlformats.org/officeDocument/2006/relationships/customXml" Target="../customXml/item2.xml"/><Relationship Id="rId29" Type="http://schemas.openxmlformats.org/officeDocument/2006/relationships/image" Target="media/image6.png"/><Relationship Id="rId255" Type="http://schemas.openxmlformats.org/officeDocument/2006/relationships/image" Target="media/image228.png"/><Relationship Id="rId276" Type="http://schemas.openxmlformats.org/officeDocument/2006/relationships/image" Target="media/image249.jpg"/><Relationship Id="rId297" Type="http://schemas.openxmlformats.org/officeDocument/2006/relationships/image" Target="media/image270.jpg"/><Relationship Id="rId40" Type="http://schemas.openxmlformats.org/officeDocument/2006/relationships/image" Target="media/image14.jpg"/><Relationship Id="rId115" Type="http://schemas.openxmlformats.org/officeDocument/2006/relationships/image" Target="media/image88.jpg"/><Relationship Id="rId136" Type="http://schemas.openxmlformats.org/officeDocument/2006/relationships/image" Target="media/image109.png"/><Relationship Id="rId157" Type="http://schemas.openxmlformats.org/officeDocument/2006/relationships/image" Target="media/image130.png"/><Relationship Id="rId178" Type="http://schemas.openxmlformats.org/officeDocument/2006/relationships/image" Target="media/image151.png"/><Relationship Id="rId301" Type="http://schemas.openxmlformats.org/officeDocument/2006/relationships/image" Target="media/image274.png"/><Relationship Id="rId322" Type="http://schemas.openxmlformats.org/officeDocument/2006/relationships/image" Target="media/image295.png"/><Relationship Id="rId343" Type="http://schemas.openxmlformats.org/officeDocument/2006/relationships/image" Target="media/image316.png"/><Relationship Id="rId364" Type="http://schemas.openxmlformats.org/officeDocument/2006/relationships/image" Target="media/image337.jpg"/><Relationship Id="rId61" Type="http://schemas.openxmlformats.org/officeDocument/2006/relationships/image" Target="media/image35.jpg"/><Relationship Id="rId82" Type="http://schemas.openxmlformats.org/officeDocument/2006/relationships/image" Target="media/image56.png"/><Relationship Id="rId199" Type="http://schemas.openxmlformats.org/officeDocument/2006/relationships/image" Target="media/image172.png"/><Relationship Id="rId203" Type="http://schemas.openxmlformats.org/officeDocument/2006/relationships/image" Target="media/image176.png"/><Relationship Id="rId385" Type="http://schemas.openxmlformats.org/officeDocument/2006/relationships/image" Target="media/image358.jpg"/><Relationship Id="rId19" Type="http://schemas.openxmlformats.org/officeDocument/2006/relationships/footer" Target="footer7.xml"/><Relationship Id="rId224" Type="http://schemas.openxmlformats.org/officeDocument/2006/relationships/image" Target="media/image197.jpg"/><Relationship Id="rId245" Type="http://schemas.openxmlformats.org/officeDocument/2006/relationships/image" Target="media/image218.png"/><Relationship Id="rId266" Type="http://schemas.openxmlformats.org/officeDocument/2006/relationships/image" Target="media/image239.png"/><Relationship Id="rId287" Type="http://schemas.openxmlformats.org/officeDocument/2006/relationships/image" Target="media/image260.jpg"/><Relationship Id="rId30" Type="http://schemas.openxmlformats.org/officeDocument/2006/relationships/footer" Target="footer10.xml"/><Relationship Id="rId105" Type="http://schemas.openxmlformats.org/officeDocument/2006/relationships/image" Target="media/image78.jpg"/><Relationship Id="rId126" Type="http://schemas.openxmlformats.org/officeDocument/2006/relationships/image" Target="media/image99.png"/><Relationship Id="rId147" Type="http://schemas.openxmlformats.org/officeDocument/2006/relationships/image" Target="media/image120.png"/><Relationship Id="rId168" Type="http://schemas.openxmlformats.org/officeDocument/2006/relationships/image" Target="media/image141.png"/><Relationship Id="rId312" Type="http://schemas.openxmlformats.org/officeDocument/2006/relationships/image" Target="media/image285.jpg"/><Relationship Id="rId333" Type="http://schemas.openxmlformats.org/officeDocument/2006/relationships/image" Target="media/image306.png"/><Relationship Id="rId354" Type="http://schemas.openxmlformats.org/officeDocument/2006/relationships/image" Target="media/image327.jpg"/><Relationship Id="rId51" Type="http://schemas.openxmlformats.org/officeDocument/2006/relationships/image" Target="media/image25.jpg"/><Relationship Id="rId72" Type="http://schemas.openxmlformats.org/officeDocument/2006/relationships/image" Target="media/image46.png"/><Relationship Id="rId93" Type="http://schemas.openxmlformats.org/officeDocument/2006/relationships/image" Target="media/image67.jpg"/><Relationship Id="rId189" Type="http://schemas.openxmlformats.org/officeDocument/2006/relationships/image" Target="media/image162.jpg"/><Relationship Id="rId375" Type="http://schemas.openxmlformats.org/officeDocument/2006/relationships/image" Target="media/image348.png"/><Relationship Id="rId3" Type="http://schemas.openxmlformats.org/officeDocument/2006/relationships/customXml" Target="../customXml/item3.xml"/><Relationship Id="rId214" Type="http://schemas.openxmlformats.org/officeDocument/2006/relationships/image" Target="media/image187.png"/><Relationship Id="rId235" Type="http://schemas.openxmlformats.org/officeDocument/2006/relationships/image" Target="media/image208.jpg"/><Relationship Id="rId256" Type="http://schemas.openxmlformats.org/officeDocument/2006/relationships/image" Target="media/image229.png"/><Relationship Id="rId277" Type="http://schemas.openxmlformats.org/officeDocument/2006/relationships/image" Target="media/image250.jpg"/><Relationship Id="rId298" Type="http://schemas.openxmlformats.org/officeDocument/2006/relationships/image" Target="media/image271.png"/><Relationship Id="rId116" Type="http://schemas.openxmlformats.org/officeDocument/2006/relationships/image" Target="media/image89.jpg"/><Relationship Id="rId137" Type="http://schemas.openxmlformats.org/officeDocument/2006/relationships/image" Target="media/image110.png"/><Relationship Id="rId158" Type="http://schemas.openxmlformats.org/officeDocument/2006/relationships/image" Target="media/image131.png"/><Relationship Id="rId302" Type="http://schemas.openxmlformats.org/officeDocument/2006/relationships/image" Target="media/image275.png"/><Relationship Id="rId323" Type="http://schemas.openxmlformats.org/officeDocument/2006/relationships/image" Target="media/image296.png"/><Relationship Id="rId344" Type="http://schemas.openxmlformats.org/officeDocument/2006/relationships/image" Target="media/image317.png"/><Relationship Id="rId20" Type="http://schemas.openxmlformats.org/officeDocument/2006/relationships/footer" Target="footer8.xml"/><Relationship Id="rId41" Type="http://schemas.openxmlformats.org/officeDocument/2006/relationships/image" Target="media/image15.jpg"/><Relationship Id="rId62" Type="http://schemas.openxmlformats.org/officeDocument/2006/relationships/image" Target="media/image36.jpg"/><Relationship Id="rId83" Type="http://schemas.openxmlformats.org/officeDocument/2006/relationships/image" Target="media/image57.jpg"/><Relationship Id="rId179" Type="http://schemas.openxmlformats.org/officeDocument/2006/relationships/image" Target="media/image152.png"/><Relationship Id="rId365" Type="http://schemas.openxmlformats.org/officeDocument/2006/relationships/image" Target="media/image338.jpg"/><Relationship Id="rId386" Type="http://schemas.openxmlformats.org/officeDocument/2006/relationships/image" Target="media/image359.jpg"/><Relationship Id="rId190" Type="http://schemas.openxmlformats.org/officeDocument/2006/relationships/image" Target="media/image163.jpg"/><Relationship Id="rId204" Type="http://schemas.openxmlformats.org/officeDocument/2006/relationships/image" Target="media/image177.png"/><Relationship Id="rId225" Type="http://schemas.openxmlformats.org/officeDocument/2006/relationships/image" Target="media/image198.jpg"/><Relationship Id="rId246" Type="http://schemas.openxmlformats.org/officeDocument/2006/relationships/image" Target="media/image219.png"/><Relationship Id="rId267" Type="http://schemas.openxmlformats.org/officeDocument/2006/relationships/image" Target="media/image240.png"/><Relationship Id="rId288" Type="http://schemas.openxmlformats.org/officeDocument/2006/relationships/image" Target="media/image261.jpg"/><Relationship Id="rId106" Type="http://schemas.openxmlformats.org/officeDocument/2006/relationships/image" Target="media/image79.png"/><Relationship Id="rId127" Type="http://schemas.openxmlformats.org/officeDocument/2006/relationships/image" Target="media/image100.jpg"/><Relationship Id="rId313" Type="http://schemas.openxmlformats.org/officeDocument/2006/relationships/image" Target="media/image286.jpg"/><Relationship Id="rId10" Type="http://schemas.openxmlformats.org/officeDocument/2006/relationships/endnotes" Target="endnotes.xml"/><Relationship Id="rId31" Type="http://schemas.openxmlformats.org/officeDocument/2006/relationships/footer" Target="footer11.xml"/><Relationship Id="rId52" Type="http://schemas.openxmlformats.org/officeDocument/2006/relationships/image" Target="media/image26.png"/><Relationship Id="rId73" Type="http://schemas.openxmlformats.org/officeDocument/2006/relationships/image" Target="media/image47.jpg"/><Relationship Id="rId94" Type="http://schemas.openxmlformats.org/officeDocument/2006/relationships/image" Target="media/image68.png"/><Relationship Id="rId148" Type="http://schemas.openxmlformats.org/officeDocument/2006/relationships/image" Target="media/image121.jpg"/><Relationship Id="rId169" Type="http://schemas.openxmlformats.org/officeDocument/2006/relationships/image" Target="media/image142.png"/><Relationship Id="rId334" Type="http://schemas.openxmlformats.org/officeDocument/2006/relationships/image" Target="media/image307.png"/><Relationship Id="rId355" Type="http://schemas.openxmlformats.org/officeDocument/2006/relationships/image" Target="media/image328.jpg"/><Relationship Id="rId376" Type="http://schemas.openxmlformats.org/officeDocument/2006/relationships/image" Target="media/image349.png"/><Relationship Id="rId4" Type="http://schemas.openxmlformats.org/officeDocument/2006/relationships/customXml" Target="../customXml/item4.xml"/><Relationship Id="rId180" Type="http://schemas.openxmlformats.org/officeDocument/2006/relationships/image" Target="media/image153.png"/><Relationship Id="rId215" Type="http://schemas.openxmlformats.org/officeDocument/2006/relationships/image" Target="media/image188.png"/><Relationship Id="rId236" Type="http://schemas.openxmlformats.org/officeDocument/2006/relationships/image" Target="media/image209.jpg"/><Relationship Id="rId257" Type="http://schemas.openxmlformats.org/officeDocument/2006/relationships/image" Target="media/image230.png"/><Relationship Id="rId278" Type="http://schemas.openxmlformats.org/officeDocument/2006/relationships/image" Target="media/image251.jpg"/><Relationship Id="rId303" Type="http://schemas.openxmlformats.org/officeDocument/2006/relationships/image" Target="media/image276.png"/><Relationship Id="rId42" Type="http://schemas.openxmlformats.org/officeDocument/2006/relationships/image" Target="media/image16.jpg"/><Relationship Id="rId84" Type="http://schemas.openxmlformats.org/officeDocument/2006/relationships/image" Target="media/image58.jpg"/><Relationship Id="rId138" Type="http://schemas.openxmlformats.org/officeDocument/2006/relationships/image" Target="media/image111.jpg"/><Relationship Id="rId345" Type="http://schemas.openxmlformats.org/officeDocument/2006/relationships/image" Target="media/image318.png"/><Relationship Id="rId387" Type="http://schemas.openxmlformats.org/officeDocument/2006/relationships/footer" Target="footer1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22F3F6E205E5ED4FB0F2426F5B9AF807" ma:contentTypeVersion="6" ma:contentTypeDescription="Create a new document." ma:contentTypeScope="" ma:versionID="355611f8ccdcd953e8bcb72fb83da139">
  <xsd:schema xmlns:xsd="http://www.w3.org/2001/XMLSchema" xmlns:xs="http://www.w3.org/2001/XMLSchema" xmlns:p="http://schemas.microsoft.com/office/2006/metadata/properties" xmlns:ns2="dddb6530-b696-438e-9708-b94ce225c366" xmlns:ns3="bc77f5c4-864e-4823-9d96-d435a94d9a0a" targetNamespace="http://schemas.microsoft.com/office/2006/metadata/properties" ma:root="true" ma:fieldsID="0f58eda7956957fd661cb33c6f4f2aae" ns2:_="" ns3:_="">
    <xsd:import namespace="dddb6530-b696-438e-9708-b94ce225c366"/>
    <xsd:import namespace="bc77f5c4-864e-4823-9d96-d435a94d9a0a"/>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MediaServiceDateTaken" minOccurs="0"/>
                <xsd:element ref="ns2:MediaServiceAuto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ddb6530-b696-438e-9708-b94ce225c366" elementFormDefault="qualified">
    <xsd:import namespace="http://schemas.microsoft.com/office/2006/documentManagement/types"/>
    <xsd:import namespace="http://schemas.microsoft.com/office/infopath/2007/PartnerControls"/>
    <xsd:element name="MediaServiceMetadata" ma:index="8" nillable="true" ma:displayName="MediaServiceMetadata" ma:description="" ma:hidden="true" ma:internalName="MediaServiceMetadata" ma:readOnly="true">
      <xsd:simpleType>
        <xsd:restriction base="dms:Note"/>
      </xsd:simpleType>
    </xsd:element>
    <xsd:element name="MediaServiceFastMetadata" ma:index="9" nillable="true" ma:displayName="MediaServiceFastMetadata" ma:description="" ma:hidden="true" ma:internalName="MediaServiceFastMetadata" ma:readOnly="true">
      <xsd:simpleType>
        <xsd:restriction base="dms:Note"/>
      </xsd:simpleType>
    </xsd:element>
    <xsd:element name="MediaServiceDateTaken" ma:index="12" nillable="true" ma:displayName="MediaServiceDateTaken" ma:description="" ma:hidden="true" ma:internalName="MediaServiceDateTaken" ma:readOnly="true">
      <xsd:simpleType>
        <xsd:restriction base="dms:Text"/>
      </xsd:simpleType>
    </xsd:element>
    <xsd:element name="MediaServiceAutoTags" ma:index="13" nillable="true" ma:displayName="MediaServiceAutoTags" ma:description="" ma:internalName="MediaServiceAutoTag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bc77f5c4-864e-4823-9d96-d435a94d9a0a" elementFormDefault="qualified">
    <xsd:import namespace="http://schemas.microsoft.com/office/2006/documentManagement/types"/>
    <xsd:import namespace="http://schemas.microsoft.com/office/infopath/2007/PartnerControls"/>
    <xsd:element name="SharedWithUsers" ma:index="10"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description=""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6AEDA54-812D-47AA-9654-56374FC33721}">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60102BF5-D23B-4684-A602-9466124E50E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ddb6530-b696-438e-9708-b94ce225c366"/>
    <ds:schemaRef ds:uri="bc77f5c4-864e-4823-9d96-d435a94d9a0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88D4048E-2224-4FF3-8D8D-43674E022DD0}">
  <ds:schemaRefs>
    <ds:schemaRef ds:uri="http://schemas.microsoft.com/sharepoint/v3/contenttype/forms"/>
  </ds:schemaRefs>
</ds:datastoreItem>
</file>

<file path=customXml/itemProps4.xml><?xml version="1.0" encoding="utf-8"?>
<ds:datastoreItem xmlns:ds="http://schemas.openxmlformats.org/officeDocument/2006/customXml" ds:itemID="{DCAEA317-A98E-4790-9FD5-70DC39EDB1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TotalTime>
  <Pages>1</Pages>
  <Words>27537</Words>
  <Characters>156963</Characters>
  <Application>Microsoft Office Word</Application>
  <DocSecurity>0</DocSecurity>
  <Lines>1308</Lines>
  <Paragraphs>368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184132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Josh Stephens</dc:creator>
  <cp:keywords/>
  <cp:lastModifiedBy>Alina Frey</cp:lastModifiedBy>
  <cp:revision>6</cp:revision>
  <cp:lastPrinted>2017-11-21T15:58:00Z</cp:lastPrinted>
  <dcterms:created xsi:type="dcterms:W3CDTF">2017-11-21T15:44:00Z</dcterms:created>
  <dcterms:modified xsi:type="dcterms:W3CDTF">2017-11-21T15:58:00Z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0x01010022F3F6E205E5ED4FB0F2426F5B9AF807</vt:lpwstr>
  </property>
</Properties>
</file>